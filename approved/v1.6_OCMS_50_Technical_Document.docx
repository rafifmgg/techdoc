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BF42B8" w14:textId="59139E2B" w:rsidR="003A60F2" w:rsidRPr="00A41EA1" w:rsidRDefault="00926482">
      <w:pPr>
        <w:pStyle w:val="NoSpacing"/>
        <w:rPr>
          <w:rPrChange w:id="0" w:author="Mubiyarto Wibisono" w:date="2025-09-05T08:31:00Z" w16du:dateUtc="2025-09-05T01:31:00Z">
            <w:rPr>
              <w:rFonts w:ascii="Arial" w:hAnsi="Arial" w:cs="Arial"/>
            </w:rPr>
          </w:rPrChange>
        </w:rPr>
        <w:pPrChange w:id="1" w:author="Mubiyarto Wibisono" w:date="2025-09-23T11:14:00Z" w16du:dateUtc="2025-09-23T03:14:00Z">
          <w:pPr>
            <w:widowControl w:val="0"/>
            <w:pBdr>
              <w:top w:val="nil"/>
              <w:left w:val="nil"/>
              <w:bottom w:val="nil"/>
              <w:right w:val="nil"/>
              <w:between w:val="nil"/>
            </w:pBdr>
            <w:spacing w:line="276" w:lineRule="auto"/>
          </w:pPr>
        </w:pPrChange>
      </w:pPr>
      <w:r w:rsidRPr="00A41EA1">
        <w:rPr>
          <w:rPrChange w:id="2" w:author="Mubiyarto Wibisono" w:date="2025-09-05T08:31:00Z" w16du:dateUtc="2025-09-05T01:31:00Z">
            <w:rPr>
              <w:rFonts w:ascii="Arial" w:hAnsi="Arial" w:cs="Arial"/>
            </w:rPr>
          </w:rPrChange>
        </w:rPr>
        <w:tab/>
      </w:r>
    </w:p>
    <w:p w14:paraId="756F89E5" w14:textId="77777777" w:rsidR="003A60F2" w:rsidRPr="00A41EA1" w:rsidRDefault="003A60F2">
      <w:pPr>
        <w:rPr>
          <w:rFonts w:ascii="Arial" w:eastAsia="Arial" w:hAnsi="Arial" w:cs="Arial"/>
          <w:sz w:val="20"/>
          <w:szCs w:val="20"/>
          <w:rPrChange w:id="3" w:author="Mubiyarto Wibisono" w:date="2025-09-05T08:31:00Z" w16du:dateUtc="2025-09-05T01:31:00Z">
            <w:rPr>
              <w:rFonts w:ascii="Arial" w:eastAsia="Arial" w:hAnsi="Arial" w:cs="Arial"/>
            </w:rPr>
          </w:rPrChange>
        </w:rPr>
      </w:pPr>
    </w:p>
    <w:p w14:paraId="530A1C76" w14:textId="77777777" w:rsidR="003A60F2" w:rsidRPr="00A41EA1" w:rsidRDefault="003A60F2">
      <w:pPr>
        <w:rPr>
          <w:rFonts w:ascii="Arial" w:eastAsia="Arial" w:hAnsi="Arial" w:cs="Arial"/>
          <w:sz w:val="20"/>
          <w:szCs w:val="20"/>
          <w:rPrChange w:id="4" w:author="Mubiyarto Wibisono" w:date="2025-09-05T08:31:00Z" w16du:dateUtc="2025-09-05T01:31:00Z">
            <w:rPr>
              <w:rFonts w:ascii="Arial" w:eastAsia="Arial" w:hAnsi="Arial" w:cs="Arial"/>
            </w:rPr>
          </w:rPrChange>
        </w:rPr>
      </w:pPr>
    </w:p>
    <w:p w14:paraId="45F2C7E3" w14:textId="77777777" w:rsidR="003A60F2" w:rsidRPr="00A41EA1" w:rsidRDefault="003A60F2">
      <w:pPr>
        <w:rPr>
          <w:rFonts w:ascii="Arial" w:eastAsia="Arial" w:hAnsi="Arial" w:cs="Arial"/>
          <w:sz w:val="20"/>
          <w:szCs w:val="20"/>
          <w:rPrChange w:id="5" w:author="Mubiyarto Wibisono" w:date="2025-09-05T08:31:00Z" w16du:dateUtc="2025-09-05T01:31:00Z">
            <w:rPr>
              <w:rFonts w:ascii="Arial" w:eastAsia="Arial" w:hAnsi="Arial" w:cs="Arial"/>
            </w:rPr>
          </w:rPrChange>
        </w:rPr>
      </w:pPr>
    </w:p>
    <w:p w14:paraId="0DEB3452" w14:textId="77777777" w:rsidR="003A60F2" w:rsidRPr="00A41EA1" w:rsidRDefault="003A60F2">
      <w:pPr>
        <w:rPr>
          <w:rFonts w:ascii="Arial" w:eastAsia="Arial" w:hAnsi="Arial" w:cs="Arial"/>
          <w:sz w:val="20"/>
          <w:szCs w:val="20"/>
          <w:rPrChange w:id="6" w:author="Mubiyarto Wibisono" w:date="2025-09-05T08:31:00Z" w16du:dateUtc="2025-09-05T01:31:00Z">
            <w:rPr>
              <w:rFonts w:ascii="Arial" w:eastAsia="Arial" w:hAnsi="Arial" w:cs="Arial"/>
            </w:rPr>
          </w:rPrChange>
        </w:rPr>
      </w:pPr>
    </w:p>
    <w:p w14:paraId="1342F400" w14:textId="77777777" w:rsidR="003A60F2" w:rsidRPr="00A41EA1" w:rsidRDefault="003A60F2">
      <w:pPr>
        <w:rPr>
          <w:rFonts w:ascii="Arial" w:eastAsia="Arial" w:hAnsi="Arial" w:cs="Arial"/>
          <w:sz w:val="20"/>
          <w:szCs w:val="20"/>
          <w:rPrChange w:id="7" w:author="Mubiyarto Wibisono" w:date="2025-09-05T08:31:00Z" w16du:dateUtc="2025-09-05T01:31:00Z">
            <w:rPr>
              <w:rFonts w:ascii="Arial" w:eastAsia="Arial" w:hAnsi="Arial" w:cs="Arial"/>
            </w:rPr>
          </w:rPrChange>
        </w:rPr>
      </w:pPr>
    </w:p>
    <w:p w14:paraId="0A975F0C" w14:textId="77777777" w:rsidR="003A60F2" w:rsidRPr="00A41EA1" w:rsidRDefault="003A60F2">
      <w:pPr>
        <w:rPr>
          <w:rFonts w:ascii="Arial" w:eastAsia="Arial" w:hAnsi="Arial" w:cs="Arial"/>
          <w:sz w:val="20"/>
          <w:szCs w:val="20"/>
          <w:rPrChange w:id="8" w:author="Mubiyarto Wibisono" w:date="2025-09-05T08:31:00Z" w16du:dateUtc="2025-09-05T01:31:00Z">
            <w:rPr>
              <w:rFonts w:ascii="Arial" w:eastAsia="Arial" w:hAnsi="Arial" w:cs="Arial"/>
            </w:rPr>
          </w:rPrChange>
        </w:rPr>
      </w:pPr>
    </w:p>
    <w:p w14:paraId="6C2607EE" w14:textId="77777777" w:rsidR="003A60F2" w:rsidRPr="00A41EA1" w:rsidRDefault="003A60F2">
      <w:pPr>
        <w:rPr>
          <w:rFonts w:ascii="Arial" w:eastAsia="Arial" w:hAnsi="Arial" w:cs="Arial"/>
          <w:sz w:val="20"/>
          <w:szCs w:val="20"/>
          <w:rPrChange w:id="9" w:author="Mubiyarto Wibisono" w:date="2025-09-05T08:31:00Z" w16du:dateUtc="2025-09-05T01:31:00Z">
            <w:rPr>
              <w:rFonts w:ascii="Arial" w:eastAsia="Arial" w:hAnsi="Arial" w:cs="Arial"/>
            </w:rPr>
          </w:rPrChange>
        </w:rPr>
      </w:pPr>
    </w:p>
    <w:p w14:paraId="0A0B14A0" w14:textId="77777777" w:rsidR="003A60F2" w:rsidRPr="00A41EA1" w:rsidRDefault="003A60F2">
      <w:pPr>
        <w:rPr>
          <w:rFonts w:ascii="Arial" w:eastAsia="Arial" w:hAnsi="Arial" w:cs="Arial"/>
          <w:sz w:val="20"/>
          <w:szCs w:val="20"/>
          <w:rPrChange w:id="10" w:author="Mubiyarto Wibisono" w:date="2025-09-05T08:31:00Z" w16du:dateUtc="2025-09-05T01:31:00Z">
            <w:rPr>
              <w:rFonts w:ascii="Arial" w:eastAsia="Arial" w:hAnsi="Arial" w:cs="Arial"/>
            </w:rPr>
          </w:rPrChange>
        </w:rPr>
      </w:pPr>
    </w:p>
    <w:p w14:paraId="6622E59C" w14:textId="77777777" w:rsidR="003A60F2" w:rsidRPr="00A41EA1" w:rsidRDefault="003A60F2">
      <w:pPr>
        <w:rPr>
          <w:rFonts w:ascii="Arial" w:eastAsia="Arial" w:hAnsi="Arial" w:cs="Arial"/>
          <w:sz w:val="20"/>
          <w:szCs w:val="20"/>
          <w:rPrChange w:id="11" w:author="Mubiyarto Wibisono" w:date="2025-09-05T08:31:00Z" w16du:dateUtc="2025-09-05T01:31:00Z">
            <w:rPr>
              <w:rFonts w:ascii="Arial" w:eastAsia="Arial" w:hAnsi="Arial" w:cs="Arial"/>
            </w:rPr>
          </w:rPrChange>
        </w:rPr>
      </w:pPr>
    </w:p>
    <w:p w14:paraId="63CF874F" w14:textId="41E2D415" w:rsidR="003A60F2" w:rsidRPr="00A41EA1" w:rsidRDefault="00970E8C" w:rsidP="00970E8C">
      <w:pPr>
        <w:tabs>
          <w:tab w:val="left" w:pos="6210"/>
        </w:tabs>
        <w:rPr>
          <w:rFonts w:ascii="Arial" w:eastAsia="Arial" w:hAnsi="Arial" w:cs="Arial"/>
          <w:sz w:val="20"/>
          <w:szCs w:val="20"/>
          <w:rPrChange w:id="12" w:author="Mubiyarto Wibisono" w:date="2025-09-05T08:31:00Z" w16du:dateUtc="2025-09-05T01:31:00Z">
            <w:rPr>
              <w:rFonts w:ascii="Arial" w:eastAsia="Arial" w:hAnsi="Arial" w:cs="Arial"/>
            </w:rPr>
          </w:rPrChange>
        </w:rPr>
      </w:pPr>
      <w:r w:rsidRPr="00A41EA1">
        <w:rPr>
          <w:rFonts w:ascii="Arial" w:eastAsia="Arial" w:hAnsi="Arial" w:cs="Arial"/>
          <w:sz w:val="20"/>
          <w:szCs w:val="20"/>
          <w:rPrChange w:id="13" w:author="Mubiyarto Wibisono" w:date="2025-09-05T08:31:00Z" w16du:dateUtc="2025-09-05T01:31:00Z">
            <w:rPr>
              <w:rFonts w:ascii="Arial" w:eastAsia="Arial" w:hAnsi="Arial" w:cs="Arial"/>
            </w:rPr>
          </w:rPrChange>
        </w:rPr>
        <w:tab/>
      </w:r>
    </w:p>
    <w:p w14:paraId="2B86C249" w14:textId="77777777" w:rsidR="003A60F2" w:rsidRPr="00A41EA1" w:rsidRDefault="003A60F2">
      <w:pPr>
        <w:rPr>
          <w:rFonts w:ascii="Arial" w:eastAsia="Arial" w:hAnsi="Arial" w:cs="Arial"/>
          <w:sz w:val="20"/>
          <w:szCs w:val="20"/>
          <w:rPrChange w:id="14" w:author="Mubiyarto Wibisono" w:date="2025-09-05T08:31:00Z" w16du:dateUtc="2025-09-05T01:31:00Z">
            <w:rPr>
              <w:rFonts w:ascii="Arial" w:eastAsia="Arial" w:hAnsi="Arial" w:cs="Arial"/>
            </w:rPr>
          </w:rPrChange>
        </w:rPr>
      </w:pPr>
    </w:p>
    <w:p w14:paraId="6BD8232A" w14:textId="77777777" w:rsidR="003A60F2" w:rsidRPr="00A41EA1" w:rsidRDefault="003A60F2">
      <w:pPr>
        <w:rPr>
          <w:rFonts w:ascii="Arial" w:eastAsia="Arial" w:hAnsi="Arial" w:cs="Arial"/>
          <w:sz w:val="20"/>
          <w:szCs w:val="20"/>
          <w:rPrChange w:id="15" w:author="Mubiyarto Wibisono" w:date="2025-09-05T08:31:00Z" w16du:dateUtc="2025-09-05T01:31:00Z">
            <w:rPr>
              <w:rFonts w:ascii="Arial" w:eastAsia="Arial" w:hAnsi="Arial" w:cs="Arial"/>
            </w:rPr>
          </w:rPrChange>
        </w:rPr>
      </w:pPr>
    </w:p>
    <w:p w14:paraId="5DC9E862" w14:textId="77777777" w:rsidR="003A60F2" w:rsidRPr="00A41EA1" w:rsidRDefault="003A60F2">
      <w:pPr>
        <w:rPr>
          <w:rFonts w:ascii="Arial" w:eastAsia="Arial" w:hAnsi="Arial" w:cs="Arial"/>
          <w:sz w:val="20"/>
          <w:szCs w:val="20"/>
          <w:rPrChange w:id="16" w:author="Mubiyarto Wibisono" w:date="2025-09-05T08:31:00Z" w16du:dateUtc="2025-09-05T01:31:00Z">
            <w:rPr>
              <w:rFonts w:ascii="Arial" w:eastAsia="Arial" w:hAnsi="Arial" w:cs="Arial"/>
            </w:rPr>
          </w:rPrChange>
        </w:rPr>
      </w:pPr>
    </w:p>
    <w:p w14:paraId="25E4E79F" w14:textId="77777777" w:rsidR="003A60F2" w:rsidRPr="00A41EA1" w:rsidRDefault="003A60F2">
      <w:pPr>
        <w:rPr>
          <w:rFonts w:ascii="Arial" w:eastAsia="Arial" w:hAnsi="Arial" w:cs="Arial"/>
          <w:sz w:val="20"/>
          <w:szCs w:val="20"/>
          <w:rPrChange w:id="17" w:author="Mubiyarto Wibisono" w:date="2025-09-05T08:31:00Z" w16du:dateUtc="2025-09-05T01:31:00Z">
            <w:rPr>
              <w:rFonts w:ascii="Arial" w:eastAsia="Arial" w:hAnsi="Arial" w:cs="Arial"/>
            </w:rPr>
          </w:rPrChange>
        </w:rPr>
      </w:pPr>
    </w:p>
    <w:p w14:paraId="59968771" w14:textId="77777777" w:rsidR="003A60F2" w:rsidRPr="00A41EA1" w:rsidRDefault="003A60F2">
      <w:pPr>
        <w:rPr>
          <w:rFonts w:ascii="Arial" w:eastAsia="Arial" w:hAnsi="Arial" w:cs="Arial"/>
          <w:sz w:val="20"/>
          <w:szCs w:val="20"/>
          <w:rPrChange w:id="18" w:author="Mubiyarto Wibisono" w:date="2025-09-05T08:31:00Z" w16du:dateUtc="2025-09-05T01:31:00Z">
            <w:rPr>
              <w:rFonts w:ascii="Arial" w:eastAsia="Arial" w:hAnsi="Arial" w:cs="Arial"/>
            </w:rPr>
          </w:rPrChange>
        </w:rPr>
      </w:pPr>
    </w:p>
    <w:p w14:paraId="7ED6DB3B" w14:textId="77777777" w:rsidR="003A60F2" w:rsidRPr="00A41EA1" w:rsidRDefault="003A60F2">
      <w:pPr>
        <w:rPr>
          <w:rFonts w:ascii="Arial" w:eastAsia="Arial" w:hAnsi="Arial" w:cs="Arial"/>
          <w:sz w:val="20"/>
          <w:szCs w:val="20"/>
          <w:rPrChange w:id="19" w:author="Mubiyarto Wibisono" w:date="2025-09-05T08:31:00Z" w16du:dateUtc="2025-09-05T01:31:00Z">
            <w:rPr>
              <w:rFonts w:ascii="Arial" w:eastAsia="Arial" w:hAnsi="Arial" w:cs="Arial"/>
            </w:rPr>
          </w:rPrChange>
        </w:rPr>
      </w:pPr>
    </w:p>
    <w:p w14:paraId="13A556D4" w14:textId="77777777" w:rsidR="003A60F2" w:rsidRPr="00A41EA1" w:rsidRDefault="003A60F2">
      <w:pPr>
        <w:rPr>
          <w:rFonts w:ascii="Arial" w:eastAsia="Arial" w:hAnsi="Arial" w:cs="Arial"/>
          <w:sz w:val="20"/>
          <w:szCs w:val="20"/>
          <w:rPrChange w:id="20" w:author="Mubiyarto Wibisono" w:date="2025-09-05T08:31:00Z" w16du:dateUtc="2025-09-05T01:31:00Z">
            <w:rPr>
              <w:rFonts w:ascii="Arial" w:eastAsia="Arial" w:hAnsi="Arial" w:cs="Arial"/>
            </w:rPr>
          </w:rPrChange>
        </w:rPr>
      </w:pPr>
    </w:p>
    <w:p w14:paraId="4900C82D" w14:textId="6F247AF7" w:rsidR="003A60F2" w:rsidRPr="00A41EA1" w:rsidRDefault="000B533F">
      <w:pPr>
        <w:rPr>
          <w:rFonts w:ascii="Arial" w:eastAsia="Arial" w:hAnsi="Arial" w:cs="Arial"/>
          <w:sz w:val="20"/>
          <w:szCs w:val="20"/>
          <w:rPrChange w:id="21" w:author="Mubiyarto Wibisono" w:date="2025-09-05T08:31:00Z" w16du:dateUtc="2025-09-05T01:31:00Z">
            <w:rPr>
              <w:rFonts w:ascii="Arial" w:eastAsia="Arial" w:hAnsi="Arial" w:cs="Arial"/>
            </w:rPr>
          </w:rPrChange>
        </w:rPr>
      </w:pPr>
      <w:r w:rsidRPr="00A41EA1">
        <w:rPr>
          <w:rFonts w:ascii="Arial" w:hAnsi="Arial" w:cs="Arial"/>
          <w:noProof/>
          <w:sz w:val="20"/>
          <w:szCs w:val="20"/>
          <w:rPrChange w:id="22" w:author="Mubiyarto Wibisono" w:date="2025-09-05T08:31:00Z" w16du:dateUtc="2025-09-05T01:31:00Z">
            <w:rPr>
              <w:rFonts w:ascii="Arial" w:hAnsi="Arial" w:cs="Arial"/>
              <w:noProof/>
            </w:rPr>
          </w:rPrChange>
        </w:rPr>
        <mc:AlternateContent>
          <mc:Choice Requires="wps">
            <w:drawing>
              <wp:anchor distT="0" distB="0" distL="0" distR="0" simplePos="0" relativeHeight="251658240" behindDoc="0" locked="0" layoutInCell="1" hidden="0" allowOverlap="1" wp14:anchorId="05A7B3D1" wp14:editId="3EA7957A">
                <wp:simplePos x="0" y="0"/>
                <wp:positionH relativeFrom="column">
                  <wp:posOffset>457200</wp:posOffset>
                </wp:positionH>
                <wp:positionV relativeFrom="paragraph">
                  <wp:posOffset>172085</wp:posOffset>
                </wp:positionV>
                <wp:extent cx="4927600" cy="636270"/>
                <wp:effectExtent l="0" t="0" r="6350" b="0"/>
                <wp:wrapNone/>
                <wp:docPr id="1867096603" name="Rectangle 1867096603" descr="OCMS 39 – Parameters Management…"/>
                <wp:cNvGraphicFramePr/>
                <a:graphic xmlns:a="http://schemas.openxmlformats.org/drawingml/2006/main">
                  <a:graphicData uri="http://schemas.microsoft.com/office/word/2010/wordprocessingShape">
                    <wps:wsp>
                      <wps:cNvSpPr/>
                      <wps:spPr>
                        <a:xfrm>
                          <a:off x="0" y="0"/>
                          <a:ext cx="4927600" cy="636270"/>
                        </a:xfrm>
                        <a:prstGeom prst="rect">
                          <a:avLst/>
                        </a:prstGeom>
                        <a:solidFill>
                          <a:srgbClr val="FFFFFF"/>
                        </a:solidFill>
                        <a:ln>
                          <a:noFill/>
                        </a:ln>
                      </wps:spPr>
                      <wps:txbx>
                        <w:txbxContent>
                          <w:p w14:paraId="6EF597E7" w14:textId="1A7D23D4" w:rsidR="003A60F2" w:rsidRDefault="00E9397B">
                            <w:pPr>
                              <w:spacing w:after="160"/>
                              <w:textDirection w:val="btLr"/>
                              <w:rPr>
                                <w:rFonts w:ascii="Arial" w:eastAsia="Arial" w:hAnsi="Arial" w:cs="Arial"/>
                                <w:b/>
                                <w:color w:val="005392"/>
                                <w:sz w:val="36"/>
                              </w:rPr>
                            </w:pPr>
                            <w:r>
                              <w:rPr>
                                <w:rFonts w:ascii="Arial" w:eastAsia="Arial" w:hAnsi="Arial" w:cs="Arial"/>
                                <w:b/>
                                <w:color w:val="005392"/>
                                <w:sz w:val="40"/>
                              </w:rPr>
                              <w:t xml:space="preserve">OCMS 50 – </w:t>
                            </w:r>
                            <w:r>
                              <w:rPr>
                                <w:rFonts w:ascii="Arial" w:eastAsia="Arial" w:hAnsi="Arial" w:cs="Arial"/>
                                <w:b/>
                                <w:color w:val="005392"/>
                                <w:sz w:val="36"/>
                              </w:rPr>
                              <w:t>eService Payment</w:t>
                            </w:r>
                            <w:r w:rsidR="000B533F">
                              <w:rPr>
                                <w:rFonts w:ascii="Arial" w:eastAsia="Arial" w:hAnsi="Arial" w:cs="Arial"/>
                                <w:b/>
                                <w:color w:val="005392"/>
                                <w:sz w:val="36"/>
                              </w:rPr>
                              <w:t xml:space="preserve"> for Offence</w:t>
                            </w:r>
                          </w:p>
                          <w:p w14:paraId="4323865B" w14:textId="18CD3D6A" w:rsidR="007A048D" w:rsidRPr="008D52CF" w:rsidRDefault="007A048D">
                            <w:pPr>
                              <w:spacing w:after="160"/>
                              <w:textDirection w:val="btLr"/>
                              <w:rPr>
                                <w:rFonts w:ascii="Arial" w:hAnsi="Arial" w:cs="Arial"/>
                                <w:color w:val="074F6A" w:themeColor="accent4" w:themeShade="80"/>
                                <w:sz w:val="20"/>
                                <w:szCs w:val="20"/>
                              </w:rPr>
                            </w:pPr>
                            <w:r w:rsidRPr="008D52CF">
                              <w:rPr>
                                <w:rFonts w:ascii="Arial" w:hAnsi="Arial" w:cs="Arial"/>
                                <w:b/>
                                <w:bCs/>
                                <w:color w:val="074F6A" w:themeColor="accent4" w:themeShade="80"/>
                                <w:sz w:val="20"/>
                                <w:szCs w:val="20"/>
                              </w:rPr>
                              <w:t>Based on Functional Document v1.</w:t>
                            </w:r>
                            <w:r w:rsidR="000048DC">
                              <w:rPr>
                                <w:rFonts w:ascii="Arial" w:hAnsi="Arial" w:cs="Arial"/>
                                <w:b/>
                                <w:bCs/>
                                <w:color w:val="074F6A" w:themeColor="accent4" w:themeShade="80"/>
                                <w:sz w:val="20"/>
                                <w:szCs w:val="20"/>
                              </w:rPr>
                              <w:t>4</w:t>
                            </w:r>
                          </w:p>
                          <w:p w14:paraId="41612493" w14:textId="77777777" w:rsidR="007A048D" w:rsidRDefault="007A048D"/>
                        </w:txbxContent>
                      </wps:txbx>
                      <wps:bodyPr spcFirstLastPara="1" wrap="square" lIns="45700" tIns="45700" rIns="45700"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05A7B3D1" id="Rectangle 1867096603" o:spid="_x0000_s1026" alt="OCMS 39 – Parameters Management…" style="position:absolute;margin-left:36pt;margin-top:13.55pt;width:388pt;height:50.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" stroked="f">
                <v:textbox inset="1.2694mm,1.2694mm,1.2694mm,1.2694mm">
                  <w:txbxContent>
                    <w:p w14:paraId="6EF597E7" w14:textId="1A7D23D4" w:rsidR="003A60F2" w:rsidRDefault="00E9397B">
                      <w:pPr>
                        <w:spacing w:after="160"/>
                        <w:textDirection w:val="btLr"/>
                        <w:rPr>
                          <w:rFonts w:ascii="Arial" w:eastAsia="Arial" w:hAnsi="Arial" w:cs="Arial"/>
                          <w:b/>
                          <w:color w:val="005392"/>
                          <w:sz w:val="36"/>
                        </w:rPr>
                      </w:pPr>
                      <w:r>
                        <w:rPr>
                          <w:rFonts w:ascii="Arial" w:eastAsia="Arial" w:hAnsi="Arial" w:cs="Arial"/>
                          <w:b/>
                          <w:color w:val="005392"/>
                          <w:sz w:val="40"/>
                        </w:rPr>
                        <w:t xml:space="preserve">OCMS 50 – </w:t>
                      </w:r>
                      <w:r>
                        <w:rPr>
                          <w:rFonts w:ascii="Arial" w:eastAsia="Arial" w:hAnsi="Arial" w:cs="Arial"/>
                          <w:b/>
                          <w:color w:val="005392"/>
                          <w:sz w:val="36"/>
                        </w:rPr>
                        <w:t>eService Payment</w:t>
                      </w:r>
                      <w:r w:rsidR="000B533F">
                        <w:rPr>
                          <w:rFonts w:ascii="Arial" w:eastAsia="Arial" w:hAnsi="Arial" w:cs="Arial"/>
                          <w:b/>
                          <w:color w:val="005392"/>
                          <w:sz w:val="36"/>
                        </w:rPr>
                        <w:t xml:space="preserve"> for Offence</w:t>
                      </w:r>
                    </w:p>
                    <w:p w14:paraId="4323865B" w14:textId="18CD3D6A" w:rsidR="007A048D" w:rsidRPr="008D52CF" w:rsidRDefault="007A048D">
                      <w:pPr>
                        <w:spacing w:after="160"/>
                        <w:textDirection w:val="btLr"/>
                        <w:rPr>
                          <w:rFonts w:ascii="Arial" w:hAnsi="Arial" w:cs="Arial"/>
                          <w:color w:val="074F6A" w:themeColor="accent4" w:themeShade="80"/>
                          <w:sz w:val="20"/>
                          <w:szCs w:val="20"/>
                        </w:rPr>
                      </w:pPr>
                      <w:r w:rsidRPr="008D52CF">
                        <w:rPr>
                          <w:rFonts w:ascii="Arial" w:hAnsi="Arial" w:cs="Arial"/>
                          <w:b/>
                          <w:bCs/>
                          <w:color w:val="074F6A" w:themeColor="accent4" w:themeShade="80"/>
                          <w:sz w:val="20"/>
                          <w:szCs w:val="20"/>
                        </w:rPr>
                        <w:t>Based on Functional Document v1.</w:t>
                      </w:r>
                      <w:r w:rsidR="000048DC">
                        <w:rPr>
                          <w:rFonts w:ascii="Arial" w:hAnsi="Arial" w:cs="Arial"/>
                          <w:b/>
                          <w:bCs/>
                          <w:color w:val="074F6A" w:themeColor="accent4" w:themeShade="80"/>
                          <w:sz w:val="20"/>
                          <w:szCs w:val="20"/>
                        </w:rPr>
                        <w:t>4</w:t>
                      </w:r>
                    </w:p>
                    <w:p w14:paraId="41612493" w14:textId="77777777" w:rsidR="007A048D" w:rsidRDefault="007A048D"/>
                  </w:txbxContent>
                </v:textbox>
              </v:rect>
            </w:pict>
          </mc:Fallback>
        </mc:AlternateContent>
      </w:r>
    </w:p>
    <w:p w14:paraId="3E0C32ED" w14:textId="62E465DB" w:rsidR="003A60F2" w:rsidRPr="00A41EA1" w:rsidRDefault="003A60F2">
      <w:pPr>
        <w:rPr>
          <w:rFonts w:ascii="Arial" w:eastAsia="Arial" w:hAnsi="Arial" w:cs="Arial"/>
          <w:sz w:val="20"/>
          <w:szCs w:val="20"/>
          <w:rPrChange w:id="23" w:author="Mubiyarto Wibisono" w:date="2025-09-05T08:31:00Z" w16du:dateUtc="2025-09-05T01:31:00Z">
            <w:rPr>
              <w:rFonts w:ascii="Arial" w:eastAsia="Arial" w:hAnsi="Arial" w:cs="Arial"/>
            </w:rPr>
          </w:rPrChange>
        </w:rPr>
      </w:pPr>
    </w:p>
    <w:p w14:paraId="750A79FF" w14:textId="77777777" w:rsidR="003A60F2" w:rsidRPr="00A41EA1" w:rsidRDefault="003A60F2">
      <w:pPr>
        <w:rPr>
          <w:rFonts w:ascii="Arial" w:eastAsia="Arial" w:hAnsi="Arial" w:cs="Arial"/>
          <w:sz w:val="20"/>
          <w:szCs w:val="20"/>
          <w:rPrChange w:id="24" w:author="Mubiyarto Wibisono" w:date="2025-09-05T08:31:00Z" w16du:dateUtc="2025-09-05T01:31:00Z">
            <w:rPr>
              <w:rFonts w:ascii="Arial" w:eastAsia="Arial" w:hAnsi="Arial" w:cs="Arial"/>
            </w:rPr>
          </w:rPrChange>
        </w:rPr>
      </w:pPr>
    </w:p>
    <w:p w14:paraId="2DF72BEA" w14:textId="77777777" w:rsidR="003A60F2" w:rsidRPr="00A41EA1" w:rsidRDefault="003A60F2">
      <w:pPr>
        <w:rPr>
          <w:rFonts w:ascii="Arial" w:eastAsia="Arial" w:hAnsi="Arial" w:cs="Arial"/>
          <w:sz w:val="20"/>
          <w:szCs w:val="20"/>
          <w:rPrChange w:id="25" w:author="Mubiyarto Wibisono" w:date="2025-09-05T08:31:00Z" w16du:dateUtc="2025-09-05T01:31:00Z">
            <w:rPr>
              <w:rFonts w:ascii="Arial" w:eastAsia="Arial" w:hAnsi="Arial" w:cs="Arial"/>
            </w:rPr>
          </w:rPrChange>
        </w:rPr>
      </w:pPr>
    </w:p>
    <w:p w14:paraId="7E5C88A5" w14:textId="77777777" w:rsidR="003A60F2" w:rsidRPr="00A41EA1" w:rsidRDefault="003A60F2">
      <w:pPr>
        <w:rPr>
          <w:rFonts w:ascii="Arial" w:eastAsia="Arial" w:hAnsi="Arial" w:cs="Arial"/>
          <w:sz w:val="20"/>
          <w:szCs w:val="20"/>
          <w:rPrChange w:id="26" w:author="Mubiyarto Wibisono" w:date="2025-09-05T08:31:00Z" w16du:dateUtc="2025-09-05T01:31:00Z">
            <w:rPr>
              <w:rFonts w:ascii="Arial" w:eastAsia="Arial" w:hAnsi="Arial" w:cs="Arial"/>
            </w:rPr>
          </w:rPrChange>
        </w:rPr>
      </w:pPr>
    </w:p>
    <w:p w14:paraId="3EF31D93" w14:textId="77777777" w:rsidR="003A60F2" w:rsidRPr="00A41EA1" w:rsidRDefault="003A60F2">
      <w:pPr>
        <w:rPr>
          <w:rFonts w:ascii="Arial" w:eastAsia="Arial" w:hAnsi="Arial" w:cs="Arial"/>
          <w:sz w:val="20"/>
          <w:szCs w:val="20"/>
          <w:rPrChange w:id="27" w:author="Mubiyarto Wibisono" w:date="2025-09-05T08:31:00Z" w16du:dateUtc="2025-09-05T01:31:00Z">
            <w:rPr>
              <w:rFonts w:ascii="Arial" w:eastAsia="Arial" w:hAnsi="Arial" w:cs="Arial"/>
            </w:rPr>
          </w:rPrChange>
        </w:rPr>
      </w:pPr>
    </w:p>
    <w:p w14:paraId="0FC25F28" w14:textId="77777777" w:rsidR="003A60F2" w:rsidRPr="00A41EA1" w:rsidRDefault="003A60F2">
      <w:pPr>
        <w:rPr>
          <w:rFonts w:ascii="Arial" w:eastAsia="Arial" w:hAnsi="Arial" w:cs="Arial"/>
          <w:sz w:val="20"/>
          <w:szCs w:val="20"/>
          <w:rPrChange w:id="28" w:author="Mubiyarto Wibisono" w:date="2025-09-05T08:31:00Z" w16du:dateUtc="2025-09-05T01:31:00Z">
            <w:rPr>
              <w:rFonts w:ascii="Arial" w:eastAsia="Arial" w:hAnsi="Arial" w:cs="Arial"/>
            </w:rPr>
          </w:rPrChange>
        </w:rPr>
      </w:pPr>
    </w:p>
    <w:p w14:paraId="2EC93156" w14:textId="77777777" w:rsidR="003A60F2" w:rsidRPr="00A41EA1" w:rsidRDefault="003A60F2">
      <w:pPr>
        <w:rPr>
          <w:rFonts w:ascii="Arial" w:eastAsia="Arial" w:hAnsi="Arial" w:cs="Arial"/>
          <w:sz w:val="20"/>
          <w:szCs w:val="20"/>
          <w:rPrChange w:id="29" w:author="Mubiyarto Wibisono" w:date="2025-09-05T08:31:00Z" w16du:dateUtc="2025-09-05T01:31:00Z">
            <w:rPr>
              <w:rFonts w:ascii="Arial" w:eastAsia="Arial" w:hAnsi="Arial" w:cs="Arial"/>
            </w:rPr>
          </w:rPrChange>
        </w:rPr>
      </w:pPr>
    </w:p>
    <w:p w14:paraId="777685BB" w14:textId="77777777" w:rsidR="003A60F2" w:rsidRPr="00A41EA1" w:rsidRDefault="003A60F2">
      <w:pPr>
        <w:rPr>
          <w:rFonts w:ascii="Arial" w:eastAsia="Arial" w:hAnsi="Arial" w:cs="Arial"/>
          <w:sz w:val="20"/>
          <w:szCs w:val="20"/>
          <w:rPrChange w:id="30" w:author="Mubiyarto Wibisono" w:date="2025-09-05T08:31:00Z" w16du:dateUtc="2025-09-05T01:31:00Z">
            <w:rPr>
              <w:rFonts w:ascii="Arial" w:eastAsia="Arial" w:hAnsi="Arial" w:cs="Arial"/>
            </w:rPr>
          </w:rPrChange>
        </w:rPr>
      </w:pPr>
    </w:p>
    <w:p w14:paraId="18F560CE" w14:textId="77777777" w:rsidR="003A60F2" w:rsidRPr="00A41EA1" w:rsidRDefault="003A60F2">
      <w:pPr>
        <w:rPr>
          <w:rFonts w:ascii="Arial" w:eastAsia="Arial" w:hAnsi="Arial" w:cs="Arial"/>
          <w:sz w:val="20"/>
          <w:szCs w:val="20"/>
          <w:rPrChange w:id="31" w:author="Mubiyarto Wibisono" w:date="2025-09-05T08:31:00Z" w16du:dateUtc="2025-09-05T01:31:00Z">
            <w:rPr>
              <w:rFonts w:ascii="Arial" w:eastAsia="Arial" w:hAnsi="Arial" w:cs="Arial"/>
            </w:rPr>
          </w:rPrChange>
        </w:rPr>
      </w:pPr>
    </w:p>
    <w:p w14:paraId="188F7AB5" w14:textId="77777777" w:rsidR="003A60F2" w:rsidRPr="00A41EA1" w:rsidRDefault="003A60F2">
      <w:pPr>
        <w:rPr>
          <w:rFonts w:ascii="Arial" w:eastAsia="Arial" w:hAnsi="Arial" w:cs="Arial"/>
          <w:sz w:val="20"/>
          <w:szCs w:val="20"/>
          <w:rPrChange w:id="32" w:author="Mubiyarto Wibisono" w:date="2025-09-05T08:31:00Z" w16du:dateUtc="2025-09-05T01:31:00Z">
            <w:rPr>
              <w:rFonts w:ascii="Arial" w:eastAsia="Arial" w:hAnsi="Arial" w:cs="Arial"/>
            </w:rPr>
          </w:rPrChange>
        </w:rPr>
      </w:pPr>
    </w:p>
    <w:p w14:paraId="53632A40" w14:textId="77777777" w:rsidR="003A60F2" w:rsidRPr="00A41EA1" w:rsidRDefault="003A60F2">
      <w:pPr>
        <w:rPr>
          <w:rFonts w:ascii="Arial" w:eastAsia="Arial" w:hAnsi="Arial" w:cs="Arial"/>
          <w:sz w:val="20"/>
          <w:szCs w:val="20"/>
          <w:rPrChange w:id="33" w:author="Mubiyarto Wibisono" w:date="2025-09-05T08:31:00Z" w16du:dateUtc="2025-09-05T01:31:00Z">
            <w:rPr>
              <w:rFonts w:ascii="Arial" w:eastAsia="Arial" w:hAnsi="Arial" w:cs="Arial"/>
            </w:rPr>
          </w:rPrChange>
        </w:rPr>
      </w:pPr>
    </w:p>
    <w:p w14:paraId="1E58B171" w14:textId="77777777" w:rsidR="003A60F2" w:rsidRPr="00A41EA1" w:rsidRDefault="003A60F2">
      <w:pPr>
        <w:rPr>
          <w:rFonts w:ascii="Arial" w:eastAsia="Arial" w:hAnsi="Arial" w:cs="Arial"/>
          <w:sz w:val="20"/>
          <w:szCs w:val="20"/>
          <w:rPrChange w:id="34" w:author="Mubiyarto Wibisono" w:date="2025-09-05T08:31:00Z" w16du:dateUtc="2025-09-05T01:31:00Z">
            <w:rPr>
              <w:rFonts w:ascii="Arial" w:eastAsia="Arial" w:hAnsi="Arial" w:cs="Arial"/>
            </w:rPr>
          </w:rPrChange>
        </w:rPr>
      </w:pPr>
    </w:p>
    <w:p w14:paraId="4B9C0DDF" w14:textId="77777777" w:rsidR="003A60F2" w:rsidRPr="00A41EA1" w:rsidRDefault="003A60F2">
      <w:pPr>
        <w:rPr>
          <w:rFonts w:ascii="Arial" w:eastAsia="Arial" w:hAnsi="Arial" w:cs="Arial"/>
          <w:sz w:val="20"/>
          <w:szCs w:val="20"/>
          <w:rPrChange w:id="35" w:author="Mubiyarto Wibisono" w:date="2025-09-05T08:31:00Z" w16du:dateUtc="2025-09-05T01:31:00Z">
            <w:rPr>
              <w:rFonts w:ascii="Arial" w:eastAsia="Arial" w:hAnsi="Arial" w:cs="Arial"/>
            </w:rPr>
          </w:rPrChange>
        </w:rPr>
      </w:pPr>
    </w:p>
    <w:p w14:paraId="3CCD0B57" w14:textId="77777777" w:rsidR="003A60F2" w:rsidRPr="00A41EA1" w:rsidRDefault="00E9397B">
      <w:pPr>
        <w:rPr>
          <w:rFonts w:ascii="Arial" w:eastAsia="Arial" w:hAnsi="Arial" w:cs="Arial"/>
          <w:b/>
          <w:color w:val="000000"/>
          <w:sz w:val="20"/>
          <w:szCs w:val="20"/>
        </w:rPr>
      </w:pPr>
      <w:r w:rsidRPr="00A41EA1">
        <w:rPr>
          <w:rFonts w:ascii="Arial" w:eastAsia="Arial" w:hAnsi="Arial" w:cs="Arial"/>
          <w:sz w:val="20"/>
          <w:szCs w:val="20"/>
          <w:rPrChange w:id="36"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37"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38"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39"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40"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41"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42" w:author="Mubiyarto Wibisono" w:date="2025-09-05T08:31:00Z" w16du:dateUtc="2025-09-05T01:31:00Z">
            <w:rPr>
              <w:rFonts w:ascii="Arial" w:eastAsia="Arial" w:hAnsi="Arial" w:cs="Arial"/>
            </w:rPr>
          </w:rPrChange>
        </w:rPr>
        <w:tab/>
      </w:r>
      <w:r w:rsidRPr="00A41EA1">
        <w:rPr>
          <w:rFonts w:ascii="Arial" w:eastAsia="Arial" w:hAnsi="Arial" w:cs="Arial"/>
          <w:sz w:val="20"/>
          <w:szCs w:val="20"/>
          <w:rPrChange w:id="43" w:author="Mubiyarto Wibisono" w:date="2025-09-05T08:31:00Z" w16du:dateUtc="2025-09-05T01:31:00Z">
            <w:rPr>
              <w:rFonts w:ascii="Arial" w:eastAsia="Arial" w:hAnsi="Arial" w:cs="Arial"/>
            </w:rPr>
          </w:rPrChange>
        </w:rPr>
        <w:tab/>
        <w:t xml:space="preserve">  </w:t>
      </w:r>
      <w:r w:rsidRPr="00A41EA1">
        <w:rPr>
          <w:rFonts w:ascii="Arial" w:eastAsia="Arial" w:hAnsi="Arial" w:cs="Arial"/>
          <w:b/>
          <w:color w:val="000000"/>
          <w:sz w:val="20"/>
          <w:szCs w:val="20"/>
        </w:rPr>
        <w:t>Prepared</w:t>
      </w:r>
      <w:r w:rsidRPr="00A41EA1">
        <w:rPr>
          <w:rFonts w:ascii="Arial" w:eastAsia="Arial" w:hAnsi="Arial" w:cs="Arial"/>
          <w:color w:val="000000"/>
          <w:sz w:val="20"/>
          <w:szCs w:val="20"/>
        </w:rPr>
        <w:t xml:space="preserve"> </w:t>
      </w:r>
      <w:r w:rsidRPr="00A41EA1">
        <w:rPr>
          <w:rFonts w:ascii="Arial" w:eastAsia="Arial" w:hAnsi="Arial" w:cs="Arial"/>
          <w:b/>
          <w:color w:val="000000"/>
          <w:sz w:val="20"/>
          <w:szCs w:val="20"/>
        </w:rPr>
        <w:t>by</w:t>
      </w:r>
    </w:p>
    <w:p w14:paraId="2138CE97" w14:textId="77777777" w:rsidR="003A60F2" w:rsidRPr="00A41EA1" w:rsidRDefault="003A60F2">
      <w:pPr>
        <w:rPr>
          <w:rFonts w:ascii="Arial" w:eastAsia="Arial" w:hAnsi="Arial" w:cs="Arial"/>
          <w:b/>
          <w:color w:val="000000"/>
          <w:sz w:val="20"/>
          <w:szCs w:val="20"/>
        </w:rPr>
      </w:pPr>
    </w:p>
    <w:p w14:paraId="1B5A435C" w14:textId="77777777" w:rsidR="003A60F2" w:rsidRPr="00A41EA1" w:rsidRDefault="003A60F2">
      <w:pPr>
        <w:rPr>
          <w:rFonts w:ascii="Arial" w:eastAsia="Arial" w:hAnsi="Arial" w:cs="Arial"/>
          <w:b/>
          <w:color w:val="000000"/>
          <w:sz w:val="20"/>
          <w:szCs w:val="20"/>
        </w:rPr>
      </w:pPr>
    </w:p>
    <w:p w14:paraId="70D6E55A" w14:textId="77777777" w:rsidR="003A60F2" w:rsidRPr="00A41EA1" w:rsidRDefault="00E9397B">
      <w:pPr>
        <w:rPr>
          <w:rFonts w:ascii="Arial" w:eastAsia="Arial" w:hAnsi="Arial" w:cs="Arial"/>
          <w:b/>
          <w:color w:val="000000"/>
          <w:sz w:val="20"/>
          <w:szCs w:val="20"/>
        </w:rPr>
      </w:pPr>
      <w:r w:rsidRPr="00A41EA1">
        <w:rPr>
          <w:rFonts w:ascii="Arial" w:hAnsi="Arial" w:cs="Arial"/>
          <w:noProof/>
          <w:sz w:val="20"/>
          <w:szCs w:val="20"/>
          <w:rPrChange w:id="44" w:author="Mubiyarto Wibisono" w:date="2025-09-05T08:31:00Z" w16du:dateUtc="2025-09-05T01:31:00Z">
            <w:rPr>
              <w:rFonts w:ascii="Arial" w:hAnsi="Arial" w:cs="Arial"/>
              <w:noProof/>
            </w:rPr>
          </w:rPrChange>
        </w:rPr>
        <w:drawing>
          <wp:anchor distT="0" distB="0" distL="114300" distR="114300" simplePos="0" relativeHeight="251659264" behindDoc="0" locked="0" layoutInCell="1" hidden="0" allowOverlap="1" wp14:anchorId="4CFE7BDE" wp14:editId="10ADE35E">
            <wp:simplePos x="0" y="0"/>
            <wp:positionH relativeFrom="column">
              <wp:posOffset>3915444</wp:posOffset>
            </wp:positionH>
            <wp:positionV relativeFrom="paragraph">
              <wp:posOffset>33655</wp:posOffset>
            </wp:positionV>
            <wp:extent cx="847055" cy="1203960"/>
            <wp:effectExtent l="0" t="0" r="0" b="0"/>
            <wp:wrapNone/>
            <wp:docPr id="18670966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853323" cy="1212870"/>
                    </a:xfrm>
                    <a:prstGeom prst="rect">
                      <a:avLst/>
                    </a:prstGeom>
                    <a:ln/>
                  </pic:spPr>
                </pic:pic>
              </a:graphicData>
            </a:graphic>
            <wp14:sizeRelH relativeFrom="margin">
              <wp14:pctWidth>0</wp14:pctWidth>
            </wp14:sizeRelH>
            <wp14:sizeRelV relativeFrom="margin">
              <wp14:pctHeight>0</wp14:pctHeight>
            </wp14:sizeRelV>
          </wp:anchor>
        </w:drawing>
      </w:r>
      <w:r w:rsidRPr="00A41EA1">
        <w:rPr>
          <w:rFonts w:ascii="Arial" w:hAnsi="Arial" w:cs="Arial"/>
          <w:noProof/>
          <w:sz w:val="20"/>
          <w:szCs w:val="20"/>
          <w:rPrChange w:id="45" w:author="Mubiyarto Wibisono" w:date="2025-09-05T08:31:00Z" w16du:dateUtc="2025-09-05T01:31:00Z">
            <w:rPr>
              <w:rFonts w:ascii="Arial" w:hAnsi="Arial" w:cs="Arial"/>
              <w:noProof/>
            </w:rPr>
          </w:rPrChange>
        </w:rPr>
        <mc:AlternateContent>
          <mc:Choice Requires="wps">
            <w:drawing>
              <wp:anchor distT="0" distB="0" distL="0" distR="0" simplePos="0" relativeHeight="251660288" behindDoc="0" locked="0" layoutInCell="1" hidden="0" allowOverlap="1" wp14:anchorId="7022615A" wp14:editId="71FDA5F7">
                <wp:simplePos x="0" y="0"/>
                <wp:positionH relativeFrom="column">
                  <wp:posOffset>4660900</wp:posOffset>
                </wp:positionH>
                <wp:positionV relativeFrom="paragraph">
                  <wp:posOffset>114300</wp:posOffset>
                </wp:positionV>
                <wp:extent cx="1492885" cy="748030"/>
                <wp:effectExtent l="0" t="0" r="0" b="0"/>
                <wp:wrapNone/>
                <wp:docPr id="1867096605" name="Rectangle 1867096605" descr="MGG SOFTWARE"/>
                <wp:cNvGraphicFramePr/>
                <a:graphic xmlns:a="http://schemas.openxmlformats.org/drawingml/2006/main">
                  <a:graphicData uri="http://schemas.microsoft.com/office/word/2010/wordprocessingShape">
                    <wps:wsp>
                      <wps:cNvSpPr/>
                      <wps:spPr>
                        <a:xfrm>
                          <a:off x="4604320" y="3410748"/>
                          <a:ext cx="1483360" cy="738505"/>
                        </a:xfrm>
                        <a:prstGeom prst="rect">
                          <a:avLst/>
                        </a:prstGeom>
                        <a:noFill/>
                        <a:ln>
                          <a:noFill/>
                        </a:ln>
                      </wps:spPr>
                      <wps:txbx>
                        <w:txbxContent>
                          <w:p w14:paraId="253D2AB8" w14:textId="77777777" w:rsidR="003A60F2" w:rsidRDefault="00E9397B">
                            <w:pPr>
                              <w:jc w:val="center"/>
                              <w:textDirection w:val="btLr"/>
                            </w:pPr>
                            <w:r>
                              <w:rPr>
                                <w:rFonts w:ascii="Roboto" w:eastAsia="Roboto" w:hAnsi="Roboto" w:cs="Roboto"/>
                                <w:color w:val="000000"/>
                              </w:rPr>
                              <w:t xml:space="preserve">MGG </w:t>
                            </w:r>
                            <w:r>
                              <w:rPr>
                                <w:rFonts w:ascii="Roboto" w:eastAsia="Roboto" w:hAnsi="Roboto" w:cs="Roboto"/>
                                <w:b/>
                                <w:color w:val="000000"/>
                              </w:rPr>
                              <w:t>SOFTWARE</w:t>
                            </w:r>
                          </w:p>
                        </w:txbxContent>
                      </wps:txbx>
                      <wps:bodyPr spcFirstLastPara="1" wrap="square" lIns="45700" tIns="45700" rIns="45700" bIns="45700" anchor="ctr" anchorCtr="0">
                        <a:noAutofit/>
                      </wps:bodyPr>
                    </wps:wsp>
                  </a:graphicData>
                </a:graphic>
              </wp:anchor>
            </w:drawing>
          </mc:Choice>
          <mc:Fallback>
            <w:pict>
              <v:rect w14:anchorId="7022615A" id="Rectangle 1867096605" o:spid="_x0000_s1027" alt="MGG SOFTWARE" style="position:absolute;margin-left:367pt;margin-top:9pt;width:117.55pt;height:58.9pt;z-index:25166028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" filled="f" stroked="f">
                <v:textbox inset="1.2694mm,1.2694mm,1.2694mm,1.2694mm">
                  <w:txbxContent>
                    <w:p w14:paraId="253D2AB8" w14:textId="77777777" w:rsidR="003A60F2" w:rsidRDefault="00E9397B">
                      <w:pPr>
                        <w:jc w:val="center"/>
                        <w:textDirection w:val="btLr"/>
                      </w:pPr>
                      <w:r>
                        <w:rPr>
                          <w:rFonts w:ascii="Roboto" w:eastAsia="Roboto" w:hAnsi="Roboto" w:cs="Roboto"/>
                          <w:color w:val="000000"/>
                        </w:rPr>
                        <w:t xml:space="preserve">MGG </w:t>
                      </w:r>
                      <w:r>
                        <w:rPr>
                          <w:rFonts w:ascii="Roboto" w:eastAsia="Roboto" w:hAnsi="Roboto" w:cs="Roboto"/>
                          <w:b/>
                          <w:color w:val="000000"/>
                        </w:rPr>
                        <w:t>SOFTWARE</w:t>
                      </w:r>
                    </w:p>
                  </w:txbxContent>
                </v:textbox>
              </v:rect>
            </w:pict>
          </mc:Fallback>
        </mc:AlternateContent>
      </w:r>
    </w:p>
    <w:p w14:paraId="7F29B217" w14:textId="77777777" w:rsidR="003A60F2" w:rsidRPr="00A41EA1" w:rsidRDefault="003A60F2">
      <w:pPr>
        <w:rPr>
          <w:rFonts w:ascii="Arial" w:eastAsia="Arial" w:hAnsi="Arial" w:cs="Arial"/>
          <w:b/>
          <w:color w:val="000000"/>
          <w:sz w:val="20"/>
          <w:szCs w:val="20"/>
        </w:rPr>
      </w:pPr>
    </w:p>
    <w:p w14:paraId="7DA21B0E" w14:textId="77777777" w:rsidR="003A60F2" w:rsidRPr="00A41EA1" w:rsidRDefault="003A60F2">
      <w:pPr>
        <w:rPr>
          <w:rFonts w:ascii="Arial" w:eastAsia="Arial" w:hAnsi="Arial" w:cs="Arial"/>
          <w:b/>
          <w:color w:val="000000"/>
          <w:sz w:val="20"/>
          <w:szCs w:val="20"/>
        </w:rPr>
      </w:pPr>
    </w:p>
    <w:p w14:paraId="4EF4EE48" w14:textId="77777777" w:rsidR="003A60F2" w:rsidRPr="00A41EA1" w:rsidRDefault="003A60F2">
      <w:pPr>
        <w:rPr>
          <w:rFonts w:ascii="Arial" w:eastAsia="Arial" w:hAnsi="Arial" w:cs="Arial"/>
          <w:b/>
          <w:color w:val="000000"/>
          <w:sz w:val="20"/>
          <w:szCs w:val="20"/>
        </w:rPr>
      </w:pPr>
    </w:p>
    <w:p w14:paraId="25662649" w14:textId="77777777" w:rsidR="003A60F2" w:rsidRPr="00A41EA1" w:rsidRDefault="003A60F2">
      <w:pPr>
        <w:rPr>
          <w:rFonts w:ascii="Arial" w:eastAsia="Arial" w:hAnsi="Arial" w:cs="Arial"/>
          <w:b/>
          <w:color w:val="000000"/>
          <w:sz w:val="20"/>
          <w:szCs w:val="20"/>
        </w:rPr>
      </w:pPr>
    </w:p>
    <w:p w14:paraId="5AD78819" w14:textId="77777777" w:rsidR="003A60F2" w:rsidRPr="00A41EA1" w:rsidRDefault="003A60F2">
      <w:pPr>
        <w:rPr>
          <w:rFonts w:ascii="Arial" w:eastAsia="Arial" w:hAnsi="Arial" w:cs="Arial"/>
          <w:b/>
          <w:color w:val="000000"/>
          <w:sz w:val="20"/>
          <w:szCs w:val="20"/>
        </w:rPr>
      </w:pPr>
    </w:p>
    <w:p w14:paraId="198D0F29" w14:textId="77777777" w:rsidR="003A60F2" w:rsidRPr="00A41EA1" w:rsidRDefault="003A60F2">
      <w:pPr>
        <w:rPr>
          <w:rFonts w:ascii="Arial" w:eastAsia="Arial" w:hAnsi="Arial" w:cs="Arial"/>
          <w:b/>
          <w:color w:val="000000"/>
          <w:sz w:val="20"/>
          <w:szCs w:val="20"/>
        </w:rPr>
      </w:pPr>
    </w:p>
    <w:p w14:paraId="538B56D5" w14:textId="77777777" w:rsidR="003A60F2" w:rsidRPr="00A41EA1" w:rsidRDefault="003A60F2">
      <w:pPr>
        <w:rPr>
          <w:rFonts w:ascii="Arial" w:eastAsia="Arial" w:hAnsi="Arial" w:cs="Arial"/>
          <w:b/>
          <w:color w:val="000000"/>
          <w:sz w:val="20"/>
          <w:szCs w:val="20"/>
        </w:rPr>
      </w:pPr>
    </w:p>
    <w:p w14:paraId="238F1966" w14:textId="77777777" w:rsidR="003A60F2" w:rsidRPr="00A41EA1" w:rsidRDefault="003A60F2">
      <w:pPr>
        <w:rPr>
          <w:rFonts w:ascii="Arial" w:eastAsia="Arial" w:hAnsi="Arial" w:cs="Arial"/>
          <w:b/>
          <w:color w:val="000000"/>
          <w:sz w:val="20"/>
          <w:szCs w:val="20"/>
        </w:rPr>
      </w:pPr>
    </w:p>
    <w:p w14:paraId="43CE26BC" w14:textId="77777777" w:rsidR="003A60F2" w:rsidRPr="00A41EA1" w:rsidRDefault="003A60F2">
      <w:pPr>
        <w:rPr>
          <w:rFonts w:ascii="Arial" w:eastAsia="Arial" w:hAnsi="Arial" w:cs="Arial"/>
          <w:b/>
          <w:color w:val="000000"/>
          <w:sz w:val="20"/>
          <w:szCs w:val="20"/>
        </w:rPr>
      </w:pPr>
    </w:p>
    <w:p w14:paraId="56B0DB7A" w14:textId="77777777" w:rsidR="003A60F2" w:rsidRPr="00A41EA1" w:rsidRDefault="003A60F2">
      <w:pPr>
        <w:rPr>
          <w:rFonts w:ascii="Arial" w:eastAsia="Arial" w:hAnsi="Arial" w:cs="Arial"/>
          <w:b/>
          <w:color w:val="000000"/>
          <w:sz w:val="20"/>
          <w:szCs w:val="20"/>
        </w:rPr>
      </w:pPr>
    </w:p>
    <w:p w14:paraId="761D2D85" w14:textId="77777777" w:rsidR="00D76900" w:rsidRDefault="00D76900">
      <w:pPr>
        <w:rPr>
          <w:ins w:id="46" w:author="Mubiyarto Wibisono" w:date="2025-09-05T08:34:00Z" w16du:dateUtc="2025-09-05T01:34:00Z"/>
          <w:rFonts w:ascii="Arial" w:eastAsia="Arial" w:hAnsi="Arial" w:cs="Arial"/>
          <w:b/>
          <w:color w:val="000000"/>
          <w:sz w:val="20"/>
          <w:szCs w:val="20"/>
        </w:rPr>
        <w:sectPr w:rsidR="00D76900" w:rsidSect="009C7AD1">
          <w:headerReference w:type="default" r:id="rId10"/>
          <w:footerReference w:type="default" r:id="rId11"/>
          <w:pgSz w:w="12240" w:h="15840"/>
          <w:pgMar w:top="1440" w:right="1440" w:bottom="1440" w:left="1440" w:header="720" w:footer="720" w:gutter="0"/>
          <w:pgNumType w:start="1"/>
          <w:cols w:space="720"/>
          <w:titlePg/>
          <w:docGrid w:linePitch="326"/>
        </w:sectPr>
      </w:pPr>
    </w:p>
    <w:p w14:paraId="59E0C7B6" w14:textId="19A131F9" w:rsidR="003A60F2" w:rsidRPr="00A41EA1" w:rsidDel="00D76900" w:rsidRDefault="003A60F2">
      <w:pPr>
        <w:rPr>
          <w:del w:id="47" w:author="Mubiyarto Wibisono" w:date="2025-09-05T08:34:00Z" w16du:dateUtc="2025-09-05T01:34:00Z"/>
          <w:rFonts w:ascii="Arial" w:eastAsia="Arial" w:hAnsi="Arial" w:cs="Arial"/>
          <w:b/>
          <w:color w:val="000000"/>
          <w:sz w:val="20"/>
          <w:szCs w:val="20"/>
        </w:rPr>
      </w:pPr>
    </w:p>
    <w:p w14:paraId="1F5A7CA4" w14:textId="3D04053D" w:rsidR="003A60F2" w:rsidRPr="00A41EA1" w:rsidDel="00D76900" w:rsidRDefault="003A60F2">
      <w:pPr>
        <w:rPr>
          <w:del w:id="48" w:author="Mubiyarto Wibisono" w:date="2025-09-05T08:34:00Z" w16du:dateUtc="2025-09-05T01:34:00Z"/>
          <w:rFonts w:ascii="Arial" w:eastAsia="Arial" w:hAnsi="Arial" w:cs="Arial"/>
          <w:b/>
          <w:color w:val="000000"/>
          <w:sz w:val="20"/>
          <w:szCs w:val="20"/>
        </w:rPr>
      </w:pPr>
    </w:p>
    <w:p w14:paraId="6D6C6C27" w14:textId="083328C9" w:rsidR="003A60F2" w:rsidRPr="00A41EA1" w:rsidDel="00D76900" w:rsidRDefault="00E9397B">
      <w:pPr>
        <w:tabs>
          <w:tab w:val="left" w:pos="7994"/>
        </w:tabs>
        <w:rPr>
          <w:del w:id="49" w:author="Mubiyarto Wibisono" w:date="2025-09-05T08:34:00Z" w16du:dateUtc="2025-09-05T01:34:00Z"/>
          <w:rFonts w:ascii="Arial" w:eastAsia="Arial" w:hAnsi="Arial" w:cs="Arial"/>
          <w:b/>
          <w:color w:val="000000"/>
          <w:sz w:val="20"/>
          <w:szCs w:val="20"/>
        </w:rPr>
      </w:pPr>
      <w:del w:id="50" w:author="Mubiyarto Wibisono" w:date="2025-09-05T08:34:00Z" w16du:dateUtc="2025-09-05T01:34:00Z">
        <w:r w:rsidRPr="00A41EA1" w:rsidDel="00D76900">
          <w:rPr>
            <w:rFonts w:ascii="Arial" w:eastAsia="Arial" w:hAnsi="Arial" w:cs="Arial"/>
            <w:b/>
            <w:color w:val="000000"/>
            <w:sz w:val="20"/>
            <w:szCs w:val="20"/>
          </w:rPr>
          <w:tab/>
        </w:r>
      </w:del>
    </w:p>
    <w:p w14:paraId="5EB1DD80" w14:textId="77777777" w:rsidR="003A60F2" w:rsidRPr="00A41EA1" w:rsidRDefault="00E9397B">
      <w:pPr>
        <w:tabs>
          <w:tab w:val="left" w:pos="7994"/>
        </w:tabs>
        <w:rPr>
          <w:rFonts w:ascii="Arial" w:eastAsia="Arial" w:hAnsi="Arial" w:cs="Arial"/>
          <w:b/>
          <w:color w:val="000000"/>
          <w:sz w:val="20"/>
          <w:szCs w:val="20"/>
        </w:rPr>
        <w:pPrChange w:id="51" w:author="Mubiyarto Wibisono" w:date="2025-09-05T08:34:00Z" w16du:dateUtc="2025-09-05T01:34:00Z">
          <w:pPr/>
        </w:pPrChange>
      </w:pPr>
      <w:r w:rsidRPr="00A41EA1">
        <w:rPr>
          <w:rFonts w:ascii="Arial" w:eastAsia="Arial" w:hAnsi="Arial" w:cs="Arial"/>
          <w:b/>
          <w:color w:val="000000"/>
          <w:sz w:val="20"/>
          <w:szCs w:val="20"/>
        </w:rPr>
        <w:t>Version History</w:t>
      </w:r>
    </w:p>
    <w:p w14:paraId="688B68B7" w14:textId="77777777" w:rsidR="003A60F2" w:rsidRPr="00A41EA1" w:rsidDel="00D76900" w:rsidRDefault="003A60F2">
      <w:pPr>
        <w:rPr>
          <w:del w:id="52" w:author="Mubiyarto Wibisono" w:date="2025-09-05T08:36:00Z" w16du:dateUtc="2025-09-05T01:36:00Z"/>
          <w:rFonts w:ascii="Arial" w:eastAsia="Arial" w:hAnsi="Arial" w:cs="Arial"/>
          <w:b/>
          <w:color w:val="000000"/>
          <w:sz w:val="20"/>
          <w:szCs w:val="20"/>
        </w:rPr>
      </w:pPr>
    </w:p>
    <w:p w14:paraId="473D1FED" w14:textId="77777777" w:rsidR="003A60F2" w:rsidRPr="00A41EA1" w:rsidRDefault="003A60F2">
      <w:pPr>
        <w:rPr>
          <w:rFonts w:ascii="Arial" w:eastAsia="Arial" w:hAnsi="Arial" w:cs="Arial"/>
          <w:sz w:val="20"/>
          <w:szCs w:val="20"/>
          <w:rPrChange w:id="53" w:author="Mubiyarto Wibisono" w:date="2025-09-05T08:31:00Z" w16du:dateUtc="2025-09-05T01:31:00Z">
            <w:rPr>
              <w:rFonts w:ascii="Arial" w:eastAsia="Arial" w:hAnsi="Arial" w:cs="Arial"/>
            </w:rPr>
          </w:rPrChange>
        </w:rPr>
      </w:pPr>
    </w:p>
    <w:tbl>
      <w:tblPr>
        <w:tblStyle w:val="12"/>
        <w:tblpPr w:leftFromText="180" w:rightFromText="180" w:vertAnchor="text"/>
        <w:tblW w:w="9375" w:type="dxa"/>
        <w:tblLayout w:type="fixed"/>
        <w:tblCellMar>
          <w:top w:w="113" w:type="dxa"/>
          <w:bottom w:w="113" w:type="dxa"/>
        </w:tblCellMar>
        <w:tblLook w:val="0400" w:firstRow="0" w:lastRow="0" w:firstColumn="0" w:lastColumn="0" w:noHBand="0" w:noVBand="1"/>
      </w:tblPr>
      <w:tblGrid>
        <w:gridCol w:w="1501"/>
        <w:gridCol w:w="1995"/>
        <w:gridCol w:w="1650"/>
        <w:gridCol w:w="4229"/>
      </w:tblGrid>
      <w:tr w:rsidR="003A60F2" w:rsidRPr="00A41EA1" w14:paraId="2B01D9EF" w14:textId="77777777" w:rsidTr="00DE5B22">
        <w:trPr>
          <w:trHeight w:val="433"/>
        </w:trPr>
        <w:tc>
          <w:tcPr>
            <w:tcW w:w="1501" w:type="dxa"/>
            <w:tcBorders>
              <w:top w:val="single" w:sz="6" w:space="0" w:color="525252"/>
              <w:left w:val="single" w:sz="6" w:space="0" w:color="525252"/>
              <w:bottom w:val="single" w:sz="6" w:space="0" w:color="525252"/>
              <w:right w:val="single" w:sz="6" w:space="0" w:color="525252"/>
            </w:tcBorders>
            <w:shd w:val="clear" w:color="auto" w:fill="A5C9EB" w:themeFill="text2" w:themeFillTint="40"/>
            <w:vAlign w:val="center"/>
          </w:tcPr>
          <w:p w14:paraId="0EFEB313" w14:textId="77777777" w:rsidR="003A60F2" w:rsidRPr="00A41EA1" w:rsidRDefault="00E9397B">
            <w:pPr>
              <w:spacing w:line="276" w:lineRule="auto"/>
              <w:jc w:val="center"/>
              <w:rPr>
                <w:rFonts w:ascii="Arial" w:eastAsia="Arial" w:hAnsi="Arial" w:cs="Arial"/>
                <w:color w:val="000000"/>
                <w:sz w:val="20"/>
                <w:szCs w:val="20"/>
              </w:rPr>
            </w:pPr>
            <w:r w:rsidRPr="00A41EA1">
              <w:rPr>
                <w:rFonts w:ascii="Arial" w:eastAsia="Arial" w:hAnsi="Arial" w:cs="Arial"/>
                <w:b/>
                <w:color w:val="212121"/>
                <w:sz w:val="20"/>
                <w:szCs w:val="20"/>
              </w:rPr>
              <w:t>Version</w:t>
            </w:r>
          </w:p>
        </w:tc>
        <w:tc>
          <w:tcPr>
            <w:tcW w:w="1995" w:type="dxa"/>
            <w:tcBorders>
              <w:top w:val="single" w:sz="6" w:space="0" w:color="525252"/>
              <w:left w:val="single" w:sz="6" w:space="0" w:color="525252"/>
              <w:bottom w:val="single" w:sz="6" w:space="0" w:color="525252"/>
              <w:right w:val="single" w:sz="6" w:space="0" w:color="525252"/>
            </w:tcBorders>
            <w:shd w:val="clear" w:color="auto" w:fill="A5C9EB" w:themeFill="text2" w:themeFillTint="40"/>
            <w:vAlign w:val="center"/>
          </w:tcPr>
          <w:p w14:paraId="5C288990" w14:textId="77777777" w:rsidR="003A60F2" w:rsidRPr="00A41EA1" w:rsidRDefault="00E9397B">
            <w:pPr>
              <w:spacing w:line="276" w:lineRule="auto"/>
              <w:jc w:val="center"/>
              <w:rPr>
                <w:rFonts w:ascii="Arial" w:eastAsia="Arial" w:hAnsi="Arial" w:cs="Arial"/>
                <w:color w:val="000000"/>
                <w:sz w:val="20"/>
                <w:szCs w:val="20"/>
              </w:rPr>
            </w:pPr>
            <w:r w:rsidRPr="00A41EA1">
              <w:rPr>
                <w:rFonts w:ascii="Arial" w:eastAsia="Arial" w:hAnsi="Arial" w:cs="Arial"/>
                <w:b/>
                <w:color w:val="212121"/>
                <w:sz w:val="20"/>
                <w:szCs w:val="20"/>
              </w:rPr>
              <w:t>Updated By</w:t>
            </w:r>
          </w:p>
        </w:tc>
        <w:tc>
          <w:tcPr>
            <w:tcW w:w="1650" w:type="dxa"/>
            <w:tcBorders>
              <w:top w:val="single" w:sz="6" w:space="0" w:color="525252"/>
              <w:left w:val="single" w:sz="6" w:space="0" w:color="525252"/>
              <w:bottom w:val="single" w:sz="6" w:space="0" w:color="525252"/>
              <w:right w:val="single" w:sz="6" w:space="0" w:color="525252"/>
            </w:tcBorders>
            <w:shd w:val="clear" w:color="auto" w:fill="A5C9EB" w:themeFill="text2" w:themeFillTint="40"/>
            <w:vAlign w:val="center"/>
          </w:tcPr>
          <w:p w14:paraId="1A3232DB" w14:textId="77777777" w:rsidR="003A60F2" w:rsidRPr="00A41EA1" w:rsidRDefault="00E9397B">
            <w:pPr>
              <w:spacing w:line="276" w:lineRule="auto"/>
              <w:jc w:val="center"/>
              <w:rPr>
                <w:rFonts w:ascii="Arial" w:eastAsia="Arial" w:hAnsi="Arial" w:cs="Arial"/>
                <w:color w:val="000000"/>
                <w:sz w:val="20"/>
                <w:szCs w:val="20"/>
              </w:rPr>
            </w:pPr>
            <w:r w:rsidRPr="00A41EA1">
              <w:rPr>
                <w:rFonts w:ascii="Arial" w:eastAsia="Arial" w:hAnsi="Arial" w:cs="Arial"/>
                <w:b/>
                <w:color w:val="212121"/>
                <w:sz w:val="20"/>
                <w:szCs w:val="20"/>
              </w:rPr>
              <w:t>Date</w:t>
            </w:r>
          </w:p>
        </w:tc>
        <w:tc>
          <w:tcPr>
            <w:tcW w:w="4229" w:type="dxa"/>
            <w:tcBorders>
              <w:top w:val="single" w:sz="6" w:space="0" w:color="525252"/>
              <w:left w:val="single" w:sz="6" w:space="0" w:color="525252"/>
              <w:bottom w:val="single" w:sz="6" w:space="0" w:color="525252"/>
              <w:right w:val="single" w:sz="6" w:space="0" w:color="525252"/>
            </w:tcBorders>
            <w:shd w:val="clear" w:color="auto" w:fill="A5C9EB" w:themeFill="text2" w:themeFillTint="40"/>
            <w:vAlign w:val="center"/>
          </w:tcPr>
          <w:p w14:paraId="12D5B15C" w14:textId="77777777" w:rsidR="003A60F2" w:rsidRPr="00A41EA1" w:rsidRDefault="00E9397B">
            <w:pPr>
              <w:spacing w:line="276" w:lineRule="auto"/>
              <w:jc w:val="center"/>
              <w:rPr>
                <w:rFonts w:ascii="Arial" w:eastAsia="Arial" w:hAnsi="Arial" w:cs="Arial"/>
                <w:color w:val="000000"/>
                <w:sz w:val="20"/>
                <w:szCs w:val="20"/>
              </w:rPr>
            </w:pPr>
            <w:r w:rsidRPr="00A41EA1">
              <w:rPr>
                <w:rFonts w:ascii="Arial" w:eastAsia="Arial" w:hAnsi="Arial" w:cs="Arial"/>
                <w:b/>
                <w:color w:val="212121"/>
                <w:sz w:val="20"/>
                <w:szCs w:val="20"/>
              </w:rPr>
              <w:t>Changes</w:t>
            </w:r>
          </w:p>
        </w:tc>
      </w:tr>
      <w:tr w:rsidR="003A60F2" w:rsidRPr="00A41EA1" w14:paraId="25D08121" w14:textId="77777777" w:rsidTr="00F6637C">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112728E" w14:textId="77777777" w:rsidR="003A60F2" w:rsidRPr="00A41EA1" w:rsidRDefault="00E9397B">
            <w:pPr>
              <w:spacing w:line="276" w:lineRule="auto"/>
              <w:jc w:val="center"/>
              <w:rPr>
                <w:rFonts w:ascii="Arial" w:eastAsia="Arial" w:hAnsi="Arial" w:cs="Arial"/>
                <w:color w:val="000000"/>
                <w:sz w:val="20"/>
                <w:szCs w:val="20"/>
              </w:rPr>
            </w:pPr>
            <w:r w:rsidRPr="00A41EA1">
              <w:rPr>
                <w:rFonts w:ascii="Arial" w:eastAsia="Arial" w:hAnsi="Arial" w:cs="Arial"/>
                <w:color w:val="000000"/>
                <w:sz w:val="20"/>
                <w:szCs w:val="20"/>
              </w:rPr>
              <w:t>v1.0</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BC16510" w14:textId="54492B04" w:rsidR="003A60F2" w:rsidRPr="00A41EA1" w:rsidRDefault="00E9397B">
            <w:pPr>
              <w:jc w:val="center"/>
              <w:rPr>
                <w:rFonts w:ascii="Arial" w:eastAsia="Arial" w:hAnsi="Arial" w:cs="Arial"/>
                <w:color w:val="000000"/>
                <w:sz w:val="20"/>
                <w:szCs w:val="20"/>
                <w:lang w:val="pt-BR"/>
              </w:rPr>
            </w:pPr>
            <w:r w:rsidRPr="00A41EA1">
              <w:rPr>
                <w:rFonts w:ascii="Arial" w:eastAsia="Arial" w:hAnsi="Arial" w:cs="Arial"/>
                <w:color w:val="000000"/>
                <w:sz w:val="20"/>
                <w:szCs w:val="20"/>
                <w:lang w:val="pt-BR"/>
              </w:rPr>
              <w:t>Mubi</w:t>
            </w:r>
            <w:r w:rsidR="00F62A61" w:rsidRPr="00A41EA1">
              <w:rPr>
                <w:rFonts w:ascii="Arial" w:eastAsia="Arial" w:hAnsi="Arial" w:cs="Arial"/>
                <w:color w:val="000000"/>
                <w:sz w:val="20"/>
                <w:szCs w:val="20"/>
                <w:lang w:val="pt-BR"/>
              </w:rPr>
              <w:t>yarto Wibisono, Mochamad Eka Ramadan</w:t>
            </w:r>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54EE87D" w14:textId="77777777" w:rsidR="003A60F2" w:rsidRPr="00A41EA1" w:rsidRDefault="00E9397B">
            <w:pPr>
              <w:jc w:val="center"/>
              <w:rPr>
                <w:rFonts w:ascii="Arial" w:eastAsia="Arial" w:hAnsi="Arial" w:cs="Arial"/>
                <w:sz w:val="20"/>
                <w:szCs w:val="20"/>
              </w:rPr>
            </w:pPr>
            <w:r w:rsidRPr="00A41EA1">
              <w:rPr>
                <w:rFonts w:ascii="Arial" w:eastAsia="Arial" w:hAnsi="Arial" w:cs="Arial"/>
                <w:sz w:val="20"/>
                <w:szCs w:val="20"/>
              </w:rPr>
              <w:t>29/04/2025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F39C1E7" w14:textId="77777777" w:rsidR="003A60F2" w:rsidRPr="00A41EA1" w:rsidRDefault="00E9397B">
            <w:pPr>
              <w:rPr>
                <w:rFonts w:ascii="Arial" w:eastAsia="Arial" w:hAnsi="Arial" w:cs="Arial"/>
                <w:sz w:val="20"/>
                <w:szCs w:val="20"/>
              </w:rPr>
            </w:pPr>
            <w:r w:rsidRPr="00A41EA1">
              <w:rPr>
                <w:rFonts w:ascii="Arial" w:eastAsia="Arial" w:hAnsi="Arial" w:cs="Arial"/>
                <w:sz w:val="20"/>
                <w:szCs w:val="20"/>
              </w:rPr>
              <w:t>Document Initiation</w:t>
            </w:r>
          </w:p>
        </w:tc>
      </w:tr>
      <w:tr w:rsidR="00F6637C" w:rsidRPr="00A41EA1" w14:paraId="714013D0" w14:textId="77777777" w:rsidTr="00F6637C">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BF46EB0" w14:textId="75FC5092" w:rsidR="00F6637C" w:rsidRPr="00A41EA1" w:rsidRDefault="009B57AB">
            <w:pPr>
              <w:spacing w:line="276" w:lineRule="auto"/>
              <w:jc w:val="center"/>
              <w:rPr>
                <w:rFonts w:ascii="Arial" w:eastAsia="Arial" w:hAnsi="Arial" w:cs="Arial"/>
                <w:color w:val="000000"/>
                <w:sz w:val="20"/>
                <w:szCs w:val="20"/>
              </w:rPr>
            </w:pPr>
            <w:r w:rsidRPr="00A41EA1">
              <w:rPr>
                <w:rFonts w:ascii="Arial" w:eastAsia="Arial" w:hAnsi="Arial" w:cs="Arial"/>
                <w:color w:val="000000"/>
                <w:sz w:val="20"/>
                <w:szCs w:val="20"/>
              </w:rPr>
              <w:t>v</w:t>
            </w:r>
            <w:r w:rsidR="00F6637C" w:rsidRPr="00A41EA1">
              <w:rPr>
                <w:rFonts w:ascii="Arial" w:eastAsia="Arial" w:hAnsi="Arial" w:cs="Arial"/>
                <w:color w:val="000000"/>
                <w:sz w:val="20"/>
                <w:szCs w:val="20"/>
              </w:rPr>
              <w:t>1.1</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B4712B4" w14:textId="41F2C225" w:rsidR="00F6637C" w:rsidRPr="00A41EA1" w:rsidRDefault="00F6637C">
            <w:pPr>
              <w:jc w:val="center"/>
              <w:rPr>
                <w:rFonts w:ascii="Arial" w:eastAsia="Arial" w:hAnsi="Arial" w:cs="Arial"/>
                <w:color w:val="000000"/>
                <w:sz w:val="20"/>
                <w:szCs w:val="20"/>
                <w:lang w:val="pt-BR"/>
              </w:rPr>
            </w:pPr>
            <w:r w:rsidRPr="00A41EA1">
              <w:rPr>
                <w:rFonts w:ascii="Arial" w:eastAsia="Arial" w:hAnsi="Arial" w:cs="Arial"/>
                <w:color w:val="000000"/>
                <w:sz w:val="20"/>
                <w:szCs w:val="20"/>
                <w:lang w:val="pt-BR"/>
              </w:rPr>
              <w:t>Mubi</w:t>
            </w:r>
            <w:del w:id="54" w:author="Mubiyarto Wibisono" w:date="2025-09-23T11:16:00Z" w16du:dateUtc="2025-09-23T03:16:00Z">
              <w:r w:rsidRPr="00A41EA1" w:rsidDel="008D7D61">
                <w:rPr>
                  <w:rFonts w:ascii="Arial" w:eastAsia="Arial" w:hAnsi="Arial" w:cs="Arial"/>
                  <w:color w:val="000000"/>
                  <w:sz w:val="20"/>
                  <w:szCs w:val="20"/>
                  <w:lang w:val="pt-BR"/>
                </w:rPr>
                <w:delText>yarto Wibisono</w:delText>
              </w:r>
            </w:del>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0A56924" w14:textId="3BA1D25E" w:rsidR="00F6637C" w:rsidRPr="00A41EA1" w:rsidRDefault="00464025">
            <w:pPr>
              <w:jc w:val="center"/>
              <w:rPr>
                <w:rFonts w:ascii="Arial" w:eastAsia="Arial" w:hAnsi="Arial" w:cs="Arial"/>
                <w:sz w:val="20"/>
                <w:szCs w:val="20"/>
              </w:rPr>
            </w:pPr>
            <w:r w:rsidRPr="00A41EA1">
              <w:rPr>
                <w:rFonts w:ascii="Arial" w:eastAsia="Arial" w:hAnsi="Arial" w:cs="Arial"/>
                <w:sz w:val="20"/>
                <w:szCs w:val="20"/>
              </w:rPr>
              <w:t>18</w:t>
            </w:r>
            <w:r w:rsidR="00F6637C" w:rsidRPr="00A41EA1">
              <w:rPr>
                <w:rFonts w:ascii="Arial" w:eastAsia="Arial" w:hAnsi="Arial" w:cs="Arial"/>
                <w:sz w:val="20"/>
                <w:szCs w:val="20"/>
              </w:rPr>
              <w:t>/08/2025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45098D71" w14:textId="41D03203" w:rsidR="00F6637C" w:rsidRPr="00A41EA1" w:rsidRDefault="00F6637C" w:rsidP="00620F9E">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Restructure Document</w:t>
            </w:r>
          </w:p>
          <w:p w14:paraId="43C2AA48" w14:textId="77777777" w:rsidR="002038CC" w:rsidRPr="00A41EA1" w:rsidRDefault="002038CC" w:rsidP="00620F9E">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 xml:space="preserve">Add Payment Status </w:t>
            </w:r>
          </w:p>
          <w:p w14:paraId="74BF7D8A" w14:textId="1F4AC59B" w:rsidR="0061444F" w:rsidRPr="00A41EA1" w:rsidRDefault="0061444F" w:rsidP="00620F9E">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Revise flow for payment handling</w:t>
            </w:r>
          </w:p>
        </w:tc>
      </w:tr>
      <w:tr w:rsidR="009B57AB" w:rsidRPr="00A41EA1" w14:paraId="52A639C5" w14:textId="77777777" w:rsidTr="00F6637C">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08584BF" w14:textId="58FF7152" w:rsidR="009B57AB" w:rsidRPr="00A41EA1" w:rsidRDefault="009B57AB">
            <w:pPr>
              <w:spacing w:line="276" w:lineRule="auto"/>
              <w:jc w:val="center"/>
              <w:rPr>
                <w:rFonts w:ascii="Arial" w:eastAsia="Arial" w:hAnsi="Arial" w:cs="Arial"/>
                <w:color w:val="000000"/>
                <w:sz w:val="20"/>
                <w:szCs w:val="20"/>
              </w:rPr>
            </w:pPr>
            <w:r w:rsidRPr="00A41EA1">
              <w:rPr>
                <w:rFonts w:ascii="Arial" w:eastAsia="Arial" w:hAnsi="Arial" w:cs="Arial"/>
                <w:color w:val="000000"/>
                <w:sz w:val="20"/>
                <w:szCs w:val="20"/>
              </w:rPr>
              <w:t>v1.2</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D424849" w14:textId="0C166077" w:rsidR="009B57AB" w:rsidRPr="00A41EA1" w:rsidRDefault="009B57AB">
            <w:pPr>
              <w:jc w:val="center"/>
              <w:rPr>
                <w:rFonts w:ascii="Arial" w:eastAsia="Arial" w:hAnsi="Arial" w:cs="Arial"/>
                <w:color w:val="000000"/>
                <w:sz w:val="20"/>
                <w:szCs w:val="20"/>
                <w:lang w:val="pt-BR"/>
              </w:rPr>
            </w:pPr>
            <w:r w:rsidRPr="00A41EA1">
              <w:rPr>
                <w:rFonts w:ascii="Arial" w:eastAsia="Arial" w:hAnsi="Arial" w:cs="Arial"/>
                <w:color w:val="000000"/>
                <w:sz w:val="20"/>
                <w:szCs w:val="20"/>
                <w:lang w:val="pt-BR"/>
              </w:rPr>
              <w:t>Rafif</w:t>
            </w:r>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2DBFB80" w14:textId="0BED8438" w:rsidR="009B57AB" w:rsidRPr="00A41EA1" w:rsidRDefault="009B57AB">
            <w:pPr>
              <w:jc w:val="center"/>
              <w:rPr>
                <w:rFonts w:ascii="Arial" w:eastAsia="Arial" w:hAnsi="Arial" w:cs="Arial"/>
                <w:sz w:val="20"/>
                <w:szCs w:val="20"/>
              </w:rPr>
            </w:pPr>
            <w:r w:rsidRPr="00A41EA1">
              <w:rPr>
                <w:rFonts w:ascii="Arial" w:eastAsia="Arial" w:hAnsi="Arial" w:cs="Arial"/>
                <w:sz w:val="20"/>
                <w:szCs w:val="20"/>
              </w:rPr>
              <w:t>20/08/2025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E81DE4D" w14:textId="233ECD77" w:rsidR="00C13B27" w:rsidRPr="00A41EA1" w:rsidRDefault="00C13B27" w:rsidP="00620F9E">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 xml:space="preserve">Section 1 - </w:t>
            </w:r>
            <w:proofErr w:type="gramStart"/>
            <w:r w:rsidRPr="00A41EA1">
              <w:rPr>
                <w:rFonts w:ascii="Arial" w:eastAsia="Arial" w:hAnsi="Arial" w:cs="Arial"/>
                <w:sz w:val="20"/>
                <w:szCs w:val="20"/>
              </w:rPr>
              <w:t xml:space="preserve">Remove  </w:t>
            </w:r>
            <w:proofErr w:type="spellStart"/>
            <w:r w:rsidRPr="00A41EA1">
              <w:rPr>
                <w:rFonts w:ascii="Arial" w:eastAsia="Arial" w:hAnsi="Arial" w:cs="Arial"/>
                <w:sz w:val="20"/>
                <w:szCs w:val="20"/>
              </w:rPr>
              <w:t>eocms</w:t>
            </w:r>
            <w:proofErr w:type="gramEnd"/>
            <w:r w:rsidRPr="00A41EA1">
              <w:rPr>
                <w:rFonts w:ascii="Arial" w:eastAsia="Arial" w:hAnsi="Arial" w:cs="Arial"/>
                <w:sz w:val="20"/>
                <w:szCs w:val="20"/>
              </w:rPr>
              <w:t>_payment_matrix</w:t>
            </w:r>
            <w:proofErr w:type="spellEnd"/>
            <w:r w:rsidRPr="00A41EA1">
              <w:rPr>
                <w:rFonts w:ascii="Arial" w:eastAsia="Arial" w:hAnsi="Arial" w:cs="Arial"/>
                <w:sz w:val="20"/>
                <w:szCs w:val="20"/>
              </w:rPr>
              <w:t xml:space="preserve"> from diagram flow</w:t>
            </w:r>
          </w:p>
          <w:p w14:paraId="628C6902" w14:textId="62465042" w:rsidR="009B57AB" w:rsidRPr="00A41EA1" w:rsidRDefault="009B57AB" w:rsidP="00620F9E">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 xml:space="preserve">Add section 2 - </w:t>
            </w:r>
            <w:r w:rsidR="009056F7" w:rsidRPr="00A41EA1">
              <w:rPr>
                <w:rFonts w:ascii="Arial" w:eastAsia="Arial" w:hAnsi="Arial" w:cs="Arial"/>
                <w:sz w:val="20"/>
                <w:szCs w:val="20"/>
              </w:rPr>
              <w:t>Send outstanding parking offence notices to the payment channels according to Payment Matrix</w:t>
            </w:r>
          </w:p>
          <w:p w14:paraId="3F772C85" w14:textId="77777777" w:rsidR="00351ECE" w:rsidRPr="00A41EA1" w:rsidRDefault="009B57AB" w:rsidP="00C13B27">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 xml:space="preserve">Add section 3 </w:t>
            </w:r>
            <w:r w:rsidR="00351ECE" w:rsidRPr="00A41EA1">
              <w:rPr>
                <w:rFonts w:ascii="Arial" w:eastAsia="Arial" w:hAnsi="Arial" w:cs="Arial"/>
                <w:sz w:val="20"/>
                <w:szCs w:val="20"/>
              </w:rPr>
              <w:t>- Outstanding Notice Search and Payment through AXS</w:t>
            </w:r>
          </w:p>
          <w:p w14:paraId="3C4C3551" w14:textId="6A68E929" w:rsidR="00292790" w:rsidRPr="00A41EA1" w:rsidRDefault="00292790" w:rsidP="00C13B27">
            <w:pPr>
              <w:pStyle w:val="ListParagraph"/>
              <w:numPr>
                <w:ilvl w:val="0"/>
                <w:numId w:val="33"/>
              </w:numPr>
              <w:ind w:left="123" w:hanging="123"/>
              <w:rPr>
                <w:rFonts w:ascii="Arial" w:eastAsia="Arial" w:hAnsi="Arial" w:cs="Arial"/>
                <w:sz w:val="20"/>
                <w:szCs w:val="20"/>
              </w:rPr>
            </w:pPr>
            <w:r w:rsidRPr="00A41EA1">
              <w:rPr>
                <w:rFonts w:ascii="Arial" w:eastAsia="Arial" w:hAnsi="Arial" w:cs="Arial"/>
                <w:sz w:val="20"/>
                <w:szCs w:val="20"/>
              </w:rPr>
              <w:t>Removing advantage and weakness sections</w:t>
            </w:r>
          </w:p>
        </w:tc>
      </w:tr>
      <w:tr w:rsidR="009139B2" w:rsidRPr="00A41EA1" w14:paraId="41D2FE8D" w14:textId="77777777" w:rsidTr="00F6637C">
        <w:trPr>
          <w:trHeight w:val="354"/>
          <w:ins w:id="55" w:author="Ahmad Rafif" w:date="2025-08-26T14:00: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04637B6" w14:textId="4ACB2C8D" w:rsidR="009139B2" w:rsidRPr="00A41EA1" w:rsidRDefault="009139B2">
            <w:pPr>
              <w:spacing w:line="276" w:lineRule="auto"/>
              <w:jc w:val="center"/>
              <w:rPr>
                <w:ins w:id="56" w:author="Ahmad Rafif" w:date="2025-08-26T14:00:00Z" w16du:dateUtc="2025-08-26T07:00:00Z"/>
                <w:rFonts w:ascii="Arial" w:eastAsia="Arial" w:hAnsi="Arial" w:cs="Arial"/>
                <w:color w:val="000000"/>
                <w:sz w:val="20"/>
                <w:szCs w:val="20"/>
              </w:rPr>
            </w:pPr>
            <w:ins w:id="57" w:author="Ahmad Rafif" w:date="2025-08-26T14:00:00Z" w16du:dateUtc="2025-08-26T07:00:00Z">
              <w:r w:rsidRPr="00A41EA1">
                <w:rPr>
                  <w:rFonts w:ascii="Arial" w:eastAsia="Arial" w:hAnsi="Arial" w:cs="Arial"/>
                  <w:color w:val="000000"/>
                  <w:sz w:val="20"/>
                  <w:szCs w:val="20"/>
                </w:rPr>
                <w:t>v1.3</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0D3FEF0" w14:textId="04C23BF1" w:rsidR="009139B2" w:rsidRPr="00A41EA1" w:rsidRDefault="009139B2">
            <w:pPr>
              <w:jc w:val="center"/>
              <w:rPr>
                <w:ins w:id="58" w:author="Ahmad Rafif" w:date="2025-08-26T14:00:00Z" w16du:dateUtc="2025-08-26T07:00:00Z"/>
                <w:rFonts w:ascii="Arial" w:eastAsia="Arial" w:hAnsi="Arial" w:cs="Arial"/>
                <w:color w:val="000000"/>
                <w:sz w:val="20"/>
                <w:szCs w:val="20"/>
                <w:lang w:val="pt-BR"/>
              </w:rPr>
            </w:pPr>
            <w:ins w:id="59" w:author="Ahmad Rafif" w:date="2025-08-26T14:00:00Z" w16du:dateUtc="2025-08-26T07:00:00Z">
              <w:r w:rsidRPr="00A41EA1">
                <w:rPr>
                  <w:rFonts w:ascii="Arial" w:eastAsia="Arial" w:hAnsi="Arial" w:cs="Arial"/>
                  <w:color w:val="000000"/>
                  <w:sz w:val="20"/>
                  <w:szCs w:val="20"/>
                  <w:lang w:val="pt-BR"/>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FE7EB0C" w14:textId="38FDE1A6" w:rsidR="009139B2" w:rsidRPr="00A41EA1" w:rsidRDefault="009139B2">
            <w:pPr>
              <w:jc w:val="center"/>
              <w:rPr>
                <w:ins w:id="60" w:author="Ahmad Rafif" w:date="2025-08-26T14:00:00Z" w16du:dateUtc="2025-08-26T07:00:00Z"/>
                <w:rFonts w:ascii="Arial" w:eastAsia="Arial" w:hAnsi="Arial" w:cs="Arial"/>
                <w:sz w:val="20"/>
                <w:szCs w:val="20"/>
              </w:rPr>
            </w:pPr>
            <w:ins w:id="61" w:author="Ahmad Rafif" w:date="2025-08-26T14:00:00Z" w16du:dateUtc="2025-08-26T07:00:00Z">
              <w:r w:rsidRPr="00A41EA1">
                <w:rPr>
                  <w:rFonts w:ascii="Arial" w:eastAsia="Arial" w:hAnsi="Arial" w:cs="Arial"/>
                  <w:sz w:val="20"/>
                  <w:szCs w:val="20"/>
                </w:rPr>
                <w:t>26/08/2025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4D4DBA69" w14:textId="560094FF" w:rsidR="009139B2" w:rsidRPr="00A41EA1" w:rsidRDefault="009139B2" w:rsidP="00620F9E">
            <w:pPr>
              <w:pStyle w:val="ListParagraph"/>
              <w:numPr>
                <w:ilvl w:val="0"/>
                <w:numId w:val="33"/>
              </w:numPr>
              <w:ind w:left="123" w:hanging="123"/>
              <w:rPr>
                <w:ins w:id="62" w:author="Ahmad Rafif" w:date="2025-08-26T14:01:00Z" w16du:dateUtc="2025-08-26T07:01:00Z"/>
                <w:rFonts w:ascii="Arial" w:eastAsia="Arial" w:hAnsi="Arial" w:cs="Arial"/>
                <w:sz w:val="20"/>
                <w:szCs w:val="20"/>
              </w:rPr>
            </w:pPr>
            <w:ins w:id="63" w:author="Ahmad Rafif" w:date="2025-08-26T14:01:00Z" w16du:dateUtc="2025-08-26T07:01:00Z">
              <w:r w:rsidRPr="00A41EA1">
                <w:rPr>
                  <w:rFonts w:ascii="Arial" w:eastAsia="Arial" w:hAnsi="Arial" w:cs="Arial"/>
                  <w:sz w:val="20"/>
                  <w:szCs w:val="20"/>
                </w:rPr>
                <w:t xml:space="preserve">Section 1.6: </w:t>
              </w:r>
            </w:ins>
            <w:ins w:id="64" w:author="Ahmad Rafif" w:date="2025-08-26T14:00:00Z" w16du:dateUtc="2025-08-26T07:00:00Z">
              <w:r w:rsidRPr="00A41EA1">
                <w:rPr>
                  <w:rFonts w:ascii="Arial" w:eastAsia="Arial" w:hAnsi="Arial" w:cs="Arial"/>
                  <w:sz w:val="20"/>
                  <w:szCs w:val="20"/>
                </w:rPr>
                <w:t>Add new Validate captcha</w:t>
              </w:r>
            </w:ins>
            <w:ins w:id="65" w:author="Ahmad Rafif" w:date="2025-08-26T14:01:00Z" w16du:dateUtc="2025-08-26T07:01:00Z">
              <w:r w:rsidRPr="00A41EA1">
                <w:rPr>
                  <w:rFonts w:ascii="Arial" w:eastAsia="Arial" w:hAnsi="Arial" w:cs="Arial"/>
                  <w:sz w:val="20"/>
                  <w:szCs w:val="20"/>
                </w:rPr>
                <w:t xml:space="preserve"> search using Vehicle Number and Notice Number</w:t>
              </w:r>
            </w:ins>
          </w:p>
          <w:p w14:paraId="6F30E520" w14:textId="0D5FA4D5" w:rsidR="009139B2" w:rsidRPr="00A41EA1" w:rsidRDefault="009139B2" w:rsidP="00620F9E">
            <w:pPr>
              <w:pStyle w:val="ListParagraph"/>
              <w:numPr>
                <w:ilvl w:val="0"/>
                <w:numId w:val="33"/>
              </w:numPr>
              <w:ind w:left="123" w:hanging="123"/>
              <w:rPr>
                <w:ins w:id="66" w:author="Ahmad Rafif" w:date="2025-08-26T14:00:00Z" w16du:dateUtc="2025-08-26T07:00:00Z"/>
                <w:rFonts w:ascii="Arial" w:eastAsia="Arial" w:hAnsi="Arial" w:cs="Arial"/>
                <w:sz w:val="20"/>
                <w:szCs w:val="20"/>
              </w:rPr>
            </w:pPr>
            <w:ins w:id="67" w:author="Ahmad Rafif" w:date="2025-08-26T14:01:00Z" w16du:dateUtc="2025-08-26T07:01:00Z">
              <w:r w:rsidRPr="00A41EA1">
                <w:rPr>
                  <w:rFonts w:ascii="Arial" w:eastAsia="Arial" w:hAnsi="Arial" w:cs="Arial"/>
                  <w:sz w:val="20"/>
                  <w:szCs w:val="20"/>
                </w:rPr>
                <w:t>Section 2.4: Modify payment matrix based on OCMS 43 feedback</w:t>
              </w:r>
            </w:ins>
          </w:p>
        </w:tc>
      </w:tr>
      <w:tr w:rsidR="00124329" w:rsidRPr="00A41EA1" w14:paraId="70B14C55" w14:textId="77777777" w:rsidTr="00F6637C">
        <w:trPr>
          <w:trHeight w:val="354"/>
          <w:ins w:id="68" w:author="Ahmad Rafif" w:date="2025-09-08T04:50: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C7F9B18" w14:textId="34923524" w:rsidR="00124329" w:rsidRPr="00A41EA1" w:rsidRDefault="00124329">
            <w:pPr>
              <w:spacing w:line="276" w:lineRule="auto"/>
              <w:jc w:val="center"/>
              <w:rPr>
                <w:ins w:id="69" w:author="Ahmad Rafif" w:date="2025-09-08T04:50:00Z" w16du:dateUtc="2025-09-07T21:50:00Z"/>
                <w:rFonts w:ascii="Arial" w:eastAsia="Arial" w:hAnsi="Arial" w:cs="Arial"/>
                <w:color w:val="000000"/>
                <w:sz w:val="20"/>
                <w:szCs w:val="20"/>
              </w:rPr>
            </w:pPr>
            <w:ins w:id="70" w:author="Ahmad Rafif" w:date="2025-09-08T04:50:00Z" w16du:dateUtc="2025-09-07T21:50:00Z">
              <w:r>
                <w:rPr>
                  <w:rFonts w:ascii="Arial" w:eastAsia="Arial" w:hAnsi="Arial" w:cs="Arial"/>
                  <w:color w:val="000000"/>
                  <w:sz w:val="20"/>
                  <w:szCs w:val="20"/>
                </w:rPr>
                <w:t>v1.4</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66DAA42" w14:textId="4E4147B0" w:rsidR="00124329" w:rsidRPr="00A41EA1" w:rsidRDefault="00124329">
            <w:pPr>
              <w:jc w:val="center"/>
              <w:rPr>
                <w:ins w:id="71" w:author="Ahmad Rafif" w:date="2025-09-08T04:50:00Z" w16du:dateUtc="2025-09-07T21:50:00Z"/>
                <w:rFonts w:ascii="Arial" w:eastAsia="Arial" w:hAnsi="Arial" w:cs="Arial"/>
                <w:color w:val="000000"/>
                <w:sz w:val="20"/>
                <w:szCs w:val="20"/>
                <w:lang w:val="pt-BR"/>
              </w:rPr>
            </w:pPr>
            <w:ins w:id="72" w:author="Ahmad Rafif" w:date="2025-09-08T04:50:00Z" w16du:dateUtc="2025-09-07T21:50:00Z">
              <w:r>
                <w:rPr>
                  <w:rFonts w:ascii="Arial" w:eastAsia="Arial" w:hAnsi="Arial" w:cs="Arial"/>
                  <w:color w:val="000000"/>
                  <w:sz w:val="20"/>
                  <w:szCs w:val="20"/>
                  <w:lang w:val="pt-BR"/>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82964D8" w14:textId="5422D0DF" w:rsidR="00124329" w:rsidRPr="00A41EA1" w:rsidRDefault="00124329">
            <w:pPr>
              <w:jc w:val="center"/>
              <w:rPr>
                <w:ins w:id="73" w:author="Ahmad Rafif" w:date="2025-09-08T04:50:00Z" w16du:dateUtc="2025-09-07T21:50:00Z"/>
                <w:rFonts w:ascii="Arial" w:eastAsia="Arial" w:hAnsi="Arial" w:cs="Arial"/>
                <w:sz w:val="20"/>
                <w:szCs w:val="20"/>
              </w:rPr>
            </w:pPr>
            <w:ins w:id="74" w:author="Ahmad Rafif" w:date="2025-09-08T04:50:00Z" w16du:dateUtc="2025-09-07T21:50:00Z">
              <w:r>
                <w:rPr>
                  <w:rFonts w:ascii="Arial" w:eastAsia="Arial" w:hAnsi="Arial" w:cs="Arial"/>
                  <w:sz w:val="20"/>
                  <w:szCs w:val="20"/>
                </w:rPr>
                <w:t>08/09/2025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184F4DE" w14:textId="77777777" w:rsidR="00124329" w:rsidRDefault="00124329" w:rsidP="00124329">
            <w:pPr>
              <w:pStyle w:val="ListParagraph"/>
              <w:numPr>
                <w:ilvl w:val="0"/>
                <w:numId w:val="33"/>
              </w:numPr>
              <w:ind w:left="121" w:hanging="142"/>
              <w:rPr>
                <w:ins w:id="75" w:author="Ahmad Rafif" w:date="2025-09-08T04:50:00Z" w16du:dateUtc="2025-09-07T21:50:00Z"/>
                <w:rFonts w:ascii="Arial" w:eastAsia="Arial" w:hAnsi="Arial" w:cs="Arial"/>
                <w:sz w:val="20"/>
                <w:szCs w:val="20"/>
              </w:rPr>
            </w:pPr>
            <w:ins w:id="76" w:author="Ahmad Rafif" w:date="2025-09-08T04:50:00Z" w16du:dateUtc="2025-09-07T21:50:00Z">
              <w:r w:rsidRPr="00124329">
                <w:rPr>
                  <w:rFonts w:ascii="Arial" w:eastAsia="Arial" w:hAnsi="Arial" w:cs="Arial"/>
                  <w:sz w:val="20"/>
                  <w:szCs w:val="20"/>
                </w:rPr>
                <w:t xml:space="preserve">Remove high level </w:t>
              </w:r>
              <w:proofErr w:type="spellStart"/>
              <w:r w:rsidRPr="00124329">
                <w:rPr>
                  <w:rFonts w:ascii="Arial" w:eastAsia="Arial" w:hAnsi="Arial" w:cs="Arial"/>
                  <w:sz w:val="20"/>
                  <w:szCs w:val="20"/>
                </w:rPr>
                <w:t>bussines</w:t>
              </w:r>
              <w:proofErr w:type="spellEnd"/>
              <w:r w:rsidRPr="00124329">
                <w:rPr>
                  <w:rFonts w:ascii="Arial" w:eastAsia="Arial" w:hAnsi="Arial" w:cs="Arial"/>
                  <w:sz w:val="20"/>
                  <w:szCs w:val="20"/>
                </w:rPr>
                <w:t xml:space="preserve"> flow, design </w:t>
              </w:r>
              <w:proofErr w:type="spellStart"/>
              <w:r w:rsidRPr="00124329">
                <w:rPr>
                  <w:rFonts w:ascii="Arial" w:eastAsia="Arial" w:hAnsi="Arial" w:cs="Arial"/>
                  <w:sz w:val="20"/>
                  <w:szCs w:val="20"/>
                </w:rPr>
                <w:t>ratioanale</w:t>
              </w:r>
              <w:proofErr w:type="spellEnd"/>
            </w:ins>
          </w:p>
          <w:p w14:paraId="16869C22" w14:textId="77777777" w:rsidR="00124329" w:rsidRDefault="00EB7A4E">
            <w:pPr>
              <w:pStyle w:val="ListParagraph"/>
              <w:numPr>
                <w:ilvl w:val="0"/>
                <w:numId w:val="33"/>
              </w:numPr>
              <w:ind w:left="121" w:hanging="142"/>
              <w:rPr>
                <w:ins w:id="77" w:author="Ahmad Rafif" w:date="2025-09-08T05:00:00Z" w16du:dateUtc="2025-09-07T22:00:00Z"/>
                <w:rFonts w:ascii="Arial" w:eastAsia="Arial" w:hAnsi="Arial" w:cs="Arial"/>
                <w:sz w:val="20"/>
                <w:szCs w:val="20"/>
              </w:rPr>
            </w:pPr>
            <w:ins w:id="78" w:author="Ahmad Rafif" w:date="2025-09-08T04:51:00Z" w16du:dateUtc="2025-09-07T21:51:00Z">
              <w:r>
                <w:rPr>
                  <w:rFonts w:ascii="Arial" w:eastAsia="Arial" w:hAnsi="Arial" w:cs="Arial"/>
                  <w:sz w:val="20"/>
                  <w:szCs w:val="20"/>
                </w:rPr>
                <w:t xml:space="preserve">Separate flow search </w:t>
              </w:r>
            </w:ins>
            <w:ins w:id="79" w:author="Ahmad Rafif" w:date="2025-09-08T04:52:00Z" w16du:dateUtc="2025-09-07T21:52:00Z">
              <w:r>
                <w:rPr>
                  <w:rFonts w:ascii="Arial" w:eastAsia="Arial" w:hAnsi="Arial" w:cs="Arial"/>
                  <w:sz w:val="20"/>
                  <w:szCs w:val="20"/>
                </w:rPr>
                <w:t xml:space="preserve">outstanding </w:t>
              </w:r>
            </w:ins>
            <w:ins w:id="80" w:author="Ahmad Rafif" w:date="2025-09-08T04:51:00Z" w16du:dateUtc="2025-09-07T21:51:00Z">
              <w:r>
                <w:rPr>
                  <w:rFonts w:ascii="Arial" w:eastAsia="Arial" w:hAnsi="Arial" w:cs="Arial"/>
                  <w:sz w:val="20"/>
                  <w:szCs w:val="20"/>
                </w:rPr>
                <w:t>notice</w:t>
              </w:r>
            </w:ins>
            <w:ins w:id="81" w:author="Ahmad Rafif" w:date="2025-09-08T04:52:00Z" w16du:dateUtc="2025-09-07T21:52:00Z">
              <w:r>
                <w:rPr>
                  <w:rFonts w:ascii="Arial" w:eastAsia="Arial" w:hAnsi="Arial" w:cs="Arial"/>
                  <w:sz w:val="20"/>
                  <w:szCs w:val="20"/>
                </w:rPr>
                <w:t>s to 3 flows by each search param</w:t>
              </w:r>
            </w:ins>
          </w:p>
          <w:p w14:paraId="270E7528" w14:textId="3EA9B75F" w:rsidR="000D7D45" w:rsidRPr="00124329" w:rsidRDefault="000D7D45">
            <w:pPr>
              <w:pStyle w:val="ListParagraph"/>
              <w:numPr>
                <w:ilvl w:val="0"/>
                <w:numId w:val="33"/>
              </w:numPr>
              <w:ind w:left="121" w:hanging="142"/>
              <w:rPr>
                <w:ins w:id="82" w:author="Ahmad Rafif" w:date="2025-09-08T04:50:00Z" w16du:dateUtc="2025-09-07T21:50:00Z"/>
                <w:rFonts w:ascii="Arial" w:eastAsia="Arial" w:hAnsi="Arial" w:cs="Arial"/>
                <w:sz w:val="20"/>
                <w:szCs w:val="20"/>
                <w:rPrChange w:id="83" w:author="Ahmad Rafif" w:date="2025-09-08T04:50:00Z" w16du:dateUtc="2025-09-07T21:50:00Z">
                  <w:rPr>
                    <w:ins w:id="84" w:author="Ahmad Rafif" w:date="2025-09-08T04:50:00Z" w16du:dateUtc="2025-09-07T21:50:00Z"/>
                    <w:rFonts w:eastAsia="Arial"/>
                  </w:rPr>
                </w:rPrChange>
              </w:rPr>
              <w:pPrChange w:id="85" w:author="Ahmad Rafif" w:date="2025-09-08T04:50:00Z" w16du:dateUtc="2025-09-07T21:50:00Z">
                <w:pPr>
                  <w:pStyle w:val="ListParagraph"/>
                  <w:framePr w:hSpace="180" w:wrap="around" w:vAnchor="text" w:hAnchor="text"/>
                  <w:numPr>
                    <w:numId w:val="33"/>
                  </w:numPr>
                  <w:ind w:left="123" w:hanging="123"/>
                </w:pPr>
              </w:pPrChange>
            </w:pPr>
            <w:ins w:id="86" w:author="Ahmad Rafif" w:date="2025-09-08T05:00:00Z" w16du:dateUtc="2025-09-07T22:00:00Z">
              <w:r>
                <w:rPr>
                  <w:rFonts w:ascii="Arial" w:eastAsia="Arial" w:hAnsi="Arial" w:cs="Arial"/>
                  <w:sz w:val="20"/>
                  <w:szCs w:val="20"/>
                </w:rPr>
                <w:t xml:space="preserve">Modify captcha flow to use </w:t>
              </w:r>
            </w:ins>
            <w:ins w:id="87" w:author="Ahmad Rafif" w:date="2025-09-08T05:01:00Z" w16du:dateUtc="2025-09-07T22:01:00Z">
              <w:r>
                <w:rPr>
                  <w:rFonts w:ascii="Arial" w:eastAsia="Arial" w:hAnsi="Arial" w:cs="Arial"/>
                  <w:sz w:val="20"/>
                  <w:szCs w:val="20"/>
                </w:rPr>
                <w:t>turnstile</w:t>
              </w:r>
            </w:ins>
          </w:p>
        </w:tc>
      </w:tr>
      <w:tr w:rsidR="008D7D61" w:rsidRPr="00A41EA1" w14:paraId="1C435EF8" w14:textId="77777777" w:rsidTr="00F6637C">
        <w:trPr>
          <w:trHeight w:val="354"/>
          <w:ins w:id="88" w:author="Mubiyarto Wibisono" w:date="2025-09-23T11:16: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5911AE1" w14:textId="4C12ED86" w:rsidR="008D7D61" w:rsidRDefault="008D7D61">
            <w:pPr>
              <w:spacing w:line="276" w:lineRule="auto"/>
              <w:jc w:val="center"/>
              <w:rPr>
                <w:ins w:id="89" w:author="Mubiyarto Wibisono" w:date="2025-09-23T11:16:00Z" w16du:dateUtc="2025-09-23T03:16:00Z"/>
                <w:rFonts w:ascii="Arial" w:eastAsia="Arial" w:hAnsi="Arial" w:cs="Arial"/>
                <w:color w:val="000000"/>
                <w:sz w:val="20"/>
                <w:szCs w:val="20"/>
              </w:rPr>
            </w:pPr>
            <w:ins w:id="90" w:author="Mubiyarto Wibisono" w:date="2025-09-23T11:16:00Z" w16du:dateUtc="2025-09-23T03:16:00Z">
              <w:r>
                <w:rPr>
                  <w:rFonts w:ascii="Arial" w:eastAsia="Arial" w:hAnsi="Arial" w:cs="Arial"/>
                  <w:color w:val="000000"/>
                  <w:sz w:val="20"/>
                  <w:szCs w:val="20"/>
                </w:rPr>
                <w:t>V1.5</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AC0FE2F" w14:textId="65FC2B03" w:rsidR="008D7D61" w:rsidRDefault="008D7D61">
            <w:pPr>
              <w:jc w:val="center"/>
              <w:rPr>
                <w:ins w:id="91" w:author="Mubiyarto Wibisono" w:date="2025-09-23T11:16:00Z" w16du:dateUtc="2025-09-23T03:16:00Z"/>
                <w:rFonts w:ascii="Arial" w:eastAsia="Arial" w:hAnsi="Arial" w:cs="Arial"/>
                <w:color w:val="000000"/>
                <w:sz w:val="20"/>
                <w:szCs w:val="20"/>
                <w:lang w:val="pt-BR"/>
              </w:rPr>
            </w:pPr>
            <w:ins w:id="92" w:author="Mubiyarto Wibisono" w:date="2025-09-23T11:16:00Z" w16du:dateUtc="2025-09-23T03:16:00Z">
              <w:r>
                <w:rPr>
                  <w:rFonts w:ascii="Arial" w:eastAsia="Arial" w:hAnsi="Arial" w:cs="Arial"/>
                  <w:color w:val="000000"/>
                  <w:sz w:val="20"/>
                  <w:szCs w:val="20"/>
                  <w:lang w:val="pt-BR"/>
                </w:rPr>
                <w:t>Mubi</w:t>
              </w:r>
            </w:ins>
            <w:ins w:id="93" w:author="Mubiyarto Wibisono" w:date="2025-09-23T16:53:00Z" w16du:dateUtc="2025-09-23T08:53:00Z">
              <w:r w:rsidR="008038F9">
                <w:rPr>
                  <w:rFonts w:ascii="Arial" w:eastAsia="Arial" w:hAnsi="Arial" w:cs="Arial"/>
                  <w:color w:val="000000"/>
                  <w:sz w:val="20"/>
                  <w:szCs w:val="20"/>
                  <w:lang w:val="pt-BR"/>
                </w:rPr>
                <w:t xml:space="preserve"> </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8E41FBF" w14:textId="2003C220" w:rsidR="008D7D61" w:rsidRDefault="008D7D61">
            <w:pPr>
              <w:jc w:val="center"/>
              <w:rPr>
                <w:ins w:id="94" w:author="Mubiyarto Wibisono" w:date="2025-09-23T11:16:00Z" w16du:dateUtc="2025-09-23T03:16:00Z"/>
                <w:rFonts w:ascii="Arial" w:eastAsia="Arial" w:hAnsi="Arial" w:cs="Arial"/>
                <w:sz w:val="20"/>
                <w:szCs w:val="20"/>
              </w:rPr>
            </w:pPr>
            <w:ins w:id="95" w:author="Mubiyarto Wibisono" w:date="2025-09-23T11:16:00Z" w16du:dateUtc="2025-09-23T03:16:00Z">
              <w:r>
                <w:rPr>
                  <w:rFonts w:ascii="Arial" w:eastAsia="Arial" w:hAnsi="Arial" w:cs="Arial"/>
                  <w:sz w:val="20"/>
                  <w:szCs w:val="20"/>
                </w:rPr>
                <w:t>22/09/2025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434D6303" w14:textId="77777777" w:rsidR="008D7D61" w:rsidRDefault="008038F9" w:rsidP="00124329">
            <w:pPr>
              <w:pStyle w:val="ListParagraph"/>
              <w:numPr>
                <w:ilvl w:val="0"/>
                <w:numId w:val="33"/>
              </w:numPr>
              <w:ind w:left="121" w:hanging="142"/>
              <w:rPr>
                <w:ins w:id="96" w:author="Mubiyarto Wibisono" w:date="2025-09-23T16:53:00Z" w16du:dateUtc="2025-09-23T08:53:00Z"/>
                <w:rFonts w:ascii="Arial" w:eastAsia="Arial" w:hAnsi="Arial" w:cs="Arial"/>
                <w:sz w:val="20"/>
                <w:szCs w:val="20"/>
              </w:rPr>
            </w:pPr>
            <w:ins w:id="97" w:author="Mubiyarto Wibisono" w:date="2025-09-23T16:53:00Z" w16du:dateUtc="2025-09-23T08:53:00Z">
              <w:r>
                <w:rPr>
                  <w:rFonts w:ascii="Arial" w:eastAsia="Arial" w:hAnsi="Arial" w:cs="Arial"/>
                  <w:sz w:val="20"/>
                  <w:szCs w:val="20"/>
                </w:rPr>
                <w:t>Change payment matrix process</w:t>
              </w:r>
            </w:ins>
          </w:p>
          <w:p w14:paraId="7862A6F7" w14:textId="77777777" w:rsidR="008038F9" w:rsidRDefault="008038F9" w:rsidP="00124329">
            <w:pPr>
              <w:pStyle w:val="ListParagraph"/>
              <w:numPr>
                <w:ilvl w:val="0"/>
                <w:numId w:val="33"/>
              </w:numPr>
              <w:ind w:left="121" w:hanging="142"/>
              <w:rPr>
                <w:ins w:id="98" w:author="Mubiyarto Wibisono" w:date="2025-09-23T16:53:00Z" w16du:dateUtc="2025-09-23T08:53:00Z"/>
                <w:rFonts w:ascii="Arial" w:eastAsia="Arial" w:hAnsi="Arial" w:cs="Arial"/>
                <w:sz w:val="20"/>
                <w:szCs w:val="20"/>
              </w:rPr>
            </w:pPr>
            <w:ins w:id="99" w:author="Mubiyarto Wibisono" w:date="2025-09-23T16:53:00Z" w16du:dateUtc="2025-09-23T08:53:00Z">
              <w:r>
                <w:rPr>
                  <w:rFonts w:ascii="Arial" w:eastAsia="Arial" w:hAnsi="Arial" w:cs="Arial"/>
                  <w:sz w:val="20"/>
                  <w:szCs w:val="20"/>
                </w:rPr>
                <w:t xml:space="preserve">Change </w:t>
              </w:r>
              <w:proofErr w:type="spellStart"/>
              <w:r>
                <w:rPr>
                  <w:rFonts w:ascii="Arial" w:eastAsia="Arial" w:hAnsi="Arial" w:cs="Arial"/>
                  <w:sz w:val="20"/>
                  <w:szCs w:val="20"/>
                </w:rPr>
                <w:t>Singpass</w:t>
              </w:r>
              <w:proofErr w:type="spellEnd"/>
              <w:r>
                <w:rPr>
                  <w:rFonts w:ascii="Arial" w:eastAsia="Arial" w:hAnsi="Arial" w:cs="Arial"/>
                  <w:sz w:val="20"/>
                  <w:szCs w:val="20"/>
                </w:rPr>
                <w:t>/</w:t>
              </w:r>
              <w:proofErr w:type="spellStart"/>
              <w:r>
                <w:rPr>
                  <w:rFonts w:ascii="Arial" w:eastAsia="Arial" w:hAnsi="Arial" w:cs="Arial"/>
                  <w:sz w:val="20"/>
                  <w:szCs w:val="20"/>
                </w:rPr>
                <w:t>Corppass</w:t>
              </w:r>
              <w:proofErr w:type="spellEnd"/>
              <w:r>
                <w:rPr>
                  <w:rFonts w:ascii="Arial" w:eastAsia="Arial" w:hAnsi="Arial" w:cs="Arial"/>
                  <w:sz w:val="20"/>
                  <w:szCs w:val="20"/>
                </w:rPr>
                <w:t xml:space="preserve"> URL to latest SPCP spec</w:t>
              </w:r>
            </w:ins>
          </w:p>
          <w:p w14:paraId="2776A833" w14:textId="77777777" w:rsidR="008038F9" w:rsidRDefault="008038F9" w:rsidP="00124329">
            <w:pPr>
              <w:pStyle w:val="ListParagraph"/>
              <w:numPr>
                <w:ilvl w:val="0"/>
                <w:numId w:val="33"/>
              </w:numPr>
              <w:ind w:left="121" w:hanging="142"/>
              <w:rPr>
                <w:ins w:id="100" w:author="Mubiyarto Wibisono" w:date="2025-09-23T16:54:00Z" w16du:dateUtc="2025-09-23T08:54:00Z"/>
                <w:rFonts w:ascii="Arial" w:eastAsia="Arial" w:hAnsi="Arial" w:cs="Arial"/>
                <w:sz w:val="20"/>
                <w:szCs w:val="20"/>
              </w:rPr>
            </w:pPr>
            <w:ins w:id="101" w:author="Mubiyarto Wibisono" w:date="2025-09-23T16:53:00Z" w16du:dateUtc="2025-09-23T08:53:00Z">
              <w:r>
                <w:rPr>
                  <w:rFonts w:ascii="Arial" w:eastAsia="Arial" w:hAnsi="Arial" w:cs="Arial"/>
                  <w:sz w:val="20"/>
                  <w:szCs w:val="20"/>
                </w:rPr>
                <w:t xml:space="preserve">Remove </w:t>
              </w:r>
              <w:proofErr w:type="spellStart"/>
              <w:r>
                <w:rPr>
                  <w:rFonts w:ascii="Arial" w:eastAsia="Arial" w:hAnsi="Arial" w:cs="Arial"/>
                  <w:sz w:val="20"/>
                  <w:szCs w:val="20"/>
                </w:rPr>
                <w:t>notice_payment_flag</w:t>
              </w:r>
              <w:proofErr w:type="spellEnd"/>
              <w:r>
                <w:rPr>
                  <w:rFonts w:ascii="Arial" w:eastAsia="Arial" w:hAnsi="Arial" w:cs="Arial"/>
                  <w:sz w:val="20"/>
                  <w:szCs w:val="20"/>
                </w:rPr>
                <w:t xml:space="preserve"> to use </w:t>
              </w:r>
            </w:ins>
            <w:proofErr w:type="spellStart"/>
            <w:ins w:id="102" w:author="Mubiyarto Wibisono" w:date="2025-09-23T16:54:00Z" w16du:dateUtc="2025-09-23T08:54:00Z">
              <w:r>
                <w:rPr>
                  <w:rFonts w:ascii="Arial" w:eastAsia="Arial" w:hAnsi="Arial" w:cs="Arial"/>
                  <w:sz w:val="20"/>
                  <w:szCs w:val="20"/>
                </w:rPr>
                <w:t>payment_acceptance_allowed</w:t>
              </w:r>
              <w:proofErr w:type="spellEnd"/>
            </w:ins>
          </w:p>
          <w:p w14:paraId="2613E6A9" w14:textId="77777777" w:rsidR="008038F9" w:rsidRDefault="008038F9" w:rsidP="00124329">
            <w:pPr>
              <w:pStyle w:val="ListParagraph"/>
              <w:numPr>
                <w:ilvl w:val="0"/>
                <w:numId w:val="33"/>
              </w:numPr>
              <w:ind w:left="121" w:hanging="142"/>
              <w:rPr>
                <w:ins w:id="103" w:author="Mubiyarto Wibisono" w:date="2025-09-23T18:03:00Z" w16du:dateUtc="2025-09-23T10:03:00Z"/>
                <w:rFonts w:ascii="Arial" w:eastAsia="Arial" w:hAnsi="Arial" w:cs="Arial"/>
                <w:sz w:val="20"/>
                <w:szCs w:val="20"/>
              </w:rPr>
            </w:pPr>
            <w:ins w:id="104" w:author="Mubiyarto Wibisono" w:date="2025-09-23T16:54:00Z" w16du:dateUtc="2025-09-23T08:54:00Z">
              <w:r>
                <w:rPr>
                  <w:rFonts w:ascii="Arial" w:eastAsia="Arial" w:hAnsi="Arial" w:cs="Arial"/>
                  <w:sz w:val="20"/>
                  <w:szCs w:val="20"/>
                </w:rPr>
                <w:t xml:space="preserve">Update process </w:t>
              </w:r>
              <w:proofErr w:type="gramStart"/>
              <w:r>
                <w:rPr>
                  <w:rFonts w:ascii="Arial" w:eastAsia="Arial" w:hAnsi="Arial" w:cs="Arial"/>
                  <w:sz w:val="20"/>
                  <w:szCs w:val="20"/>
                </w:rPr>
                <w:t>search</w:t>
              </w:r>
              <w:proofErr w:type="gramEnd"/>
              <w:r>
                <w:rPr>
                  <w:rFonts w:ascii="Arial" w:eastAsia="Arial" w:hAnsi="Arial" w:cs="Arial"/>
                  <w:sz w:val="20"/>
                  <w:szCs w:val="20"/>
                </w:rPr>
                <w:t xml:space="preserve"> outstan</w:t>
              </w:r>
            </w:ins>
            <w:ins w:id="105" w:author="Mubiyarto Wibisono" w:date="2025-09-23T16:55:00Z" w16du:dateUtc="2025-09-23T08:55:00Z">
              <w:r>
                <w:rPr>
                  <w:rFonts w:ascii="Arial" w:eastAsia="Arial" w:hAnsi="Arial" w:cs="Arial"/>
                  <w:sz w:val="20"/>
                  <w:szCs w:val="20"/>
                </w:rPr>
                <w:t>ding notice include 5 mins check</w:t>
              </w:r>
            </w:ins>
          </w:p>
          <w:p w14:paraId="1F4ED22E" w14:textId="0FE506FA" w:rsidR="007862E1" w:rsidRDefault="007862E1" w:rsidP="00124329">
            <w:pPr>
              <w:pStyle w:val="ListParagraph"/>
              <w:numPr>
                <w:ilvl w:val="0"/>
                <w:numId w:val="33"/>
              </w:numPr>
              <w:ind w:left="121" w:hanging="142"/>
              <w:rPr>
                <w:ins w:id="106" w:author="Mubiyarto Wibisono" w:date="2025-09-23T18:04:00Z" w16du:dateUtc="2025-09-23T10:04:00Z"/>
                <w:rFonts w:ascii="Arial" w:eastAsia="Arial" w:hAnsi="Arial" w:cs="Arial"/>
                <w:sz w:val="20"/>
                <w:szCs w:val="20"/>
              </w:rPr>
            </w:pPr>
            <w:ins w:id="107" w:author="Mubiyarto Wibisono" w:date="2025-09-23T18:03:00Z" w16du:dateUtc="2025-09-23T10:03:00Z">
              <w:r>
                <w:rPr>
                  <w:rFonts w:ascii="Arial" w:eastAsia="Arial" w:hAnsi="Arial" w:cs="Arial"/>
                  <w:sz w:val="20"/>
                  <w:szCs w:val="20"/>
                </w:rPr>
                <w:t xml:space="preserve">Add new field </w:t>
              </w:r>
              <w:proofErr w:type="spellStart"/>
              <w:r>
                <w:rPr>
                  <w:rFonts w:ascii="Arial" w:eastAsia="Arial" w:hAnsi="Arial" w:cs="Arial"/>
                  <w:sz w:val="20"/>
                  <w:szCs w:val="20"/>
                </w:rPr>
                <w:t>payment_date_and_time</w:t>
              </w:r>
              <w:proofErr w:type="spellEnd"/>
              <w:r>
                <w:rPr>
                  <w:rFonts w:ascii="Arial" w:eastAsia="Arial" w:hAnsi="Arial" w:cs="Arial"/>
                  <w:sz w:val="20"/>
                  <w:szCs w:val="20"/>
                </w:rPr>
                <w:t xml:space="preserve"> in </w:t>
              </w:r>
            </w:ins>
            <w:ins w:id="108" w:author="Mubiyarto Wibisono" w:date="2025-09-23T18:04:00Z" w16du:dateUtc="2025-09-23T10:04:00Z">
              <w:r>
                <w:rPr>
                  <w:rFonts w:ascii="Arial" w:eastAsia="Arial" w:hAnsi="Arial" w:cs="Arial"/>
                  <w:sz w:val="20"/>
                  <w:szCs w:val="20"/>
                </w:rPr>
                <w:t xml:space="preserve">VON and </w:t>
              </w:r>
              <w:proofErr w:type="spellStart"/>
              <w:r>
                <w:rPr>
                  <w:rFonts w:ascii="Arial" w:eastAsia="Arial" w:hAnsi="Arial" w:cs="Arial"/>
                  <w:sz w:val="20"/>
                  <w:szCs w:val="20"/>
                </w:rPr>
                <w:t>eVON</w:t>
              </w:r>
              <w:proofErr w:type="spellEnd"/>
            </w:ins>
          </w:p>
          <w:p w14:paraId="62A2D7F3" w14:textId="42D5486F" w:rsidR="007862E1" w:rsidRPr="00124329" w:rsidRDefault="007862E1" w:rsidP="00124329">
            <w:pPr>
              <w:pStyle w:val="ListParagraph"/>
              <w:numPr>
                <w:ilvl w:val="0"/>
                <w:numId w:val="33"/>
              </w:numPr>
              <w:ind w:left="121" w:hanging="142"/>
              <w:rPr>
                <w:ins w:id="109" w:author="Mubiyarto Wibisono" w:date="2025-09-23T11:16:00Z" w16du:dateUtc="2025-09-23T03:16:00Z"/>
                <w:rFonts w:ascii="Arial" w:eastAsia="Arial" w:hAnsi="Arial" w:cs="Arial"/>
                <w:sz w:val="20"/>
                <w:szCs w:val="20"/>
              </w:rPr>
            </w:pPr>
            <w:ins w:id="110" w:author="Mubiyarto Wibisono" w:date="2025-09-23T18:04:00Z" w16du:dateUtc="2025-09-23T10:04:00Z">
              <w:r>
                <w:rPr>
                  <w:rFonts w:ascii="Arial" w:eastAsia="Arial" w:hAnsi="Arial" w:cs="Arial"/>
                  <w:sz w:val="20"/>
                  <w:szCs w:val="20"/>
                </w:rPr>
                <w:t xml:space="preserve">Rename field in </w:t>
              </w:r>
              <w:proofErr w:type="spellStart"/>
              <w:r>
                <w:rPr>
                  <w:rFonts w:ascii="Arial" w:eastAsia="Arial" w:hAnsi="Arial" w:cs="Arial"/>
                  <w:sz w:val="20"/>
                  <w:szCs w:val="20"/>
                </w:rPr>
                <w:t>eocms_user_message</w:t>
              </w:r>
            </w:ins>
            <w:proofErr w:type="spellEnd"/>
          </w:p>
        </w:tc>
      </w:tr>
      <w:tr w:rsidR="006F66A3" w:rsidRPr="00A41EA1" w14:paraId="5BCAB35F" w14:textId="77777777" w:rsidTr="00F6637C">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682FD791" w14:textId="6EAC2C29" w:rsidR="006F66A3" w:rsidRDefault="006F66A3">
            <w:pPr>
              <w:spacing w:line="276" w:lineRule="auto"/>
              <w:jc w:val="center"/>
              <w:rPr>
                <w:rFonts w:ascii="Arial" w:eastAsia="Arial" w:hAnsi="Arial" w:cs="Arial"/>
                <w:color w:val="000000"/>
                <w:sz w:val="20"/>
                <w:szCs w:val="20"/>
              </w:rPr>
            </w:pPr>
            <w:r>
              <w:rPr>
                <w:rFonts w:ascii="Arial" w:eastAsia="Arial" w:hAnsi="Arial" w:cs="Arial"/>
                <w:color w:val="000000"/>
                <w:sz w:val="20"/>
                <w:szCs w:val="20"/>
              </w:rPr>
              <w:t>V1.6</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E6DC506" w14:textId="225E2D79" w:rsidR="006F66A3" w:rsidRDefault="006F66A3">
            <w:pPr>
              <w:jc w:val="center"/>
              <w:rPr>
                <w:rFonts w:ascii="Arial" w:eastAsia="Arial" w:hAnsi="Arial" w:cs="Arial"/>
                <w:color w:val="000000"/>
                <w:sz w:val="20"/>
                <w:szCs w:val="20"/>
                <w:lang w:val="pt-BR"/>
              </w:rPr>
            </w:pPr>
            <w:r>
              <w:rPr>
                <w:rFonts w:ascii="Arial" w:eastAsia="Arial" w:hAnsi="Arial" w:cs="Arial"/>
                <w:color w:val="000000"/>
                <w:sz w:val="20"/>
                <w:szCs w:val="20"/>
                <w:lang w:val="pt-BR"/>
              </w:rPr>
              <w:t>Mubi, Rafif</w:t>
            </w:r>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42C2783" w14:textId="6EF810A0" w:rsidR="006F66A3" w:rsidRDefault="006F66A3">
            <w:pPr>
              <w:jc w:val="center"/>
              <w:rPr>
                <w:rFonts w:ascii="Arial" w:eastAsia="Arial" w:hAnsi="Arial" w:cs="Arial"/>
                <w:sz w:val="20"/>
                <w:szCs w:val="20"/>
              </w:rPr>
            </w:pPr>
            <w:r>
              <w:rPr>
                <w:rFonts w:ascii="Arial" w:eastAsia="Arial" w:hAnsi="Arial" w:cs="Arial"/>
                <w:sz w:val="20"/>
                <w:szCs w:val="20"/>
              </w:rPr>
              <w:t>14/11/2025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6696B6A" w14:textId="77777777" w:rsidR="006F66A3" w:rsidRDefault="006F66A3"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t xml:space="preserve">Change search by </w:t>
            </w:r>
            <w:proofErr w:type="spellStart"/>
            <w:r>
              <w:rPr>
                <w:rFonts w:ascii="Arial" w:eastAsia="Arial" w:hAnsi="Arial" w:cs="Arial"/>
                <w:sz w:val="20"/>
                <w:szCs w:val="20"/>
              </w:rPr>
              <w:t>id_no</w:t>
            </w:r>
            <w:proofErr w:type="spellEnd"/>
            <w:r>
              <w:rPr>
                <w:rFonts w:ascii="Arial" w:eastAsia="Arial" w:hAnsi="Arial" w:cs="Arial"/>
                <w:sz w:val="20"/>
                <w:szCs w:val="20"/>
              </w:rPr>
              <w:t xml:space="preserve"> notice flow to check </w:t>
            </w:r>
            <w:proofErr w:type="spellStart"/>
            <w:r>
              <w:rPr>
                <w:rFonts w:ascii="Arial" w:eastAsia="Arial" w:hAnsi="Arial" w:cs="Arial"/>
                <w:sz w:val="20"/>
                <w:szCs w:val="20"/>
              </w:rPr>
              <w:t>entityId</w:t>
            </w:r>
            <w:proofErr w:type="spellEnd"/>
          </w:p>
          <w:p w14:paraId="1D882951" w14:textId="77777777" w:rsidR="006F66A3" w:rsidRDefault="006F66A3"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t xml:space="preserve">Added 1 more param to check outstanding notice </w:t>
            </w:r>
            <w:proofErr w:type="spellStart"/>
            <w:r>
              <w:rPr>
                <w:rFonts w:ascii="Arial" w:eastAsia="Arial" w:hAnsi="Arial" w:cs="Arial"/>
                <w:sz w:val="20"/>
                <w:szCs w:val="20"/>
              </w:rPr>
              <w:t>idType</w:t>
            </w:r>
            <w:proofErr w:type="spellEnd"/>
          </w:p>
          <w:p w14:paraId="7D1AA3E8" w14:textId="1498ECCC" w:rsidR="006F66A3" w:rsidRDefault="006F66A3"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t>Change store URAPG response from java memory to variable</w:t>
            </w:r>
          </w:p>
          <w:p w14:paraId="436AAD08" w14:textId="77777777" w:rsidR="006F66A3" w:rsidRDefault="0051499A"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t xml:space="preserve">Change </w:t>
            </w:r>
            <w:proofErr w:type="spellStart"/>
            <w:r>
              <w:rPr>
                <w:rFonts w:ascii="Arial" w:eastAsia="Arial" w:hAnsi="Arial" w:cs="Arial"/>
                <w:sz w:val="20"/>
                <w:szCs w:val="20"/>
              </w:rPr>
              <w:t>eocms_user_message</w:t>
            </w:r>
            <w:proofErr w:type="spellEnd"/>
            <w:r>
              <w:rPr>
                <w:rFonts w:ascii="Arial" w:eastAsia="Arial" w:hAnsi="Arial" w:cs="Arial"/>
                <w:sz w:val="20"/>
                <w:szCs w:val="20"/>
              </w:rPr>
              <w:t xml:space="preserve"> to follow latest</w:t>
            </w:r>
          </w:p>
          <w:p w14:paraId="47FDD0D8" w14:textId="77777777" w:rsidR="0051499A" w:rsidRDefault="0051499A"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lastRenderedPageBreak/>
              <w:t>Change response API just get necessary field</w:t>
            </w:r>
          </w:p>
          <w:p w14:paraId="4CF48622" w14:textId="58EA690D" w:rsidR="0051499A" w:rsidRDefault="0051499A" w:rsidP="00124329">
            <w:pPr>
              <w:pStyle w:val="ListParagraph"/>
              <w:numPr>
                <w:ilvl w:val="0"/>
                <w:numId w:val="33"/>
              </w:numPr>
              <w:ind w:left="121" w:hanging="142"/>
              <w:rPr>
                <w:rFonts w:ascii="Arial" w:eastAsia="Arial" w:hAnsi="Arial" w:cs="Arial"/>
                <w:sz w:val="20"/>
                <w:szCs w:val="20"/>
              </w:rPr>
            </w:pPr>
            <w:r>
              <w:rPr>
                <w:rFonts w:ascii="Arial" w:eastAsia="Arial" w:hAnsi="Arial" w:cs="Arial"/>
                <w:sz w:val="20"/>
                <w:szCs w:val="20"/>
              </w:rPr>
              <w:t>Combine payment flow into one big flow</w:t>
            </w:r>
          </w:p>
        </w:tc>
      </w:tr>
    </w:tbl>
    <w:p w14:paraId="4AF68A08" w14:textId="77777777" w:rsidR="003A60F2" w:rsidRPr="00A41EA1" w:rsidRDefault="003A60F2">
      <w:pPr>
        <w:rPr>
          <w:rFonts w:ascii="Arial" w:eastAsia="Arial" w:hAnsi="Arial" w:cs="Arial"/>
          <w:sz w:val="20"/>
          <w:szCs w:val="20"/>
          <w:rPrChange w:id="111" w:author="Mubiyarto Wibisono" w:date="2025-09-05T08:31:00Z" w16du:dateUtc="2025-09-05T01:31:00Z">
            <w:rPr>
              <w:rFonts w:ascii="Arial" w:eastAsia="Arial" w:hAnsi="Arial" w:cs="Arial"/>
            </w:rPr>
          </w:rPrChange>
        </w:rPr>
      </w:pPr>
    </w:p>
    <w:p w14:paraId="3533BCFA" w14:textId="77777777" w:rsidR="003A60F2" w:rsidRPr="00A41EA1" w:rsidRDefault="003A60F2">
      <w:pPr>
        <w:rPr>
          <w:rFonts w:ascii="Arial" w:eastAsia="Arial" w:hAnsi="Arial" w:cs="Arial"/>
          <w:sz w:val="20"/>
          <w:szCs w:val="20"/>
          <w:rPrChange w:id="112" w:author="Mubiyarto Wibisono" w:date="2025-09-05T08:31:00Z" w16du:dateUtc="2025-09-05T01:31:00Z">
            <w:rPr>
              <w:rFonts w:ascii="Arial" w:eastAsia="Arial" w:hAnsi="Arial" w:cs="Arial"/>
            </w:rPr>
          </w:rPrChange>
        </w:rPr>
      </w:pPr>
    </w:p>
    <w:p w14:paraId="226A4030" w14:textId="77777777" w:rsidR="008478EA" w:rsidRDefault="008478EA">
      <w:pPr>
        <w:rPr>
          <w:rFonts w:ascii="Arial" w:eastAsia="Arial" w:hAnsi="Arial" w:cs="Arial"/>
          <w:sz w:val="20"/>
          <w:szCs w:val="20"/>
        </w:rPr>
      </w:pPr>
    </w:p>
    <w:p w14:paraId="4868B305" w14:textId="77777777" w:rsidR="0051499A" w:rsidRDefault="0051499A">
      <w:pPr>
        <w:rPr>
          <w:rFonts w:ascii="Arial" w:eastAsia="Arial" w:hAnsi="Arial" w:cs="Arial"/>
          <w:sz w:val="20"/>
          <w:szCs w:val="20"/>
        </w:rPr>
      </w:pPr>
    </w:p>
    <w:p w14:paraId="271C9F39" w14:textId="77777777" w:rsidR="0051499A" w:rsidRDefault="0051499A">
      <w:pPr>
        <w:rPr>
          <w:rFonts w:ascii="Arial" w:eastAsia="Arial" w:hAnsi="Arial" w:cs="Arial"/>
          <w:sz w:val="20"/>
          <w:szCs w:val="20"/>
        </w:rPr>
      </w:pPr>
    </w:p>
    <w:p w14:paraId="13481DD1" w14:textId="77777777" w:rsidR="0051499A" w:rsidRDefault="0051499A">
      <w:pPr>
        <w:rPr>
          <w:rFonts w:ascii="Arial" w:eastAsia="Arial" w:hAnsi="Arial" w:cs="Arial"/>
          <w:sz w:val="20"/>
          <w:szCs w:val="20"/>
        </w:rPr>
      </w:pPr>
    </w:p>
    <w:p w14:paraId="05A3A552" w14:textId="77777777" w:rsidR="0051499A" w:rsidRDefault="0051499A">
      <w:pPr>
        <w:rPr>
          <w:rFonts w:ascii="Arial" w:eastAsia="Arial" w:hAnsi="Arial" w:cs="Arial"/>
          <w:sz w:val="20"/>
          <w:szCs w:val="20"/>
        </w:rPr>
      </w:pPr>
    </w:p>
    <w:p w14:paraId="00E70550" w14:textId="77777777" w:rsidR="0051499A" w:rsidRDefault="0051499A">
      <w:pPr>
        <w:rPr>
          <w:rFonts w:ascii="Arial" w:eastAsia="Arial" w:hAnsi="Arial" w:cs="Arial"/>
          <w:sz w:val="20"/>
          <w:szCs w:val="20"/>
        </w:rPr>
      </w:pPr>
    </w:p>
    <w:p w14:paraId="1AC66E66" w14:textId="77777777" w:rsidR="0051499A" w:rsidRDefault="0051499A">
      <w:pPr>
        <w:rPr>
          <w:rFonts w:ascii="Arial" w:eastAsia="Arial" w:hAnsi="Arial" w:cs="Arial"/>
          <w:sz w:val="20"/>
          <w:szCs w:val="20"/>
        </w:rPr>
      </w:pPr>
    </w:p>
    <w:p w14:paraId="321DC3EF" w14:textId="77777777" w:rsidR="0051499A" w:rsidRDefault="0051499A">
      <w:pPr>
        <w:rPr>
          <w:rFonts w:ascii="Arial" w:eastAsia="Arial" w:hAnsi="Arial" w:cs="Arial"/>
          <w:sz w:val="20"/>
          <w:szCs w:val="20"/>
        </w:rPr>
      </w:pPr>
    </w:p>
    <w:p w14:paraId="02909D84" w14:textId="77777777" w:rsidR="0051499A" w:rsidRDefault="0051499A">
      <w:pPr>
        <w:rPr>
          <w:rFonts w:ascii="Arial" w:eastAsia="Arial" w:hAnsi="Arial" w:cs="Arial"/>
          <w:sz w:val="20"/>
          <w:szCs w:val="20"/>
        </w:rPr>
      </w:pPr>
    </w:p>
    <w:p w14:paraId="2FBD82E0" w14:textId="77777777" w:rsidR="0051499A" w:rsidRDefault="0051499A">
      <w:pPr>
        <w:rPr>
          <w:rFonts w:ascii="Arial" w:eastAsia="Arial" w:hAnsi="Arial" w:cs="Arial"/>
          <w:sz w:val="20"/>
          <w:szCs w:val="20"/>
        </w:rPr>
      </w:pPr>
    </w:p>
    <w:p w14:paraId="3CF87C6D" w14:textId="77777777" w:rsidR="0051499A" w:rsidRDefault="0051499A">
      <w:pPr>
        <w:rPr>
          <w:rFonts w:ascii="Arial" w:eastAsia="Arial" w:hAnsi="Arial" w:cs="Arial"/>
          <w:sz w:val="20"/>
          <w:szCs w:val="20"/>
        </w:rPr>
      </w:pPr>
    </w:p>
    <w:p w14:paraId="2246E304" w14:textId="77777777" w:rsidR="0051499A" w:rsidRDefault="0051499A">
      <w:pPr>
        <w:rPr>
          <w:rFonts w:ascii="Arial" w:eastAsia="Arial" w:hAnsi="Arial" w:cs="Arial"/>
          <w:sz w:val="20"/>
          <w:szCs w:val="20"/>
        </w:rPr>
      </w:pPr>
    </w:p>
    <w:p w14:paraId="06A8BAD3" w14:textId="77777777" w:rsidR="0051499A" w:rsidRDefault="0051499A">
      <w:pPr>
        <w:rPr>
          <w:rFonts w:ascii="Arial" w:eastAsia="Arial" w:hAnsi="Arial" w:cs="Arial"/>
          <w:sz w:val="20"/>
          <w:szCs w:val="20"/>
        </w:rPr>
      </w:pPr>
    </w:p>
    <w:p w14:paraId="1EF2E55F" w14:textId="77777777" w:rsidR="0051499A" w:rsidRDefault="0051499A">
      <w:pPr>
        <w:rPr>
          <w:rFonts w:ascii="Arial" w:eastAsia="Arial" w:hAnsi="Arial" w:cs="Arial"/>
          <w:sz w:val="20"/>
          <w:szCs w:val="20"/>
        </w:rPr>
      </w:pPr>
    </w:p>
    <w:p w14:paraId="706442C0" w14:textId="77777777" w:rsidR="0051499A" w:rsidRDefault="0051499A">
      <w:pPr>
        <w:rPr>
          <w:rFonts w:ascii="Arial" w:eastAsia="Arial" w:hAnsi="Arial" w:cs="Arial"/>
          <w:sz w:val="20"/>
          <w:szCs w:val="20"/>
        </w:rPr>
      </w:pPr>
    </w:p>
    <w:p w14:paraId="2A64AF8D" w14:textId="77777777" w:rsidR="0051499A" w:rsidRDefault="0051499A">
      <w:pPr>
        <w:rPr>
          <w:rFonts w:ascii="Arial" w:eastAsia="Arial" w:hAnsi="Arial" w:cs="Arial"/>
          <w:sz w:val="20"/>
          <w:szCs w:val="20"/>
        </w:rPr>
      </w:pPr>
    </w:p>
    <w:p w14:paraId="2C40E328" w14:textId="77777777" w:rsidR="0051499A" w:rsidRDefault="0051499A">
      <w:pPr>
        <w:rPr>
          <w:rFonts w:ascii="Arial" w:eastAsia="Arial" w:hAnsi="Arial" w:cs="Arial"/>
          <w:sz w:val="20"/>
          <w:szCs w:val="20"/>
        </w:rPr>
      </w:pPr>
    </w:p>
    <w:p w14:paraId="3E145DA3" w14:textId="77777777" w:rsidR="0051499A" w:rsidRDefault="0051499A">
      <w:pPr>
        <w:rPr>
          <w:rFonts w:ascii="Arial" w:eastAsia="Arial" w:hAnsi="Arial" w:cs="Arial"/>
          <w:sz w:val="20"/>
          <w:szCs w:val="20"/>
        </w:rPr>
      </w:pPr>
    </w:p>
    <w:p w14:paraId="279C13D9" w14:textId="77777777" w:rsidR="0051499A" w:rsidRDefault="0051499A">
      <w:pPr>
        <w:rPr>
          <w:rFonts w:ascii="Arial" w:eastAsia="Arial" w:hAnsi="Arial" w:cs="Arial"/>
          <w:sz w:val="20"/>
          <w:szCs w:val="20"/>
        </w:rPr>
      </w:pPr>
    </w:p>
    <w:p w14:paraId="362AB48A" w14:textId="77777777" w:rsidR="0051499A" w:rsidRDefault="0051499A">
      <w:pPr>
        <w:rPr>
          <w:rFonts w:ascii="Arial" w:eastAsia="Arial" w:hAnsi="Arial" w:cs="Arial"/>
          <w:sz w:val="20"/>
          <w:szCs w:val="20"/>
        </w:rPr>
      </w:pPr>
    </w:p>
    <w:p w14:paraId="479F661E" w14:textId="77777777" w:rsidR="0051499A" w:rsidRDefault="0051499A">
      <w:pPr>
        <w:rPr>
          <w:rFonts w:ascii="Arial" w:eastAsia="Arial" w:hAnsi="Arial" w:cs="Arial"/>
          <w:sz w:val="20"/>
          <w:szCs w:val="20"/>
        </w:rPr>
      </w:pPr>
    </w:p>
    <w:p w14:paraId="0651C57A" w14:textId="77777777" w:rsidR="0051499A" w:rsidRDefault="0051499A">
      <w:pPr>
        <w:rPr>
          <w:rFonts w:ascii="Arial" w:eastAsia="Arial" w:hAnsi="Arial" w:cs="Arial"/>
          <w:sz w:val="20"/>
          <w:szCs w:val="20"/>
        </w:rPr>
      </w:pPr>
    </w:p>
    <w:p w14:paraId="5DAC8748" w14:textId="77777777" w:rsidR="0051499A" w:rsidRDefault="0051499A">
      <w:pPr>
        <w:rPr>
          <w:rFonts w:ascii="Arial" w:eastAsia="Arial" w:hAnsi="Arial" w:cs="Arial"/>
          <w:sz w:val="20"/>
          <w:szCs w:val="20"/>
        </w:rPr>
      </w:pPr>
    </w:p>
    <w:p w14:paraId="1B5E2FD4" w14:textId="77777777" w:rsidR="0051499A" w:rsidRDefault="0051499A">
      <w:pPr>
        <w:rPr>
          <w:rFonts w:ascii="Arial" w:eastAsia="Arial" w:hAnsi="Arial" w:cs="Arial"/>
          <w:sz w:val="20"/>
          <w:szCs w:val="20"/>
        </w:rPr>
      </w:pPr>
    </w:p>
    <w:p w14:paraId="2A7DF54B" w14:textId="77777777" w:rsidR="0051499A" w:rsidRDefault="0051499A">
      <w:pPr>
        <w:rPr>
          <w:rFonts w:ascii="Arial" w:eastAsia="Arial" w:hAnsi="Arial" w:cs="Arial"/>
          <w:sz w:val="20"/>
          <w:szCs w:val="20"/>
        </w:rPr>
      </w:pPr>
    </w:p>
    <w:p w14:paraId="2846809A" w14:textId="77777777" w:rsidR="0051499A" w:rsidRDefault="0051499A">
      <w:pPr>
        <w:rPr>
          <w:rFonts w:ascii="Arial" w:eastAsia="Arial" w:hAnsi="Arial" w:cs="Arial"/>
          <w:sz w:val="20"/>
          <w:szCs w:val="20"/>
        </w:rPr>
      </w:pPr>
    </w:p>
    <w:p w14:paraId="7640E0B5" w14:textId="77777777" w:rsidR="0051499A" w:rsidRDefault="0051499A">
      <w:pPr>
        <w:rPr>
          <w:rFonts w:ascii="Arial" w:eastAsia="Arial" w:hAnsi="Arial" w:cs="Arial"/>
          <w:sz w:val="20"/>
          <w:szCs w:val="20"/>
        </w:rPr>
      </w:pPr>
    </w:p>
    <w:p w14:paraId="4C4FA482" w14:textId="77777777" w:rsidR="0051499A" w:rsidRDefault="0051499A">
      <w:pPr>
        <w:rPr>
          <w:rFonts w:ascii="Arial" w:eastAsia="Arial" w:hAnsi="Arial" w:cs="Arial"/>
          <w:sz w:val="20"/>
          <w:szCs w:val="20"/>
        </w:rPr>
      </w:pPr>
    </w:p>
    <w:p w14:paraId="55EB18A1" w14:textId="77777777" w:rsidR="0051499A" w:rsidRDefault="0051499A">
      <w:pPr>
        <w:rPr>
          <w:rFonts w:ascii="Arial" w:eastAsia="Arial" w:hAnsi="Arial" w:cs="Arial"/>
          <w:sz w:val="20"/>
          <w:szCs w:val="20"/>
        </w:rPr>
      </w:pPr>
    </w:p>
    <w:p w14:paraId="65D4D0F3" w14:textId="77777777" w:rsidR="0051499A" w:rsidRDefault="0051499A">
      <w:pPr>
        <w:rPr>
          <w:rFonts w:ascii="Arial" w:eastAsia="Arial" w:hAnsi="Arial" w:cs="Arial"/>
          <w:sz w:val="20"/>
          <w:szCs w:val="20"/>
        </w:rPr>
      </w:pPr>
    </w:p>
    <w:p w14:paraId="0FE6DB5B" w14:textId="77777777" w:rsidR="0051499A" w:rsidRDefault="0051499A">
      <w:pPr>
        <w:rPr>
          <w:rFonts w:ascii="Arial" w:eastAsia="Arial" w:hAnsi="Arial" w:cs="Arial"/>
          <w:sz w:val="20"/>
          <w:szCs w:val="20"/>
        </w:rPr>
      </w:pPr>
    </w:p>
    <w:p w14:paraId="2DA3E7BA" w14:textId="77777777" w:rsidR="0051499A" w:rsidRDefault="0051499A">
      <w:pPr>
        <w:rPr>
          <w:rFonts w:ascii="Arial" w:eastAsia="Arial" w:hAnsi="Arial" w:cs="Arial"/>
          <w:sz w:val="20"/>
          <w:szCs w:val="20"/>
        </w:rPr>
      </w:pPr>
    </w:p>
    <w:p w14:paraId="330F5389" w14:textId="77777777" w:rsidR="0051499A" w:rsidRDefault="0051499A">
      <w:pPr>
        <w:rPr>
          <w:rFonts w:ascii="Arial" w:eastAsia="Arial" w:hAnsi="Arial" w:cs="Arial"/>
          <w:sz w:val="20"/>
          <w:szCs w:val="20"/>
        </w:rPr>
      </w:pPr>
    </w:p>
    <w:p w14:paraId="3D478DDF" w14:textId="77777777" w:rsidR="0051499A" w:rsidRDefault="0051499A">
      <w:pPr>
        <w:rPr>
          <w:rFonts w:ascii="Arial" w:eastAsia="Arial" w:hAnsi="Arial" w:cs="Arial"/>
          <w:sz w:val="20"/>
          <w:szCs w:val="20"/>
        </w:rPr>
      </w:pPr>
    </w:p>
    <w:p w14:paraId="7D9157E6" w14:textId="77777777" w:rsidR="0051499A" w:rsidRDefault="0051499A">
      <w:pPr>
        <w:rPr>
          <w:rFonts w:ascii="Arial" w:eastAsia="Arial" w:hAnsi="Arial" w:cs="Arial"/>
          <w:sz w:val="20"/>
          <w:szCs w:val="20"/>
        </w:rPr>
      </w:pPr>
    </w:p>
    <w:p w14:paraId="50E99693" w14:textId="77777777" w:rsidR="0051499A" w:rsidRDefault="0051499A">
      <w:pPr>
        <w:rPr>
          <w:rFonts w:ascii="Arial" w:eastAsia="Arial" w:hAnsi="Arial" w:cs="Arial"/>
          <w:sz w:val="20"/>
          <w:szCs w:val="20"/>
        </w:rPr>
      </w:pPr>
    </w:p>
    <w:p w14:paraId="077DD405" w14:textId="77777777" w:rsidR="0051499A" w:rsidRDefault="0051499A">
      <w:pPr>
        <w:rPr>
          <w:rFonts w:ascii="Arial" w:eastAsia="Arial" w:hAnsi="Arial" w:cs="Arial"/>
          <w:sz w:val="20"/>
          <w:szCs w:val="20"/>
        </w:rPr>
      </w:pPr>
    </w:p>
    <w:p w14:paraId="62FD172A" w14:textId="77777777" w:rsidR="0051499A" w:rsidRDefault="0051499A">
      <w:pPr>
        <w:rPr>
          <w:rFonts w:ascii="Arial" w:eastAsia="Arial" w:hAnsi="Arial" w:cs="Arial"/>
          <w:sz w:val="20"/>
          <w:szCs w:val="20"/>
        </w:rPr>
      </w:pPr>
    </w:p>
    <w:p w14:paraId="0693A0EF" w14:textId="77777777" w:rsidR="0051499A" w:rsidRDefault="0051499A">
      <w:pPr>
        <w:rPr>
          <w:rFonts w:ascii="Arial" w:eastAsia="Arial" w:hAnsi="Arial" w:cs="Arial"/>
          <w:sz w:val="20"/>
          <w:szCs w:val="20"/>
        </w:rPr>
      </w:pPr>
    </w:p>
    <w:p w14:paraId="36FFA825" w14:textId="77777777" w:rsidR="0051499A" w:rsidRDefault="0051499A">
      <w:pPr>
        <w:rPr>
          <w:rFonts w:ascii="Arial" w:eastAsia="Arial" w:hAnsi="Arial" w:cs="Arial"/>
          <w:sz w:val="20"/>
          <w:szCs w:val="20"/>
        </w:rPr>
      </w:pPr>
    </w:p>
    <w:p w14:paraId="7022C4DD" w14:textId="77777777" w:rsidR="0051499A" w:rsidRDefault="0051499A">
      <w:pPr>
        <w:rPr>
          <w:rFonts w:ascii="Arial" w:eastAsia="Arial" w:hAnsi="Arial" w:cs="Arial"/>
          <w:sz w:val="20"/>
          <w:szCs w:val="20"/>
        </w:rPr>
      </w:pPr>
    </w:p>
    <w:p w14:paraId="415AC4F0" w14:textId="77777777" w:rsidR="0051499A" w:rsidRDefault="0051499A">
      <w:pPr>
        <w:rPr>
          <w:rFonts w:ascii="Arial" w:eastAsia="Arial" w:hAnsi="Arial" w:cs="Arial"/>
          <w:sz w:val="20"/>
          <w:szCs w:val="20"/>
        </w:rPr>
      </w:pPr>
    </w:p>
    <w:p w14:paraId="4AEA0D9E" w14:textId="77777777" w:rsidR="0051499A" w:rsidRDefault="0051499A">
      <w:pPr>
        <w:rPr>
          <w:rFonts w:ascii="Arial" w:eastAsia="Arial" w:hAnsi="Arial" w:cs="Arial"/>
          <w:sz w:val="20"/>
          <w:szCs w:val="20"/>
        </w:rPr>
      </w:pPr>
    </w:p>
    <w:p w14:paraId="335ABA7D" w14:textId="77777777" w:rsidR="0051499A" w:rsidRDefault="0051499A">
      <w:pPr>
        <w:rPr>
          <w:rFonts w:ascii="Arial" w:eastAsia="Arial" w:hAnsi="Arial" w:cs="Arial"/>
          <w:sz w:val="20"/>
          <w:szCs w:val="20"/>
        </w:rPr>
      </w:pPr>
    </w:p>
    <w:p w14:paraId="3866DD7E" w14:textId="77777777" w:rsidR="0051499A" w:rsidRPr="00A41EA1" w:rsidRDefault="0051499A">
      <w:pPr>
        <w:rPr>
          <w:rFonts w:ascii="Arial" w:eastAsia="Arial" w:hAnsi="Arial" w:cs="Arial"/>
          <w:sz w:val="20"/>
          <w:szCs w:val="20"/>
          <w:rPrChange w:id="113" w:author="Mubiyarto Wibisono" w:date="2025-09-05T08:31:00Z" w16du:dateUtc="2025-09-05T01:31:00Z">
            <w:rPr>
              <w:rFonts w:ascii="Arial" w:eastAsia="Arial" w:hAnsi="Arial" w:cs="Arial"/>
            </w:rPr>
          </w:rPrChange>
        </w:rPr>
      </w:pPr>
    </w:p>
    <w:p w14:paraId="1CE5A402" w14:textId="77777777" w:rsidR="003A60F2" w:rsidRPr="00A41EA1" w:rsidRDefault="003A60F2">
      <w:pPr>
        <w:rPr>
          <w:rFonts w:ascii="Arial" w:eastAsia="Arial" w:hAnsi="Arial" w:cs="Arial"/>
          <w:sz w:val="20"/>
          <w:szCs w:val="20"/>
          <w:rPrChange w:id="114" w:author="Mubiyarto Wibisono" w:date="2025-09-05T08:31:00Z" w16du:dateUtc="2025-09-05T01:31:00Z">
            <w:rPr>
              <w:rFonts w:ascii="Arial" w:eastAsia="Arial" w:hAnsi="Arial" w:cs="Arial"/>
            </w:rPr>
          </w:rPrChange>
        </w:rPr>
      </w:pPr>
    </w:p>
    <w:p w14:paraId="30D19B66" w14:textId="77777777" w:rsidR="003A60F2" w:rsidRPr="00A41EA1" w:rsidRDefault="003A60F2">
      <w:pPr>
        <w:rPr>
          <w:rFonts w:ascii="Arial" w:eastAsia="Arial" w:hAnsi="Arial" w:cs="Arial"/>
          <w:sz w:val="20"/>
          <w:szCs w:val="20"/>
          <w:rPrChange w:id="115" w:author="Mubiyarto Wibisono" w:date="2025-09-05T08:31:00Z" w16du:dateUtc="2025-09-05T01:31:00Z">
            <w:rPr>
              <w:rFonts w:ascii="Arial" w:eastAsia="Arial" w:hAnsi="Arial" w:cs="Arial"/>
            </w:rPr>
          </w:rPrChange>
        </w:rPr>
      </w:pPr>
    </w:p>
    <w:p w14:paraId="74435425" w14:textId="77777777" w:rsidR="003A60F2" w:rsidRPr="00A41EA1" w:rsidRDefault="003A60F2">
      <w:pPr>
        <w:rPr>
          <w:rFonts w:ascii="Arial" w:eastAsia="Arial" w:hAnsi="Arial" w:cs="Arial"/>
          <w:sz w:val="20"/>
          <w:szCs w:val="20"/>
          <w:rPrChange w:id="116" w:author="Mubiyarto Wibisono" w:date="2025-09-05T08:31:00Z" w16du:dateUtc="2025-09-05T01:31:00Z">
            <w:rPr>
              <w:rFonts w:ascii="Arial" w:eastAsia="Arial" w:hAnsi="Arial" w:cs="Arial"/>
            </w:rPr>
          </w:rPrChange>
        </w:rPr>
      </w:pPr>
    </w:p>
    <w:p w14:paraId="56000334" w14:textId="77777777" w:rsidR="003A60F2" w:rsidRPr="00A41EA1" w:rsidRDefault="003A60F2">
      <w:pPr>
        <w:rPr>
          <w:rFonts w:ascii="Arial" w:eastAsia="Arial" w:hAnsi="Arial" w:cs="Arial"/>
          <w:sz w:val="20"/>
          <w:szCs w:val="20"/>
          <w:rPrChange w:id="117" w:author="Mubiyarto Wibisono" w:date="2025-09-05T08:31:00Z" w16du:dateUtc="2025-09-05T01:31:00Z">
            <w:rPr>
              <w:rFonts w:ascii="Arial" w:eastAsia="Arial" w:hAnsi="Arial" w:cs="Arial"/>
            </w:rPr>
          </w:rPrChange>
        </w:rPr>
      </w:pPr>
    </w:p>
    <w:p w14:paraId="5987D428" w14:textId="77777777" w:rsidR="003A60F2" w:rsidRPr="00A41EA1" w:rsidRDefault="003A60F2">
      <w:pPr>
        <w:rPr>
          <w:rFonts w:ascii="Arial" w:eastAsia="Arial" w:hAnsi="Arial" w:cs="Arial"/>
          <w:sz w:val="20"/>
          <w:szCs w:val="20"/>
          <w:rPrChange w:id="118" w:author="Mubiyarto Wibisono" w:date="2025-09-05T08:31:00Z" w16du:dateUtc="2025-09-05T01:31:00Z">
            <w:rPr>
              <w:rFonts w:ascii="Arial" w:eastAsia="Arial" w:hAnsi="Arial" w:cs="Arial"/>
            </w:rPr>
          </w:rPrChange>
        </w:rPr>
      </w:pPr>
    </w:p>
    <w:p w14:paraId="4AE2DC72" w14:textId="77777777" w:rsidR="003A60F2" w:rsidRPr="00A41EA1" w:rsidRDefault="003A60F2">
      <w:pPr>
        <w:rPr>
          <w:rFonts w:ascii="Arial" w:eastAsia="Arial" w:hAnsi="Arial" w:cs="Arial"/>
          <w:sz w:val="20"/>
          <w:szCs w:val="20"/>
          <w:rPrChange w:id="119" w:author="Mubiyarto Wibisono" w:date="2025-09-05T08:31:00Z" w16du:dateUtc="2025-09-05T01:31:00Z">
            <w:rPr>
              <w:rFonts w:ascii="Arial" w:eastAsia="Arial" w:hAnsi="Arial" w:cs="Arial"/>
            </w:rPr>
          </w:rPrChange>
        </w:rPr>
      </w:pPr>
    </w:p>
    <w:p w14:paraId="7C2FDA0D" w14:textId="19551965" w:rsidR="003A60F2" w:rsidRPr="00A41EA1" w:rsidDel="00176D03" w:rsidRDefault="003A60F2">
      <w:pPr>
        <w:rPr>
          <w:del w:id="120" w:author="Mubiyarto Wibisono" w:date="2025-09-23T18:04:00Z" w16du:dateUtc="2025-09-23T10:04:00Z"/>
          <w:rFonts w:ascii="Arial" w:eastAsia="Arial" w:hAnsi="Arial" w:cs="Arial"/>
          <w:sz w:val="20"/>
          <w:szCs w:val="20"/>
          <w:rPrChange w:id="121" w:author="Mubiyarto Wibisono" w:date="2025-09-05T08:31:00Z" w16du:dateUtc="2025-09-05T01:31:00Z">
            <w:rPr>
              <w:del w:id="122" w:author="Mubiyarto Wibisono" w:date="2025-09-23T18:04:00Z" w16du:dateUtc="2025-09-23T10:04:00Z"/>
              <w:rFonts w:ascii="Arial" w:eastAsia="Arial" w:hAnsi="Arial" w:cs="Arial"/>
            </w:rPr>
          </w:rPrChange>
        </w:rPr>
      </w:pPr>
    </w:p>
    <w:p w14:paraId="52CD205B" w14:textId="70BBFAE6" w:rsidR="003A60F2" w:rsidRPr="00A41EA1" w:rsidDel="00176D03" w:rsidRDefault="003A60F2">
      <w:pPr>
        <w:rPr>
          <w:del w:id="123" w:author="Mubiyarto Wibisono" w:date="2025-09-23T18:04:00Z" w16du:dateUtc="2025-09-23T10:04:00Z"/>
          <w:rFonts w:ascii="Arial" w:eastAsia="Arial" w:hAnsi="Arial" w:cs="Arial"/>
          <w:sz w:val="20"/>
          <w:szCs w:val="20"/>
          <w:rPrChange w:id="124" w:author="Mubiyarto Wibisono" w:date="2025-09-05T08:31:00Z" w16du:dateUtc="2025-09-05T01:31:00Z">
            <w:rPr>
              <w:del w:id="125" w:author="Mubiyarto Wibisono" w:date="2025-09-23T18:04:00Z" w16du:dateUtc="2025-09-23T10:04:00Z"/>
              <w:rFonts w:ascii="Arial" w:eastAsia="Arial" w:hAnsi="Arial" w:cs="Arial"/>
            </w:rPr>
          </w:rPrChange>
        </w:rPr>
      </w:pPr>
    </w:p>
    <w:p w14:paraId="225F11CF" w14:textId="76954722" w:rsidR="003A60F2" w:rsidRPr="00A41EA1" w:rsidDel="00176D03" w:rsidRDefault="003A60F2">
      <w:pPr>
        <w:rPr>
          <w:del w:id="126" w:author="Mubiyarto Wibisono" w:date="2025-09-23T18:04:00Z" w16du:dateUtc="2025-09-23T10:04:00Z"/>
          <w:rFonts w:ascii="Arial" w:eastAsia="Arial" w:hAnsi="Arial" w:cs="Arial"/>
          <w:sz w:val="20"/>
          <w:szCs w:val="20"/>
          <w:rPrChange w:id="127" w:author="Mubiyarto Wibisono" w:date="2025-09-05T08:31:00Z" w16du:dateUtc="2025-09-05T01:31:00Z">
            <w:rPr>
              <w:del w:id="128" w:author="Mubiyarto Wibisono" w:date="2025-09-23T18:04:00Z" w16du:dateUtc="2025-09-23T10:04:00Z"/>
              <w:rFonts w:ascii="Arial" w:eastAsia="Arial" w:hAnsi="Arial" w:cs="Arial"/>
            </w:rPr>
          </w:rPrChange>
        </w:rPr>
      </w:pPr>
    </w:p>
    <w:p w14:paraId="343B085E" w14:textId="66F34CBD" w:rsidR="003A60F2" w:rsidRPr="00A41EA1" w:rsidDel="008038F9" w:rsidRDefault="003A60F2">
      <w:pPr>
        <w:rPr>
          <w:del w:id="129" w:author="Mubiyarto Wibisono" w:date="2025-09-23T16:55:00Z" w16du:dateUtc="2025-09-23T08:55:00Z"/>
          <w:rFonts w:ascii="Arial" w:eastAsia="Arial" w:hAnsi="Arial" w:cs="Arial"/>
          <w:sz w:val="20"/>
          <w:szCs w:val="20"/>
          <w:rPrChange w:id="130" w:author="Mubiyarto Wibisono" w:date="2025-09-05T08:31:00Z" w16du:dateUtc="2025-09-05T01:31:00Z">
            <w:rPr>
              <w:del w:id="131" w:author="Mubiyarto Wibisono" w:date="2025-09-23T16:55:00Z" w16du:dateUtc="2025-09-23T08:55:00Z"/>
              <w:rFonts w:ascii="Arial" w:eastAsia="Arial" w:hAnsi="Arial" w:cs="Arial"/>
            </w:rPr>
          </w:rPrChange>
        </w:rPr>
      </w:pPr>
    </w:p>
    <w:p w14:paraId="57BCD3A4" w14:textId="1ED3D2D7" w:rsidR="003A60F2" w:rsidRPr="00A41EA1" w:rsidDel="008038F9" w:rsidRDefault="003A60F2">
      <w:pPr>
        <w:rPr>
          <w:del w:id="132" w:author="Mubiyarto Wibisono" w:date="2025-09-23T16:55:00Z" w16du:dateUtc="2025-09-23T08:55:00Z"/>
          <w:rFonts w:ascii="Arial" w:eastAsia="Arial" w:hAnsi="Arial" w:cs="Arial"/>
          <w:sz w:val="20"/>
          <w:szCs w:val="20"/>
          <w:rPrChange w:id="133" w:author="Mubiyarto Wibisono" w:date="2025-09-05T08:31:00Z" w16du:dateUtc="2025-09-05T01:31:00Z">
            <w:rPr>
              <w:del w:id="134" w:author="Mubiyarto Wibisono" w:date="2025-09-23T16:55:00Z" w16du:dateUtc="2025-09-23T08:55:00Z"/>
              <w:rFonts w:ascii="Arial" w:eastAsia="Arial" w:hAnsi="Arial" w:cs="Arial"/>
            </w:rPr>
          </w:rPrChange>
        </w:rPr>
      </w:pPr>
    </w:p>
    <w:p w14:paraId="02101E16" w14:textId="3F4C5653" w:rsidR="003A60F2" w:rsidRPr="00A41EA1" w:rsidDel="008038F9" w:rsidRDefault="003A60F2">
      <w:pPr>
        <w:rPr>
          <w:del w:id="135" w:author="Mubiyarto Wibisono" w:date="2025-09-23T16:55:00Z" w16du:dateUtc="2025-09-23T08:55:00Z"/>
          <w:rFonts w:ascii="Arial" w:eastAsia="Arial" w:hAnsi="Arial" w:cs="Arial"/>
          <w:sz w:val="20"/>
          <w:szCs w:val="20"/>
          <w:rPrChange w:id="136" w:author="Mubiyarto Wibisono" w:date="2025-09-05T08:31:00Z" w16du:dateUtc="2025-09-05T01:31:00Z">
            <w:rPr>
              <w:del w:id="137" w:author="Mubiyarto Wibisono" w:date="2025-09-23T16:55:00Z" w16du:dateUtc="2025-09-23T08:55:00Z"/>
              <w:rFonts w:ascii="Arial" w:eastAsia="Arial" w:hAnsi="Arial" w:cs="Arial"/>
            </w:rPr>
          </w:rPrChange>
        </w:rPr>
      </w:pPr>
    </w:p>
    <w:p w14:paraId="3F5EEDDC" w14:textId="6E988E48" w:rsidR="003A60F2" w:rsidRPr="00A41EA1" w:rsidDel="008038F9" w:rsidRDefault="003A60F2">
      <w:pPr>
        <w:rPr>
          <w:del w:id="138" w:author="Mubiyarto Wibisono" w:date="2025-09-23T16:55:00Z" w16du:dateUtc="2025-09-23T08:55:00Z"/>
          <w:rFonts w:ascii="Arial" w:eastAsia="Arial" w:hAnsi="Arial" w:cs="Arial"/>
          <w:sz w:val="20"/>
          <w:szCs w:val="20"/>
          <w:rPrChange w:id="139" w:author="Mubiyarto Wibisono" w:date="2025-09-05T08:31:00Z" w16du:dateUtc="2025-09-05T01:31:00Z">
            <w:rPr>
              <w:del w:id="140" w:author="Mubiyarto Wibisono" w:date="2025-09-23T16:55:00Z" w16du:dateUtc="2025-09-23T08:55:00Z"/>
              <w:rFonts w:ascii="Arial" w:eastAsia="Arial" w:hAnsi="Arial" w:cs="Arial"/>
            </w:rPr>
          </w:rPrChange>
        </w:rPr>
      </w:pPr>
    </w:p>
    <w:p w14:paraId="37D7EFC9" w14:textId="6D976214" w:rsidR="003A60F2" w:rsidRPr="00A41EA1" w:rsidDel="008038F9" w:rsidRDefault="003A60F2">
      <w:pPr>
        <w:rPr>
          <w:del w:id="141" w:author="Mubiyarto Wibisono" w:date="2025-09-23T16:55:00Z" w16du:dateUtc="2025-09-23T08:55:00Z"/>
          <w:rFonts w:ascii="Arial" w:eastAsia="Arial" w:hAnsi="Arial" w:cs="Arial"/>
          <w:sz w:val="20"/>
          <w:szCs w:val="20"/>
          <w:rPrChange w:id="142" w:author="Mubiyarto Wibisono" w:date="2025-09-05T08:31:00Z" w16du:dateUtc="2025-09-05T01:31:00Z">
            <w:rPr>
              <w:del w:id="143" w:author="Mubiyarto Wibisono" w:date="2025-09-23T16:55:00Z" w16du:dateUtc="2025-09-23T08:55:00Z"/>
              <w:rFonts w:ascii="Arial" w:eastAsia="Arial" w:hAnsi="Arial" w:cs="Arial"/>
            </w:rPr>
          </w:rPrChange>
        </w:rPr>
      </w:pPr>
    </w:p>
    <w:p w14:paraId="7216BAD9" w14:textId="16B8BBC0" w:rsidR="003A60F2" w:rsidDel="008D7D61" w:rsidRDefault="003A60F2">
      <w:pPr>
        <w:rPr>
          <w:ins w:id="144" w:author="Mubiyarto Wibisono" w:date="2025-09-05T08:32:00Z" w16du:dateUtc="2025-09-05T01:32:00Z"/>
          <w:del w:id="145" w:author="Mubiyarto Wibisono" w:date="2025-09-23T11:16:00Z" w16du:dateUtc="2025-09-23T03:16:00Z"/>
          <w:rFonts w:ascii="Arial" w:eastAsia="Arial" w:hAnsi="Arial" w:cs="Arial"/>
          <w:sz w:val="20"/>
          <w:szCs w:val="20"/>
        </w:rPr>
      </w:pPr>
    </w:p>
    <w:p w14:paraId="26FDB9DE" w14:textId="1E769348" w:rsidR="00A41EA1" w:rsidDel="008D7D61" w:rsidRDefault="00A41EA1">
      <w:pPr>
        <w:rPr>
          <w:ins w:id="146" w:author="Mubiyarto Wibisono" w:date="2025-09-05T08:32:00Z" w16du:dateUtc="2025-09-05T01:32:00Z"/>
          <w:del w:id="147" w:author="Mubiyarto Wibisono" w:date="2025-09-23T11:16:00Z" w16du:dateUtc="2025-09-23T03:16:00Z"/>
          <w:rFonts w:ascii="Arial" w:eastAsia="Arial" w:hAnsi="Arial" w:cs="Arial"/>
          <w:sz w:val="20"/>
          <w:szCs w:val="20"/>
        </w:rPr>
      </w:pPr>
    </w:p>
    <w:p w14:paraId="14046510" w14:textId="3536A5CB" w:rsidR="00A41EA1" w:rsidDel="008D7D61" w:rsidRDefault="00A41EA1">
      <w:pPr>
        <w:rPr>
          <w:ins w:id="148" w:author="Mubiyarto Wibisono" w:date="2025-09-05T08:32:00Z" w16du:dateUtc="2025-09-05T01:32:00Z"/>
          <w:del w:id="149" w:author="Mubiyarto Wibisono" w:date="2025-09-23T11:16:00Z" w16du:dateUtc="2025-09-23T03:16:00Z"/>
          <w:rFonts w:ascii="Arial" w:eastAsia="Arial" w:hAnsi="Arial" w:cs="Arial"/>
          <w:sz w:val="20"/>
          <w:szCs w:val="20"/>
        </w:rPr>
      </w:pPr>
    </w:p>
    <w:p w14:paraId="74818C06" w14:textId="3AEF78C6" w:rsidR="00A41EA1" w:rsidDel="008D7D61" w:rsidRDefault="00A41EA1">
      <w:pPr>
        <w:rPr>
          <w:ins w:id="150" w:author="Mubiyarto Wibisono" w:date="2025-09-05T08:32:00Z" w16du:dateUtc="2025-09-05T01:32:00Z"/>
          <w:del w:id="151" w:author="Mubiyarto Wibisono" w:date="2025-09-23T11:16:00Z" w16du:dateUtc="2025-09-23T03:16:00Z"/>
          <w:rFonts w:ascii="Arial" w:eastAsia="Arial" w:hAnsi="Arial" w:cs="Arial"/>
          <w:sz w:val="20"/>
          <w:szCs w:val="20"/>
        </w:rPr>
      </w:pPr>
    </w:p>
    <w:p w14:paraId="6D638E23" w14:textId="7B0E0649" w:rsidR="00A41EA1" w:rsidDel="008D7D61" w:rsidRDefault="00A41EA1">
      <w:pPr>
        <w:rPr>
          <w:ins w:id="152" w:author="Mubiyarto Wibisono" w:date="2025-09-05T08:32:00Z" w16du:dateUtc="2025-09-05T01:32:00Z"/>
          <w:del w:id="153" w:author="Mubiyarto Wibisono" w:date="2025-09-23T11:16:00Z" w16du:dateUtc="2025-09-23T03:16:00Z"/>
          <w:rFonts w:ascii="Arial" w:eastAsia="Arial" w:hAnsi="Arial" w:cs="Arial"/>
          <w:sz w:val="20"/>
          <w:szCs w:val="20"/>
        </w:rPr>
      </w:pPr>
    </w:p>
    <w:p w14:paraId="0B7A9C34" w14:textId="64A61855" w:rsidR="00A41EA1" w:rsidRPr="00A41EA1" w:rsidDel="008D7D61" w:rsidRDefault="00A41EA1">
      <w:pPr>
        <w:rPr>
          <w:del w:id="154" w:author="Mubiyarto Wibisono" w:date="2025-09-23T11:16:00Z" w16du:dateUtc="2025-09-23T03:16:00Z"/>
          <w:rFonts w:ascii="Arial" w:eastAsia="Arial" w:hAnsi="Arial" w:cs="Arial"/>
          <w:sz w:val="20"/>
          <w:szCs w:val="20"/>
          <w:rPrChange w:id="155" w:author="Mubiyarto Wibisono" w:date="2025-09-05T08:31:00Z" w16du:dateUtc="2025-09-05T01:31:00Z">
            <w:rPr>
              <w:del w:id="156" w:author="Mubiyarto Wibisono" w:date="2025-09-23T11:16:00Z" w16du:dateUtc="2025-09-23T03:16:00Z"/>
              <w:rFonts w:ascii="Arial" w:eastAsia="Arial" w:hAnsi="Arial" w:cs="Arial"/>
            </w:rPr>
          </w:rPrChange>
        </w:rPr>
      </w:pPr>
    </w:p>
    <w:p w14:paraId="6D0B05F3" w14:textId="315DB5EC" w:rsidR="003A60F2" w:rsidDel="008D7D61" w:rsidRDefault="003A60F2">
      <w:pPr>
        <w:rPr>
          <w:ins w:id="157" w:author="Mubiyarto Wibisono" w:date="2025-09-05T08:36:00Z" w16du:dateUtc="2025-09-05T01:36:00Z"/>
          <w:del w:id="158" w:author="Mubiyarto Wibisono" w:date="2025-09-23T11:16:00Z" w16du:dateUtc="2025-09-23T03:16:00Z"/>
          <w:rFonts w:ascii="Arial" w:eastAsia="Arial" w:hAnsi="Arial" w:cs="Arial"/>
          <w:sz w:val="20"/>
          <w:szCs w:val="20"/>
        </w:rPr>
      </w:pPr>
    </w:p>
    <w:p w14:paraId="0A4344E5" w14:textId="37B05214" w:rsidR="00D76900" w:rsidRPr="00A41EA1" w:rsidDel="008D7D61" w:rsidRDefault="00D76900">
      <w:pPr>
        <w:rPr>
          <w:del w:id="159" w:author="Mubiyarto Wibisono" w:date="2025-09-23T11:16:00Z" w16du:dateUtc="2025-09-23T03:16:00Z"/>
          <w:rFonts w:ascii="Arial" w:eastAsia="Arial" w:hAnsi="Arial" w:cs="Arial"/>
          <w:sz w:val="20"/>
          <w:szCs w:val="20"/>
          <w:rPrChange w:id="160" w:author="Mubiyarto Wibisono" w:date="2025-09-05T08:31:00Z" w16du:dateUtc="2025-09-05T01:31:00Z">
            <w:rPr>
              <w:del w:id="161" w:author="Mubiyarto Wibisono" w:date="2025-09-23T11:16:00Z" w16du:dateUtc="2025-09-23T03:16:00Z"/>
              <w:rFonts w:ascii="Arial" w:eastAsia="Arial" w:hAnsi="Arial" w:cs="Arial"/>
            </w:rPr>
          </w:rPrChange>
        </w:rPr>
      </w:pPr>
    </w:p>
    <w:p w14:paraId="5AF02380" w14:textId="6766544D" w:rsidR="003A60F2" w:rsidRPr="00A41EA1" w:rsidDel="008D7D61" w:rsidRDefault="003A60F2">
      <w:pPr>
        <w:rPr>
          <w:del w:id="162" w:author="Mubiyarto Wibisono" w:date="2025-09-23T11:16:00Z" w16du:dateUtc="2025-09-23T03:16:00Z"/>
          <w:rFonts w:ascii="Arial" w:eastAsia="Arial" w:hAnsi="Arial" w:cs="Arial"/>
          <w:sz w:val="20"/>
          <w:szCs w:val="20"/>
          <w:rPrChange w:id="163" w:author="Mubiyarto Wibisono" w:date="2025-09-05T08:31:00Z" w16du:dateUtc="2025-09-05T01:31:00Z">
            <w:rPr>
              <w:del w:id="164" w:author="Mubiyarto Wibisono" w:date="2025-09-23T11:16:00Z" w16du:dateUtc="2025-09-23T03:16:00Z"/>
              <w:rFonts w:ascii="Arial" w:eastAsia="Arial" w:hAnsi="Arial" w:cs="Arial"/>
            </w:rPr>
          </w:rPrChange>
        </w:rPr>
      </w:pPr>
    </w:p>
    <w:p w14:paraId="3A0DC42A" w14:textId="21B8A4AB" w:rsidR="003A60F2" w:rsidRPr="00A41EA1" w:rsidRDefault="00641A16" w:rsidP="00641A16">
      <w:pPr>
        <w:spacing w:after="240"/>
        <w:rPr>
          <w:rFonts w:ascii="Arial" w:hAnsi="Arial" w:cs="Arial"/>
          <w:b/>
          <w:bCs/>
          <w:sz w:val="20"/>
          <w:szCs w:val="20"/>
          <w:rPrChange w:id="165" w:author="Mubiyarto Wibisono" w:date="2025-09-05T08:31:00Z" w16du:dateUtc="2025-09-05T01:31:00Z">
            <w:rPr>
              <w:rFonts w:ascii="Arial" w:hAnsi="Arial" w:cs="Arial"/>
              <w:b/>
              <w:bCs/>
              <w:sz w:val="32"/>
              <w:szCs w:val="32"/>
            </w:rPr>
          </w:rPrChange>
        </w:rPr>
      </w:pPr>
      <w:r w:rsidRPr="00A41EA1">
        <w:rPr>
          <w:rFonts w:ascii="Arial" w:hAnsi="Arial" w:cs="Arial"/>
          <w:b/>
          <w:bCs/>
          <w:sz w:val="20"/>
          <w:szCs w:val="20"/>
          <w:rPrChange w:id="166" w:author="Mubiyarto Wibisono" w:date="2025-09-05T08:31:00Z" w16du:dateUtc="2025-09-05T01:31:00Z">
            <w:rPr>
              <w:rFonts w:ascii="Arial" w:hAnsi="Arial" w:cs="Arial"/>
              <w:b/>
              <w:bCs/>
              <w:sz w:val="32"/>
              <w:szCs w:val="32"/>
            </w:rPr>
          </w:rPrChange>
        </w:rPr>
        <w:t>Table of Content</w:t>
      </w:r>
    </w:p>
    <w:tbl>
      <w:tblPr>
        <w:tblStyle w:val="TableGrid"/>
        <w:tblW w:w="10288" w:type="dxa"/>
        <w:tblLook w:val="04A0" w:firstRow="1" w:lastRow="0" w:firstColumn="1" w:lastColumn="0" w:noHBand="0" w:noVBand="1"/>
        <w:tblPrChange w:id="167" w:author="Mubiyarto Wibisono" w:date="2025-09-05T04:23:00Z" w16du:dateUtc="2025-09-04T21:23:00Z">
          <w:tblPr>
            <w:tblStyle w:val="TableGrid"/>
            <w:tblW w:w="9675" w:type="dxa"/>
            <w:tblLook w:val="04A0" w:firstRow="1" w:lastRow="0" w:firstColumn="1" w:lastColumn="0" w:noHBand="0" w:noVBand="1"/>
          </w:tblPr>
        </w:tblPrChange>
      </w:tblPr>
      <w:tblGrid>
        <w:gridCol w:w="939"/>
        <w:gridCol w:w="1441"/>
        <w:gridCol w:w="7046"/>
        <w:gridCol w:w="862"/>
        <w:tblGridChange w:id="168">
          <w:tblGrid>
            <w:gridCol w:w="939"/>
            <w:gridCol w:w="1440"/>
            <w:gridCol w:w="1"/>
            <w:gridCol w:w="7045"/>
            <w:gridCol w:w="1"/>
            <w:gridCol w:w="861"/>
            <w:gridCol w:w="1"/>
          </w:tblGrid>
        </w:tblGridChange>
      </w:tblGrid>
      <w:tr w:rsidR="00337F52" w:rsidRPr="00124329" w14:paraId="15929605" w14:textId="77777777" w:rsidTr="001D7B05">
        <w:trPr>
          <w:trHeight w:val="496"/>
          <w:trPrChange w:id="169" w:author="Mubiyarto Wibisono" w:date="2025-09-05T04:23:00Z" w16du:dateUtc="2025-09-04T21:23:00Z">
            <w:trPr>
              <w:gridAfter w:val="0"/>
              <w:trHeight w:val="496"/>
            </w:trPr>
          </w:trPrChange>
        </w:trPr>
        <w:tc>
          <w:tcPr>
            <w:tcW w:w="939" w:type="dxa"/>
            <w:shd w:val="clear" w:color="auto" w:fill="F2F2F2" w:themeFill="background1" w:themeFillShade="F2"/>
            <w:noWrap/>
            <w:vAlign w:val="center"/>
            <w:hideMark/>
            <w:tcPrChange w:id="170" w:author="Mubiyarto Wibisono" w:date="2025-09-05T04:23:00Z" w16du:dateUtc="2025-09-04T21:23:00Z">
              <w:tcPr>
                <w:tcW w:w="939" w:type="dxa"/>
                <w:shd w:val="clear" w:color="auto" w:fill="F2F2F2" w:themeFill="background1" w:themeFillShade="F2"/>
                <w:noWrap/>
                <w:vAlign w:val="center"/>
                <w:hideMark/>
              </w:tcPr>
            </w:tcPrChange>
          </w:tcPr>
          <w:p w14:paraId="337FCA5F" w14:textId="77777777" w:rsidR="00337F52" w:rsidRPr="00124329" w:rsidRDefault="00337F52" w:rsidP="00641A16">
            <w:pPr>
              <w:jc w:val="center"/>
              <w:rPr>
                <w:rFonts w:ascii="Arial" w:hAnsi="Arial" w:cs="Arial"/>
                <w:b/>
                <w:bCs/>
                <w:color w:val="000000"/>
                <w:sz w:val="20"/>
                <w:szCs w:val="20"/>
              </w:rPr>
            </w:pPr>
            <w:r w:rsidRPr="00124329">
              <w:rPr>
                <w:rFonts w:ascii="Arial" w:hAnsi="Arial" w:cs="Arial"/>
                <w:b/>
                <w:bCs/>
                <w:color w:val="000000"/>
                <w:sz w:val="20"/>
                <w:szCs w:val="20"/>
              </w:rPr>
              <w:t>Section</w:t>
            </w:r>
          </w:p>
        </w:tc>
        <w:tc>
          <w:tcPr>
            <w:tcW w:w="8487" w:type="dxa"/>
            <w:gridSpan w:val="2"/>
            <w:shd w:val="clear" w:color="auto" w:fill="F2F2F2" w:themeFill="background1" w:themeFillShade="F2"/>
            <w:noWrap/>
            <w:vAlign w:val="center"/>
            <w:hideMark/>
            <w:tcPrChange w:id="171" w:author="Mubiyarto Wibisono" w:date="2025-09-05T04:23:00Z" w16du:dateUtc="2025-09-04T21:23:00Z">
              <w:tcPr>
                <w:tcW w:w="7874" w:type="dxa"/>
                <w:gridSpan w:val="3"/>
                <w:shd w:val="clear" w:color="auto" w:fill="F2F2F2" w:themeFill="background1" w:themeFillShade="F2"/>
                <w:noWrap/>
                <w:vAlign w:val="center"/>
                <w:hideMark/>
              </w:tcPr>
            </w:tcPrChange>
          </w:tcPr>
          <w:p w14:paraId="48836BB0" w14:textId="77777777" w:rsidR="00337F52" w:rsidRPr="00124329" w:rsidRDefault="00337F52" w:rsidP="00641A16">
            <w:pPr>
              <w:jc w:val="center"/>
              <w:rPr>
                <w:rFonts w:ascii="Arial" w:hAnsi="Arial" w:cs="Arial"/>
                <w:b/>
                <w:bCs/>
                <w:color w:val="000000"/>
                <w:sz w:val="20"/>
                <w:szCs w:val="20"/>
              </w:rPr>
            </w:pPr>
            <w:r w:rsidRPr="00124329">
              <w:rPr>
                <w:rFonts w:ascii="Arial" w:hAnsi="Arial" w:cs="Arial"/>
                <w:b/>
                <w:bCs/>
                <w:color w:val="000000"/>
                <w:sz w:val="20"/>
                <w:szCs w:val="20"/>
              </w:rPr>
              <w:t>Content</w:t>
            </w:r>
          </w:p>
        </w:tc>
        <w:tc>
          <w:tcPr>
            <w:tcW w:w="862" w:type="dxa"/>
            <w:shd w:val="clear" w:color="auto" w:fill="F2F2F2" w:themeFill="background1" w:themeFillShade="F2"/>
            <w:noWrap/>
            <w:vAlign w:val="center"/>
            <w:hideMark/>
            <w:tcPrChange w:id="172" w:author="Mubiyarto Wibisono" w:date="2025-09-05T04:23:00Z" w16du:dateUtc="2025-09-04T21:23:00Z">
              <w:tcPr>
                <w:tcW w:w="862" w:type="dxa"/>
                <w:gridSpan w:val="2"/>
                <w:shd w:val="clear" w:color="auto" w:fill="F2F2F2" w:themeFill="background1" w:themeFillShade="F2"/>
                <w:noWrap/>
                <w:vAlign w:val="center"/>
                <w:hideMark/>
              </w:tcPr>
            </w:tcPrChange>
          </w:tcPr>
          <w:p w14:paraId="74C71C38" w14:textId="77777777" w:rsidR="00337F52" w:rsidRPr="00124329" w:rsidRDefault="00337F52" w:rsidP="00641A16">
            <w:pPr>
              <w:jc w:val="center"/>
              <w:rPr>
                <w:rFonts w:ascii="Arial" w:hAnsi="Arial" w:cs="Arial"/>
                <w:b/>
                <w:bCs/>
                <w:color w:val="000000"/>
                <w:sz w:val="20"/>
                <w:szCs w:val="20"/>
              </w:rPr>
            </w:pPr>
            <w:r w:rsidRPr="00124329">
              <w:rPr>
                <w:rFonts w:ascii="Arial" w:hAnsi="Arial" w:cs="Arial"/>
                <w:b/>
                <w:bCs/>
                <w:color w:val="000000"/>
                <w:sz w:val="20"/>
                <w:szCs w:val="20"/>
              </w:rPr>
              <w:t>Page</w:t>
            </w:r>
          </w:p>
        </w:tc>
      </w:tr>
      <w:tr w:rsidR="004C601F" w:rsidRPr="00124329" w14:paraId="10820EF0" w14:textId="77777777" w:rsidTr="00D70E96">
        <w:trPr>
          <w:trHeight w:val="288"/>
        </w:trPr>
        <w:tc>
          <w:tcPr>
            <w:tcW w:w="939" w:type="dxa"/>
            <w:vMerge w:val="restart"/>
            <w:noWrap/>
            <w:vAlign w:val="center"/>
            <w:hideMark/>
          </w:tcPr>
          <w:p w14:paraId="3391F317" w14:textId="77777777" w:rsidR="004C601F" w:rsidRPr="00124329" w:rsidRDefault="004C601F" w:rsidP="00641A16">
            <w:pPr>
              <w:jc w:val="center"/>
              <w:rPr>
                <w:rFonts w:ascii="Arial" w:hAnsi="Arial" w:cs="Arial"/>
                <w:color w:val="000000"/>
                <w:sz w:val="20"/>
                <w:szCs w:val="20"/>
              </w:rPr>
            </w:pPr>
            <w:r w:rsidRPr="00124329">
              <w:rPr>
                <w:rFonts w:ascii="Arial" w:hAnsi="Arial" w:cs="Arial"/>
                <w:color w:val="000000"/>
                <w:sz w:val="20"/>
                <w:szCs w:val="20"/>
              </w:rPr>
              <w:t>1</w:t>
            </w:r>
          </w:p>
        </w:tc>
        <w:tc>
          <w:tcPr>
            <w:tcW w:w="8487" w:type="dxa"/>
            <w:gridSpan w:val="2"/>
            <w:noWrap/>
            <w:hideMark/>
          </w:tcPr>
          <w:p w14:paraId="012798D1" w14:textId="77777777" w:rsidR="004C601F" w:rsidRPr="00124329" w:rsidRDefault="004C601F">
            <w:pPr>
              <w:rPr>
                <w:rFonts w:ascii="Arial" w:hAnsi="Arial" w:cs="Arial"/>
                <w:color w:val="000000"/>
                <w:sz w:val="20"/>
                <w:szCs w:val="20"/>
              </w:rPr>
            </w:pPr>
            <w:r w:rsidRPr="00124329">
              <w:rPr>
                <w:rFonts w:ascii="Arial" w:hAnsi="Arial" w:cs="Arial"/>
                <w:color w:val="000000"/>
                <w:sz w:val="20"/>
                <w:szCs w:val="20"/>
              </w:rPr>
              <w:t>Search Notices for Parking Fines</w:t>
            </w:r>
          </w:p>
        </w:tc>
        <w:tc>
          <w:tcPr>
            <w:tcW w:w="862" w:type="dxa"/>
            <w:noWrap/>
            <w:hideMark/>
          </w:tcPr>
          <w:p w14:paraId="671E4D22" w14:textId="374FB15E" w:rsidR="004C601F" w:rsidRPr="00124329" w:rsidRDefault="0017039B" w:rsidP="00337F52">
            <w:pPr>
              <w:jc w:val="center"/>
              <w:rPr>
                <w:rFonts w:ascii="Arial" w:hAnsi="Arial" w:cs="Arial"/>
                <w:color w:val="000000"/>
                <w:sz w:val="20"/>
                <w:szCs w:val="20"/>
              </w:rPr>
            </w:pPr>
            <w:ins w:id="173" w:author="Mubiyarto Wibisono" w:date="2025-09-05T09:31:00Z" w16du:dateUtc="2025-09-05T02:31:00Z">
              <w:r w:rsidRPr="00124329">
                <w:rPr>
                  <w:rFonts w:ascii="Arial" w:hAnsi="Arial" w:cs="Arial"/>
                  <w:color w:val="000000"/>
                  <w:sz w:val="20"/>
                  <w:szCs w:val="20"/>
                </w:rPr>
                <w:t>5</w:t>
              </w:r>
            </w:ins>
            <w:del w:id="174" w:author="Mubiyarto Wibisono" w:date="2025-09-05T09:31:00Z" w16du:dateUtc="2025-09-05T02:31:00Z">
              <w:r w:rsidR="004C601F" w:rsidRPr="00124329" w:rsidDel="0017039B">
                <w:rPr>
                  <w:rFonts w:ascii="Arial" w:hAnsi="Arial" w:cs="Arial"/>
                  <w:color w:val="000000"/>
                  <w:sz w:val="20"/>
                  <w:szCs w:val="20"/>
                </w:rPr>
                <w:delText>6</w:delText>
              </w:r>
            </w:del>
          </w:p>
        </w:tc>
      </w:tr>
      <w:tr w:rsidR="00422C67" w:rsidRPr="00124329" w14:paraId="37540F33" w14:textId="77777777" w:rsidTr="00D70E96">
        <w:trPr>
          <w:trHeight w:val="288"/>
        </w:trPr>
        <w:tc>
          <w:tcPr>
            <w:tcW w:w="939" w:type="dxa"/>
            <w:vMerge/>
            <w:vAlign w:val="center"/>
            <w:hideMark/>
          </w:tcPr>
          <w:p w14:paraId="6883B63F"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1FF37D69" w14:textId="20DB7AC7" w:rsidR="00422C67" w:rsidRPr="00124329" w:rsidRDefault="00422C67" w:rsidP="00422C67">
            <w:pPr>
              <w:rPr>
                <w:rFonts w:ascii="Arial" w:hAnsi="Arial" w:cs="Arial"/>
                <w:color w:val="000000"/>
                <w:sz w:val="20"/>
                <w:szCs w:val="20"/>
              </w:rPr>
            </w:pPr>
            <w:ins w:id="175" w:author="Mubiyarto Wibisono" w:date="2025-09-05T10:50:00Z" w16du:dateUtc="2025-09-05T03:50:00Z">
              <w:r w:rsidRPr="00124329">
                <w:rPr>
                  <w:rFonts w:ascii="Arial" w:hAnsi="Arial" w:cs="Arial"/>
                  <w:color w:val="000000"/>
                  <w:sz w:val="20"/>
                  <w:szCs w:val="20"/>
                  <w:rPrChange w:id="176" w:author="Ahmad Rafif" w:date="2025-09-08T04:51:00Z" w16du:dateUtc="2025-09-07T21:51:00Z">
                    <w:rPr>
                      <w:rFonts w:ascii="Calibri" w:hAnsi="Calibri" w:cs="Calibri"/>
                      <w:color w:val="000000"/>
                      <w:sz w:val="22"/>
                      <w:szCs w:val="22"/>
                    </w:rPr>
                  </w:rPrChange>
                </w:rPr>
                <w:t>1.1</w:t>
              </w:r>
            </w:ins>
            <w:del w:id="177" w:author="Mubiyarto Wibisono" w:date="2025-09-04T12:56:00Z" w16du:dateUtc="2025-09-04T05:56:00Z">
              <w:r w:rsidRPr="00124329" w:rsidDel="004318EA">
                <w:rPr>
                  <w:rFonts w:ascii="Arial" w:hAnsi="Arial" w:cs="Arial"/>
                  <w:color w:val="000000"/>
                  <w:sz w:val="20"/>
                  <w:szCs w:val="20"/>
                </w:rPr>
                <w:delText>1.1</w:delText>
              </w:r>
            </w:del>
          </w:p>
        </w:tc>
        <w:tc>
          <w:tcPr>
            <w:tcW w:w="7046" w:type="dxa"/>
            <w:noWrap/>
            <w:vAlign w:val="bottom"/>
            <w:hideMark/>
          </w:tcPr>
          <w:p w14:paraId="5B1ED58C" w14:textId="2757745E" w:rsidR="00422C67" w:rsidRPr="00124329" w:rsidRDefault="00422C67" w:rsidP="00422C67">
            <w:pPr>
              <w:rPr>
                <w:rFonts w:ascii="Arial" w:hAnsi="Arial" w:cs="Arial"/>
                <w:color w:val="000000"/>
                <w:sz w:val="20"/>
                <w:szCs w:val="20"/>
              </w:rPr>
            </w:pPr>
            <w:ins w:id="178" w:author="Mubiyarto Wibisono" w:date="2025-09-05T10:50:00Z" w16du:dateUtc="2025-09-05T03:50:00Z">
              <w:r w:rsidRPr="00124329">
                <w:rPr>
                  <w:rFonts w:ascii="Arial" w:hAnsi="Arial" w:cs="Arial"/>
                  <w:color w:val="000000"/>
                  <w:sz w:val="20"/>
                  <w:szCs w:val="20"/>
                  <w:rPrChange w:id="179" w:author="Ahmad Rafif" w:date="2025-09-08T04:51:00Z" w16du:dateUtc="2025-09-07T21:51:00Z">
                    <w:rPr>
                      <w:rFonts w:ascii="Calibri" w:hAnsi="Calibri" w:cs="Calibri"/>
                      <w:color w:val="000000"/>
                      <w:sz w:val="22"/>
                      <w:szCs w:val="22"/>
                    </w:rPr>
                  </w:rPrChange>
                </w:rPr>
                <w:t>Use Case</w:t>
              </w:r>
            </w:ins>
            <w:del w:id="180" w:author="Mubiyarto Wibisono" w:date="2025-09-04T12:56:00Z" w16du:dateUtc="2025-09-04T05:56:00Z">
              <w:r w:rsidRPr="00124329" w:rsidDel="004318EA">
                <w:rPr>
                  <w:rFonts w:ascii="Arial" w:hAnsi="Arial" w:cs="Arial"/>
                  <w:color w:val="000000"/>
                  <w:sz w:val="20"/>
                  <w:szCs w:val="20"/>
                </w:rPr>
                <w:delText>Use Case</w:delText>
              </w:r>
            </w:del>
          </w:p>
        </w:tc>
        <w:tc>
          <w:tcPr>
            <w:tcW w:w="862" w:type="dxa"/>
            <w:noWrap/>
            <w:vAlign w:val="bottom"/>
            <w:hideMark/>
          </w:tcPr>
          <w:p w14:paraId="48F342BC" w14:textId="6F03B949" w:rsidR="00422C67" w:rsidRPr="00124329" w:rsidRDefault="00422C67" w:rsidP="00422C67">
            <w:pPr>
              <w:jc w:val="center"/>
              <w:rPr>
                <w:rFonts w:ascii="Arial" w:hAnsi="Arial" w:cs="Arial"/>
                <w:color w:val="000000"/>
                <w:sz w:val="20"/>
                <w:szCs w:val="20"/>
              </w:rPr>
            </w:pPr>
            <w:ins w:id="181" w:author="Mubiyarto Wibisono" w:date="2025-09-05T10:50:00Z" w16du:dateUtc="2025-09-05T03:50:00Z">
              <w:r w:rsidRPr="00124329">
                <w:rPr>
                  <w:rFonts w:ascii="Arial" w:hAnsi="Arial" w:cs="Arial"/>
                  <w:color w:val="000000"/>
                  <w:sz w:val="20"/>
                  <w:szCs w:val="20"/>
                  <w:rPrChange w:id="182" w:author="Ahmad Rafif" w:date="2025-09-08T04:51:00Z" w16du:dateUtc="2025-09-07T21:51:00Z">
                    <w:rPr>
                      <w:rFonts w:ascii="Calibri" w:hAnsi="Calibri" w:cs="Calibri"/>
                      <w:color w:val="000000"/>
                      <w:sz w:val="22"/>
                      <w:szCs w:val="22"/>
                    </w:rPr>
                  </w:rPrChange>
                </w:rPr>
                <w:t>6</w:t>
              </w:r>
            </w:ins>
            <w:del w:id="183" w:author="Mubiyarto Wibisono" w:date="2025-09-05T04:22:00Z" w16du:dateUtc="2025-09-04T21:22:00Z">
              <w:r w:rsidRPr="00124329" w:rsidDel="004A78FB">
                <w:rPr>
                  <w:rFonts w:ascii="Arial" w:hAnsi="Arial" w:cs="Arial"/>
                  <w:color w:val="000000"/>
                  <w:sz w:val="20"/>
                  <w:szCs w:val="20"/>
                </w:rPr>
                <w:delText>7</w:delText>
              </w:r>
            </w:del>
          </w:p>
        </w:tc>
      </w:tr>
      <w:tr w:rsidR="00422C67" w:rsidRPr="00124329" w14:paraId="194E519B" w14:textId="77777777" w:rsidTr="00D70E96">
        <w:trPr>
          <w:trHeight w:val="288"/>
        </w:trPr>
        <w:tc>
          <w:tcPr>
            <w:tcW w:w="939" w:type="dxa"/>
            <w:vMerge/>
            <w:vAlign w:val="center"/>
            <w:hideMark/>
          </w:tcPr>
          <w:p w14:paraId="2ED7D665"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2948A361" w14:textId="6DB1C1EB" w:rsidR="00422C67" w:rsidRPr="00124329" w:rsidRDefault="00422C67" w:rsidP="00422C67">
            <w:pPr>
              <w:rPr>
                <w:rFonts w:ascii="Arial" w:hAnsi="Arial" w:cs="Arial"/>
                <w:color w:val="000000"/>
                <w:sz w:val="20"/>
                <w:szCs w:val="20"/>
              </w:rPr>
            </w:pPr>
            <w:ins w:id="184" w:author="Mubiyarto Wibisono" w:date="2025-09-05T10:50:00Z" w16du:dateUtc="2025-09-05T03:50:00Z">
              <w:r w:rsidRPr="00124329">
                <w:rPr>
                  <w:rFonts w:ascii="Arial" w:hAnsi="Arial" w:cs="Arial"/>
                  <w:color w:val="000000"/>
                  <w:sz w:val="20"/>
                  <w:szCs w:val="20"/>
                  <w:rPrChange w:id="185" w:author="Ahmad Rafif" w:date="2025-09-08T04:51:00Z" w16du:dateUtc="2025-09-07T21:51:00Z">
                    <w:rPr>
                      <w:rFonts w:ascii="Calibri" w:hAnsi="Calibri" w:cs="Calibri"/>
                      <w:color w:val="000000"/>
                      <w:sz w:val="22"/>
                      <w:szCs w:val="22"/>
                    </w:rPr>
                  </w:rPrChange>
                </w:rPr>
                <w:t>1.2</w:t>
              </w:r>
            </w:ins>
            <w:del w:id="186" w:author="Mubiyarto Wibisono" w:date="2025-09-04T12:56:00Z" w16du:dateUtc="2025-09-04T05:56:00Z">
              <w:r w:rsidRPr="00124329" w:rsidDel="004318EA">
                <w:rPr>
                  <w:rFonts w:ascii="Arial" w:hAnsi="Arial" w:cs="Arial"/>
                  <w:color w:val="000000"/>
                  <w:sz w:val="20"/>
                  <w:szCs w:val="20"/>
                </w:rPr>
                <w:delText>1.2</w:delText>
              </w:r>
            </w:del>
          </w:p>
        </w:tc>
        <w:tc>
          <w:tcPr>
            <w:tcW w:w="7046" w:type="dxa"/>
            <w:noWrap/>
            <w:vAlign w:val="bottom"/>
            <w:hideMark/>
          </w:tcPr>
          <w:p w14:paraId="62B08D0A" w14:textId="7DE16887" w:rsidR="00422C67" w:rsidRPr="00124329" w:rsidRDefault="00422C67" w:rsidP="00422C67">
            <w:pPr>
              <w:rPr>
                <w:rFonts w:ascii="Arial" w:hAnsi="Arial" w:cs="Arial"/>
                <w:color w:val="000000"/>
                <w:sz w:val="20"/>
                <w:szCs w:val="20"/>
              </w:rPr>
            </w:pPr>
            <w:ins w:id="187" w:author="Mubiyarto Wibisono" w:date="2025-09-05T10:50:00Z" w16du:dateUtc="2025-09-05T03:50:00Z">
              <w:r w:rsidRPr="00124329">
                <w:rPr>
                  <w:rFonts w:ascii="Arial" w:hAnsi="Arial" w:cs="Arial"/>
                  <w:color w:val="000000"/>
                  <w:sz w:val="20"/>
                  <w:szCs w:val="20"/>
                  <w:rPrChange w:id="188" w:author="Ahmad Rafif" w:date="2025-09-08T04:51:00Z" w16du:dateUtc="2025-09-07T21:51:00Z">
                    <w:rPr>
                      <w:rFonts w:ascii="Calibri" w:hAnsi="Calibri" w:cs="Calibri"/>
                      <w:color w:val="000000"/>
                      <w:sz w:val="22"/>
                      <w:szCs w:val="22"/>
                    </w:rPr>
                  </w:rPrChange>
                </w:rPr>
                <w:t>High Level Technical Flow</w:t>
              </w:r>
            </w:ins>
            <w:del w:id="189" w:author="Mubiyarto Wibisono" w:date="2025-09-04T12:56:00Z" w16du:dateUtc="2025-09-04T05:56:00Z">
              <w:r w:rsidRPr="00124329" w:rsidDel="004318EA">
                <w:rPr>
                  <w:rFonts w:ascii="Arial" w:hAnsi="Arial" w:cs="Arial"/>
                  <w:color w:val="000000"/>
                  <w:sz w:val="20"/>
                  <w:szCs w:val="20"/>
                </w:rPr>
                <w:delText>High Level Business Flow</w:delText>
              </w:r>
            </w:del>
          </w:p>
        </w:tc>
        <w:tc>
          <w:tcPr>
            <w:tcW w:w="862" w:type="dxa"/>
            <w:noWrap/>
            <w:vAlign w:val="bottom"/>
            <w:hideMark/>
          </w:tcPr>
          <w:p w14:paraId="2A1F9971" w14:textId="3A8292AB" w:rsidR="00422C67" w:rsidRPr="00124329" w:rsidRDefault="00422C67" w:rsidP="00422C67">
            <w:pPr>
              <w:jc w:val="center"/>
              <w:rPr>
                <w:rFonts w:ascii="Arial" w:hAnsi="Arial" w:cs="Arial"/>
                <w:color w:val="000000"/>
                <w:sz w:val="20"/>
                <w:szCs w:val="20"/>
              </w:rPr>
            </w:pPr>
            <w:ins w:id="190" w:author="Mubiyarto Wibisono" w:date="2025-09-05T10:50:00Z" w16du:dateUtc="2025-09-05T03:50:00Z">
              <w:r w:rsidRPr="00124329">
                <w:rPr>
                  <w:rFonts w:ascii="Arial" w:hAnsi="Arial" w:cs="Arial"/>
                  <w:color w:val="000000"/>
                  <w:sz w:val="20"/>
                  <w:szCs w:val="20"/>
                  <w:rPrChange w:id="191" w:author="Ahmad Rafif" w:date="2025-09-08T04:51:00Z" w16du:dateUtc="2025-09-07T21:51:00Z">
                    <w:rPr>
                      <w:rFonts w:ascii="Calibri" w:hAnsi="Calibri" w:cs="Calibri"/>
                      <w:color w:val="000000"/>
                      <w:sz w:val="22"/>
                      <w:szCs w:val="22"/>
                    </w:rPr>
                  </w:rPrChange>
                </w:rPr>
                <w:t>7</w:t>
              </w:r>
            </w:ins>
            <w:del w:id="192" w:author="Mubiyarto Wibisono" w:date="2025-09-05T04:22:00Z" w16du:dateUtc="2025-09-04T21:22:00Z">
              <w:r w:rsidRPr="00124329" w:rsidDel="004A78FB">
                <w:rPr>
                  <w:rFonts w:ascii="Arial" w:hAnsi="Arial" w:cs="Arial"/>
                  <w:color w:val="000000"/>
                  <w:sz w:val="20"/>
                  <w:szCs w:val="20"/>
                </w:rPr>
                <w:delText>8</w:delText>
              </w:r>
            </w:del>
          </w:p>
        </w:tc>
      </w:tr>
      <w:tr w:rsidR="00422C67" w:rsidRPr="00124329" w14:paraId="199ABE31" w14:textId="77777777" w:rsidTr="00D70E96">
        <w:trPr>
          <w:trHeight w:val="288"/>
        </w:trPr>
        <w:tc>
          <w:tcPr>
            <w:tcW w:w="939" w:type="dxa"/>
            <w:vMerge/>
            <w:vAlign w:val="center"/>
            <w:hideMark/>
          </w:tcPr>
          <w:p w14:paraId="6C9D5AB5"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6BADC2D2" w14:textId="72EBE07A" w:rsidR="00422C67" w:rsidRPr="00124329" w:rsidRDefault="00422C67" w:rsidP="00422C67">
            <w:pPr>
              <w:rPr>
                <w:rFonts w:ascii="Arial" w:hAnsi="Arial" w:cs="Arial"/>
                <w:color w:val="000000"/>
                <w:sz w:val="20"/>
                <w:szCs w:val="20"/>
              </w:rPr>
            </w:pPr>
            <w:ins w:id="193" w:author="Mubiyarto Wibisono" w:date="2025-09-05T10:50:00Z" w16du:dateUtc="2025-09-05T03:50:00Z">
              <w:r w:rsidRPr="00124329">
                <w:rPr>
                  <w:rFonts w:ascii="Arial" w:hAnsi="Arial" w:cs="Arial"/>
                  <w:color w:val="000000"/>
                  <w:sz w:val="20"/>
                  <w:szCs w:val="20"/>
                  <w:rPrChange w:id="194" w:author="Ahmad Rafif" w:date="2025-09-08T04:51:00Z" w16du:dateUtc="2025-09-07T21:51:00Z">
                    <w:rPr>
                      <w:rFonts w:ascii="Calibri" w:hAnsi="Calibri" w:cs="Calibri"/>
                      <w:color w:val="000000"/>
                      <w:sz w:val="22"/>
                      <w:szCs w:val="22"/>
                    </w:rPr>
                  </w:rPrChange>
                </w:rPr>
                <w:t>1.3</w:t>
              </w:r>
            </w:ins>
            <w:del w:id="195" w:author="Mubiyarto Wibisono" w:date="2025-09-04T12:56:00Z" w16du:dateUtc="2025-09-04T05:56:00Z">
              <w:r w:rsidRPr="00124329" w:rsidDel="004318EA">
                <w:rPr>
                  <w:rFonts w:ascii="Arial" w:hAnsi="Arial" w:cs="Arial"/>
                  <w:color w:val="000000"/>
                  <w:sz w:val="20"/>
                  <w:szCs w:val="20"/>
                </w:rPr>
                <w:delText>1.2.1</w:delText>
              </w:r>
            </w:del>
          </w:p>
        </w:tc>
        <w:tc>
          <w:tcPr>
            <w:tcW w:w="7046" w:type="dxa"/>
            <w:noWrap/>
            <w:vAlign w:val="bottom"/>
            <w:hideMark/>
          </w:tcPr>
          <w:p w14:paraId="0417CFE1" w14:textId="16207820" w:rsidR="00422C67" w:rsidRPr="00124329" w:rsidRDefault="00422C67" w:rsidP="00422C67">
            <w:pPr>
              <w:rPr>
                <w:rFonts w:ascii="Arial" w:hAnsi="Arial" w:cs="Arial"/>
                <w:color w:val="000000"/>
                <w:sz w:val="20"/>
                <w:szCs w:val="20"/>
              </w:rPr>
            </w:pPr>
            <w:ins w:id="196" w:author="Mubiyarto Wibisono" w:date="2025-09-05T10:50:00Z" w16du:dateUtc="2025-09-05T03:50:00Z">
              <w:r w:rsidRPr="00124329">
                <w:rPr>
                  <w:rFonts w:ascii="Arial" w:hAnsi="Arial" w:cs="Arial"/>
                  <w:color w:val="000000"/>
                  <w:sz w:val="20"/>
                  <w:szCs w:val="20"/>
                  <w:rPrChange w:id="197" w:author="Ahmad Rafif" w:date="2025-09-08T04:51:00Z" w16du:dateUtc="2025-09-07T21:51:00Z">
                    <w:rPr>
                      <w:rFonts w:ascii="Calibri" w:hAnsi="Calibri" w:cs="Calibri"/>
                      <w:color w:val="000000"/>
                      <w:sz w:val="22"/>
                      <w:szCs w:val="22"/>
                    </w:rPr>
                  </w:rPrChange>
                </w:rPr>
                <w:t>Motorist search notices for parking fines</w:t>
              </w:r>
            </w:ins>
            <w:del w:id="198" w:author="Mubiyarto Wibisono" w:date="2025-09-04T12:56:00Z" w16du:dateUtc="2025-09-04T05:56:00Z">
              <w:r w:rsidRPr="00124329" w:rsidDel="004318EA">
                <w:rPr>
                  <w:rFonts w:ascii="Arial" w:hAnsi="Arial" w:cs="Arial"/>
                  <w:color w:val="000000"/>
                  <w:sz w:val="20"/>
                  <w:szCs w:val="20"/>
                </w:rPr>
                <w:delText>General Description of Search Notices for Parking Fines</w:delText>
              </w:r>
            </w:del>
          </w:p>
        </w:tc>
        <w:tc>
          <w:tcPr>
            <w:tcW w:w="862" w:type="dxa"/>
            <w:noWrap/>
            <w:vAlign w:val="bottom"/>
            <w:hideMark/>
          </w:tcPr>
          <w:p w14:paraId="208E9945" w14:textId="6D4D04B9" w:rsidR="00422C67" w:rsidRPr="00124329" w:rsidRDefault="00422C67" w:rsidP="00422C67">
            <w:pPr>
              <w:jc w:val="center"/>
              <w:rPr>
                <w:rFonts w:ascii="Arial" w:hAnsi="Arial" w:cs="Arial"/>
                <w:color w:val="000000"/>
                <w:sz w:val="20"/>
                <w:szCs w:val="20"/>
              </w:rPr>
            </w:pPr>
            <w:ins w:id="199" w:author="Mubiyarto Wibisono" w:date="2025-09-05T10:50:00Z" w16du:dateUtc="2025-09-05T03:50:00Z">
              <w:r w:rsidRPr="00124329">
                <w:rPr>
                  <w:rFonts w:ascii="Arial" w:hAnsi="Arial" w:cs="Arial"/>
                  <w:color w:val="000000"/>
                  <w:sz w:val="20"/>
                  <w:szCs w:val="20"/>
                  <w:rPrChange w:id="200" w:author="Ahmad Rafif" w:date="2025-09-08T04:51:00Z" w16du:dateUtc="2025-09-07T21:51:00Z">
                    <w:rPr>
                      <w:rFonts w:ascii="Calibri" w:hAnsi="Calibri" w:cs="Calibri"/>
                      <w:color w:val="000000"/>
                      <w:sz w:val="22"/>
                      <w:szCs w:val="22"/>
                    </w:rPr>
                  </w:rPrChange>
                </w:rPr>
                <w:t>8</w:t>
              </w:r>
            </w:ins>
            <w:del w:id="201" w:author="Mubiyarto Wibisono" w:date="2025-09-05T04:22:00Z" w16du:dateUtc="2025-09-04T21:22:00Z">
              <w:r w:rsidRPr="00124329" w:rsidDel="004A78FB">
                <w:rPr>
                  <w:rFonts w:ascii="Arial" w:hAnsi="Arial" w:cs="Arial"/>
                  <w:color w:val="000000"/>
                  <w:sz w:val="20"/>
                  <w:szCs w:val="20"/>
                </w:rPr>
                <w:delText>10</w:delText>
              </w:r>
            </w:del>
          </w:p>
        </w:tc>
      </w:tr>
      <w:tr w:rsidR="00422C67" w:rsidRPr="00124329" w14:paraId="0586A16D" w14:textId="77777777" w:rsidTr="00D70E96">
        <w:trPr>
          <w:trHeight w:val="288"/>
        </w:trPr>
        <w:tc>
          <w:tcPr>
            <w:tcW w:w="939" w:type="dxa"/>
            <w:vMerge/>
            <w:vAlign w:val="center"/>
            <w:hideMark/>
          </w:tcPr>
          <w:p w14:paraId="607F1446"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06399D4C" w14:textId="29ADD63A" w:rsidR="00422C67" w:rsidRPr="00124329" w:rsidRDefault="00422C67" w:rsidP="00422C67">
            <w:pPr>
              <w:rPr>
                <w:rFonts w:ascii="Arial" w:hAnsi="Arial" w:cs="Arial"/>
                <w:color w:val="000000"/>
                <w:sz w:val="20"/>
                <w:szCs w:val="20"/>
              </w:rPr>
            </w:pPr>
            <w:ins w:id="202" w:author="Mubiyarto Wibisono" w:date="2025-09-05T10:50:00Z" w16du:dateUtc="2025-09-05T03:50:00Z">
              <w:r w:rsidRPr="00124329">
                <w:rPr>
                  <w:rFonts w:ascii="Arial" w:hAnsi="Arial" w:cs="Arial"/>
                  <w:color w:val="000000"/>
                  <w:sz w:val="20"/>
                  <w:szCs w:val="20"/>
                  <w:rPrChange w:id="203" w:author="Ahmad Rafif" w:date="2025-09-08T04:51:00Z" w16du:dateUtc="2025-09-07T21:51:00Z">
                    <w:rPr>
                      <w:rFonts w:ascii="Calibri" w:hAnsi="Calibri" w:cs="Calibri"/>
                      <w:color w:val="000000"/>
                      <w:sz w:val="22"/>
                      <w:szCs w:val="22"/>
                    </w:rPr>
                  </w:rPrChange>
                </w:rPr>
                <w:t>1.3.1</w:t>
              </w:r>
            </w:ins>
            <w:del w:id="204" w:author="Mubiyarto Wibisono" w:date="2025-09-04T12:56:00Z" w16du:dateUtc="2025-09-04T05:56:00Z">
              <w:r w:rsidRPr="00124329" w:rsidDel="004318EA">
                <w:rPr>
                  <w:rFonts w:ascii="Arial" w:hAnsi="Arial" w:cs="Arial"/>
                  <w:color w:val="000000"/>
                  <w:sz w:val="20"/>
                  <w:szCs w:val="20"/>
                </w:rPr>
                <w:delText>1.3</w:delText>
              </w:r>
            </w:del>
          </w:p>
        </w:tc>
        <w:tc>
          <w:tcPr>
            <w:tcW w:w="7046" w:type="dxa"/>
            <w:noWrap/>
            <w:vAlign w:val="bottom"/>
            <w:hideMark/>
          </w:tcPr>
          <w:p w14:paraId="6B54143E" w14:textId="5C05E654" w:rsidR="00422C67" w:rsidRPr="00124329" w:rsidRDefault="00422C67" w:rsidP="00422C67">
            <w:pPr>
              <w:rPr>
                <w:rFonts w:ascii="Arial" w:hAnsi="Arial" w:cs="Arial"/>
                <w:color w:val="000000"/>
                <w:sz w:val="20"/>
                <w:szCs w:val="20"/>
              </w:rPr>
            </w:pPr>
            <w:ins w:id="205" w:author="Mubiyarto Wibisono" w:date="2025-09-05T10:50:00Z" w16du:dateUtc="2025-09-05T03:50:00Z">
              <w:r w:rsidRPr="00124329">
                <w:rPr>
                  <w:rFonts w:ascii="Arial" w:hAnsi="Arial" w:cs="Arial"/>
                  <w:color w:val="000000"/>
                  <w:sz w:val="20"/>
                  <w:szCs w:val="20"/>
                  <w:rPrChange w:id="206" w:author="Ahmad Rafif" w:date="2025-09-08T04:51:00Z" w16du:dateUtc="2025-09-07T21:51:00Z">
                    <w:rPr>
                      <w:rFonts w:ascii="Calibri" w:hAnsi="Calibri" w:cs="Calibri"/>
                      <w:color w:val="000000"/>
                      <w:sz w:val="22"/>
                      <w:szCs w:val="22"/>
                    </w:rPr>
                  </w:rPrChange>
                </w:rPr>
                <w:t>Diagram Flow Image search using vehicle no</w:t>
              </w:r>
            </w:ins>
            <w:del w:id="207" w:author="Mubiyarto Wibisono" w:date="2025-09-04T12:56:00Z" w16du:dateUtc="2025-09-04T05:56:00Z">
              <w:r w:rsidRPr="00124329" w:rsidDel="004318EA">
                <w:rPr>
                  <w:rFonts w:ascii="Arial" w:hAnsi="Arial" w:cs="Arial"/>
                  <w:color w:val="000000"/>
                  <w:sz w:val="20"/>
                  <w:szCs w:val="20"/>
                </w:rPr>
                <w:delText>High Level Technical Flow</w:delText>
              </w:r>
            </w:del>
          </w:p>
        </w:tc>
        <w:tc>
          <w:tcPr>
            <w:tcW w:w="862" w:type="dxa"/>
            <w:noWrap/>
            <w:vAlign w:val="bottom"/>
            <w:hideMark/>
          </w:tcPr>
          <w:p w14:paraId="1399921A" w14:textId="70C94AD2" w:rsidR="00422C67" w:rsidRPr="00124329" w:rsidRDefault="00422C67" w:rsidP="00422C67">
            <w:pPr>
              <w:jc w:val="center"/>
              <w:rPr>
                <w:rFonts w:ascii="Arial" w:hAnsi="Arial" w:cs="Arial"/>
                <w:color w:val="000000"/>
                <w:sz w:val="20"/>
                <w:szCs w:val="20"/>
              </w:rPr>
            </w:pPr>
            <w:ins w:id="208" w:author="Mubiyarto Wibisono" w:date="2025-09-05T10:50:00Z" w16du:dateUtc="2025-09-05T03:50:00Z">
              <w:r w:rsidRPr="00124329">
                <w:rPr>
                  <w:rFonts w:ascii="Arial" w:hAnsi="Arial" w:cs="Arial"/>
                  <w:color w:val="000000"/>
                  <w:sz w:val="20"/>
                  <w:szCs w:val="20"/>
                  <w:rPrChange w:id="209" w:author="Ahmad Rafif" w:date="2025-09-08T04:51:00Z" w16du:dateUtc="2025-09-07T21:51:00Z">
                    <w:rPr>
                      <w:rFonts w:ascii="Calibri" w:hAnsi="Calibri" w:cs="Calibri"/>
                      <w:color w:val="000000"/>
                      <w:sz w:val="22"/>
                      <w:szCs w:val="22"/>
                    </w:rPr>
                  </w:rPrChange>
                </w:rPr>
                <w:t>8</w:t>
              </w:r>
            </w:ins>
            <w:del w:id="210" w:author="Mubiyarto Wibisono" w:date="2025-09-05T04:22:00Z" w16du:dateUtc="2025-09-04T21:22:00Z">
              <w:r w:rsidRPr="00124329" w:rsidDel="004A78FB">
                <w:rPr>
                  <w:rFonts w:ascii="Arial" w:hAnsi="Arial" w:cs="Arial"/>
                  <w:color w:val="000000"/>
                  <w:sz w:val="20"/>
                  <w:szCs w:val="20"/>
                </w:rPr>
                <w:delText>13</w:delText>
              </w:r>
            </w:del>
          </w:p>
        </w:tc>
      </w:tr>
      <w:tr w:rsidR="00422C67" w:rsidRPr="00124329" w14:paraId="5B10DF5C" w14:textId="77777777" w:rsidTr="00D70E96">
        <w:trPr>
          <w:trHeight w:val="288"/>
        </w:trPr>
        <w:tc>
          <w:tcPr>
            <w:tcW w:w="939" w:type="dxa"/>
            <w:vMerge/>
            <w:vAlign w:val="center"/>
            <w:hideMark/>
          </w:tcPr>
          <w:p w14:paraId="18EB8BFF"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1F666E5C" w14:textId="7279D451" w:rsidR="00422C67" w:rsidRPr="00124329" w:rsidRDefault="00422C67" w:rsidP="00422C67">
            <w:pPr>
              <w:rPr>
                <w:rFonts w:ascii="Arial" w:hAnsi="Arial" w:cs="Arial"/>
                <w:color w:val="000000"/>
                <w:sz w:val="20"/>
                <w:szCs w:val="20"/>
              </w:rPr>
            </w:pPr>
            <w:ins w:id="211" w:author="Mubiyarto Wibisono" w:date="2025-09-05T10:50:00Z" w16du:dateUtc="2025-09-05T03:50:00Z">
              <w:r w:rsidRPr="00124329">
                <w:rPr>
                  <w:rFonts w:ascii="Arial" w:hAnsi="Arial" w:cs="Arial"/>
                  <w:color w:val="000000"/>
                  <w:sz w:val="20"/>
                  <w:szCs w:val="20"/>
                  <w:rPrChange w:id="212" w:author="Ahmad Rafif" w:date="2025-09-08T04:51:00Z" w16du:dateUtc="2025-09-07T21:51:00Z">
                    <w:rPr>
                      <w:rFonts w:ascii="Calibri" w:hAnsi="Calibri" w:cs="Calibri"/>
                      <w:color w:val="000000"/>
                      <w:sz w:val="22"/>
                      <w:szCs w:val="22"/>
                    </w:rPr>
                  </w:rPrChange>
                </w:rPr>
                <w:t>1.3.2</w:t>
              </w:r>
            </w:ins>
            <w:del w:id="213" w:author="Mubiyarto Wibisono" w:date="2025-09-04T12:56:00Z" w16du:dateUtc="2025-09-04T05:56:00Z">
              <w:r w:rsidRPr="00124329" w:rsidDel="004318EA">
                <w:rPr>
                  <w:rFonts w:ascii="Arial" w:hAnsi="Arial" w:cs="Arial"/>
                  <w:color w:val="000000"/>
                  <w:sz w:val="20"/>
                  <w:szCs w:val="20"/>
                </w:rPr>
                <w:delText>1.3.1</w:delText>
              </w:r>
            </w:del>
          </w:p>
        </w:tc>
        <w:tc>
          <w:tcPr>
            <w:tcW w:w="7046" w:type="dxa"/>
            <w:noWrap/>
            <w:vAlign w:val="bottom"/>
            <w:hideMark/>
          </w:tcPr>
          <w:p w14:paraId="37A48628" w14:textId="29DE48B1" w:rsidR="00422C67" w:rsidRPr="00124329" w:rsidRDefault="00422C67" w:rsidP="00422C67">
            <w:pPr>
              <w:rPr>
                <w:rFonts w:ascii="Arial" w:hAnsi="Arial" w:cs="Arial"/>
                <w:color w:val="000000"/>
                <w:sz w:val="20"/>
                <w:szCs w:val="20"/>
              </w:rPr>
            </w:pPr>
            <w:ins w:id="214" w:author="Mubiyarto Wibisono" w:date="2025-09-05T10:50:00Z" w16du:dateUtc="2025-09-05T03:50:00Z">
              <w:r w:rsidRPr="00124329">
                <w:rPr>
                  <w:rFonts w:ascii="Arial" w:hAnsi="Arial" w:cs="Arial"/>
                  <w:color w:val="000000"/>
                  <w:sz w:val="20"/>
                  <w:szCs w:val="20"/>
                  <w:rPrChange w:id="215" w:author="Ahmad Rafif" w:date="2025-09-08T04:51:00Z" w16du:dateUtc="2025-09-07T21:51:00Z">
                    <w:rPr>
                      <w:rFonts w:ascii="Calibri" w:hAnsi="Calibri" w:cs="Calibri"/>
                      <w:color w:val="000000"/>
                      <w:sz w:val="22"/>
                      <w:szCs w:val="22"/>
                    </w:rPr>
                  </w:rPrChange>
                </w:rPr>
                <w:t>Diagram Flow Image search using notice no</w:t>
              </w:r>
            </w:ins>
            <w:del w:id="216" w:author="Mubiyarto Wibisono" w:date="2025-09-04T12:56:00Z" w16du:dateUtc="2025-09-04T05:56:00Z">
              <w:r w:rsidRPr="00124329" w:rsidDel="004318EA">
                <w:rPr>
                  <w:rFonts w:ascii="Arial" w:hAnsi="Arial" w:cs="Arial"/>
                  <w:color w:val="000000"/>
                  <w:sz w:val="20"/>
                  <w:szCs w:val="20"/>
                </w:rPr>
                <w:delText>Design Rationale</w:delText>
              </w:r>
            </w:del>
          </w:p>
        </w:tc>
        <w:tc>
          <w:tcPr>
            <w:tcW w:w="862" w:type="dxa"/>
            <w:noWrap/>
            <w:vAlign w:val="bottom"/>
            <w:hideMark/>
          </w:tcPr>
          <w:p w14:paraId="3DBB71FE" w14:textId="7F12EF81" w:rsidR="00422C67" w:rsidRPr="00124329" w:rsidRDefault="00422C67" w:rsidP="00422C67">
            <w:pPr>
              <w:jc w:val="center"/>
              <w:rPr>
                <w:rFonts w:ascii="Arial" w:hAnsi="Arial" w:cs="Arial"/>
                <w:color w:val="000000"/>
                <w:sz w:val="20"/>
                <w:szCs w:val="20"/>
              </w:rPr>
            </w:pPr>
            <w:ins w:id="217" w:author="Mubiyarto Wibisono" w:date="2025-09-05T10:50:00Z" w16du:dateUtc="2025-09-05T03:50:00Z">
              <w:r w:rsidRPr="00124329">
                <w:rPr>
                  <w:rFonts w:ascii="Arial" w:hAnsi="Arial" w:cs="Arial"/>
                  <w:color w:val="000000"/>
                  <w:sz w:val="20"/>
                  <w:szCs w:val="20"/>
                  <w:rPrChange w:id="218" w:author="Ahmad Rafif" w:date="2025-09-08T04:51:00Z" w16du:dateUtc="2025-09-07T21:51:00Z">
                    <w:rPr>
                      <w:rFonts w:ascii="Calibri" w:hAnsi="Calibri" w:cs="Calibri"/>
                      <w:color w:val="000000"/>
                      <w:sz w:val="22"/>
                      <w:szCs w:val="22"/>
                    </w:rPr>
                  </w:rPrChange>
                </w:rPr>
                <w:t>10</w:t>
              </w:r>
            </w:ins>
            <w:del w:id="219" w:author="Mubiyarto Wibisono" w:date="2025-09-05T04:22:00Z" w16du:dateUtc="2025-09-04T21:22:00Z">
              <w:r w:rsidRPr="00124329" w:rsidDel="004A78FB">
                <w:rPr>
                  <w:rFonts w:ascii="Arial" w:hAnsi="Arial" w:cs="Arial"/>
                  <w:color w:val="000000"/>
                  <w:sz w:val="20"/>
                  <w:szCs w:val="20"/>
                </w:rPr>
                <w:delText>15</w:delText>
              </w:r>
            </w:del>
          </w:p>
        </w:tc>
      </w:tr>
      <w:tr w:rsidR="00422C67" w:rsidRPr="00124329" w14:paraId="4D9F2D83" w14:textId="77777777" w:rsidTr="00D70E96">
        <w:trPr>
          <w:trHeight w:val="288"/>
        </w:trPr>
        <w:tc>
          <w:tcPr>
            <w:tcW w:w="939" w:type="dxa"/>
            <w:vMerge/>
            <w:vAlign w:val="center"/>
            <w:hideMark/>
          </w:tcPr>
          <w:p w14:paraId="3155AE34"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3F08DC4E" w14:textId="50C8E7DC" w:rsidR="00422C67" w:rsidRPr="00124329" w:rsidRDefault="00422C67" w:rsidP="00422C67">
            <w:pPr>
              <w:rPr>
                <w:rFonts w:ascii="Arial" w:hAnsi="Arial" w:cs="Arial"/>
                <w:color w:val="000000"/>
                <w:sz w:val="20"/>
                <w:szCs w:val="20"/>
              </w:rPr>
            </w:pPr>
            <w:ins w:id="220" w:author="Mubiyarto Wibisono" w:date="2025-09-05T10:50:00Z" w16du:dateUtc="2025-09-05T03:50:00Z">
              <w:r w:rsidRPr="00124329">
                <w:rPr>
                  <w:rFonts w:ascii="Arial" w:hAnsi="Arial" w:cs="Arial"/>
                  <w:color w:val="000000"/>
                  <w:sz w:val="20"/>
                  <w:szCs w:val="20"/>
                  <w:rPrChange w:id="221" w:author="Ahmad Rafif" w:date="2025-09-08T04:51:00Z" w16du:dateUtc="2025-09-07T21:51:00Z">
                    <w:rPr>
                      <w:rFonts w:ascii="Calibri" w:hAnsi="Calibri" w:cs="Calibri"/>
                      <w:color w:val="000000"/>
                      <w:sz w:val="22"/>
                      <w:szCs w:val="22"/>
                    </w:rPr>
                  </w:rPrChange>
                </w:rPr>
                <w:t>1.3.3</w:t>
              </w:r>
            </w:ins>
            <w:del w:id="222" w:author="Mubiyarto Wibisono" w:date="2025-09-04T12:56:00Z" w16du:dateUtc="2025-09-04T05:56:00Z">
              <w:r w:rsidRPr="00124329" w:rsidDel="004318EA">
                <w:rPr>
                  <w:rFonts w:ascii="Arial" w:hAnsi="Arial" w:cs="Arial"/>
                  <w:color w:val="000000"/>
                  <w:sz w:val="20"/>
                  <w:szCs w:val="20"/>
                </w:rPr>
                <w:delText>1.4</w:delText>
              </w:r>
            </w:del>
          </w:p>
        </w:tc>
        <w:tc>
          <w:tcPr>
            <w:tcW w:w="7046" w:type="dxa"/>
            <w:noWrap/>
            <w:vAlign w:val="bottom"/>
            <w:hideMark/>
          </w:tcPr>
          <w:p w14:paraId="51F866E4" w14:textId="627EE69A" w:rsidR="00422C67" w:rsidRPr="00124329" w:rsidRDefault="00422C67" w:rsidP="00422C67">
            <w:pPr>
              <w:rPr>
                <w:rFonts w:ascii="Arial" w:hAnsi="Arial" w:cs="Arial"/>
                <w:color w:val="000000"/>
                <w:sz w:val="20"/>
                <w:szCs w:val="20"/>
              </w:rPr>
            </w:pPr>
            <w:ins w:id="223" w:author="Mubiyarto Wibisono" w:date="2025-09-05T10:50:00Z" w16du:dateUtc="2025-09-05T03:50:00Z">
              <w:r w:rsidRPr="00124329">
                <w:rPr>
                  <w:rFonts w:ascii="Arial" w:hAnsi="Arial" w:cs="Arial"/>
                  <w:color w:val="000000"/>
                  <w:sz w:val="20"/>
                  <w:szCs w:val="20"/>
                  <w:rPrChange w:id="224" w:author="Ahmad Rafif" w:date="2025-09-08T04:51:00Z" w16du:dateUtc="2025-09-07T21:51:00Z">
                    <w:rPr>
                      <w:rFonts w:ascii="Calibri" w:hAnsi="Calibri" w:cs="Calibri"/>
                      <w:color w:val="000000"/>
                      <w:sz w:val="22"/>
                      <w:szCs w:val="22"/>
                    </w:rPr>
                  </w:rPrChange>
                </w:rPr>
                <w:t>Diagram Flow Image search using id no</w:t>
              </w:r>
            </w:ins>
            <w:del w:id="225" w:author="Mubiyarto Wibisono" w:date="2025-09-04T12:56:00Z" w16du:dateUtc="2025-09-04T05:56:00Z">
              <w:r w:rsidRPr="00124329" w:rsidDel="004318EA">
                <w:rPr>
                  <w:rFonts w:ascii="Arial" w:hAnsi="Arial" w:cs="Arial"/>
                  <w:color w:val="000000"/>
                  <w:sz w:val="20"/>
                  <w:szCs w:val="20"/>
                </w:rPr>
                <w:delText>Motorist search notices for parking fines</w:delText>
              </w:r>
            </w:del>
          </w:p>
        </w:tc>
        <w:tc>
          <w:tcPr>
            <w:tcW w:w="862" w:type="dxa"/>
            <w:noWrap/>
            <w:vAlign w:val="bottom"/>
            <w:hideMark/>
          </w:tcPr>
          <w:p w14:paraId="41900867" w14:textId="704BCC59" w:rsidR="00422C67" w:rsidRPr="00124329" w:rsidRDefault="00422C67" w:rsidP="00422C67">
            <w:pPr>
              <w:jc w:val="center"/>
              <w:rPr>
                <w:rFonts w:ascii="Arial" w:hAnsi="Arial" w:cs="Arial"/>
                <w:color w:val="000000"/>
                <w:sz w:val="20"/>
                <w:szCs w:val="20"/>
              </w:rPr>
            </w:pPr>
            <w:ins w:id="226" w:author="Mubiyarto Wibisono" w:date="2025-09-05T10:50:00Z" w16du:dateUtc="2025-09-05T03:50:00Z">
              <w:r w:rsidRPr="00124329">
                <w:rPr>
                  <w:rFonts w:ascii="Arial" w:hAnsi="Arial" w:cs="Arial"/>
                  <w:color w:val="000000"/>
                  <w:sz w:val="20"/>
                  <w:szCs w:val="20"/>
                  <w:rPrChange w:id="227" w:author="Ahmad Rafif" w:date="2025-09-08T04:51:00Z" w16du:dateUtc="2025-09-07T21:51:00Z">
                    <w:rPr>
                      <w:rFonts w:ascii="Calibri" w:hAnsi="Calibri" w:cs="Calibri"/>
                      <w:color w:val="000000"/>
                      <w:sz w:val="22"/>
                      <w:szCs w:val="22"/>
                    </w:rPr>
                  </w:rPrChange>
                </w:rPr>
                <w:t>12</w:t>
              </w:r>
            </w:ins>
            <w:del w:id="228" w:author="Mubiyarto Wibisono" w:date="2025-09-05T04:22:00Z" w16du:dateUtc="2025-09-04T21:22:00Z">
              <w:r w:rsidRPr="00124329" w:rsidDel="004A78FB">
                <w:rPr>
                  <w:rFonts w:ascii="Arial" w:hAnsi="Arial" w:cs="Arial"/>
                  <w:color w:val="000000"/>
                  <w:sz w:val="20"/>
                  <w:szCs w:val="20"/>
                </w:rPr>
                <w:delText>16</w:delText>
              </w:r>
            </w:del>
          </w:p>
        </w:tc>
      </w:tr>
      <w:tr w:rsidR="00422C67" w:rsidRPr="00124329" w14:paraId="29125FAD" w14:textId="77777777" w:rsidTr="00D70E96">
        <w:trPr>
          <w:trHeight w:val="288"/>
        </w:trPr>
        <w:tc>
          <w:tcPr>
            <w:tcW w:w="939" w:type="dxa"/>
            <w:vMerge/>
            <w:vAlign w:val="center"/>
            <w:hideMark/>
          </w:tcPr>
          <w:p w14:paraId="6EA1C91D"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4FAD4529" w14:textId="2DCD0F2D" w:rsidR="00422C67" w:rsidRPr="00124329" w:rsidRDefault="00422C67" w:rsidP="00422C67">
            <w:pPr>
              <w:rPr>
                <w:rFonts w:ascii="Arial" w:hAnsi="Arial" w:cs="Arial"/>
                <w:color w:val="000000"/>
                <w:sz w:val="20"/>
                <w:szCs w:val="20"/>
              </w:rPr>
            </w:pPr>
            <w:ins w:id="229" w:author="Mubiyarto Wibisono" w:date="2025-09-05T10:50:00Z" w16du:dateUtc="2025-09-05T03:50:00Z">
              <w:r w:rsidRPr="00124329">
                <w:rPr>
                  <w:rFonts w:ascii="Arial" w:hAnsi="Arial" w:cs="Arial"/>
                  <w:color w:val="000000"/>
                  <w:sz w:val="20"/>
                  <w:szCs w:val="20"/>
                  <w:rPrChange w:id="230" w:author="Ahmad Rafif" w:date="2025-09-08T04:51:00Z" w16du:dateUtc="2025-09-07T21:51:00Z">
                    <w:rPr>
                      <w:rFonts w:ascii="Calibri" w:hAnsi="Calibri" w:cs="Calibri"/>
                      <w:color w:val="000000"/>
                      <w:sz w:val="22"/>
                      <w:szCs w:val="22"/>
                    </w:rPr>
                  </w:rPrChange>
                </w:rPr>
                <w:t>1.3.4</w:t>
              </w:r>
            </w:ins>
            <w:del w:id="231" w:author="Mubiyarto Wibisono" w:date="2025-09-04T12:56:00Z" w16du:dateUtc="2025-09-04T05:56:00Z">
              <w:r w:rsidRPr="00124329" w:rsidDel="004318EA">
                <w:rPr>
                  <w:rFonts w:ascii="Arial" w:hAnsi="Arial" w:cs="Arial"/>
                  <w:color w:val="000000"/>
                  <w:sz w:val="20"/>
                  <w:szCs w:val="20"/>
                </w:rPr>
                <w:delText>1.4.1</w:delText>
              </w:r>
            </w:del>
          </w:p>
        </w:tc>
        <w:tc>
          <w:tcPr>
            <w:tcW w:w="7046" w:type="dxa"/>
            <w:noWrap/>
            <w:vAlign w:val="bottom"/>
            <w:hideMark/>
          </w:tcPr>
          <w:p w14:paraId="454317D3" w14:textId="6243BFB9" w:rsidR="00422C67" w:rsidRPr="00124329" w:rsidRDefault="00422C67" w:rsidP="00422C67">
            <w:pPr>
              <w:rPr>
                <w:rFonts w:ascii="Arial" w:hAnsi="Arial" w:cs="Arial"/>
                <w:color w:val="000000"/>
                <w:sz w:val="20"/>
                <w:szCs w:val="20"/>
              </w:rPr>
            </w:pPr>
            <w:ins w:id="232" w:author="Mubiyarto Wibisono" w:date="2025-09-05T10:50:00Z" w16du:dateUtc="2025-09-05T03:50:00Z">
              <w:r w:rsidRPr="00124329">
                <w:rPr>
                  <w:rFonts w:ascii="Arial" w:hAnsi="Arial" w:cs="Arial"/>
                  <w:color w:val="000000"/>
                  <w:sz w:val="20"/>
                  <w:szCs w:val="20"/>
                  <w:rPrChange w:id="233" w:author="Ahmad Rafif" w:date="2025-09-08T04:51:00Z" w16du:dateUtc="2025-09-07T21:51:00Z">
                    <w:rPr>
                      <w:rFonts w:ascii="Calibri" w:hAnsi="Calibri" w:cs="Calibri"/>
                      <w:color w:val="000000"/>
                      <w:sz w:val="22"/>
                      <w:szCs w:val="22"/>
                    </w:rPr>
                  </w:rPrChange>
                </w:rPr>
                <w:t>API Specification</w:t>
              </w:r>
            </w:ins>
            <w:del w:id="234" w:author="Mubiyarto Wibisono" w:date="2025-09-04T12:56:00Z" w16du:dateUtc="2025-09-04T05:56:00Z">
              <w:r w:rsidRPr="00124329" w:rsidDel="004318EA">
                <w:rPr>
                  <w:rFonts w:ascii="Arial" w:hAnsi="Arial" w:cs="Arial"/>
                  <w:color w:val="000000"/>
                  <w:sz w:val="20"/>
                  <w:szCs w:val="20"/>
                </w:rPr>
                <w:delText>Diagram Flow Image</w:delText>
              </w:r>
            </w:del>
          </w:p>
        </w:tc>
        <w:tc>
          <w:tcPr>
            <w:tcW w:w="862" w:type="dxa"/>
            <w:noWrap/>
            <w:vAlign w:val="bottom"/>
            <w:hideMark/>
          </w:tcPr>
          <w:p w14:paraId="39F5E301" w14:textId="2E33351B" w:rsidR="00422C67" w:rsidRPr="00124329" w:rsidRDefault="00422C67" w:rsidP="00422C67">
            <w:pPr>
              <w:jc w:val="center"/>
              <w:rPr>
                <w:rFonts w:ascii="Arial" w:hAnsi="Arial" w:cs="Arial"/>
                <w:color w:val="000000"/>
                <w:sz w:val="20"/>
                <w:szCs w:val="20"/>
              </w:rPr>
            </w:pPr>
            <w:ins w:id="235" w:author="Mubiyarto Wibisono" w:date="2025-09-05T10:50:00Z" w16du:dateUtc="2025-09-05T03:50:00Z">
              <w:r w:rsidRPr="00124329">
                <w:rPr>
                  <w:rFonts w:ascii="Arial" w:hAnsi="Arial" w:cs="Arial"/>
                  <w:color w:val="000000"/>
                  <w:sz w:val="20"/>
                  <w:szCs w:val="20"/>
                  <w:rPrChange w:id="236" w:author="Ahmad Rafif" w:date="2025-09-08T04:51:00Z" w16du:dateUtc="2025-09-07T21:51:00Z">
                    <w:rPr>
                      <w:rFonts w:ascii="Calibri" w:hAnsi="Calibri" w:cs="Calibri"/>
                      <w:color w:val="000000"/>
                      <w:sz w:val="22"/>
                      <w:szCs w:val="22"/>
                    </w:rPr>
                  </w:rPrChange>
                </w:rPr>
                <w:t>14</w:t>
              </w:r>
            </w:ins>
            <w:del w:id="237" w:author="Mubiyarto Wibisono" w:date="2025-09-05T04:22:00Z" w16du:dateUtc="2025-09-04T21:22:00Z">
              <w:r w:rsidRPr="00124329" w:rsidDel="004A78FB">
                <w:rPr>
                  <w:rFonts w:ascii="Arial" w:hAnsi="Arial" w:cs="Arial"/>
                  <w:color w:val="000000"/>
                  <w:sz w:val="20"/>
                  <w:szCs w:val="20"/>
                </w:rPr>
                <w:delText>16</w:delText>
              </w:r>
            </w:del>
          </w:p>
        </w:tc>
      </w:tr>
      <w:tr w:rsidR="00422C67" w:rsidRPr="00124329" w14:paraId="5EE86F85" w14:textId="77777777" w:rsidTr="00D70E96">
        <w:trPr>
          <w:trHeight w:val="288"/>
        </w:trPr>
        <w:tc>
          <w:tcPr>
            <w:tcW w:w="939" w:type="dxa"/>
            <w:vMerge/>
            <w:vAlign w:val="center"/>
            <w:hideMark/>
          </w:tcPr>
          <w:p w14:paraId="40ED402C"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68C3A708" w14:textId="0F9FB6DF" w:rsidR="00422C67" w:rsidRPr="00124329" w:rsidRDefault="00422C67" w:rsidP="00422C67">
            <w:pPr>
              <w:rPr>
                <w:rFonts w:ascii="Arial" w:hAnsi="Arial" w:cs="Arial"/>
                <w:color w:val="000000"/>
                <w:sz w:val="20"/>
                <w:szCs w:val="20"/>
              </w:rPr>
            </w:pPr>
            <w:ins w:id="238" w:author="Mubiyarto Wibisono" w:date="2025-09-05T10:50:00Z" w16du:dateUtc="2025-09-05T03:50:00Z">
              <w:r w:rsidRPr="00124329">
                <w:rPr>
                  <w:rFonts w:ascii="Arial" w:hAnsi="Arial" w:cs="Arial"/>
                  <w:color w:val="000000"/>
                  <w:sz w:val="20"/>
                  <w:szCs w:val="20"/>
                  <w:rPrChange w:id="239" w:author="Ahmad Rafif" w:date="2025-09-08T04:51:00Z" w16du:dateUtc="2025-09-07T21:51:00Z">
                    <w:rPr>
                      <w:rFonts w:ascii="Calibri" w:hAnsi="Calibri" w:cs="Calibri"/>
                      <w:color w:val="000000"/>
                      <w:sz w:val="22"/>
                      <w:szCs w:val="22"/>
                    </w:rPr>
                  </w:rPrChange>
                </w:rPr>
                <w:t>1.3.4.1</w:t>
              </w:r>
            </w:ins>
            <w:del w:id="240" w:author="Mubiyarto Wibisono" w:date="2025-09-04T12:56:00Z" w16du:dateUtc="2025-09-04T05:56:00Z">
              <w:r w:rsidRPr="00124329" w:rsidDel="004318EA">
                <w:rPr>
                  <w:rFonts w:ascii="Arial" w:hAnsi="Arial" w:cs="Arial"/>
                  <w:color w:val="000000"/>
                  <w:sz w:val="20"/>
                  <w:szCs w:val="20"/>
                </w:rPr>
                <w:delText>1.4.2</w:delText>
              </w:r>
            </w:del>
          </w:p>
        </w:tc>
        <w:tc>
          <w:tcPr>
            <w:tcW w:w="7046" w:type="dxa"/>
            <w:noWrap/>
            <w:vAlign w:val="bottom"/>
            <w:hideMark/>
          </w:tcPr>
          <w:p w14:paraId="34EBCFF3" w14:textId="4B1E18D3" w:rsidR="00422C67" w:rsidRPr="00124329" w:rsidRDefault="00422C67" w:rsidP="00422C67">
            <w:pPr>
              <w:rPr>
                <w:rFonts w:ascii="Arial" w:hAnsi="Arial" w:cs="Arial"/>
                <w:color w:val="000000"/>
                <w:sz w:val="20"/>
                <w:szCs w:val="20"/>
              </w:rPr>
            </w:pPr>
            <w:ins w:id="241" w:author="Mubiyarto Wibisono" w:date="2025-09-05T10:50:00Z" w16du:dateUtc="2025-09-05T03:50:00Z">
              <w:r w:rsidRPr="00124329">
                <w:rPr>
                  <w:rFonts w:ascii="Arial" w:hAnsi="Arial" w:cs="Arial"/>
                  <w:color w:val="000000"/>
                  <w:sz w:val="20"/>
                  <w:szCs w:val="20"/>
                  <w:rPrChange w:id="242" w:author="Ahmad Rafif" w:date="2025-09-08T04:51:00Z" w16du:dateUtc="2025-09-07T21:51:00Z">
                    <w:rPr>
                      <w:rFonts w:ascii="Calibri" w:hAnsi="Calibri" w:cs="Calibri"/>
                      <w:color w:val="000000"/>
                      <w:sz w:val="22"/>
                      <w:szCs w:val="22"/>
                    </w:rPr>
                  </w:rPrChange>
                </w:rPr>
                <w:t>API for eService</w:t>
              </w:r>
            </w:ins>
            <w:del w:id="243" w:author="Mubiyarto Wibisono" w:date="2025-09-04T12:56:00Z" w16du:dateUtc="2025-09-04T05:56:00Z">
              <w:r w:rsidRPr="00124329" w:rsidDel="004318EA">
                <w:rPr>
                  <w:rFonts w:ascii="Arial" w:hAnsi="Arial" w:cs="Arial"/>
                  <w:color w:val="000000"/>
                  <w:sz w:val="20"/>
                  <w:szCs w:val="20"/>
                </w:rPr>
                <w:delText>Design Rationale</w:delText>
              </w:r>
            </w:del>
          </w:p>
        </w:tc>
        <w:tc>
          <w:tcPr>
            <w:tcW w:w="862" w:type="dxa"/>
            <w:noWrap/>
            <w:vAlign w:val="bottom"/>
            <w:hideMark/>
          </w:tcPr>
          <w:p w14:paraId="55956249" w14:textId="2D22B273" w:rsidR="00422C67" w:rsidRPr="00124329" w:rsidRDefault="00422C67" w:rsidP="00422C67">
            <w:pPr>
              <w:jc w:val="center"/>
              <w:rPr>
                <w:rFonts w:ascii="Arial" w:hAnsi="Arial" w:cs="Arial"/>
                <w:color w:val="000000"/>
                <w:sz w:val="20"/>
                <w:szCs w:val="20"/>
              </w:rPr>
            </w:pPr>
            <w:ins w:id="244" w:author="Mubiyarto Wibisono" w:date="2025-09-05T10:50:00Z" w16du:dateUtc="2025-09-05T03:50:00Z">
              <w:r w:rsidRPr="00124329">
                <w:rPr>
                  <w:rFonts w:ascii="Arial" w:hAnsi="Arial" w:cs="Arial"/>
                  <w:color w:val="000000"/>
                  <w:sz w:val="20"/>
                  <w:szCs w:val="20"/>
                  <w:rPrChange w:id="245" w:author="Ahmad Rafif" w:date="2025-09-08T04:51:00Z" w16du:dateUtc="2025-09-07T21:51:00Z">
                    <w:rPr>
                      <w:rFonts w:ascii="Calibri" w:hAnsi="Calibri" w:cs="Calibri"/>
                      <w:color w:val="000000"/>
                      <w:sz w:val="22"/>
                      <w:szCs w:val="22"/>
                    </w:rPr>
                  </w:rPrChange>
                </w:rPr>
                <w:t>14</w:t>
              </w:r>
            </w:ins>
            <w:del w:id="246" w:author="Mubiyarto Wibisono" w:date="2025-09-05T04:22:00Z" w16du:dateUtc="2025-09-04T21:22:00Z">
              <w:r w:rsidRPr="00124329" w:rsidDel="004A78FB">
                <w:rPr>
                  <w:rFonts w:ascii="Arial" w:hAnsi="Arial" w:cs="Arial"/>
                  <w:color w:val="000000"/>
                  <w:sz w:val="20"/>
                  <w:szCs w:val="20"/>
                </w:rPr>
                <w:delText>20</w:delText>
              </w:r>
            </w:del>
          </w:p>
        </w:tc>
      </w:tr>
      <w:tr w:rsidR="00422C67" w:rsidRPr="00124329" w14:paraId="1A415F3D" w14:textId="77777777" w:rsidTr="00D70E96">
        <w:trPr>
          <w:trHeight w:val="288"/>
        </w:trPr>
        <w:tc>
          <w:tcPr>
            <w:tcW w:w="939" w:type="dxa"/>
            <w:vMerge/>
            <w:vAlign w:val="center"/>
            <w:hideMark/>
          </w:tcPr>
          <w:p w14:paraId="160B3BD4"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4802E6D1" w14:textId="031786BB" w:rsidR="00422C67" w:rsidRPr="00124329" w:rsidRDefault="00422C67" w:rsidP="00422C67">
            <w:pPr>
              <w:rPr>
                <w:rFonts w:ascii="Arial" w:hAnsi="Arial" w:cs="Arial"/>
                <w:color w:val="000000"/>
                <w:sz w:val="20"/>
                <w:szCs w:val="20"/>
              </w:rPr>
            </w:pPr>
            <w:ins w:id="247" w:author="Mubiyarto Wibisono" w:date="2025-09-05T10:50:00Z" w16du:dateUtc="2025-09-05T03:50:00Z">
              <w:r w:rsidRPr="00124329">
                <w:rPr>
                  <w:rFonts w:ascii="Arial" w:hAnsi="Arial" w:cs="Arial"/>
                  <w:color w:val="000000"/>
                  <w:sz w:val="20"/>
                  <w:szCs w:val="20"/>
                  <w:rPrChange w:id="248" w:author="Ahmad Rafif" w:date="2025-09-08T04:51:00Z" w16du:dateUtc="2025-09-07T21:51:00Z">
                    <w:rPr>
                      <w:rFonts w:ascii="Calibri" w:hAnsi="Calibri" w:cs="Calibri"/>
                      <w:color w:val="000000"/>
                      <w:sz w:val="22"/>
                      <w:szCs w:val="22"/>
                    </w:rPr>
                  </w:rPrChange>
                </w:rPr>
                <w:t>1.3.5</w:t>
              </w:r>
            </w:ins>
            <w:del w:id="249" w:author="Mubiyarto Wibisono" w:date="2025-09-04T12:56:00Z" w16du:dateUtc="2025-09-04T05:56:00Z">
              <w:r w:rsidRPr="00124329" w:rsidDel="004318EA">
                <w:rPr>
                  <w:rFonts w:ascii="Arial" w:hAnsi="Arial" w:cs="Arial"/>
                  <w:color w:val="000000"/>
                  <w:sz w:val="20"/>
                  <w:szCs w:val="20"/>
                </w:rPr>
                <w:delText>1.4.3</w:delText>
              </w:r>
            </w:del>
          </w:p>
        </w:tc>
        <w:tc>
          <w:tcPr>
            <w:tcW w:w="7046" w:type="dxa"/>
            <w:noWrap/>
            <w:vAlign w:val="bottom"/>
            <w:hideMark/>
          </w:tcPr>
          <w:p w14:paraId="325DBF9C" w14:textId="4745D587" w:rsidR="00422C67" w:rsidRPr="00124329" w:rsidRDefault="00422C67" w:rsidP="00422C67">
            <w:pPr>
              <w:rPr>
                <w:rFonts w:ascii="Arial" w:hAnsi="Arial" w:cs="Arial"/>
                <w:color w:val="000000"/>
                <w:sz w:val="20"/>
                <w:szCs w:val="20"/>
              </w:rPr>
            </w:pPr>
            <w:ins w:id="250" w:author="Mubiyarto Wibisono" w:date="2025-09-05T10:50:00Z" w16du:dateUtc="2025-09-05T03:50:00Z">
              <w:r w:rsidRPr="00124329">
                <w:rPr>
                  <w:rFonts w:ascii="Arial" w:hAnsi="Arial" w:cs="Arial"/>
                  <w:color w:val="000000"/>
                  <w:sz w:val="20"/>
                  <w:szCs w:val="20"/>
                  <w:rPrChange w:id="251" w:author="Ahmad Rafif" w:date="2025-09-08T04:51:00Z" w16du:dateUtc="2025-09-07T21:51:00Z">
                    <w:rPr>
                      <w:rFonts w:ascii="Calibri" w:hAnsi="Calibri" w:cs="Calibri"/>
                      <w:color w:val="000000"/>
                      <w:sz w:val="22"/>
                      <w:szCs w:val="22"/>
                    </w:rPr>
                  </w:rPrChange>
                </w:rPr>
                <w:t>Database and Data Mapping</w:t>
              </w:r>
            </w:ins>
            <w:del w:id="252" w:author="Mubiyarto Wibisono" w:date="2025-09-04T12:56:00Z" w16du:dateUtc="2025-09-04T05:56:00Z">
              <w:r w:rsidRPr="00124329" w:rsidDel="004318EA">
                <w:rPr>
                  <w:rFonts w:ascii="Arial" w:hAnsi="Arial" w:cs="Arial"/>
                  <w:color w:val="000000"/>
                  <w:sz w:val="20"/>
                  <w:szCs w:val="20"/>
                </w:rPr>
                <w:delText>API Specification</w:delText>
              </w:r>
            </w:del>
          </w:p>
        </w:tc>
        <w:tc>
          <w:tcPr>
            <w:tcW w:w="862" w:type="dxa"/>
            <w:noWrap/>
            <w:vAlign w:val="bottom"/>
            <w:hideMark/>
          </w:tcPr>
          <w:p w14:paraId="518C9BC9" w14:textId="50C133EF" w:rsidR="00422C67" w:rsidRPr="00124329" w:rsidRDefault="00422C67" w:rsidP="00422C67">
            <w:pPr>
              <w:jc w:val="center"/>
              <w:rPr>
                <w:rFonts w:ascii="Arial" w:hAnsi="Arial" w:cs="Arial"/>
                <w:color w:val="000000"/>
                <w:sz w:val="20"/>
                <w:szCs w:val="20"/>
              </w:rPr>
            </w:pPr>
            <w:ins w:id="253" w:author="Mubiyarto Wibisono" w:date="2025-09-05T10:50:00Z" w16du:dateUtc="2025-09-05T03:50:00Z">
              <w:r w:rsidRPr="00124329">
                <w:rPr>
                  <w:rFonts w:ascii="Arial" w:hAnsi="Arial" w:cs="Arial"/>
                  <w:color w:val="000000"/>
                  <w:sz w:val="20"/>
                  <w:szCs w:val="20"/>
                  <w:rPrChange w:id="254" w:author="Ahmad Rafif" w:date="2025-09-08T04:51:00Z" w16du:dateUtc="2025-09-07T21:51:00Z">
                    <w:rPr>
                      <w:rFonts w:ascii="Calibri" w:hAnsi="Calibri" w:cs="Calibri"/>
                      <w:color w:val="000000"/>
                      <w:sz w:val="22"/>
                      <w:szCs w:val="22"/>
                    </w:rPr>
                  </w:rPrChange>
                </w:rPr>
                <w:t>15</w:t>
              </w:r>
            </w:ins>
            <w:del w:id="255" w:author="Mubiyarto Wibisono" w:date="2025-09-05T04:23:00Z" w16du:dateUtc="2025-09-04T21:23:00Z">
              <w:r w:rsidRPr="00124329" w:rsidDel="002B6EC1">
                <w:rPr>
                  <w:rFonts w:ascii="Arial" w:hAnsi="Arial" w:cs="Arial"/>
                  <w:color w:val="000000"/>
                  <w:sz w:val="20"/>
                  <w:szCs w:val="20"/>
                </w:rPr>
                <w:delText>21</w:delText>
              </w:r>
            </w:del>
          </w:p>
        </w:tc>
      </w:tr>
      <w:tr w:rsidR="00422C67" w:rsidRPr="00124329" w14:paraId="0CBA967D" w14:textId="77777777" w:rsidTr="00D70E96">
        <w:trPr>
          <w:trHeight w:val="288"/>
        </w:trPr>
        <w:tc>
          <w:tcPr>
            <w:tcW w:w="939" w:type="dxa"/>
            <w:vMerge/>
            <w:vAlign w:val="center"/>
            <w:hideMark/>
          </w:tcPr>
          <w:p w14:paraId="58EF6C3E"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7418727E" w14:textId="4C98F63B" w:rsidR="00422C67" w:rsidRPr="00124329" w:rsidRDefault="00422C67" w:rsidP="00422C67">
            <w:pPr>
              <w:rPr>
                <w:rFonts w:ascii="Arial" w:hAnsi="Arial" w:cs="Arial"/>
                <w:color w:val="000000"/>
                <w:sz w:val="20"/>
                <w:szCs w:val="20"/>
              </w:rPr>
            </w:pPr>
            <w:ins w:id="256" w:author="Mubiyarto Wibisono" w:date="2025-09-05T10:50:00Z" w16du:dateUtc="2025-09-05T03:50:00Z">
              <w:r w:rsidRPr="00124329">
                <w:rPr>
                  <w:rFonts w:ascii="Arial" w:hAnsi="Arial" w:cs="Arial"/>
                  <w:color w:val="000000"/>
                  <w:sz w:val="20"/>
                  <w:szCs w:val="20"/>
                  <w:rPrChange w:id="257" w:author="Ahmad Rafif" w:date="2025-09-08T04:51:00Z" w16du:dateUtc="2025-09-07T21:51:00Z">
                    <w:rPr>
                      <w:rFonts w:ascii="Calibri" w:hAnsi="Calibri" w:cs="Calibri"/>
                      <w:color w:val="000000"/>
                      <w:sz w:val="22"/>
                      <w:szCs w:val="22"/>
                    </w:rPr>
                  </w:rPrChange>
                </w:rPr>
                <w:t>1.3.5.1</w:t>
              </w:r>
            </w:ins>
            <w:del w:id="258" w:author="Mubiyarto Wibisono" w:date="2025-09-04T12:56:00Z" w16du:dateUtc="2025-09-04T05:56:00Z">
              <w:r w:rsidRPr="00124329" w:rsidDel="004318EA">
                <w:rPr>
                  <w:rFonts w:ascii="Arial" w:hAnsi="Arial" w:cs="Arial"/>
                  <w:color w:val="000000"/>
                  <w:sz w:val="20"/>
                  <w:szCs w:val="20"/>
                </w:rPr>
                <w:delText>1.4.3.1</w:delText>
              </w:r>
            </w:del>
          </w:p>
        </w:tc>
        <w:tc>
          <w:tcPr>
            <w:tcW w:w="7046" w:type="dxa"/>
            <w:noWrap/>
            <w:vAlign w:val="bottom"/>
            <w:hideMark/>
          </w:tcPr>
          <w:p w14:paraId="68ED4228" w14:textId="46E4575E" w:rsidR="00422C67" w:rsidRPr="00124329" w:rsidRDefault="00422C67" w:rsidP="00422C67">
            <w:pPr>
              <w:rPr>
                <w:rFonts w:ascii="Arial" w:hAnsi="Arial" w:cs="Arial"/>
                <w:color w:val="000000"/>
                <w:sz w:val="20"/>
                <w:szCs w:val="20"/>
              </w:rPr>
            </w:pPr>
            <w:ins w:id="259" w:author="Mubiyarto Wibisono" w:date="2025-09-05T10:50:00Z" w16du:dateUtc="2025-09-05T03:50:00Z">
              <w:r w:rsidRPr="00124329">
                <w:rPr>
                  <w:rFonts w:ascii="Arial" w:hAnsi="Arial" w:cs="Arial"/>
                  <w:color w:val="000000"/>
                  <w:sz w:val="20"/>
                  <w:szCs w:val="20"/>
                  <w:rPrChange w:id="260" w:author="Ahmad Rafif" w:date="2025-09-08T04:51:00Z" w16du:dateUtc="2025-09-07T21:51:00Z">
                    <w:rPr>
                      <w:rFonts w:ascii="Calibri" w:hAnsi="Calibri" w:cs="Calibri"/>
                      <w:color w:val="000000"/>
                      <w:sz w:val="22"/>
                      <w:szCs w:val="22"/>
                    </w:rPr>
                  </w:rPrChange>
                </w:rPr>
                <w:t>Search Notice Parameter</w:t>
              </w:r>
            </w:ins>
            <w:del w:id="261" w:author="Mubiyarto Wibisono" w:date="2025-09-04T12:56:00Z" w16du:dateUtc="2025-09-04T05:56:00Z">
              <w:r w:rsidRPr="00124329" w:rsidDel="004318EA">
                <w:rPr>
                  <w:rFonts w:ascii="Arial" w:hAnsi="Arial" w:cs="Arial"/>
                  <w:color w:val="000000"/>
                  <w:sz w:val="20"/>
                  <w:szCs w:val="20"/>
                </w:rPr>
                <w:delText>API for eService</w:delText>
              </w:r>
            </w:del>
          </w:p>
        </w:tc>
        <w:tc>
          <w:tcPr>
            <w:tcW w:w="862" w:type="dxa"/>
            <w:noWrap/>
            <w:vAlign w:val="bottom"/>
            <w:hideMark/>
          </w:tcPr>
          <w:p w14:paraId="710FF86E" w14:textId="1A6338CD" w:rsidR="00422C67" w:rsidRPr="00124329" w:rsidRDefault="00422C67" w:rsidP="00422C67">
            <w:pPr>
              <w:jc w:val="center"/>
              <w:rPr>
                <w:rFonts w:ascii="Arial" w:hAnsi="Arial" w:cs="Arial"/>
                <w:color w:val="000000"/>
                <w:sz w:val="20"/>
                <w:szCs w:val="20"/>
              </w:rPr>
            </w:pPr>
            <w:ins w:id="262" w:author="Mubiyarto Wibisono" w:date="2025-09-05T10:50:00Z" w16du:dateUtc="2025-09-05T03:50:00Z">
              <w:r w:rsidRPr="00124329">
                <w:rPr>
                  <w:rFonts w:ascii="Arial" w:hAnsi="Arial" w:cs="Arial"/>
                  <w:color w:val="000000"/>
                  <w:sz w:val="20"/>
                  <w:szCs w:val="20"/>
                  <w:rPrChange w:id="263" w:author="Ahmad Rafif" w:date="2025-09-08T04:51:00Z" w16du:dateUtc="2025-09-07T21:51:00Z">
                    <w:rPr>
                      <w:rFonts w:ascii="Calibri" w:hAnsi="Calibri" w:cs="Calibri"/>
                      <w:color w:val="000000"/>
                      <w:sz w:val="22"/>
                      <w:szCs w:val="22"/>
                    </w:rPr>
                  </w:rPrChange>
                </w:rPr>
                <w:t>15</w:t>
              </w:r>
            </w:ins>
            <w:del w:id="264" w:author="Mubiyarto Wibisono" w:date="2025-09-05T04:23:00Z" w16du:dateUtc="2025-09-04T21:23:00Z">
              <w:r w:rsidRPr="00124329" w:rsidDel="002B6EC1">
                <w:rPr>
                  <w:rFonts w:ascii="Arial" w:hAnsi="Arial" w:cs="Arial"/>
                  <w:color w:val="000000"/>
                  <w:sz w:val="20"/>
                  <w:szCs w:val="20"/>
                </w:rPr>
                <w:delText>21</w:delText>
              </w:r>
            </w:del>
          </w:p>
        </w:tc>
      </w:tr>
      <w:tr w:rsidR="00422C67" w:rsidRPr="00124329" w14:paraId="37A29482" w14:textId="77777777" w:rsidTr="00D70E96">
        <w:trPr>
          <w:trHeight w:val="288"/>
        </w:trPr>
        <w:tc>
          <w:tcPr>
            <w:tcW w:w="939" w:type="dxa"/>
            <w:vMerge/>
            <w:vAlign w:val="center"/>
            <w:hideMark/>
          </w:tcPr>
          <w:p w14:paraId="6D2BFD11"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4B987634" w14:textId="2C2C320C" w:rsidR="00422C67" w:rsidRPr="00124329" w:rsidRDefault="00422C67" w:rsidP="00422C67">
            <w:pPr>
              <w:rPr>
                <w:rFonts w:ascii="Arial" w:hAnsi="Arial" w:cs="Arial"/>
                <w:color w:val="000000"/>
                <w:sz w:val="20"/>
                <w:szCs w:val="20"/>
              </w:rPr>
            </w:pPr>
            <w:ins w:id="265" w:author="Mubiyarto Wibisono" w:date="2025-09-05T10:50:00Z" w16du:dateUtc="2025-09-05T03:50:00Z">
              <w:r w:rsidRPr="00124329">
                <w:rPr>
                  <w:rFonts w:ascii="Arial" w:hAnsi="Arial" w:cs="Arial"/>
                  <w:color w:val="000000"/>
                  <w:sz w:val="20"/>
                  <w:szCs w:val="20"/>
                  <w:rPrChange w:id="266" w:author="Ahmad Rafif" w:date="2025-09-08T04:51:00Z" w16du:dateUtc="2025-09-07T21:51:00Z">
                    <w:rPr>
                      <w:rFonts w:ascii="Calibri" w:hAnsi="Calibri" w:cs="Calibri"/>
                      <w:color w:val="000000"/>
                      <w:sz w:val="22"/>
                      <w:szCs w:val="22"/>
                    </w:rPr>
                  </w:rPrChange>
                </w:rPr>
                <w:t>1.3.5.2</w:t>
              </w:r>
            </w:ins>
            <w:del w:id="267" w:author="Mubiyarto Wibisono" w:date="2025-09-04T12:56:00Z" w16du:dateUtc="2025-09-04T05:56:00Z">
              <w:r w:rsidRPr="00124329" w:rsidDel="004318EA">
                <w:rPr>
                  <w:rFonts w:ascii="Arial" w:hAnsi="Arial" w:cs="Arial"/>
                  <w:color w:val="000000"/>
                  <w:sz w:val="20"/>
                  <w:szCs w:val="20"/>
                </w:rPr>
                <w:delText>1.4.4</w:delText>
              </w:r>
            </w:del>
          </w:p>
        </w:tc>
        <w:tc>
          <w:tcPr>
            <w:tcW w:w="7046" w:type="dxa"/>
            <w:noWrap/>
            <w:vAlign w:val="bottom"/>
            <w:hideMark/>
          </w:tcPr>
          <w:p w14:paraId="32FB7AA3" w14:textId="3546F8A3" w:rsidR="00422C67" w:rsidRPr="00124329" w:rsidRDefault="00422C67" w:rsidP="00422C67">
            <w:pPr>
              <w:rPr>
                <w:rFonts w:ascii="Arial" w:hAnsi="Arial" w:cs="Arial"/>
                <w:color w:val="000000"/>
                <w:sz w:val="20"/>
                <w:szCs w:val="20"/>
              </w:rPr>
            </w:pPr>
            <w:ins w:id="268" w:author="Mubiyarto Wibisono" w:date="2025-09-05T10:50:00Z" w16du:dateUtc="2025-09-05T03:50:00Z">
              <w:r w:rsidRPr="00124329">
                <w:rPr>
                  <w:rFonts w:ascii="Arial" w:hAnsi="Arial" w:cs="Arial"/>
                  <w:color w:val="000000"/>
                  <w:sz w:val="20"/>
                  <w:szCs w:val="20"/>
                  <w:rPrChange w:id="269" w:author="Ahmad Rafif" w:date="2025-09-08T04:51:00Z" w16du:dateUtc="2025-09-07T21:51:00Z">
                    <w:rPr>
                      <w:rFonts w:ascii="Calibri" w:hAnsi="Calibri" w:cs="Calibri"/>
                      <w:color w:val="000000"/>
                      <w:sz w:val="22"/>
                      <w:szCs w:val="22"/>
                    </w:rPr>
                  </w:rPrChange>
                </w:rPr>
                <w:t>UI Data Mapping Non-Payable Fines</w:t>
              </w:r>
            </w:ins>
            <w:del w:id="270" w:author="Mubiyarto Wibisono" w:date="2025-09-04T12:56:00Z" w16du:dateUtc="2025-09-04T05:56:00Z">
              <w:r w:rsidRPr="00124329" w:rsidDel="004318EA">
                <w:rPr>
                  <w:rFonts w:ascii="Arial" w:hAnsi="Arial" w:cs="Arial"/>
                  <w:color w:val="000000"/>
                  <w:sz w:val="20"/>
                  <w:szCs w:val="20"/>
                </w:rPr>
                <w:delText>Database and Data Mapping</w:delText>
              </w:r>
            </w:del>
          </w:p>
        </w:tc>
        <w:tc>
          <w:tcPr>
            <w:tcW w:w="862" w:type="dxa"/>
            <w:noWrap/>
            <w:vAlign w:val="bottom"/>
            <w:hideMark/>
          </w:tcPr>
          <w:p w14:paraId="749C9F92" w14:textId="4147F585" w:rsidR="00422C67" w:rsidRPr="00124329" w:rsidRDefault="00422C67" w:rsidP="00422C67">
            <w:pPr>
              <w:jc w:val="center"/>
              <w:rPr>
                <w:rFonts w:ascii="Arial" w:hAnsi="Arial" w:cs="Arial"/>
                <w:color w:val="000000"/>
                <w:sz w:val="20"/>
                <w:szCs w:val="20"/>
              </w:rPr>
            </w:pPr>
            <w:ins w:id="271" w:author="Mubiyarto Wibisono" w:date="2025-09-05T10:50:00Z" w16du:dateUtc="2025-09-05T03:50:00Z">
              <w:r w:rsidRPr="00124329">
                <w:rPr>
                  <w:rFonts w:ascii="Arial" w:hAnsi="Arial" w:cs="Arial"/>
                  <w:color w:val="000000"/>
                  <w:sz w:val="20"/>
                  <w:szCs w:val="20"/>
                  <w:rPrChange w:id="272" w:author="Ahmad Rafif" w:date="2025-09-08T04:51:00Z" w16du:dateUtc="2025-09-07T21:51:00Z">
                    <w:rPr>
                      <w:rFonts w:ascii="Calibri" w:hAnsi="Calibri" w:cs="Calibri"/>
                      <w:color w:val="000000"/>
                      <w:sz w:val="22"/>
                      <w:szCs w:val="22"/>
                    </w:rPr>
                  </w:rPrChange>
                </w:rPr>
                <w:t>15</w:t>
              </w:r>
            </w:ins>
            <w:del w:id="273" w:author="Mubiyarto Wibisono" w:date="2025-09-05T04:23:00Z" w16du:dateUtc="2025-09-04T21:23:00Z">
              <w:r w:rsidRPr="00124329" w:rsidDel="002B6EC1">
                <w:rPr>
                  <w:rFonts w:ascii="Arial" w:hAnsi="Arial" w:cs="Arial"/>
                  <w:color w:val="000000"/>
                  <w:sz w:val="20"/>
                  <w:szCs w:val="20"/>
                </w:rPr>
                <w:delText>22</w:delText>
              </w:r>
            </w:del>
          </w:p>
        </w:tc>
      </w:tr>
      <w:tr w:rsidR="00422C67" w:rsidRPr="00124329" w14:paraId="526D7F92" w14:textId="77777777" w:rsidTr="00D70E96">
        <w:trPr>
          <w:trHeight w:val="288"/>
        </w:trPr>
        <w:tc>
          <w:tcPr>
            <w:tcW w:w="939" w:type="dxa"/>
            <w:vMerge/>
            <w:vAlign w:val="center"/>
            <w:hideMark/>
          </w:tcPr>
          <w:p w14:paraId="73280B6D"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624B4A62" w14:textId="7CCFFA72" w:rsidR="00422C67" w:rsidRPr="00124329" w:rsidRDefault="00422C67" w:rsidP="00422C67">
            <w:pPr>
              <w:rPr>
                <w:rFonts w:ascii="Arial" w:hAnsi="Arial" w:cs="Arial"/>
                <w:color w:val="000000"/>
                <w:sz w:val="20"/>
                <w:szCs w:val="20"/>
              </w:rPr>
            </w:pPr>
            <w:ins w:id="274" w:author="Mubiyarto Wibisono" w:date="2025-09-05T10:50:00Z" w16du:dateUtc="2025-09-05T03:50:00Z">
              <w:r w:rsidRPr="00124329">
                <w:rPr>
                  <w:rFonts w:ascii="Arial" w:hAnsi="Arial" w:cs="Arial"/>
                  <w:color w:val="000000"/>
                  <w:sz w:val="20"/>
                  <w:szCs w:val="20"/>
                  <w:rPrChange w:id="275" w:author="Ahmad Rafif" w:date="2025-09-08T04:51:00Z" w16du:dateUtc="2025-09-07T21:51:00Z">
                    <w:rPr>
                      <w:rFonts w:ascii="Calibri" w:hAnsi="Calibri" w:cs="Calibri"/>
                      <w:color w:val="000000"/>
                      <w:sz w:val="22"/>
                      <w:szCs w:val="22"/>
                    </w:rPr>
                  </w:rPrChange>
                </w:rPr>
                <w:t>1.3.6</w:t>
              </w:r>
            </w:ins>
            <w:del w:id="276" w:author="Mubiyarto Wibisono" w:date="2025-09-04T12:56:00Z" w16du:dateUtc="2025-09-04T05:56:00Z">
              <w:r w:rsidRPr="00124329" w:rsidDel="004318EA">
                <w:rPr>
                  <w:rFonts w:ascii="Arial" w:hAnsi="Arial" w:cs="Arial"/>
                  <w:color w:val="000000"/>
                  <w:sz w:val="20"/>
                  <w:szCs w:val="20"/>
                </w:rPr>
                <w:delText>1.4.4.1</w:delText>
              </w:r>
            </w:del>
          </w:p>
        </w:tc>
        <w:tc>
          <w:tcPr>
            <w:tcW w:w="7046" w:type="dxa"/>
            <w:noWrap/>
            <w:vAlign w:val="bottom"/>
            <w:hideMark/>
          </w:tcPr>
          <w:p w14:paraId="7D71801E" w14:textId="7CA03A98" w:rsidR="00422C67" w:rsidRPr="00124329" w:rsidRDefault="00422C67" w:rsidP="00422C67">
            <w:pPr>
              <w:rPr>
                <w:rFonts w:ascii="Arial" w:hAnsi="Arial" w:cs="Arial"/>
                <w:color w:val="000000"/>
                <w:sz w:val="20"/>
                <w:szCs w:val="20"/>
              </w:rPr>
            </w:pPr>
            <w:ins w:id="277" w:author="Mubiyarto Wibisono" w:date="2025-09-05T10:50:00Z" w16du:dateUtc="2025-09-05T03:50:00Z">
              <w:r w:rsidRPr="00124329">
                <w:rPr>
                  <w:rFonts w:ascii="Arial" w:hAnsi="Arial" w:cs="Arial"/>
                  <w:color w:val="000000"/>
                  <w:sz w:val="20"/>
                  <w:szCs w:val="20"/>
                  <w:rPrChange w:id="278" w:author="Ahmad Rafif" w:date="2025-09-08T04:51:00Z" w16du:dateUtc="2025-09-07T21:51:00Z">
                    <w:rPr>
                      <w:rFonts w:ascii="Calibri" w:hAnsi="Calibri" w:cs="Calibri"/>
                      <w:color w:val="000000"/>
                      <w:sz w:val="22"/>
                      <w:szCs w:val="22"/>
                    </w:rPr>
                  </w:rPrChange>
                </w:rPr>
                <w:t>Success Outcome</w:t>
              </w:r>
            </w:ins>
            <w:del w:id="279" w:author="Mubiyarto Wibisono" w:date="2025-09-04T12:56:00Z" w16du:dateUtc="2025-09-04T05:56:00Z">
              <w:r w:rsidRPr="00124329" w:rsidDel="004318EA">
                <w:rPr>
                  <w:rFonts w:ascii="Arial" w:hAnsi="Arial" w:cs="Arial"/>
                  <w:color w:val="000000"/>
                  <w:sz w:val="20"/>
                  <w:szCs w:val="20"/>
                </w:rPr>
                <w:delText>Search Notice Parameter</w:delText>
              </w:r>
            </w:del>
          </w:p>
        </w:tc>
        <w:tc>
          <w:tcPr>
            <w:tcW w:w="862" w:type="dxa"/>
            <w:noWrap/>
            <w:vAlign w:val="bottom"/>
            <w:hideMark/>
          </w:tcPr>
          <w:p w14:paraId="064CFC08" w14:textId="3290672F" w:rsidR="00422C67" w:rsidRPr="00124329" w:rsidRDefault="00422C67" w:rsidP="00422C67">
            <w:pPr>
              <w:jc w:val="center"/>
              <w:rPr>
                <w:rFonts w:ascii="Arial" w:hAnsi="Arial" w:cs="Arial"/>
                <w:color w:val="000000"/>
                <w:sz w:val="20"/>
                <w:szCs w:val="20"/>
              </w:rPr>
            </w:pPr>
            <w:ins w:id="280" w:author="Mubiyarto Wibisono" w:date="2025-09-05T10:50:00Z" w16du:dateUtc="2025-09-05T03:50:00Z">
              <w:r w:rsidRPr="00124329">
                <w:rPr>
                  <w:rFonts w:ascii="Arial" w:hAnsi="Arial" w:cs="Arial"/>
                  <w:color w:val="000000"/>
                  <w:sz w:val="20"/>
                  <w:szCs w:val="20"/>
                  <w:rPrChange w:id="281" w:author="Ahmad Rafif" w:date="2025-09-08T04:51:00Z" w16du:dateUtc="2025-09-07T21:51:00Z">
                    <w:rPr>
                      <w:rFonts w:ascii="Calibri" w:hAnsi="Calibri" w:cs="Calibri"/>
                      <w:color w:val="000000"/>
                      <w:sz w:val="22"/>
                      <w:szCs w:val="22"/>
                    </w:rPr>
                  </w:rPrChange>
                </w:rPr>
                <w:t>15</w:t>
              </w:r>
            </w:ins>
            <w:del w:id="282" w:author="Mubiyarto Wibisono" w:date="2025-09-05T04:23:00Z" w16du:dateUtc="2025-09-04T21:23:00Z">
              <w:r w:rsidRPr="00124329" w:rsidDel="002B6EC1">
                <w:rPr>
                  <w:rFonts w:ascii="Arial" w:hAnsi="Arial" w:cs="Arial"/>
                  <w:color w:val="000000"/>
                  <w:sz w:val="20"/>
                  <w:szCs w:val="20"/>
                </w:rPr>
                <w:delText>22</w:delText>
              </w:r>
            </w:del>
          </w:p>
        </w:tc>
      </w:tr>
      <w:tr w:rsidR="00422C67" w:rsidRPr="00124329" w14:paraId="7398D143" w14:textId="77777777" w:rsidTr="00D70E96">
        <w:trPr>
          <w:trHeight w:val="288"/>
        </w:trPr>
        <w:tc>
          <w:tcPr>
            <w:tcW w:w="939" w:type="dxa"/>
            <w:vMerge/>
            <w:vAlign w:val="center"/>
            <w:hideMark/>
          </w:tcPr>
          <w:p w14:paraId="4DC3D483" w14:textId="77777777" w:rsidR="00422C67" w:rsidRPr="00124329" w:rsidRDefault="00422C67" w:rsidP="00422C67">
            <w:pPr>
              <w:jc w:val="center"/>
              <w:rPr>
                <w:rFonts w:ascii="Arial" w:hAnsi="Arial" w:cs="Arial"/>
                <w:color w:val="000000"/>
                <w:sz w:val="20"/>
                <w:szCs w:val="20"/>
              </w:rPr>
            </w:pPr>
          </w:p>
        </w:tc>
        <w:tc>
          <w:tcPr>
            <w:tcW w:w="1441" w:type="dxa"/>
            <w:noWrap/>
            <w:vAlign w:val="bottom"/>
            <w:hideMark/>
          </w:tcPr>
          <w:p w14:paraId="6CBC8293" w14:textId="0DAAB5D0" w:rsidR="00422C67" w:rsidRPr="00EB7A4E" w:rsidRDefault="00422C67" w:rsidP="00422C67">
            <w:pPr>
              <w:rPr>
                <w:rFonts w:ascii="Arial" w:hAnsi="Arial" w:cs="Arial"/>
                <w:color w:val="000000"/>
                <w:sz w:val="20"/>
                <w:szCs w:val="20"/>
              </w:rPr>
            </w:pPr>
            <w:ins w:id="283" w:author="Mubiyarto Wibisono" w:date="2025-09-05T10:50:00Z" w16du:dateUtc="2025-09-05T03:50:00Z">
              <w:r w:rsidRPr="00124329">
                <w:rPr>
                  <w:rFonts w:ascii="Arial" w:hAnsi="Arial" w:cs="Arial"/>
                  <w:color w:val="000000"/>
                  <w:sz w:val="20"/>
                  <w:szCs w:val="20"/>
                  <w:rPrChange w:id="284" w:author="Ahmad Rafif" w:date="2025-09-08T04:51:00Z" w16du:dateUtc="2025-09-07T21:51:00Z">
                    <w:rPr>
                      <w:rFonts w:ascii="Calibri" w:hAnsi="Calibri" w:cs="Calibri"/>
                      <w:color w:val="000000"/>
                      <w:sz w:val="22"/>
                      <w:szCs w:val="22"/>
                    </w:rPr>
                  </w:rPrChange>
                </w:rPr>
                <w:t>1.3.7</w:t>
              </w:r>
            </w:ins>
            <w:del w:id="285" w:author="Mubiyarto Wibisono" w:date="2025-09-04T12:56:00Z" w16du:dateUtc="2025-09-04T05:56:00Z">
              <w:r w:rsidRPr="00EB7A4E" w:rsidDel="004318EA">
                <w:rPr>
                  <w:rFonts w:ascii="Arial" w:hAnsi="Arial" w:cs="Arial"/>
                  <w:color w:val="000000"/>
                  <w:sz w:val="20"/>
                  <w:szCs w:val="20"/>
                </w:rPr>
                <w:delText>1.4.5</w:delText>
              </w:r>
            </w:del>
          </w:p>
        </w:tc>
        <w:tc>
          <w:tcPr>
            <w:tcW w:w="7046" w:type="dxa"/>
            <w:noWrap/>
            <w:vAlign w:val="bottom"/>
            <w:hideMark/>
          </w:tcPr>
          <w:p w14:paraId="16EA2B34" w14:textId="4B4E4AF8" w:rsidR="00422C67" w:rsidRPr="00EB7A4E" w:rsidRDefault="00422C67" w:rsidP="00422C67">
            <w:pPr>
              <w:rPr>
                <w:rFonts w:ascii="Arial" w:hAnsi="Arial" w:cs="Arial"/>
                <w:color w:val="000000"/>
                <w:sz w:val="20"/>
                <w:szCs w:val="20"/>
              </w:rPr>
            </w:pPr>
            <w:ins w:id="286" w:author="Mubiyarto Wibisono" w:date="2025-09-05T10:50:00Z" w16du:dateUtc="2025-09-05T03:50:00Z">
              <w:r w:rsidRPr="00124329">
                <w:rPr>
                  <w:rFonts w:ascii="Arial" w:hAnsi="Arial" w:cs="Arial"/>
                  <w:color w:val="000000"/>
                  <w:sz w:val="20"/>
                  <w:szCs w:val="20"/>
                  <w:rPrChange w:id="287" w:author="Ahmad Rafif" w:date="2025-09-08T04:51:00Z" w16du:dateUtc="2025-09-07T21:51:00Z">
                    <w:rPr>
                      <w:rFonts w:ascii="Calibri" w:hAnsi="Calibri" w:cs="Calibri"/>
                      <w:color w:val="000000"/>
                      <w:sz w:val="22"/>
                      <w:szCs w:val="22"/>
                    </w:rPr>
                  </w:rPrChange>
                </w:rPr>
                <w:t>Error Handling</w:t>
              </w:r>
            </w:ins>
            <w:del w:id="288" w:author="Mubiyarto Wibisono" w:date="2025-09-04T12:56:00Z" w16du:dateUtc="2025-09-04T05:56:00Z">
              <w:r w:rsidRPr="00EB7A4E" w:rsidDel="004318EA">
                <w:rPr>
                  <w:rFonts w:ascii="Arial" w:hAnsi="Arial" w:cs="Arial"/>
                  <w:color w:val="000000"/>
                  <w:sz w:val="20"/>
                  <w:szCs w:val="20"/>
                </w:rPr>
                <w:delText>Success Outcome</w:delText>
              </w:r>
            </w:del>
          </w:p>
        </w:tc>
        <w:tc>
          <w:tcPr>
            <w:tcW w:w="862" w:type="dxa"/>
            <w:noWrap/>
            <w:vAlign w:val="bottom"/>
            <w:hideMark/>
          </w:tcPr>
          <w:p w14:paraId="30882FA6" w14:textId="0A5285BC" w:rsidR="00422C67" w:rsidRPr="00EB7A4E" w:rsidRDefault="00422C67" w:rsidP="00422C67">
            <w:pPr>
              <w:jc w:val="center"/>
              <w:rPr>
                <w:rFonts w:ascii="Arial" w:hAnsi="Arial" w:cs="Arial"/>
                <w:color w:val="000000"/>
                <w:sz w:val="20"/>
                <w:szCs w:val="20"/>
              </w:rPr>
            </w:pPr>
            <w:ins w:id="289" w:author="Mubiyarto Wibisono" w:date="2025-09-05T10:50:00Z" w16du:dateUtc="2025-09-05T03:50:00Z">
              <w:r w:rsidRPr="00124329">
                <w:rPr>
                  <w:rFonts w:ascii="Arial" w:hAnsi="Arial" w:cs="Arial"/>
                  <w:color w:val="000000"/>
                  <w:sz w:val="20"/>
                  <w:szCs w:val="20"/>
                  <w:rPrChange w:id="290" w:author="Ahmad Rafif" w:date="2025-09-08T04:51:00Z" w16du:dateUtc="2025-09-07T21:51:00Z">
                    <w:rPr>
                      <w:rFonts w:ascii="Calibri" w:hAnsi="Calibri" w:cs="Calibri"/>
                      <w:color w:val="000000"/>
                      <w:sz w:val="22"/>
                      <w:szCs w:val="22"/>
                    </w:rPr>
                  </w:rPrChange>
                </w:rPr>
                <w:t>16</w:t>
              </w:r>
            </w:ins>
            <w:del w:id="291" w:author="Mubiyarto Wibisono" w:date="2025-09-05T04:23:00Z" w16du:dateUtc="2025-09-04T21:23:00Z">
              <w:r w:rsidRPr="00EB7A4E" w:rsidDel="002B6EC1">
                <w:rPr>
                  <w:rFonts w:ascii="Arial" w:hAnsi="Arial" w:cs="Arial"/>
                  <w:color w:val="000000"/>
                  <w:sz w:val="20"/>
                  <w:szCs w:val="20"/>
                </w:rPr>
                <w:delText>23</w:delText>
              </w:r>
            </w:del>
          </w:p>
        </w:tc>
      </w:tr>
      <w:tr w:rsidR="00422C67" w:rsidRPr="00124329" w14:paraId="7DE3BC63" w14:textId="77777777" w:rsidTr="00D70E96">
        <w:trPr>
          <w:trHeight w:val="288"/>
        </w:trPr>
        <w:tc>
          <w:tcPr>
            <w:tcW w:w="939" w:type="dxa"/>
            <w:vMerge/>
            <w:vAlign w:val="center"/>
            <w:hideMark/>
          </w:tcPr>
          <w:p w14:paraId="48A0EF00"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0FDAFFC" w14:textId="4CDF44AD" w:rsidR="00422C67" w:rsidRPr="00EB7A4E" w:rsidRDefault="00422C67" w:rsidP="00422C67">
            <w:pPr>
              <w:rPr>
                <w:rFonts w:ascii="Arial" w:hAnsi="Arial" w:cs="Arial"/>
                <w:color w:val="000000"/>
                <w:sz w:val="20"/>
                <w:szCs w:val="20"/>
              </w:rPr>
            </w:pPr>
            <w:ins w:id="292" w:author="Mubiyarto Wibisono" w:date="2025-09-05T10:50:00Z" w16du:dateUtc="2025-09-05T03:50:00Z">
              <w:r w:rsidRPr="00124329">
                <w:rPr>
                  <w:rFonts w:ascii="Arial" w:hAnsi="Arial" w:cs="Arial"/>
                  <w:color w:val="000000"/>
                  <w:sz w:val="20"/>
                  <w:szCs w:val="20"/>
                  <w:rPrChange w:id="293" w:author="Ahmad Rafif" w:date="2025-09-08T04:51:00Z" w16du:dateUtc="2025-09-07T21:51:00Z">
                    <w:rPr>
                      <w:rFonts w:ascii="Calibri" w:hAnsi="Calibri" w:cs="Calibri"/>
                      <w:color w:val="000000"/>
                      <w:sz w:val="22"/>
                      <w:szCs w:val="22"/>
                    </w:rPr>
                  </w:rPrChange>
                </w:rPr>
                <w:t>1.3.7.1</w:t>
              </w:r>
            </w:ins>
            <w:del w:id="294" w:author="Mubiyarto Wibisono" w:date="2025-09-04T12:56:00Z" w16du:dateUtc="2025-09-04T05:56:00Z">
              <w:r w:rsidRPr="00EB7A4E" w:rsidDel="004318EA">
                <w:rPr>
                  <w:rFonts w:ascii="Arial" w:hAnsi="Arial" w:cs="Arial"/>
                  <w:color w:val="000000"/>
                  <w:sz w:val="20"/>
                  <w:szCs w:val="20"/>
                </w:rPr>
                <w:delText>1.4.6</w:delText>
              </w:r>
            </w:del>
          </w:p>
        </w:tc>
        <w:tc>
          <w:tcPr>
            <w:tcW w:w="7046" w:type="dxa"/>
            <w:noWrap/>
            <w:vAlign w:val="bottom"/>
            <w:hideMark/>
          </w:tcPr>
          <w:p w14:paraId="7F554058" w14:textId="29717D76" w:rsidR="00422C67" w:rsidRPr="00EB7A4E" w:rsidRDefault="00422C67" w:rsidP="00422C67">
            <w:pPr>
              <w:rPr>
                <w:rFonts w:ascii="Arial" w:hAnsi="Arial" w:cs="Arial"/>
                <w:color w:val="000000"/>
                <w:sz w:val="20"/>
                <w:szCs w:val="20"/>
              </w:rPr>
            </w:pPr>
            <w:ins w:id="295" w:author="Mubiyarto Wibisono" w:date="2025-09-05T10:50:00Z" w16du:dateUtc="2025-09-05T03:50:00Z">
              <w:r w:rsidRPr="00124329">
                <w:rPr>
                  <w:rFonts w:ascii="Arial" w:hAnsi="Arial" w:cs="Arial"/>
                  <w:color w:val="000000"/>
                  <w:sz w:val="20"/>
                  <w:szCs w:val="20"/>
                  <w:rPrChange w:id="296" w:author="Ahmad Rafif" w:date="2025-09-08T04:51:00Z" w16du:dateUtc="2025-09-07T21:51:00Z">
                    <w:rPr>
                      <w:rFonts w:ascii="Calibri" w:hAnsi="Calibri" w:cs="Calibri"/>
                      <w:color w:val="000000"/>
                      <w:sz w:val="22"/>
                      <w:szCs w:val="22"/>
                    </w:rPr>
                  </w:rPrChange>
                </w:rPr>
                <w:t>Application Error Handling</w:t>
              </w:r>
            </w:ins>
            <w:del w:id="297" w:author="Mubiyarto Wibisono" w:date="2025-09-04T12:56:00Z" w16du:dateUtc="2025-09-04T05:56:00Z">
              <w:r w:rsidRPr="00EB7A4E" w:rsidDel="004318EA">
                <w:rPr>
                  <w:rFonts w:ascii="Arial" w:hAnsi="Arial" w:cs="Arial"/>
                  <w:color w:val="000000"/>
                  <w:sz w:val="20"/>
                  <w:szCs w:val="20"/>
                </w:rPr>
                <w:delText>Error Handling</w:delText>
              </w:r>
            </w:del>
          </w:p>
        </w:tc>
        <w:tc>
          <w:tcPr>
            <w:tcW w:w="862" w:type="dxa"/>
            <w:noWrap/>
            <w:vAlign w:val="bottom"/>
            <w:hideMark/>
          </w:tcPr>
          <w:p w14:paraId="04925C18" w14:textId="0FCB8CDB" w:rsidR="00422C67" w:rsidRPr="00EB7A4E" w:rsidRDefault="00422C67" w:rsidP="00422C67">
            <w:pPr>
              <w:jc w:val="center"/>
              <w:rPr>
                <w:rFonts w:ascii="Arial" w:hAnsi="Arial" w:cs="Arial"/>
                <w:color w:val="000000"/>
                <w:sz w:val="20"/>
                <w:szCs w:val="20"/>
              </w:rPr>
            </w:pPr>
            <w:ins w:id="298" w:author="Mubiyarto Wibisono" w:date="2025-09-05T10:50:00Z" w16du:dateUtc="2025-09-05T03:50:00Z">
              <w:r w:rsidRPr="00124329">
                <w:rPr>
                  <w:rFonts w:ascii="Arial" w:hAnsi="Arial" w:cs="Arial"/>
                  <w:color w:val="000000"/>
                  <w:sz w:val="20"/>
                  <w:szCs w:val="20"/>
                  <w:rPrChange w:id="299" w:author="Ahmad Rafif" w:date="2025-09-08T04:51:00Z" w16du:dateUtc="2025-09-07T21:51:00Z">
                    <w:rPr>
                      <w:rFonts w:ascii="Calibri" w:hAnsi="Calibri" w:cs="Calibri"/>
                      <w:color w:val="000000"/>
                      <w:sz w:val="22"/>
                      <w:szCs w:val="22"/>
                    </w:rPr>
                  </w:rPrChange>
                </w:rPr>
                <w:t>16</w:t>
              </w:r>
            </w:ins>
            <w:del w:id="300" w:author="Mubiyarto Wibisono" w:date="2025-09-05T04:23:00Z" w16du:dateUtc="2025-09-04T21:23:00Z">
              <w:r w:rsidRPr="00EB7A4E" w:rsidDel="002B6EC1">
                <w:rPr>
                  <w:rFonts w:ascii="Arial" w:hAnsi="Arial" w:cs="Arial"/>
                  <w:color w:val="000000"/>
                  <w:sz w:val="20"/>
                  <w:szCs w:val="20"/>
                </w:rPr>
                <w:delText>23</w:delText>
              </w:r>
            </w:del>
          </w:p>
        </w:tc>
      </w:tr>
      <w:tr w:rsidR="00422C67" w:rsidRPr="00124329" w14:paraId="083FCD70" w14:textId="77777777" w:rsidTr="00D70E96">
        <w:trPr>
          <w:trHeight w:val="288"/>
        </w:trPr>
        <w:tc>
          <w:tcPr>
            <w:tcW w:w="939" w:type="dxa"/>
            <w:vMerge/>
            <w:vAlign w:val="center"/>
            <w:hideMark/>
          </w:tcPr>
          <w:p w14:paraId="007E5C85"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AB01105" w14:textId="60AFFA58" w:rsidR="00422C67" w:rsidRPr="00EB7A4E" w:rsidRDefault="00422C67" w:rsidP="00422C67">
            <w:pPr>
              <w:rPr>
                <w:rFonts w:ascii="Arial" w:hAnsi="Arial" w:cs="Arial"/>
                <w:color w:val="000000"/>
                <w:sz w:val="20"/>
                <w:szCs w:val="20"/>
              </w:rPr>
            </w:pPr>
            <w:ins w:id="301" w:author="Mubiyarto Wibisono" w:date="2025-09-05T10:50:00Z" w16du:dateUtc="2025-09-05T03:50:00Z">
              <w:r w:rsidRPr="00124329">
                <w:rPr>
                  <w:rFonts w:ascii="Arial" w:hAnsi="Arial" w:cs="Arial"/>
                  <w:color w:val="000000"/>
                  <w:sz w:val="20"/>
                  <w:szCs w:val="20"/>
                  <w:rPrChange w:id="302" w:author="Ahmad Rafif" w:date="2025-09-08T04:51:00Z" w16du:dateUtc="2025-09-07T21:51:00Z">
                    <w:rPr>
                      <w:rFonts w:ascii="Calibri" w:hAnsi="Calibri" w:cs="Calibri"/>
                      <w:color w:val="000000"/>
                      <w:sz w:val="22"/>
                      <w:szCs w:val="22"/>
                    </w:rPr>
                  </w:rPrChange>
                </w:rPr>
                <w:t>1.3.7.2</w:t>
              </w:r>
            </w:ins>
            <w:del w:id="303" w:author="Mubiyarto Wibisono" w:date="2025-09-04T12:56:00Z" w16du:dateUtc="2025-09-04T05:56:00Z">
              <w:r w:rsidRPr="00EB7A4E" w:rsidDel="004318EA">
                <w:rPr>
                  <w:rFonts w:ascii="Arial" w:hAnsi="Arial" w:cs="Arial"/>
                  <w:color w:val="000000"/>
                  <w:sz w:val="20"/>
                  <w:szCs w:val="20"/>
                </w:rPr>
                <w:delText>1.5</w:delText>
              </w:r>
            </w:del>
          </w:p>
        </w:tc>
        <w:tc>
          <w:tcPr>
            <w:tcW w:w="7046" w:type="dxa"/>
            <w:noWrap/>
            <w:vAlign w:val="bottom"/>
            <w:hideMark/>
          </w:tcPr>
          <w:p w14:paraId="1F8990DC" w14:textId="2EB9CE98" w:rsidR="00422C67" w:rsidRPr="00EB7A4E" w:rsidRDefault="00422C67" w:rsidP="00422C67">
            <w:pPr>
              <w:rPr>
                <w:rFonts w:ascii="Arial" w:hAnsi="Arial" w:cs="Arial"/>
                <w:color w:val="000000"/>
                <w:sz w:val="20"/>
                <w:szCs w:val="20"/>
              </w:rPr>
            </w:pPr>
            <w:ins w:id="304" w:author="Mubiyarto Wibisono" w:date="2025-09-05T10:50:00Z" w16du:dateUtc="2025-09-05T03:50:00Z">
              <w:r w:rsidRPr="00124329">
                <w:rPr>
                  <w:rFonts w:ascii="Arial" w:hAnsi="Arial" w:cs="Arial"/>
                  <w:color w:val="000000"/>
                  <w:sz w:val="20"/>
                  <w:szCs w:val="20"/>
                  <w:rPrChange w:id="305" w:author="Ahmad Rafif" w:date="2025-09-08T04:51:00Z" w16du:dateUtc="2025-09-07T21:51:00Z">
                    <w:rPr>
                      <w:rFonts w:ascii="Calibri" w:hAnsi="Calibri" w:cs="Calibri"/>
                      <w:color w:val="000000"/>
                      <w:sz w:val="22"/>
                      <w:szCs w:val="22"/>
                    </w:rPr>
                  </w:rPrChange>
                </w:rPr>
                <w:t>API Error Handling</w:t>
              </w:r>
            </w:ins>
            <w:del w:id="306" w:author="Mubiyarto Wibisono" w:date="2025-09-04T12:56:00Z" w16du:dateUtc="2025-09-04T05:56:00Z">
              <w:r w:rsidRPr="00EB7A4E" w:rsidDel="004318EA">
                <w:rPr>
                  <w:rFonts w:ascii="Arial" w:hAnsi="Arial" w:cs="Arial"/>
                  <w:color w:val="000000"/>
                  <w:sz w:val="20"/>
                  <w:szCs w:val="20"/>
                </w:rPr>
                <w:delText>Check 5 Mins Transaction</w:delText>
              </w:r>
            </w:del>
          </w:p>
        </w:tc>
        <w:tc>
          <w:tcPr>
            <w:tcW w:w="862" w:type="dxa"/>
            <w:noWrap/>
            <w:vAlign w:val="bottom"/>
            <w:hideMark/>
          </w:tcPr>
          <w:p w14:paraId="7B87150F" w14:textId="4DDFA324" w:rsidR="00422C67" w:rsidRPr="00EB7A4E" w:rsidRDefault="00422C67" w:rsidP="00422C67">
            <w:pPr>
              <w:jc w:val="center"/>
              <w:rPr>
                <w:rFonts w:ascii="Arial" w:hAnsi="Arial" w:cs="Arial"/>
                <w:color w:val="000000"/>
                <w:sz w:val="20"/>
                <w:szCs w:val="20"/>
              </w:rPr>
            </w:pPr>
            <w:ins w:id="307" w:author="Mubiyarto Wibisono" w:date="2025-09-05T10:50:00Z" w16du:dateUtc="2025-09-05T03:50:00Z">
              <w:r w:rsidRPr="00124329">
                <w:rPr>
                  <w:rFonts w:ascii="Arial" w:hAnsi="Arial" w:cs="Arial"/>
                  <w:color w:val="000000"/>
                  <w:sz w:val="20"/>
                  <w:szCs w:val="20"/>
                  <w:rPrChange w:id="308" w:author="Ahmad Rafif" w:date="2025-09-08T04:51:00Z" w16du:dateUtc="2025-09-07T21:51:00Z">
                    <w:rPr>
                      <w:rFonts w:ascii="Calibri" w:hAnsi="Calibri" w:cs="Calibri"/>
                      <w:color w:val="000000"/>
                      <w:sz w:val="22"/>
                      <w:szCs w:val="22"/>
                    </w:rPr>
                  </w:rPrChange>
                </w:rPr>
                <w:t>16</w:t>
              </w:r>
            </w:ins>
            <w:del w:id="309" w:author="Mubiyarto Wibisono" w:date="2025-09-05T04:23:00Z" w16du:dateUtc="2025-09-04T21:23:00Z">
              <w:r w:rsidRPr="00EB7A4E" w:rsidDel="002B6EC1">
                <w:rPr>
                  <w:rFonts w:ascii="Arial" w:hAnsi="Arial" w:cs="Arial"/>
                  <w:color w:val="000000"/>
                  <w:sz w:val="20"/>
                  <w:szCs w:val="20"/>
                </w:rPr>
                <w:delText>24</w:delText>
              </w:r>
            </w:del>
          </w:p>
        </w:tc>
      </w:tr>
      <w:tr w:rsidR="00422C67" w:rsidRPr="00124329" w14:paraId="0176CD51" w14:textId="77777777" w:rsidTr="00D70E96">
        <w:trPr>
          <w:trHeight w:val="288"/>
        </w:trPr>
        <w:tc>
          <w:tcPr>
            <w:tcW w:w="939" w:type="dxa"/>
            <w:vMerge/>
            <w:vAlign w:val="center"/>
            <w:hideMark/>
          </w:tcPr>
          <w:p w14:paraId="12B8E9A1"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5AE771D8" w14:textId="28539DF9" w:rsidR="00422C67" w:rsidRPr="00EB7A4E" w:rsidRDefault="00422C67" w:rsidP="00422C67">
            <w:pPr>
              <w:rPr>
                <w:rFonts w:ascii="Arial" w:hAnsi="Arial" w:cs="Arial"/>
                <w:color w:val="000000"/>
                <w:sz w:val="20"/>
                <w:szCs w:val="20"/>
              </w:rPr>
            </w:pPr>
            <w:ins w:id="310" w:author="Mubiyarto Wibisono" w:date="2025-09-05T10:51:00Z" w16du:dateUtc="2025-09-05T03:51:00Z">
              <w:r w:rsidRPr="00124329">
                <w:rPr>
                  <w:rFonts w:ascii="Arial" w:hAnsi="Arial" w:cs="Arial"/>
                  <w:color w:val="000000"/>
                  <w:sz w:val="20"/>
                  <w:szCs w:val="20"/>
                  <w:rPrChange w:id="311" w:author="Ahmad Rafif" w:date="2025-09-08T04:51:00Z" w16du:dateUtc="2025-09-07T21:51:00Z">
                    <w:rPr>
                      <w:rFonts w:ascii="Calibri" w:hAnsi="Calibri" w:cs="Calibri"/>
                      <w:color w:val="000000"/>
                      <w:sz w:val="22"/>
                      <w:szCs w:val="22"/>
                    </w:rPr>
                  </w:rPrChange>
                </w:rPr>
                <w:t>1.4</w:t>
              </w:r>
            </w:ins>
            <w:del w:id="312" w:author="Mubiyarto Wibisono" w:date="2025-09-04T12:56:00Z" w16du:dateUtc="2025-09-04T05:56:00Z">
              <w:r w:rsidRPr="00EB7A4E" w:rsidDel="004318EA">
                <w:rPr>
                  <w:rFonts w:ascii="Arial" w:hAnsi="Arial" w:cs="Arial"/>
                  <w:color w:val="000000"/>
                  <w:sz w:val="20"/>
                  <w:szCs w:val="20"/>
                </w:rPr>
                <w:delText>1.5.1</w:delText>
              </w:r>
            </w:del>
          </w:p>
        </w:tc>
        <w:tc>
          <w:tcPr>
            <w:tcW w:w="7046" w:type="dxa"/>
            <w:noWrap/>
            <w:vAlign w:val="bottom"/>
            <w:hideMark/>
          </w:tcPr>
          <w:p w14:paraId="7C0759AF" w14:textId="72F7E07D" w:rsidR="00422C67" w:rsidRPr="00EB7A4E" w:rsidRDefault="00422C67" w:rsidP="00422C67">
            <w:pPr>
              <w:rPr>
                <w:rFonts w:ascii="Arial" w:hAnsi="Arial" w:cs="Arial"/>
                <w:color w:val="000000"/>
                <w:sz w:val="20"/>
                <w:szCs w:val="20"/>
              </w:rPr>
            </w:pPr>
            <w:ins w:id="313" w:author="Mubiyarto Wibisono" w:date="2025-09-05T10:51:00Z" w16du:dateUtc="2025-09-05T03:51:00Z">
              <w:r w:rsidRPr="00124329">
                <w:rPr>
                  <w:rFonts w:ascii="Arial" w:hAnsi="Arial" w:cs="Arial"/>
                  <w:color w:val="000000"/>
                  <w:sz w:val="20"/>
                  <w:szCs w:val="20"/>
                  <w:rPrChange w:id="314" w:author="Ahmad Rafif" w:date="2025-09-08T04:51:00Z" w16du:dateUtc="2025-09-07T21:51:00Z">
                    <w:rPr>
                      <w:rFonts w:ascii="Calibri" w:hAnsi="Calibri" w:cs="Calibri"/>
                      <w:color w:val="000000"/>
                      <w:sz w:val="22"/>
                      <w:szCs w:val="22"/>
                    </w:rPr>
                  </w:rPrChange>
                </w:rPr>
                <w:t>Check 5 Mins Transaction</w:t>
              </w:r>
            </w:ins>
            <w:del w:id="315" w:author="Mubiyarto Wibisono" w:date="2025-09-04T12:56:00Z" w16du:dateUtc="2025-09-04T05:56:00Z">
              <w:r w:rsidRPr="00EB7A4E" w:rsidDel="004318EA">
                <w:rPr>
                  <w:rFonts w:ascii="Arial" w:hAnsi="Arial" w:cs="Arial"/>
                  <w:color w:val="000000"/>
                  <w:sz w:val="20"/>
                  <w:szCs w:val="20"/>
                </w:rPr>
                <w:delText>Diagram Flow Image</w:delText>
              </w:r>
            </w:del>
          </w:p>
        </w:tc>
        <w:tc>
          <w:tcPr>
            <w:tcW w:w="862" w:type="dxa"/>
            <w:noWrap/>
            <w:vAlign w:val="bottom"/>
            <w:hideMark/>
          </w:tcPr>
          <w:p w14:paraId="41089632" w14:textId="10CDE363" w:rsidR="00422C67" w:rsidRPr="00EB7A4E" w:rsidRDefault="00422C67" w:rsidP="00422C67">
            <w:pPr>
              <w:jc w:val="center"/>
              <w:rPr>
                <w:rFonts w:ascii="Arial" w:hAnsi="Arial" w:cs="Arial"/>
                <w:color w:val="000000"/>
                <w:sz w:val="20"/>
                <w:szCs w:val="20"/>
              </w:rPr>
            </w:pPr>
            <w:ins w:id="316" w:author="Mubiyarto Wibisono" w:date="2025-09-05T10:51:00Z" w16du:dateUtc="2025-09-05T03:51:00Z">
              <w:r w:rsidRPr="00124329">
                <w:rPr>
                  <w:rFonts w:ascii="Arial" w:hAnsi="Arial" w:cs="Arial"/>
                  <w:color w:val="000000"/>
                  <w:sz w:val="20"/>
                  <w:szCs w:val="20"/>
                  <w:rPrChange w:id="317" w:author="Ahmad Rafif" w:date="2025-09-08T04:51:00Z" w16du:dateUtc="2025-09-07T21:51:00Z">
                    <w:rPr>
                      <w:rFonts w:ascii="Calibri" w:hAnsi="Calibri" w:cs="Calibri"/>
                      <w:color w:val="000000"/>
                      <w:sz w:val="22"/>
                      <w:szCs w:val="22"/>
                    </w:rPr>
                  </w:rPrChange>
                </w:rPr>
                <w:t>17</w:t>
              </w:r>
            </w:ins>
            <w:del w:id="318" w:author="Mubiyarto Wibisono" w:date="2025-09-05T04:24:00Z" w16du:dateUtc="2025-09-04T21:24:00Z">
              <w:r w:rsidRPr="00EB7A4E" w:rsidDel="00662C26">
                <w:rPr>
                  <w:rFonts w:ascii="Arial" w:hAnsi="Arial" w:cs="Arial"/>
                  <w:color w:val="000000"/>
                  <w:sz w:val="20"/>
                  <w:szCs w:val="20"/>
                </w:rPr>
                <w:delText>24</w:delText>
              </w:r>
            </w:del>
          </w:p>
        </w:tc>
      </w:tr>
      <w:tr w:rsidR="00422C67" w:rsidRPr="00124329" w14:paraId="4CF8A7ED" w14:textId="77777777" w:rsidTr="00D70E96">
        <w:trPr>
          <w:trHeight w:val="288"/>
        </w:trPr>
        <w:tc>
          <w:tcPr>
            <w:tcW w:w="939" w:type="dxa"/>
            <w:vMerge/>
            <w:vAlign w:val="center"/>
            <w:hideMark/>
          </w:tcPr>
          <w:p w14:paraId="45AF4509"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FF85557" w14:textId="1CAC7E74" w:rsidR="00422C67" w:rsidRPr="00EB7A4E" w:rsidRDefault="00422C67" w:rsidP="00422C67">
            <w:pPr>
              <w:rPr>
                <w:rFonts w:ascii="Arial" w:hAnsi="Arial" w:cs="Arial"/>
                <w:color w:val="000000"/>
                <w:sz w:val="20"/>
                <w:szCs w:val="20"/>
              </w:rPr>
            </w:pPr>
            <w:ins w:id="319" w:author="Mubiyarto Wibisono" w:date="2025-09-05T10:51:00Z" w16du:dateUtc="2025-09-05T03:51:00Z">
              <w:r w:rsidRPr="00124329">
                <w:rPr>
                  <w:rFonts w:ascii="Arial" w:hAnsi="Arial" w:cs="Arial"/>
                  <w:color w:val="000000"/>
                  <w:sz w:val="20"/>
                  <w:szCs w:val="20"/>
                  <w:rPrChange w:id="320" w:author="Ahmad Rafif" w:date="2025-09-08T04:51:00Z" w16du:dateUtc="2025-09-07T21:51:00Z">
                    <w:rPr>
                      <w:rFonts w:ascii="Calibri" w:hAnsi="Calibri" w:cs="Calibri"/>
                      <w:color w:val="000000"/>
                      <w:sz w:val="22"/>
                      <w:szCs w:val="22"/>
                    </w:rPr>
                  </w:rPrChange>
                </w:rPr>
                <w:t>1.4.1</w:t>
              </w:r>
            </w:ins>
            <w:del w:id="321" w:author="Mubiyarto Wibisono" w:date="2025-09-04T12:56:00Z" w16du:dateUtc="2025-09-04T05:56:00Z">
              <w:r w:rsidRPr="00EB7A4E" w:rsidDel="004318EA">
                <w:rPr>
                  <w:rFonts w:ascii="Arial" w:hAnsi="Arial" w:cs="Arial"/>
                  <w:color w:val="000000"/>
                  <w:sz w:val="20"/>
                  <w:szCs w:val="20"/>
                </w:rPr>
                <w:delText>1.5.2</w:delText>
              </w:r>
            </w:del>
          </w:p>
        </w:tc>
        <w:tc>
          <w:tcPr>
            <w:tcW w:w="7046" w:type="dxa"/>
            <w:noWrap/>
            <w:vAlign w:val="bottom"/>
            <w:hideMark/>
          </w:tcPr>
          <w:p w14:paraId="24EEE591" w14:textId="4DA48B8A" w:rsidR="00422C67" w:rsidRPr="00EB7A4E" w:rsidRDefault="00422C67" w:rsidP="00422C67">
            <w:pPr>
              <w:rPr>
                <w:rFonts w:ascii="Arial" w:hAnsi="Arial" w:cs="Arial"/>
                <w:color w:val="000000"/>
                <w:sz w:val="20"/>
                <w:szCs w:val="20"/>
              </w:rPr>
            </w:pPr>
            <w:ins w:id="322" w:author="Mubiyarto Wibisono" w:date="2025-09-05T10:51:00Z" w16du:dateUtc="2025-09-05T03:51:00Z">
              <w:r w:rsidRPr="00124329">
                <w:rPr>
                  <w:rFonts w:ascii="Arial" w:hAnsi="Arial" w:cs="Arial"/>
                  <w:color w:val="000000"/>
                  <w:sz w:val="20"/>
                  <w:szCs w:val="20"/>
                  <w:rPrChange w:id="323" w:author="Ahmad Rafif" w:date="2025-09-08T04:51:00Z" w16du:dateUtc="2025-09-07T21:51:00Z">
                    <w:rPr>
                      <w:rFonts w:ascii="Calibri" w:hAnsi="Calibri" w:cs="Calibri"/>
                      <w:color w:val="000000"/>
                      <w:sz w:val="22"/>
                      <w:szCs w:val="22"/>
                    </w:rPr>
                  </w:rPrChange>
                </w:rPr>
                <w:t>Diagram Flow Image</w:t>
              </w:r>
            </w:ins>
            <w:del w:id="324" w:author="Mubiyarto Wibisono" w:date="2025-09-04T12:56:00Z" w16du:dateUtc="2025-09-04T05:56:00Z">
              <w:r w:rsidRPr="00EB7A4E" w:rsidDel="004318EA">
                <w:rPr>
                  <w:rFonts w:ascii="Arial" w:hAnsi="Arial" w:cs="Arial"/>
                  <w:color w:val="000000"/>
                  <w:sz w:val="20"/>
                  <w:szCs w:val="20"/>
                </w:rPr>
                <w:delText>Design Rationale</w:delText>
              </w:r>
            </w:del>
          </w:p>
        </w:tc>
        <w:tc>
          <w:tcPr>
            <w:tcW w:w="862" w:type="dxa"/>
            <w:noWrap/>
            <w:vAlign w:val="bottom"/>
            <w:hideMark/>
          </w:tcPr>
          <w:p w14:paraId="7BE9A1FF" w14:textId="17FD9BD4" w:rsidR="00422C67" w:rsidRPr="00EB7A4E" w:rsidRDefault="00422C67" w:rsidP="00422C67">
            <w:pPr>
              <w:jc w:val="center"/>
              <w:rPr>
                <w:rFonts w:ascii="Arial" w:hAnsi="Arial" w:cs="Arial"/>
                <w:color w:val="000000"/>
                <w:sz w:val="20"/>
                <w:szCs w:val="20"/>
              </w:rPr>
            </w:pPr>
            <w:ins w:id="325" w:author="Mubiyarto Wibisono" w:date="2025-09-05T10:51:00Z" w16du:dateUtc="2025-09-05T03:51:00Z">
              <w:r w:rsidRPr="00124329">
                <w:rPr>
                  <w:rFonts w:ascii="Arial" w:hAnsi="Arial" w:cs="Arial"/>
                  <w:color w:val="000000"/>
                  <w:sz w:val="20"/>
                  <w:szCs w:val="20"/>
                  <w:rPrChange w:id="326" w:author="Ahmad Rafif" w:date="2025-09-08T04:51:00Z" w16du:dateUtc="2025-09-07T21:51:00Z">
                    <w:rPr>
                      <w:rFonts w:ascii="Calibri" w:hAnsi="Calibri" w:cs="Calibri"/>
                      <w:color w:val="000000"/>
                      <w:sz w:val="22"/>
                      <w:szCs w:val="22"/>
                    </w:rPr>
                  </w:rPrChange>
                </w:rPr>
                <w:t>17</w:t>
              </w:r>
            </w:ins>
            <w:del w:id="327" w:author="Mubiyarto Wibisono" w:date="2025-09-05T04:24:00Z" w16du:dateUtc="2025-09-04T21:24:00Z">
              <w:r w:rsidRPr="00EB7A4E" w:rsidDel="00662C26">
                <w:rPr>
                  <w:rFonts w:ascii="Arial" w:hAnsi="Arial" w:cs="Arial"/>
                  <w:color w:val="000000"/>
                  <w:sz w:val="20"/>
                  <w:szCs w:val="20"/>
                </w:rPr>
                <w:delText>26</w:delText>
              </w:r>
            </w:del>
          </w:p>
        </w:tc>
      </w:tr>
      <w:tr w:rsidR="00422C67" w:rsidRPr="00124329" w14:paraId="22D6F7A9" w14:textId="77777777" w:rsidTr="00D70E96">
        <w:trPr>
          <w:trHeight w:val="288"/>
          <w:ins w:id="328" w:author="Mubiyarto Wibisono" w:date="2025-09-04T12:56:00Z"/>
        </w:trPr>
        <w:tc>
          <w:tcPr>
            <w:tcW w:w="939" w:type="dxa"/>
            <w:vMerge/>
            <w:vAlign w:val="center"/>
          </w:tcPr>
          <w:p w14:paraId="6038E68B" w14:textId="77777777" w:rsidR="00422C67" w:rsidRPr="00EB7A4E" w:rsidRDefault="00422C67" w:rsidP="00422C67">
            <w:pPr>
              <w:jc w:val="center"/>
              <w:rPr>
                <w:ins w:id="329" w:author="Mubiyarto Wibisono" w:date="2025-09-04T12:56:00Z" w16du:dateUtc="2025-09-04T05:56:00Z"/>
                <w:rFonts w:ascii="Arial" w:hAnsi="Arial" w:cs="Arial"/>
                <w:color w:val="000000"/>
                <w:sz w:val="20"/>
                <w:szCs w:val="20"/>
              </w:rPr>
            </w:pPr>
          </w:p>
        </w:tc>
        <w:tc>
          <w:tcPr>
            <w:tcW w:w="1441" w:type="dxa"/>
            <w:noWrap/>
            <w:vAlign w:val="bottom"/>
          </w:tcPr>
          <w:p w14:paraId="01F156B7" w14:textId="4B5A164C" w:rsidR="00422C67" w:rsidRPr="00EB7A4E" w:rsidRDefault="00422C67" w:rsidP="00422C67">
            <w:pPr>
              <w:rPr>
                <w:ins w:id="330" w:author="Mubiyarto Wibisono" w:date="2025-09-04T12:56:00Z" w16du:dateUtc="2025-09-04T05:56:00Z"/>
                <w:rFonts w:ascii="Arial" w:hAnsi="Arial" w:cs="Arial"/>
                <w:color w:val="000000"/>
                <w:sz w:val="20"/>
                <w:szCs w:val="20"/>
              </w:rPr>
            </w:pPr>
            <w:ins w:id="331" w:author="Mubiyarto Wibisono" w:date="2025-09-05T10:51:00Z" w16du:dateUtc="2025-09-05T03:51:00Z">
              <w:r w:rsidRPr="00124329">
                <w:rPr>
                  <w:rFonts w:ascii="Arial" w:hAnsi="Arial" w:cs="Arial"/>
                  <w:color w:val="000000"/>
                  <w:sz w:val="20"/>
                  <w:szCs w:val="20"/>
                  <w:rPrChange w:id="332" w:author="Ahmad Rafif" w:date="2025-09-08T04:51:00Z" w16du:dateUtc="2025-09-07T21:51:00Z">
                    <w:rPr>
                      <w:rFonts w:ascii="Calibri" w:hAnsi="Calibri" w:cs="Calibri"/>
                      <w:color w:val="000000"/>
                      <w:sz w:val="22"/>
                      <w:szCs w:val="22"/>
                    </w:rPr>
                  </w:rPrChange>
                </w:rPr>
                <w:t>1.4.2</w:t>
              </w:r>
            </w:ins>
          </w:p>
        </w:tc>
        <w:tc>
          <w:tcPr>
            <w:tcW w:w="7046" w:type="dxa"/>
            <w:noWrap/>
            <w:vAlign w:val="bottom"/>
          </w:tcPr>
          <w:p w14:paraId="22985365" w14:textId="233B2DB5" w:rsidR="00422C67" w:rsidRPr="00EB7A4E" w:rsidRDefault="00422C67" w:rsidP="00422C67">
            <w:pPr>
              <w:rPr>
                <w:ins w:id="333" w:author="Mubiyarto Wibisono" w:date="2025-09-04T12:56:00Z" w16du:dateUtc="2025-09-04T05:56:00Z"/>
                <w:rFonts w:ascii="Arial" w:hAnsi="Arial" w:cs="Arial"/>
                <w:color w:val="000000"/>
                <w:sz w:val="20"/>
                <w:szCs w:val="20"/>
              </w:rPr>
            </w:pPr>
            <w:ins w:id="334" w:author="Mubiyarto Wibisono" w:date="2025-09-05T10:51:00Z" w16du:dateUtc="2025-09-05T03:51:00Z">
              <w:r w:rsidRPr="00124329">
                <w:rPr>
                  <w:rFonts w:ascii="Arial" w:hAnsi="Arial" w:cs="Arial"/>
                  <w:color w:val="000000"/>
                  <w:sz w:val="20"/>
                  <w:szCs w:val="20"/>
                  <w:rPrChange w:id="335" w:author="Ahmad Rafif" w:date="2025-09-08T04:51:00Z" w16du:dateUtc="2025-09-07T21:51:00Z">
                    <w:rPr>
                      <w:rFonts w:ascii="Calibri" w:hAnsi="Calibri" w:cs="Calibri"/>
                      <w:color w:val="000000"/>
                      <w:sz w:val="22"/>
                      <w:szCs w:val="22"/>
                    </w:rPr>
                  </w:rPrChange>
                </w:rPr>
                <w:t>Database and Data Mapping</w:t>
              </w:r>
            </w:ins>
          </w:p>
        </w:tc>
        <w:tc>
          <w:tcPr>
            <w:tcW w:w="862" w:type="dxa"/>
            <w:noWrap/>
            <w:vAlign w:val="bottom"/>
          </w:tcPr>
          <w:p w14:paraId="48C403EA" w14:textId="52D2F3F6" w:rsidR="00422C67" w:rsidRPr="00EB7A4E" w:rsidRDefault="00422C67" w:rsidP="00422C67">
            <w:pPr>
              <w:jc w:val="center"/>
              <w:rPr>
                <w:ins w:id="336" w:author="Mubiyarto Wibisono" w:date="2025-09-04T12:56:00Z" w16du:dateUtc="2025-09-04T05:56:00Z"/>
                <w:rFonts w:ascii="Arial" w:hAnsi="Arial" w:cs="Arial"/>
                <w:color w:val="000000"/>
                <w:sz w:val="20"/>
                <w:szCs w:val="20"/>
              </w:rPr>
            </w:pPr>
            <w:ins w:id="337" w:author="Mubiyarto Wibisono" w:date="2025-09-05T10:51:00Z" w16du:dateUtc="2025-09-05T03:51:00Z">
              <w:r w:rsidRPr="00124329">
                <w:rPr>
                  <w:rFonts w:ascii="Arial" w:hAnsi="Arial" w:cs="Arial"/>
                  <w:color w:val="000000"/>
                  <w:sz w:val="20"/>
                  <w:szCs w:val="20"/>
                  <w:rPrChange w:id="338" w:author="Ahmad Rafif" w:date="2025-09-08T04:51:00Z" w16du:dateUtc="2025-09-07T21:51:00Z">
                    <w:rPr>
                      <w:rFonts w:ascii="Calibri" w:hAnsi="Calibri" w:cs="Calibri"/>
                      <w:color w:val="000000"/>
                      <w:sz w:val="22"/>
                      <w:szCs w:val="22"/>
                    </w:rPr>
                  </w:rPrChange>
                </w:rPr>
                <w:t>19</w:t>
              </w:r>
            </w:ins>
          </w:p>
        </w:tc>
      </w:tr>
      <w:tr w:rsidR="00422C67" w:rsidRPr="00124329" w14:paraId="005B9821" w14:textId="77777777" w:rsidTr="00D70E96">
        <w:trPr>
          <w:trHeight w:val="288"/>
          <w:ins w:id="339" w:author="Mubiyarto Wibisono" w:date="2025-09-05T04:23:00Z"/>
        </w:trPr>
        <w:tc>
          <w:tcPr>
            <w:tcW w:w="939" w:type="dxa"/>
            <w:vMerge/>
            <w:vAlign w:val="center"/>
          </w:tcPr>
          <w:p w14:paraId="058876AD" w14:textId="77777777" w:rsidR="00422C67" w:rsidRPr="00EB7A4E" w:rsidRDefault="00422C67" w:rsidP="00422C67">
            <w:pPr>
              <w:jc w:val="center"/>
              <w:rPr>
                <w:ins w:id="340" w:author="Mubiyarto Wibisono" w:date="2025-09-05T04:23:00Z" w16du:dateUtc="2025-09-04T21:23:00Z"/>
                <w:rFonts w:ascii="Arial" w:hAnsi="Arial" w:cs="Arial"/>
                <w:color w:val="000000"/>
                <w:sz w:val="20"/>
                <w:szCs w:val="20"/>
              </w:rPr>
            </w:pPr>
          </w:p>
        </w:tc>
        <w:tc>
          <w:tcPr>
            <w:tcW w:w="1441" w:type="dxa"/>
            <w:noWrap/>
            <w:vAlign w:val="bottom"/>
          </w:tcPr>
          <w:p w14:paraId="5F3D6B71" w14:textId="704D3DCD" w:rsidR="00422C67" w:rsidRPr="00EB7A4E" w:rsidRDefault="00422C67" w:rsidP="00422C67">
            <w:pPr>
              <w:rPr>
                <w:ins w:id="341" w:author="Mubiyarto Wibisono" w:date="2025-09-05T04:23:00Z" w16du:dateUtc="2025-09-04T21:23:00Z"/>
                <w:rFonts w:ascii="Arial" w:hAnsi="Arial" w:cs="Arial"/>
                <w:color w:val="000000"/>
                <w:sz w:val="20"/>
                <w:szCs w:val="20"/>
              </w:rPr>
            </w:pPr>
            <w:ins w:id="342" w:author="Mubiyarto Wibisono" w:date="2025-09-05T10:51:00Z" w16du:dateUtc="2025-09-05T03:51:00Z">
              <w:r w:rsidRPr="00124329">
                <w:rPr>
                  <w:rFonts w:ascii="Arial" w:hAnsi="Arial" w:cs="Arial"/>
                  <w:color w:val="000000"/>
                  <w:sz w:val="20"/>
                  <w:szCs w:val="20"/>
                  <w:rPrChange w:id="343" w:author="Ahmad Rafif" w:date="2025-09-08T04:51:00Z" w16du:dateUtc="2025-09-07T21:51:00Z">
                    <w:rPr>
                      <w:rFonts w:ascii="Calibri" w:hAnsi="Calibri" w:cs="Calibri"/>
                      <w:color w:val="000000"/>
                      <w:sz w:val="22"/>
                      <w:szCs w:val="22"/>
                    </w:rPr>
                  </w:rPrChange>
                </w:rPr>
                <w:t>1.4.2.1</w:t>
              </w:r>
            </w:ins>
          </w:p>
        </w:tc>
        <w:tc>
          <w:tcPr>
            <w:tcW w:w="7046" w:type="dxa"/>
            <w:noWrap/>
            <w:vAlign w:val="bottom"/>
          </w:tcPr>
          <w:p w14:paraId="524FA86A" w14:textId="2B96A314" w:rsidR="00422C67" w:rsidRPr="00EB7A4E" w:rsidRDefault="00422C67" w:rsidP="00422C67">
            <w:pPr>
              <w:rPr>
                <w:ins w:id="344" w:author="Mubiyarto Wibisono" w:date="2025-09-05T04:23:00Z" w16du:dateUtc="2025-09-04T21:23:00Z"/>
                <w:rFonts w:ascii="Arial" w:hAnsi="Arial" w:cs="Arial"/>
                <w:color w:val="000000"/>
                <w:sz w:val="20"/>
                <w:szCs w:val="20"/>
              </w:rPr>
            </w:pPr>
            <w:ins w:id="345" w:author="Mubiyarto Wibisono" w:date="2025-09-05T10:51:00Z" w16du:dateUtc="2025-09-05T03:51:00Z">
              <w:r w:rsidRPr="00124329">
                <w:rPr>
                  <w:rFonts w:ascii="Arial" w:hAnsi="Arial" w:cs="Arial"/>
                  <w:color w:val="000000"/>
                  <w:sz w:val="20"/>
                  <w:szCs w:val="20"/>
                  <w:rPrChange w:id="346" w:author="Ahmad Rafif" w:date="2025-09-08T04:51:00Z" w16du:dateUtc="2025-09-07T21:51:00Z">
                    <w:rPr>
                      <w:rFonts w:ascii="Calibri" w:hAnsi="Calibri" w:cs="Calibri"/>
                      <w:color w:val="000000"/>
                      <w:sz w:val="22"/>
                      <w:szCs w:val="22"/>
                    </w:rPr>
                  </w:rPrChange>
                </w:rPr>
                <w:t>Get Today Transactions</w:t>
              </w:r>
            </w:ins>
          </w:p>
        </w:tc>
        <w:tc>
          <w:tcPr>
            <w:tcW w:w="862" w:type="dxa"/>
            <w:noWrap/>
            <w:vAlign w:val="bottom"/>
          </w:tcPr>
          <w:p w14:paraId="54FCC698" w14:textId="53C8AE75" w:rsidR="00422C67" w:rsidRPr="00EB7A4E" w:rsidRDefault="00422C67" w:rsidP="00422C67">
            <w:pPr>
              <w:jc w:val="center"/>
              <w:rPr>
                <w:ins w:id="347" w:author="Mubiyarto Wibisono" w:date="2025-09-05T04:23:00Z" w16du:dateUtc="2025-09-04T21:23:00Z"/>
                <w:rFonts w:ascii="Arial" w:hAnsi="Arial" w:cs="Arial"/>
                <w:color w:val="000000"/>
                <w:sz w:val="20"/>
                <w:szCs w:val="20"/>
              </w:rPr>
            </w:pPr>
            <w:ins w:id="348" w:author="Mubiyarto Wibisono" w:date="2025-09-05T10:51:00Z" w16du:dateUtc="2025-09-05T03:51:00Z">
              <w:r w:rsidRPr="00124329">
                <w:rPr>
                  <w:rFonts w:ascii="Arial" w:hAnsi="Arial" w:cs="Arial"/>
                  <w:color w:val="000000"/>
                  <w:sz w:val="20"/>
                  <w:szCs w:val="20"/>
                  <w:rPrChange w:id="349" w:author="Ahmad Rafif" w:date="2025-09-08T04:51:00Z" w16du:dateUtc="2025-09-07T21:51:00Z">
                    <w:rPr>
                      <w:rFonts w:ascii="Calibri" w:hAnsi="Calibri" w:cs="Calibri"/>
                      <w:color w:val="000000"/>
                      <w:sz w:val="22"/>
                      <w:szCs w:val="22"/>
                    </w:rPr>
                  </w:rPrChange>
                </w:rPr>
                <w:t>19</w:t>
              </w:r>
            </w:ins>
          </w:p>
        </w:tc>
      </w:tr>
      <w:tr w:rsidR="00422C67" w:rsidRPr="00124329" w14:paraId="0A1FE09F" w14:textId="77777777" w:rsidTr="00D70E96">
        <w:trPr>
          <w:trHeight w:val="288"/>
          <w:ins w:id="350" w:author="Mubiyarto Wibisono" w:date="2025-09-05T04:23:00Z"/>
        </w:trPr>
        <w:tc>
          <w:tcPr>
            <w:tcW w:w="939" w:type="dxa"/>
            <w:vMerge/>
            <w:vAlign w:val="center"/>
          </w:tcPr>
          <w:p w14:paraId="194B9EA6" w14:textId="77777777" w:rsidR="00422C67" w:rsidRPr="00EB7A4E" w:rsidRDefault="00422C67" w:rsidP="00422C67">
            <w:pPr>
              <w:jc w:val="center"/>
              <w:rPr>
                <w:ins w:id="351" w:author="Mubiyarto Wibisono" w:date="2025-09-05T04:23:00Z" w16du:dateUtc="2025-09-04T21:23:00Z"/>
                <w:rFonts w:ascii="Arial" w:hAnsi="Arial" w:cs="Arial"/>
                <w:color w:val="000000"/>
                <w:sz w:val="20"/>
                <w:szCs w:val="20"/>
              </w:rPr>
            </w:pPr>
          </w:p>
        </w:tc>
        <w:tc>
          <w:tcPr>
            <w:tcW w:w="1441" w:type="dxa"/>
            <w:noWrap/>
            <w:vAlign w:val="bottom"/>
          </w:tcPr>
          <w:p w14:paraId="05120D0A" w14:textId="3CE6C06C" w:rsidR="00422C67" w:rsidRPr="00EB7A4E" w:rsidRDefault="00422C67" w:rsidP="00422C67">
            <w:pPr>
              <w:rPr>
                <w:ins w:id="352" w:author="Mubiyarto Wibisono" w:date="2025-09-05T04:23:00Z" w16du:dateUtc="2025-09-04T21:23:00Z"/>
                <w:rFonts w:ascii="Arial" w:hAnsi="Arial" w:cs="Arial"/>
                <w:color w:val="000000"/>
                <w:sz w:val="20"/>
                <w:szCs w:val="20"/>
              </w:rPr>
            </w:pPr>
            <w:ins w:id="353" w:author="Mubiyarto Wibisono" w:date="2025-09-05T10:51:00Z" w16du:dateUtc="2025-09-05T03:51:00Z">
              <w:r w:rsidRPr="00124329">
                <w:rPr>
                  <w:rFonts w:ascii="Arial" w:hAnsi="Arial" w:cs="Arial"/>
                  <w:color w:val="000000"/>
                  <w:sz w:val="20"/>
                  <w:szCs w:val="20"/>
                  <w:rPrChange w:id="354" w:author="Ahmad Rafif" w:date="2025-09-08T04:51:00Z" w16du:dateUtc="2025-09-07T21:51:00Z">
                    <w:rPr>
                      <w:rFonts w:ascii="Calibri" w:hAnsi="Calibri" w:cs="Calibri"/>
                      <w:color w:val="000000"/>
                      <w:sz w:val="22"/>
                      <w:szCs w:val="22"/>
                    </w:rPr>
                  </w:rPrChange>
                </w:rPr>
                <w:t>1.4.2.2</w:t>
              </w:r>
            </w:ins>
          </w:p>
        </w:tc>
        <w:tc>
          <w:tcPr>
            <w:tcW w:w="7046" w:type="dxa"/>
            <w:noWrap/>
            <w:vAlign w:val="bottom"/>
          </w:tcPr>
          <w:p w14:paraId="208AFE18" w14:textId="311B0CDC" w:rsidR="00422C67" w:rsidRPr="00EB7A4E" w:rsidRDefault="00422C67" w:rsidP="00422C67">
            <w:pPr>
              <w:rPr>
                <w:ins w:id="355" w:author="Mubiyarto Wibisono" w:date="2025-09-05T04:23:00Z" w16du:dateUtc="2025-09-04T21:23:00Z"/>
                <w:rFonts w:ascii="Arial" w:hAnsi="Arial" w:cs="Arial"/>
                <w:color w:val="000000"/>
                <w:sz w:val="20"/>
                <w:szCs w:val="20"/>
              </w:rPr>
            </w:pPr>
            <w:ins w:id="356" w:author="Mubiyarto Wibisono" w:date="2025-09-05T10:51:00Z" w16du:dateUtc="2025-09-05T03:51:00Z">
              <w:r w:rsidRPr="00124329">
                <w:rPr>
                  <w:rFonts w:ascii="Arial" w:hAnsi="Arial" w:cs="Arial"/>
                  <w:color w:val="000000"/>
                  <w:sz w:val="20"/>
                  <w:szCs w:val="20"/>
                  <w:rPrChange w:id="357" w:author="Ahmad Rafif" w:date="2025-09-08T04:51:00Z" w16du:dateUtc="2025-09-07T21:51:00Z">
                    <w:rPr>
                      <w:rFonts w:ascii="Calibri" w:hAnsi="Calibri" w:cs="Calibri"/>
                      <w:color w:val="000000"/>
                      <w:sz w:val="22"/>
                      <w:szCs w:val="22"/>
                    </w:rPr>
                  </w:rPrChange>
                </w:rPr>
                <w:t>Get User Message</w:t>
              </w:r>
            </w:ins>
          </w:p>
        </w:tc>
        <w:tc>
          <w:tcPr>
            <w:tcW w:w="862" w:type="dxa"/>
            <w:noWrap/>
            <w:vAlign w:val="bottom"/>
          </w:tcPr>
          <w:p w14:paraId="0F42A0CF" w14:textId="4066751A" w:rsidR="00422C67" w:rsidRPr="00EB7A4E" w:rsidRDefault="00422C67" w:rsidP="00422C67">
            <w:pPr>
              <w:jc w:val="center"/>
              <w:rPr>
                <w:ins w:id="358" w:author="Mubiyarto Wibisono" w:date="2025-09-05T04:23:00Z" w16du:dateUtc="2025-09-04T21:23:00Z"/>
                <w:rFonts w:ascii="Arial" w:hAnsi="Arial" w:cs="Arial"/>
                <w:color w:val="000000"/>
                <w:sz w:val="20"/>
                <w:szCs w:val="20"/>
              </w:rPr>
            </w:pPr>
            <w:ins w:id="359" w:author="Mubiyarto Wibisono" w:date="2025-09-05T10:51:00Z" w16du:dateUtc="2025-09-05T03:51:00Z">
              <w:r w:rsidRPr="00124329">
                <w:rPr>
                  <w:rFonts w:ascii="Arial" w:hAnsi="Arial" w:cs="Arial"/>
                  <w:color w:val="000000"/>
                  <w:sz w:val="20"/>
                  <w:szCs w:val="20"/>
                  <w:rPrChange w:id="360" w:author="Ahmad Rafif" w:date="2025-09-08T04:51:00Z" w16du:dateUtc="2025-09-07T21:51:00Z">
                    <w:rPr>
                      <w:rFonts w:ascii="Calibri" w:hAnsi="Calibri" w:cs="Calibri"/>
                      <w:color w:val="000000"/>
                      <w:sz w:val="22"/>
                      <w:szCs w:val="22"/>
                    </w:rPr>
                  </w:rPrChange>
                </w:rPr>
                <w:t>19</w:t>
              </w:r>
            </w:ins>
          </w:p>
        </w:tc>
      </w:tr>
      <w:tr w:rsidR="00422C67" w:rsidRPr="00124329" w14:paraId="203C9C59" w14:textId="77777777" w:rsidTr="00D70E96">
        <w:trPr>
          <w:trHeight w:val="288"/>
          <w:ins w:id="361" w:author="Mubiyarto Wibisono" w:date="2025-09-05T04:23:00Z"/>
        </w:trPr>
        <w:tc>
          <w:tcPr>
            <w:tcW w:w="939" w:type="dxa"/>
            <w:vMerge/>
            <w:vAlign w:val="center"/>
          </w:tcPr>
          <w:p w14:paraId="0C169C09" w14:textId="77777777" w:rsidR="00422C67" w:rsidRPr="00EB7A4E" w:rsidRDefault="00422C67" w:rsidP="00422C67">
            <w:pPr>
              <w:jc w:val="center"/>
              <w:rPr>
                <w:ins w:id="362" w:author="Mubiyarto Wibisono" w:date="2025-09-05T04:23:00Z" w16du:dateUtc="2025-09-04T21:23:00Z"/>
                <w:rFonts w:ascii="Arial" w:hAnsi="Arial" w:cs="Arial"/>
                <w:color w:val="000000"/>
                <w:sz w:val="20"/>
                <w:szCs w:val="20"/>
              </w:rPr>
            </w:pPr>
          </w:p>
        </w:tc>
        <w:tc>
          <w:tcPr>
            <w:tcW w:w="1441" w:type="dxa"/>
            <w:noWrap/>
            <w:vAlign w:val="bottom"/>
          </w:tcPr>
          <w:p w14:paraId="5A6CC961" w14:textId="6A0F9C92" w:rsidR="00422C67" w:rsidRPr="00EB7A4E" w:rsidRDefault="00422C67" w:rsidP="00422C67">
            <w:pPr>
              <w:rPr>
                <w:ins w:id="363" w:author="Mubiyarto Wibisono" w:date="2025-09-05T04:23:00Z" w16du:dateUtc="2025-09-04T21:23:00Z"/>
                <w:rFonts w:ascii="Arial" w:hAnsi="Arial" w:cs="Arial"/>
                <w:color w:val="000000"/>
                <w:sz w:val="20"/>
                <w:szCs w:val="20"/>
              </w:rPr>
            </w:pPr>
            <w:ins w:id="364" w:author="Mubiyarto Wibisono" w:date="2025-09-05T10:51:00Z" w16du:dateUtc="2025-09-05T03:51:00Z">
              <w:r w:rsidRPr="00124329">
                <w:rPr>
                  <w:rFonts w:ascii="Arial" w:hAnsi="Arial" w:cs="Arial"/>
                  <w:color w:val="000000"/>
                  <w:sz w:val="20"/>
                  <w:szCs w:val="20"/>
                  <w:rPrChange w:id="365" w:author="Ahmad Rafif" w:date="2025-09-08T04:51:00Z" w16du:dateUtc="2025-09-07T21:51:00Z">
                    <w:rPr>
                      <w:rFonts w:ascii="Calibri" w:hAnsi="Calibri" w:cs="Calibri"/>
                      <w:color w:val="000000"/>
                      <w:sz w:val="22"/>
                      <w:szCs w:val="22"/>
                    </w:rPr>
                  </w:rPrChange>
                </w:rPr>
                <w:t>1.4.3</w:t>
              </w:r>
            </w:ins>
          </w:p>
        </w:tc>
        <w:tc>
          <w:tcPr>
            <w:tcW w:w="7046" w:type="dxa"/>
            <w:noWrap/>
            <w:vAlign w:val="bottom"/>
          </w:tcPr>
          <w:p w14:paraId="1A766C5A" w14:textId="54059BA9" w:rsidR="00422C67" w:rsidRPr="00EB7A4E" w:rsidRDefault="00422C67" w:rsidP="00422C67">
            <w:pPr>
              <w:rPr>
                <w:ins w:id="366" w:author="Mubiyarto Wibisono" w:date="2025-09-05T04:23:00Z" w16du:dateUtc="2025-09-04T21:23:00Z"/>
                <w:rFonts w:ascii="Arial" w:hAnsi="Arial" w:cs="Arial"/>
                <w:color w:val="000000"/>
                <w:sz w:val="20"/>
                <w:szCs w:val="20"/>
              </w:rPr>
            </w:pPr>
            <w:ins w:id="367" w:author="Mubiyarto Wibisono" w:date="2025-09-05T10:51:00Z" w16du:dateUtc="2025-09-05T03:51:00Z">
              <w:r w:rsidRPr="00124329">
                <w:rPr>
                  <w:rFonts w:ascii="Arial" w:hAnsi="Arial" w:cs="Arial"/>
                  <w:color w:val="000000"/>
                  <w:sz w:val="20"/>
                  <w:szCs w:val="20"/>
                  <w:rPrChange w:id="368" w:author="Ahmad Rafif" w:date="2025-09-08T04:51:00Z" w16du:dateUtc="2025-09-07T21:51:00Z">
                    <w:rPr>
                      <w:rFonts w:ascii="Calibri" w:hAnsi="Calibri" w:cs="Calibri"/>
                      <w:color w:val="000000"/>
                      <w:sz w:val="22"/>
                      <w:szCs w:val="22"/>
                    </w:rPr>
                  </w:rPrChange>
                </w:rPr>
                <w:t>Success Outcome</w:t>
              </w:r>
            </w:ins>
          </w:p>
        </w:tc>
        <w:tc>
          <w:tcPr>
            <w:tcW w:w="862" w:type="dxa"/>
            <w:noWrap/>
            <w:vAlign w:val="bottom"/>
          </w:tcPr>
          <w:p w14:paraId="4C277191" w14:textId="6588C3AC" w:rsidR="00422C67" w:rsidRPr="00EB7A4E" w:rsidRDefault="00422C67" w:rsidP="00422C67">
            <w:pPr>
              <w:jc w:val="center"/>
              <w:rPr>
                <w:ins w:id="369" w:author="Mubiyarto Wibisono" w:date="2025-09-05T04:23:00Z" w16du:dateUtc="2025-09-04T21:23:00Z"/>
                <w:rFonts w:ascii="Arial" w:hAnsi="Arial" w:cs="Arial"/>
                <w:color w:val="000000"/>
                <w:sz w:val="20"/>
                <w:szCs w:val="20"/>
              </w:rPr>
            </w:pPr>
            <w:ins w:id="370" w:author="Mubiyarto Wibisono" w:date="2025-09-05T10:51:00Z" w16du:dateUtc="2025-09-05T03:51:00Z">
              <w:r w:rsidRPr="00124329">
                <w:rPr>
                  <w:rFonts w:ascii="Arial" w:hAnsi="Arial" w:cs="Arial"/>
                  <w:color w:val="000000"/>
                  <w:sz w:val="20"/>
                  <w:szCs w:val="20"/>
                  <w:rPrChange w:id="371" w:author="Ahmad Rafif" w:date="2025-09-08T04:51:00Z" w16du:dateUtc="2025-09-07T21:51:00Z">
                    <w:rPr>
                      <w:rFonts w:ascii="Calibri" w:hAnsi="Calibri" w:cs="Calibri"/>
                      <w:color w:val="000000"/>
                      <w:sz w:val="22"/>
                      <w:szCs w:val="22"/>
                    </w:rPr>
                  </w:rPrChange>
                </w:rPr>
                <w:t>19</w:t>
              </w:r>
            </w:ins>
          </w:p>
        </w:tc>
      </w:tr>
      <w:tr w:rsidR="00422C67" w:rsidRPr="00124329" w14:paraId="41D031DC" w14:textId="77777777" w:rsidTr="00D70E96">
        <w:trPr>
          <w:trHeight w:val="288"/>
          <w:ins w:id="372" w:author="Mubiyarto Wibisono" w:date="2025-09-05T04:24:00Z"/>
        </w:trPr>
        <w:tc>
          <w:tcPr>
            <w:tcW w:w="939" w:type="dxa"/>
            <w:vMerge/>
            <w:vAlign w:val="center"/>
          </w:tcPr>
          <w:p w14:paraId="73A04790" w14:textId="77777777" w:rsidR="00422C67" w:rsidRPr="00EB7A4E" w:rsidRDefault="00422C67" w:rsidP="00422C67">
            <w:pPr>
              <w:jc w:val="center"/>
              <w:rPr>
                <w:ins w:id="373" w:author="Mubiyarto Wibisono" w:date="2025-09-05T04:24:00Z" w16du:dateUtc="2025-09-04T21:24:00Z"/>
                <w:rFonts w:ascii="Arial" w:hAnsi="Arial" w:cs="Arial"/>
                <w:color w:val="000000"/>
                <w:sz w:val="20"/>
                <w:szCs w:val="20"/>
              </w:rPr>
            </w:pPr>
          </w:p>
        </w:tc>
        <w:tc>
          <w:tcPr>
            <w:tcW w:w="1441" w:type="dxa"/>
            <w:noWrap/>
            <w:vAlign w:val="bottom"/>
          </w:tcPr>
          <w:p w14:paraId="66E656E5" w14:textId="6286EDD2" w:rsidR="00422C67" w:rsidRPr="00EB7A4E" w:rsidRDefault="00422C67" w:rsidP="00422C67">
            <w:pPr>
              <w:rPr>
                <w:ins w:id="374" w:author="Mubiyarto Wibisono" w:date="2025-09-05T04:24:00Z" w16du:dateUtc="2025-09-04T21:24:00Z"/>
                <w:rFonts w:ascii="Arial" w:hAnsi="Arial" w:cs="Arial"/>
                <w:color w:val="000000"/>
                <w:sz w:val="20"/>
                <w:szCs w:val="20"/>
              </w:rPr>
            </w:pPr>
            <w:ins w:id="375" w:author="Mubiyarto Wibisono" w:date="2025-09-05T10:51:00Z" w16du:dateUtc="2025-09-05T03:51:00Z">
              <w:r w:rsidRPr="00124329">
                <w:rPr>
                  <w:rFonts w:ascii="Arial" w:hAnsi="Arial" w:cs="Arial"/>
                  <w:color w:val="000000"/>
                  <w:sz w:val="20"/>
                  <w:szCs w:val="20"/>
                  <w:rPrChange w:id="376" w:author="Ahmad Rafif" w:date="2025-09-08T04:51:00Z" w16du:dateUtc="2025-09-07T21:51:00Z">
                    <w:rPr>
                      <w:rFonts w:ascii="Calibri" w:hAnsi="Calibri" w:cs="Calibri"/>
                      <w:color w:val="000000"/>
                      <w:sz w:val="22"/>
                      <w:szCs w:val="22"/>
                    </w:rPr>
                  </w:rPrChange>
                </w:rPr>
                <w:t>1.4.4</w:t>
              </w:r>
            </w:ins>
          </w:p>
        </w:tc>
        <w:tc>
          <w:tcPr>
            <w:tcW w:w="7046" w:type="dxa"/>
            <w:noWrap/>
            <w:vAlign w:val="bottom"/>
          </w:tcPr>
          <w:p w14:paraId="2DA08B80" w14:textId="5D48BFBE" w:rsidR="00422C67" w:rsidRPr="00EB7A4E" w:rsidRDefault="00422C67" w:rsidP="00422C67">
            <w:pPr>
              <w:rPr>
                <w:ins w:id="377" w:author="Mubiyarto Wibisono" w:date="2025-09-05T04:24:00Z" w16du:dateUtc="2025-09-04T21:24:00Z"/>
                <w:rFonts w:ascii="Arial" w:hAnsi="Arial" w:cs="Arial"/>
                <w:color w:val="000000"/>
                <w:sz w:val="20"/>
                <w:szCs w:val="20"/>
              </w:rPr>
            </w:pPr>
            <w:ins w:id="378" w:author="Mubiyarto Wibisono" w:date="2025-09-05T10:51:00Z" w16du:dateUtc="2025-09-05T03:51:00Z">
              <w:r w:rsidRPr="00124329">
                <w:rPr>
                  <w:rFonts w:ascii="Arial" w:hAnsi="Arial" w:cs="Arial"/>
                  <w:color w:val="000000"/>
                  <w:sz w:val="20"/>
                  <w:szCs w:val="20"/>
                  <w:rPrChange w:id="379"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03146E18" w14:textId="0F66B1FF" w:rsidR="00422C67" w:rsidRPr="00EB7A4E" w:rsidRDefault="00422C67" w:rsidP="00422C67">
            <w:pPr>
              <w:jc w:val="center"/>
              <w:rPr>
                <w:ins w:id="380" w:author="Mubiyarto Wibisono" w:date="2025-09-05T04:24:00Z" w16du:dateUtc="2025-09-04T21:24:00Z"/>
                <w:rFonts w:ascii="Arial" w:hAnsi="Arial" w:cs="Arial"/>
                <w:color w:val="000000"/>
                <w:sz w:val="20"/>
                <w:szCs w:val="20"/>
              </w:rPr>
            </w:pPr>
            <w:ins w:id="381" w:author="Mubiyarto Wibisono" w:date="2025-09-05T10:51:00Z" w16du:dateUtc="2025-09-05T03:51:00Z">
              <w:r w:rsidRPr="00124329">
                <w:rPr>
                  <w:rFonts w:ascii="Arial" w:hAnsi="Arial" w:cs="Arial"/>
                  <w:color w:val="000000"/>
                  <w:sz w:val="20"/>
                  <w:szCs w:val="20"/>
                  <w:rPrChange w:id="382" w:author="Ahmad Rafif" w:date="2025-09-08T04:51:00Z" w16du:dateUtc="2025-09-07T21:51:00Z">
                    <w:rPr>
                      <w:rFonts w:ascii="Calibri" w:hAnsi="Calibri" w:cs="Calibri"/>
                      <w:color w:val="000000"/>
                      <w:sz w:val="22"/>
                      <w:szCs w:val="22"/>
                    </w:rPr>
                  </w:rPrChange>
                </w:rPr>
                <w:t>20</w:t>
              </w:r>
            </w:ins>
          </w:p>
        </w:tc>
      </w:tr>
      <w:tr w:rsidR="00422C67" w:rsidRPr="00124329" w14:paraId="20EDF3C5" w14:textId="77777777" w:rsidTr="00D70E96">
        <w:trPr>
          <w:trHeight w:val="288"/>
          <w:ins w:id="383" w:author="Mubiyarto Wibisono" w:date="2025-09-05T04:24:00Z"/>
        </w:trPr>
        <w:tc>
          <w:tcPr>
            <w:tcW w:w="939" w:type="dxa"/>
            <w:vMerge/>
            <w:vAlign w:val="center"/>
          </w:tcPr>
          <w:p w14:paraId="5715A579" w14:textId="77777777" w:rsidR="00422C67" w:rsidRPr="00EB7A4E" w:rsidRDefault="00422C67" w:rsidP="00422C67">
            <w:pPr>
              <w:jc w:val="center"/>
              <w:rPr>
                <w:ins w:id="384" w:author="Mubiyarto Wibisono" w:date="2025-09-05T04:24:00Z" w16du:dateUtc="2025-09-04T21:24:00Z"/>
                <w:rFonts w:ascii="Arial" w:hAnsi="Arial" w:cs="Arial"/>
                <w:color w:val="000000"/>
                <w:sz w:val="20"/>
                <w:szCs w:val="20"/>
              </w:rPr>
            </w:pPr>
          </w:p>
        </w:tc>
        <w:tc>
          <w:tcPr>
            <w:tcW w:w="1441" w:type="dxa"/>
            <w:noWrap/>
            <w:vAlign w:val="bottom"/>
          </w:tcPr>
          <w:p w14:paraId="7479EFDE" w14:textId="01B9EF4C" w:rsidR="00422C67" w:rsidRPr="00EB7A4E" w:rsidRDefault="00422C67" w:rsidP="00422C67">
            <w:pPr>
              <w:rPr>
                <w:ins w:id="385" w:author="Mubiyarto Wibisono" w:date="2025-09-05T04:24:00Z" w16du:dateUtc="2025-09-04T21:24:00Z"/>
                <w:rFonts w:ascii="Arial" w:hAnsi="Arial" w:cs="Arial"/>
                <w:color w:val="000000"/>
                <w:sz w:val="20"/>
                <w:szCs w:val="20"/>
              </w:rPr>
            </w:pPr>
            <w:ins w:id="386" w:author="Mubiyarto Wibisono" w:date="2025-09-05T10:51:00Z" w16du:dateUtc="2025-09-05T03:51:00Z">
              <w:r w:rsidRPr="00124329">
                <w:rPr>
                  <w:rFonts w:ascii="Arial" w:hAnsi="Arial" w:cs="Arial"/>
                  <w:color w:val="000000"/>
                  <w:sz w:val="20"/>
                  <w:szCs w:val="20"/>
                  <w:rPrChange w:id="387" w:author="Ahmad Rafif" w:date="2025-09-08T04:51:00Z" w16du:dateUtc="2025-09-07T21:51:00Z">
                    <w:rPr>
                      <w:rFonts w:ascii="Calibri" w:hAnsi="Calibri" w:cs="Calibri"/>
                      <w:color w:val="000000"/>
                      <w:sz w:val="22"/>
                      <w:szCs w:val="22"/>
                    </w:rPr>
                  </w:rPrChange>
                </w:rPr>
                <w:t>1.5</w:t>
              </w:r>
            </w:ins>
          </w:p>
        </w:tc>
        <w:tc>
          <w:tcPr>
            <w:tcW w:w="7046" w:type="dxa"/>
            <w:noWrap/>
            <w:vAlign w:val="bottom"/>
          </w:tcPr>
          <w:p w14:paraId="04F3FA7C" w14:textId="79C6875A" w:rsidR="00422C67" w:rsidRPr="00EB7A4E" w:rsidRDefault="00422C67" w:rsidP="00422C67">
            <w:pPr>
              <w:rPr>
                <w:ins w:id="388" w:author="Mubiyarto Wibisono" w:date="2025-09-05T04:24:00Z" w16du:dateUtc="2025-09-04T21:24:00Z"/>
                <w:rFonts w:ascii="Arial" w:hAnsi="Arial" w:cs="Arial"/>
                <w:color w:val="000000"/>
                <w:sz w:val="20"/>
                <w:szCs w:val="20"/>
              </w:rPr>
            </w:pPr>
            <w:ins w:id="389" w:author="Mubiyarto Wibisono" w:date="2025-09-05T10:51:00Z" w16du:dateUtc="2025-09-05T03:51:00Z">
              <w:r w:rsidRPr="00124329">
                <w:rPr>
                  <w:rFonts w:ascii="Arial" w:hAnsi="Arial" w:cs="Arial"/>
                  <w:color w:val="000000"/>
                  <w:sz w:val="20"/>
                  <w:szCs w:val="20"/>
                  <w:rPrChange w:id="390" w:author="Ahmad Rafif" w:date="2025-09-08T04:51:00Z" w16du:dateUtc="2025-09-07T21:51:00Z">
                    <w:rPr>
                      <w:rFonts w:ascii="Calibri" w:hAnsi="Calibri" w:cs="Calibri"/>
                      <w:color w:val="000000"/>
                      <w:sz w:val="22"/>
                      <w:szCs w:val="22"/>
                    </w:rPr>
                  </w:rPrChange>
                </w:rPr>
                <w:t>Validate Captcha Search using Vehicle Number or Notice Number</w:t>
              </w:r>
            </w:ins>
          </w:p>
        </w:tc>
        <w:tc>
          <w:tcPr>
            <w:tcW w:w="862" w:type="dxa"/>
            <w:noWrap/>
            <w:vAlign w:val="bottom"/>
          </w:tcPr>
          <w:p w14:paraId="1EDD0AA4" w14:textId="46435C72" w:rsidR="00422C67" w:rsidRPr="00EB7A4E" w:rsidRDefault="00422C67" w:rsidP="00422C67">
            <w:pPr>
              <w:jc w:val="center"/>
              <w:rPr>
                <w:ins w:id="391" w:author="Mubiyarto Wibisono" w:date="2025-09-05T04:24:00Z" w16du:dateUtc="2025-09-04T21:24:00Z"/>
                <w:rFonts w:ascii="Arial" w:hAnsi="Arial" w:cs="Arial"/>
                <w:color w:val="000000"/>
                <w:sz w:val="20"/>
                <w:szCs w:val="20"/>
              </w:rPr>
            </w:pPr>
            <w:ins w:id="392" w:author="Mubiyarto Wibisono" w:date="2025-09-05T10:51:00Z" w16du:dateUtc="2025-09-05T03:51:00Z">
              <w:r w:rsidRPr="00124329">
                <w:rPr>
                  <w:rFonts w:ascii="Arial" w:hAnsi="Arial" w:cs="Arial"/>
                  <w:color w:val="000000"/>
                  <w:sz w:val="20"/>
                  <w:szCs w:val="20"/>
                  <w:rPrChange w:id="393" w:author="Ahmad Rafif" w:date="2025-09-08T04:51:00Z" w16du:dateUtc="2025-09-07T21:51:00Z">
                    <w:rPr>
                      <w:rFonts w:ascii="Calibri" w:hAnsi="Calibri" w:cs="Calibri"/>
                      <w:color w:val="000000"/>
                      <w:sz w:val="22"/>
                      <w:szCs w:val="22"/>
                    </w:rPr>
                  </w:rPrChange>
                </w:rPr>
                <w:t>21</w:t>
              </w:r>
            </w:ins>
          </w:p>
        </w:tc>
      </w:tr>
      <w:tr w:rsidR="00422C67" w:rsidRPr="00124329" w14:paraId="2FEFD8ED" w14:textId="77777777" w:rsidTr="00D70E96">
        <w:trPr>
          <w:trHeight w:val="288"/>
          <w:ins w:id="394" w:author="Mubiyarto Wibisono" w:date="2025-09-05T04:24:00Z"/>
        </w:trPr>
        <w:tc>
          <w:tcPr>
            <w:tcW w:w="939" w:type="dxa"/>
            <w:vMerge/>
            <w:vAlign w:val="center"/>
          </w:tcPr>
          <w:p w14:paraId="664D0BAD" w14:textId="77777777" w:rsidR="00422C67" w:rsidRPr="00EB7A4E" w:rsidRDefault="00422C67" w:rsidP="00422C67">
            <w:pPr>
              <w:jc w:val="center"/>
              <w:rPr>
                <w:ins w:id="395" w:author="Mubiyarto Wibisono" w:date="2025-09-05T04:24:00Z" w16du:dateUtc="2025-09-04T21:24:00Z"/>
                <w:rFonts w:ascii="Arial" w:hAnsi="Arial" w:cs="Arial"/>
                <w:color w:val="000000"/>
                <w:sz w:val="20"/>
                <w:szCs w:val="20"/>
              </w:rPr>
            </w:pPr>
          </w:p>
        </w:tc>
        <w:tc>
          <w:tcPr>
            <w:tcW w:w="1441" w:type="dxa"/>
            <w:noWrap/>
            <w:vAlign w:val="bottom"/>
          </w:tcPr>
          <w:p w14:paraId="34C5DDAA" w14:textId="72872407" w:rsidR="00422C67" w:rsidRPr="00EB7A4E" w:rsidRDefault="00422C67" w:rsidP="00422C67">
            <w:pPr>
              <w:rPr>
                <w:ins w:id="396" w:author="Mubiyarto Wibisono" w:date="2025-09-05T04:24:00Z" w16du:dateUtc="2025-09-04T21:24:00Z"/>
                <w:rFonts w:ascii="Arial" w:hAnsi="Arial" w:cs="Arial"/>
                <w:color w:val="000000"/>
                <w:sz w:val="20"/>
                <w:szCs w:val="20"/>
              </w:rPr>
            </w:pPr>
            <w:ins w:id="397" w:author="Mubiyarto Wibisono" w:date="2025-09-05T10:51:00Z" w16du:dateUtc="2025-09-05T03:51:00Z">
              <w:r w:rsidRPr="00124329">
                <w:rPr>
                  <w:rFonts w:ascii="Arial" w:hAnsi="Arial" w:cs="Arial"/>
                  <w:color w:val="000000"/>
                  <w:sz w:val="20"/>
                  <w:szCs w:val="20"/>
                  <w:rPrChange w:id="398" w:author="Ahmad Rafif" w:date="2025-09-08T04:51:00Z" w16du:dateUtc="2025-09-07T21:51:00Z">
                    <w:rPr>
                      <w:rFonts w:ascii="Calibri" w:hAnsi="Calibri" w:cs="Calibri"/>
                      <w:color w:val="000000"/>
                      <w:sz w:val="22"/>
                      <w:szCs w:val="22"/>
                    </w:rPr>
                  </w:rPrChange>
                </w:rPr>
                <w:t>1.5.1</w:t>
              </w:r>
            </w:ins>
          </w:p>
        </w:tc>
        <w:tc>
          <w:tcPr>
            <w:tcW w:w="7046" w:type="dxa"/>
            <w:noWrap/>
            <w:vAlign w:val="bottom"/>
          </w:tcPr>
          <w:p w14:paraId="25D5993A" w14:textId="13C66509" w:rsidR="00422C67" w:rsidRPr="00EB7A4E" w:rsidRDefault="00422C67" w:rsidP="00422C67">
            <w:pPr>
              <w:rPr>
                <w:ins w:id="399" w:author="Mubiyarto Wibisono" w:date="2025-09-05T04:24:00Z" w16du:dateUtc="2025-09-04T21:24:00Z"/>
                <w:rFonts w:ascii="Arial" w:hAnsi="Arial" w:cs="Arial"/>
                <w:color w:val="000000"/>
                <w:sz w:val="20"/>
                <w:szCs w:val="20"/>
              </w:rPr>
            </w:pPr>
            <w:ins w:id="400" w:author="Mubiyarto Wibisono" w:date="2025-09-05T10:51:00Z" w16du:dateUtc="2025-09-05T03:51:00Z">
              <w:r w:rsidRPr="00124329">
                <w:rPr>
                  <w:rFonts w:ascii="Arial" w:hAnsi="Arial" w:cs="Arial"/>
                  <w:color w:val="000000"/>
                  <w:sz w:val="20"/>
                  <w:szCs w:val="20"/>
                  <w:rPrChange w:id="401" w:author="Ahmad Rafif" w:date="2025-09-08T04:51:00Z" w16du:dateUtc="2025-09-07T21:51:00Z">
                    <w:rPr>
                      <w:rFonts w:ascii="Calibri" w:hAnsi="Calibri" w:cs="Calibri"/>
                      <w:color w:val="000000"/>
                      <w:sz w:val="22"/>
                      <w:szCs w:val="22"/>
                    </w:rPr>
                  </w:rPrChange>
                </w:rPr>
                <w:t>Diagram Flow Image</w:t>
              </w:r>
            </w:ins>
          </w:p>
        </w:tc>
        <w:tc>
          <w:tcPr>
            <w:tcW w:w="862" w:type="dxa"/>
            <w:noWrap/>
            <w:vAlign w:val="bottom"/>
          </w:tcPr>
          <w:p w14:paraId="0E641114" w14:textId="5F5F3A30" w:rsidR="00422C67" w:rsidRPr="00EB7A4E" w:rsidRDefault="00422C67" w:rsidP="00422C67">
            <w:pPr>
              <w:jc w:val="center"/>
              <w:rPr>
                <w:ins w:id="402" w:author="Mubiyarto Wibisono" w:date="2025-09-05T04:24:00Z" w16du:dateUtc="2025-09-04T21:24:00Z"/>
                <w:rFonts w:ascii="Arial" w:hAnsi="Arial" w:cs="Arial"/>
                <w:color w:val="000000"/>
                <w:sz w:val="20"/>
                <w:szCs w:val="20"/>
              </w:rPr>
            </w:pPr>
            <w:ins w:id="403" w:author="Mubiyarto Wibisono" w:date="2025-09-05T10:51:00Z" w16du:dateUtc="2025-09-05T03:51:00Z">
              <w:r w:rsidRPr="00124329">
                <w:rPr>
                  <w:rFonts w:ascii="Arial" w:hAnsi="Arial" w:cs="Arial"/>
                  <w:color w:val="000000"/>
                  <w:sz w:val="20"/>
                  <w:szCs w:val="20"/>
                  <w:rPrChange w:id="404" w:author="Ahmad Rafif" w:date="2025-09-08T04:51:00Z" w16du:dateUtc="2025-09-07T21:51:00Z">
                    <w:rPr>
                      <w:rFonts w:ascii="Calibri" w:hAnsi="Calibri" w:cs="Calibri"/>
                      <w:color w:val="000000"/>
                      <w:sz w:val="22"/>
                      <w:szCs w:val="22"/>
                    </w:rPr>
                  </w:rPrChange>
                </w:rPr>
                <w:t>21</w:t>
              </w:r>
            </w:ins>
          </w:p>
        </w:tc>
      </w:tr>
      <w:tr w:rsidR="00422C67" w:rsidRPr="00124329" w14:paraId="5CB0DC38" w14:textId="77777777" w:rsidTr="00D70E96">
        <w:trPr>
          <w:trHeight w:val="288"/>
          <w:ins w:id="405" w:author="Mubiyarto Wibisono" w:date="2025-09-05T04:24:00Z"/>
        </w:trPr>
        <w:tc>
          <w:tcPr>
            <w:tcW w:w="939" w:type="dxa"/>
            <w:vMerge/>
            <w:vAlign w:val="center"/>
          </w:tcPr>
          <w:p w14:paraId="17259EB1" w14:textId="77777777" w:rsidR="00422C67" w:rsidRPr="00EB7A4E" w:rsidRDefault="00422C67" w:rsidP="00422C67">
            <w:pPr>
              <w:jc w:val="center"/>
              <w:rPr>
                <w:ins w:id="406" w:author="Mubiyarto Wibisono" w:date="2025-09-05T04:24:00Z" w16du:dateUtc="2025-09-04T21:24:00Z"/>
                <w:rFonts w:ascii="Arial" w:hAnsi="Arial" w:cs="Arial"/>
                <w:color w:val="000000"/>
                <w:sz w:val="20"/>
                <w:szCs w:val="20"/>
              </w:rPr>
            </w:pPr>
          </w:p>
        </w:tc>
        <w:tc>
          <w:tcPr>
            <w:tcW w:w="1441" w:type="dxa"/>
            <w:noWrap/>
            <w:vAlign w:val="bottom"/>
          </w:tcPr>
          <w:p w14:paraId="1945A360" w14:textId="6124D820" w:rsidR="00422C67" w:rsidRPr="00EB7A4E" w:rsidRDefault="00422C67" w:rsidP="00422C67">
            <w:pPr>
              <w:rPr>
                <w:ins w:id="407" w:author="Mubiyarto Wibisono" w:date="2025-09-05T04:24:00Z" w16du:dateUtc="2025-09-04T21:24:00Z"/>
                <w:rFonts w:ascii="Arial" w:hAnsi="Arial" w:cs="Arial"/>
                <w:color w:val="000000"/>
                <w:sz w:val="20"/>
                <w:szCs w:val="20"/>
              </w:rPr>
            </w:pPr>
            <w:ins w:id="408" w:author="Mubiyarto Wibisono" w:date="2025-09-05T10:51:00Z" w16du:dateUtc="2025-09-05T03:51:00Z">
              <w:r w:rsidRPr="00124329">
                <w:rPr>
                  <w:rFonts w:ascii="Arial" w:hAnsi="Arial" w:cs="Arial"/>
                  <w:color w:val="000000"/>
                  <w:sz w:val="20"/>
                  <w:szCs w:val="20"/>
                  <w:rPrChange w:id="409" w:author="Ahmad Rafif" w:date="2025-09-08T04:51:00Z" w16du:dateUtc="2025-09-07T21:51:00Z">
                    <w:rPr>
                      <w:rFonts w:ascii="Calibri" w:hAnsi="Calibri" w:cs="Calibri"/>
                      <w:color w:val="000000"/>
                      <w:sz w:val="22"/>
                      <w:szCs w:val="22"/>
                    </w:rPr>
                  </w:rPrChange>
                </w:rPr>
                <w:t>1.5.2</w:t>
              </w:r>
            </w:ins>
          </w:p>
        </w:tc>
        <w:tc>
          <w:tcPr>
            <w:tcW w:w="7046" w:type="dxa"/>
            <w:noWrap/>
            <w:vAlign w:val="bottom"/>
          </w:tcPr>
          <w:p w14:paraId="1F9960C2" w14:textId="34959FEC" w:rsidR="00422C67" w:rsidRPr="00EB7A4E" w:rsidRDefault="00422C67" w:rsidP="00422C67">
            <w:pPr>
              <w:rPr>
                <w:ins w:id="410" w:author="Mubiyarto Wibisono" w:date="2025-09-05T04:24:00Z" w16du:dateUtc="2025-09-04T21:24:00Z"/>
                <w:rFonts w:ascii="Arial" w:hAnsi="Arial" w:cs="Arial"/>
                <w:color w:val="000000"/>
                <w:sz w:val="20"/>
                <w:szCs w:val="20"/>
              </w:rPr>
            </w:pPr>
            <w:ins w:id="411" w:author="Mubiyarto Wibisono" w:date="2025-09-05T10:51:00Z" w16du:dateUtc="2025-09-05T03:51:00Z">
              <w:r w:rsidRPr="00124329">
                <w:rPr>
                  <w:rFonts w:ascii="Arial" w:hAnsi="Arial" w:cs="Arial"/>
                  <w:color w:val="000000"/>
                  <w:sz w:val="20"/>
                  <w:szCs w:val="20"/>
                  <w:rPrChange w:id="412" w:author="Ahmad Rafif" w:date="2025-09-08T04:51:00Z" w16du:dateUtc="2025-09-07T21:51:00Z">
                    <w:rPr>
                      <w:rFonts w:ascii="Calibri" w:hAnsi="Calibri" w:cs="Calibri"/>
                      <w:color w:val="000000"/>
                      <w:sz w:val="22"/>
                      <w:szCs w:val="22"/>
                    </w:rPr>
                  </w:rPrChange>
                </w:rPr>
                <w:t>API Specification</w:t>
              </w:r>
            </w:ins>
          </w:p>
        </w:tc>
        <w:tc>
          <w:tcPr>
            <w:tcW w:w="862" w:type="dxa"/>
            <w:noWrap/>
            <w:vAlign w:val="bottom"/>
          </w:tcPr>
          <w:p w14:paraId="5A21C5DF" w14:textId="05740228" w:rsidR="00422C67" w:rsidRPr="00EB7A4E" w:rsidRDefault="00422C67" w:rsidP="00422C67">
            <w:pPr>
              <w:jc w:val="center"/>
              <w:rPr>
                <w:ins w:id="413" w:author="Mubiyarto Wibisono" w:date="2025-09-05T04:24:00Z" w16du:dateUtc="2025-09-04T21:24:00Z"/>
                <w:rFonts w:ascii="Arial" w:hAnsi="Arial" w:cs="Arial"/>
                <w:color w:val="000000"/>
                <w:sz w:val="20"/>
                <w:szCs w:val="20"/>
              </w:rPr>
            </w:pPr>
            <w:ins w:id="414" w:author="Mubiyarto Wibisono" w:date="2025-09-05T10:51:00Z" w16du:dateUtc="2025-09-05T03:51:00Z">
              <w:r w:rsidRPr="00124329">
                <w:rPr>
                  <w:rFonts w:ascii="Arial" w:hAnsi="Arial" w:cs="Arial"/>
                  <w:color w:val="000000"/>
                  <w:sz w:val="20"/>
                  <w:szCs w:val="20"/>
                  <w:rPrChange w:id="415" w:author="Ahmad Rafif" w:date="2025-09-08T04:51:00Z" w16du:dateUtc="2025-09-07T21:51:00Z">
                    <w:rPr>
                      <w:rFonts w:ascii="Calibri" w:hAnsi="Calibri" w:cs="Calibri"/>
                      <w:color w:val="000000"/>
                      <w:sz w:val="22"/>
                      <w:szCs w:val="22"/>
                    </w:rPr>
                  </w:rPrChange>
                </w:rPr>
                <w:t>22</w:t>
              </w:r>
            </w:ins>
          </w:p>
        </w:tc>
      </w:tr>
      <w:tr w:rsidR="00422C67" w:rsidRPr="00124329" w14:paraId="3451634A" w14:textId="77777777" w:rsidTr="00D70E96">
        <w:trPr>
          <w:trHeight w:val="288"/>
          <w:ins w:id="416" w:author="Mubiyarto Wibisono" w:date="2025-09-05T04:24:00Z"/>
        </w:trPr>
        <w:tc>
          <w:tcPr>
            <w:tcW w:w="939" w:type="dxa"/>
            <w:vMerge/>
            <w:vAlign w:val="center"/>
          </w:tcPr>
          <w:p w14:paraId="4552658D" w14:textId="77777777" w:rsidR="00422C67" w:rsidRPr="00EB7A4E" w:rsidRDefault="00422C67" w:rsidP="00422C67">
            <w:pPr>
              <w:jc w:val="center"/>
              <w:rPr>
                <w:ins w:id="417" w:author="Mubiyarto Wibisono" w:date="2025-09-05T04:24:00Z" w16du:dateUtc="2025-09-04T21:24:00Z"/>
                <w:rFonts w:ascii="Arial" w:hAnsi="Arial" w:cs="Arial"/>
                <w:color w:val="000000"/>
                <w:sz w:val="20"/>
                <w:szCs w:val="20"/>
              </w:rPr>
            </w:pPr>
          </w:p>
        </w:tc>
        <w:tc>
          <w:tcPr>
            <w:tcW w:w="1441" w:type="dxa"/>
            <w:noWrap/>
            <w:vAlign w:val="bottom"/>
          </w:tcPr>
          <w:p w14:paraId="050EB62E" w14:textId="20667656" w:rsidR="00422C67" w:rsidRPr="00EB7A4E" w:rsidRDefault="00422C67" w:rsidP="00422C67">
            <w:pPr>
              <w:rPr>
                <w:ins w:id="418" w:author="Mubiyarto Wibisono" w:date="2025-09-05T04:24:00Z" w16du:dateUtc="2025-09-04T21:24:00Z"/>
                <w:rFonts w:ascii="Arial" w:hAnsi="Arial" w:cs="Arial"/>
                <w:color w:val="000000"/>
                <w:sz w:val="20"/>
                <w:szCs w:val="20"/>
              </w:rPr>
            </w:pPr>
            <w:ins w:id="419" w:author="Mubiyarto Wibisono" w:date="2025-09-05T10:51:00Z" w16du:dateUtc="2025-09-05T03:51:00Z">
              <w:r w:rsidRPr="00124329">
                <w:rPr>
                  <w:rFonts w:ascii="Arial" w:hAnsi="Arial" w:cs="Arial"/>
                  <w:color w:val="000000"/>
                  <w:sz w:val="20"/>
                  <w:szCs w:val="20"/>
                  <w:rPrChange w:id="420" w:author="Ahmad Rafif" w:date="2025-09-08T04:51:00Z" w16du:dateUtc="2025-09-07T21:51:00Z">
                    <w:rPr>
                      <w:rFonts w:ascii="Calibri" w:hAnsi="Calibri" w:cs="Calibri"/>
                      <w:color w:val="000000"/>
                      <w:sz w:val="22"/>
                      <w:szCs w:val="22"/>
                    </w:rPr>
                  </w:rPrChange>
                </w:rPr>
                <w:t>1.5.2.1</w:t>
              </w:r>
            </w:ins>
          </w:p>
        </w:tc>
        <w:tc>
          <w:tcPr>
            <w:tcW w:w="7046" w:type="dxa"/>
            <w:noWrap/>
            <w:vAlign w:val="bottom"/>
          </w:tcPr>
          <w:p w14:paraId="206FC207" w14:textId="60623BD7" w:rsidR="00422C67" w:rsidRPr="00EB7A4E" w:rsidRDefault="00422C67" w:rsidP="00422C67">
            <w:pPr>
              <w:rPr>
                <w:ins w:id="421" w:author="Mubiyarto Wibisono" w:date="2025-09-05T04:24:00Z" w16du:dateUtc="2025-09-04T21:24:00Z"/>
                <w:rFonts w:ascii="Arial" w:hAnsi="Arial" w:cs="Arial"/>
                <w:color w:val="000000"/>
                <w:sz w:val="20"/>
                <w:szCs w:val="20"/>
              </w:rPr>
            </w:pPr>
            <w:ins w:id="422" w:author="Mubiyarto Wibisono" w:date="2025-09-05T10:51:00Z" w16du:dateUtc="2025-09-05T03:51:00Z">
              <w:r w:rsidRPr="00124329">
                <w:rPr>
                  <w:rFonts w:ascii="Arial" w:hAnsi="Arial" w:cs="Arial"/>
                  <w:color w:val="000000"/>
                  <w:sz w:val="20"/>
                  <w:szCs w:val="20"/>
                  <w:rPrChange w:id="423" w:author="Ahmad Rafif" w:date="2025-09-08T04:51:00Z" w16du:dateUtc="2025-09-07T21:51:00Z">
                    <w:rPr>
                      <w:rFonts w:ascii="Calibri" w:hAnsi="Calibri" w:cs="Calibri"/>
                      <w:color w:val="000000"/>
                      <w:sz w:val="22"/>
                      <w:szCs w:val="22"/>
                    </w:rPr>
                  </w:rPrChange>
                </w:rPr>
                <w:t>API for eService</w:t>
              </w:r>
            </w:ins>
          </w:p>
        </w:tc>
        <w:tc>
          <w:tcPr>
            <w:tcW w:w="862" w:type="dxa"/>
            <w:noWrap/>
            <w:vAlign w:val="bottom"/>
          </w:tcPr>
          <w:p w14:paraId="7A734CAC" w14:textId="656BF710" w:rsidR="00422C67" w:rsidRPr="00EB7A4E" w:rsidRDefault="00422C67" w:rsidP="00422C67">
            <w:pPr>
              <w:jc w:val="center"/>
              <w:rPr>
                <w:ins w:id="424" w:author="Mubiyarto Wibisono" w:date="2025-09-05T04:24:00Z" w16du:dateUtc="2025-09-04T21:24:00Z"/>
                <w:rFonts w:ascii="Arial" w:hAnsi="Arial" w:cs="Arial"/>
                <w:color w:val="000000"/>
                <w:sz w:val="20"/>
                <w:szCs w:val="20"/>
              </w:rPr>
            </w:pPr>
            <w:ins w:id="425" w:author="Mubiyarto Wibisono" w:date="2025-09-05T10:51:00Z" w16du:dateUtc="2025-09-05T03:51:00Z">
              <w:r w:rsidRPr="00124329">
                <w:rPr>
                  <w:rFonts w:ascii="Arial" w:hAnsi="Arial" w:cs="Arial"/>
                  <w:color w:val="000000"/>
                  <w:sz w:val="20"/>
                  <w:szCs w:val="20"/>
                  <w:rPrChange w:id="426" w:author="Ahmad Rafif" w:date="2025-09-08T04:51:00Z" w16du:dateUtc="2025-09-07T21:51:00Z">
                    <w:rPr>
                      <w:rFonts w:ascii="Calibri" w:hAnsi="Calibri" w:cs="Calibri"/>
                      <w:color w:val="000000"/>
                      <w:sz w:val="22"/>
                      <w:szCs w:val="22"/>
                    </w:rPr>
                  </w:rPrChange>
                </w:rPr>
                <w:t>22</w:t>
              </w:r>
            </w:ins>
          </w:p>
        </w:tc>
      </w:tr>
      <w:tr w:rsidR="00422C67" w:rsidRPr="00124329" w14:paraId="2D308E52" w14:textId="77777777" w:rsidTr="00662C26">
        <w:trPr>
          <w:trHeight w:val="288"/>
          <w:ins w:id="427" w:author="Mubiyarto Wibisono" w:date="2025-09-05T04:25:00Z"/>
        </w:trPr>
        <w:tc>
          <w:tcPr>
            <w:tcW w:w="939" w:type="dxa"/>
            <w:vMerge/>
            <w:vAlign w:val="center"/>
          </w:tcPr>
          <w:p w14:paraId="10FAEDCC" w14:textId="77777777" w:rsidR="00422C67" w:rsidRPr="00EB7A4E" w:rsidRDefault="00422C67" w:rsidP="00422C67">
            <w:pPr>
              <w:jc w:val="center"/>
              <w:rPr>
                <w:ins w:id="428" w:author="Mubiyarto Wibisono" w:date="2025-09-05T04:25:00Z" w16du:dateUtc="2025-09-04T21:25:00Z"/>
                <w:rFonts w:ascii="Arial" w:hAnsi="Arial" w:cs="Arial"/>
                <w:color w:val="000000"/>
                <w:sz w:val="20"/>
                <w:szCs w:val="20"/>
              </w:rPr>
            </w:pPr>
          </w:p>
        </w:tc>
        <w:tc>
          <w:tcPr>
            <w:tcW w:w="1441" w:type="dxa"/>
            <w:noWrap/>
            <w:vAlign w:val="bottom"/>
          </w:tcPr>
          <w:p w14:paraId="058173F2" w14:textId="36321B85" w:rsidR="00422C67" w:rsidRPr="00124329" w:rsidRDefault="00422C67" w:rsidP="00422C67">
            <w:pPr>
              <w:rPr>
                <w:ins w:id="429" w:author="Mubiyarto Wibisono" w:date="2025-09-05T04:25:00Z" w16du:dateUtc="2025-09-04T21:25:00Z"/>
                <w:rFonts w:ascii="Arial" w:hAnsi="Arial" w:cs="Arial"/>
                <w:color w:val="000000"/>
                <w:sz w:val="20"/>
                <w:szCs w:val="20"/>
                <w:rPrChange w:id="430" w:author="Ahmad Rafif" w:date="2025-09-08T04:51:00Z" w16du:dateUtc="2025-09-07T21:51:00Z">
                  <w:rPr>
                    <w:ins w:id="431" w:author="Mubiyarto Wibisono" w:date="2025-09-05T04:25:00Z" w16du:dateUtc="2025-09-04T21:25:00Z"/>
                    <w:rFonts w:ascii="Calibri" w:hAnsi="Calibri" w:cs="Calibri"/>
                    <w:color w:val="000000"/>
                    <w:sz w:val="22"/>
                    <w:szCs w:val="22"/>
                  </w:rPr>
                </w:rPrChange>
              </w:rPr>
            </w:pPr>
            <w:ins w:id="432" w:author="Mubiyarto Wibisono" w:date="2025-09-05T10:51:00Z" w16du:dateUtc="2025-09-05T03:51:00Z">
              <w:r w:rsidRPr="00124329">
                <w:rPr>
                  <w:rFonts w:ascii="Arial" w:hAnsi="Arial" w:cs="Arial"/>
                  <w:color w:val="000000"/>
                  <w:sz w:val="20"/>
                  <w:szCs w:val="20"/>
                  <w:rPrChange w:id="433" w:author="Ahmad Rafif" w:date="2025-09-08T04:51:00Z" w16du:dateUtc="2025-09-07T21:51:00Z">
                    <w:rPr>
                      <w:rFonts w:ascii="Calibri" w:hAnsi="Calibri" w:cs="Calibri"/>
                      <w:color w:val="000000"/>
                      <w:sz w:val="22"/>
                      <w:szCs w:val="22"/>
                    </w:rPr>
                  </w:rPrChange>
                </w:rPr>
                <w:t>1.5.3</w:t>
              </w:r>
            </w:ins>
          </w:p>
        </w:tc>
        <w:tc>
          <w:tcPr>
            <w:tcW w:w="7046" w:type="dxa"/>
            <w:noWrap/>
            <w:vAlign w:val="bottom"/>
          </w:tcPr>
          <w:p w14:paraId="5249AD4E" w14:textId="007F32E9" w:rsidR="00422C67" w:rsidRPr="00124329" w:rsidRDefault="00422C67" w:rsidP="00422C67">
            <w:pPr>
              <w:rPr>
                <w:ins w:id="434" w:author="Mubiyarto Wibisono" w:date="2025-09-05T04:25:00Z" w16du:dateUtc="2025-09-04T21:25:00Z"/>
                <w:rFonts w:ascii="Arial" w:hAnsi="Arial" w:cs="Arial"/>
                <w:color w:val="000000"/>
                <w:sz w:val="20"/>
                <w:szCs w:val="20"/>
                <w:rPrChange w:id="435" w:author="Ahmad Rafif" w:date="2025-09-08T04:51:00Z" w16du:dateUtc="2025-09-07T21:51:00Z">
                  <w:rPr>
                    <w:ins w:id="436" w:author="Mubiyarto Wibisono" w:date="2025-09-05T04:25:00Z" w16du:dateUtc="2025-09-04T21:25:00Z"/>
                    <w:rFonts w:ascii="Calibri" w:hAnsi="Calibri" w:cs="Calibri"/>
                    <w:color w:val="000000"/>
                    <w:sz w:val="22"/>
                    <w:szCs w:val="22"/>
                  </w:rPr>
                </w:rPrChange>
              </w:rPr>
            </w:pPr>
            <w:ins w:id="437" w:author="Mubiyarto Wibisono" w:date="2025-09-05T10:51:00Z" w16du:dateUtc="2025-09-05T03:51:00Z">
              <w:r w:rsidRPr="00124329">
                <w:rPr>
                  <w:rFonts w:ascii="Arial" w:hAnsi="Arial" w:cs="Arial"/>
                  <w:color w:val="000000"/>
                  <w:sz w:val="20"/>
                  <w:szCs w:val="20"/>
                  <w:rPrChange w:id="438" w:author="Ahmad Rafif" w:date="2025-09-08T04:51:00Z" w16du:dateUtc="2025-09-07T21:51:00Z">
                    <w:rPr>
                      <w:rFonts w:ascii="Calibri" w:hAnsi="Calibri" w:cs="Calibri"/>
                      <w:color w:val="000000"/>
                      <w:sz w:val="22"/>
                      <w:szCs w:val="22"/>
                    </w:rPr>
                  </w:rPrChange>
                </w:rPr>
                <w:t>Success Outcome</w:t>
              </w:r>
            </w:ins>
          </w:p>
        </w:tc>
        <w:tc>
          <w:tcPr>
            <w:tcW w:w="862" w:type="dxa"/>
            <w:noWrap/>
            <w:vAlign w:val="bottom"/>
          </w:tcPr>
          <w:p w14:paraId="6F8A717C" w14:textId="26694123" w:rsidR="00422C67" w:rsidRPr="00124329" w:rsidRDefault="00422C67" w:rsidP="00422C67">
            <w:pPr>
              <w:jc w:val="center"/>
              <w:rPr>
                <w:ins w:id="439" w:author="Mubiyarto Wibisono" w:date="2025-09-05T04:25:00Z" w16du:dateUtc="2025-09-04T21:25:00Z"/>
                <w:rFonts w:ascii="Arial" w:hAnsi="Arial" w:cs="Arial"/>
                <w:color w:val="000000"/>
                <w:sz w:val="20"/>
                <w:szCs w:val="20"/>
                <w:rPrChange w:id="440" w:author="Ahmad Rafif" w:date="2025-09-08T04:51:00Z" w16du:dateUtc="2025-09-07T21:51:00Z">
                  <w:rPr>
                    <w:ins w:id="441" w:author="Mubiyarto Wibisono" w:date="2025-09-05T04:25:00Z" w16du:dateUtc="2025-09-04T21:25:00Z"/>
                    <w:rFonts w:ascii="Calibri" w:hAnsi="Calibri" w:cs="Calibri"/>
                    <w:color w:val="000000"/>
                    <w:sz w:val="22"/>
                    <w:szCs w:val="22"/>
                  </w:rPr>
                </w:rPrChange>
              </w:rPr>
            </w:pPr>
            <w:ins w:id="442" w:author="Mubiyarto Wibisono" w:date="2025-09-05T10:51:00Z" w16du:dateUtc="2025-09-05T03:51:00Z">
              <w:r w:rsidRPr="00124329">
                <w:rPr>
                  <w:rFonts w:ascii="Arial" w:hAnsi="Arial" w:cs="Arial"/>
                  <w:color w:val="000000"/>
                  <w:sz w:val="20"/>
                  <w:szCs w:val="20"/>
                  <w:rPrChange w:id="443" w:author="Ahmad Rafif" w:date="2025-09-08T04:51:00Z" w16du:dateUtc="2025-09-07T21:51:00Z">
                    <w:rPr>
                      <w:rFonts w:ascii="Calibri" w:hAnsi="Calibri" w:cs="Calibri"/>
                      <w:color w:val="000000"/>
                      <w:sz w:val="22"/>
                      <w:szCs w:val="22"/>
                    </w:rPr>
                  </w:rPrChange>
                </w:rPr>
                <w:t>23</w:t>
              </w:r>
            </w:ins>
          </w:p>
        </w:tc>
      </w:tr>
      <w:tr w:rsidR="00422C67" w:rsidRPr="00124329" w14:paraId="7FA8318B" w14:textId="77777777" w:rsidTr="00662C26">
        <w:trPr>
          <w:trHeight w:val="288"/>
          <w:ins w:id="444" w:author="Mubiyarto Wibisono" w:date="2025-09-05T04:25:00Z"/>
        </w:trPr>
        <w:tc>
          <w:tcPr>
            <w:tcW w:w="939" w:type="dxa"/>
            <w:vMerge/>
            <w:vAlign w:val="center"/>
          </w:tcPr>
          <w:p w14:paraId="3D6F69E9" w14:textId="77777777" w:rsidR="00422C67" w:rsidRPr="00EB7A4E" w:rsidRDefault="00422C67" w:rsidP="00422C67">
            <w:pPr>
              <w:jc w:val="center"/>
              <w:rPr>
                <w:ins w:id="445" w:author="Mubiyarto Wibisono" w:date="2025-09-05T04:25:00Z" w16du:dateUtc="2025-09-04T21:25:00Z"/>
                <w:rFonts w:ascii="Arial" w:hAnsi="Arial" w:cs="Arial"/>
                <w:color w:val="000000"/>
                <w:sz w:val="20"/>
                <w:szCs w:val="20"/>
              </w:rPr>
            </w:pPr>
          </w:p>
        </w:tc>
        <w:tc>
          <w:tcPr>
            <w:tcW w:w="1441" w:type="dxa"/>
            <w:noWrap/>
            <w:vAlign w:val="bottom"/>
          </w:tcPr>
          <w:p w14:paraId="763EF7B8" w14:textId="77CE44E7" w:rsidR="00422C67" w:rsidRPr="00124329" w:rsidRDefault="00422C67" w:rsidP="00422C67">
            <w:pPr>
              <w:rPr>
                <w:ins w:id="446" w:author="Mubiyarto Wibisono" w:date="2025-09-05T04:25:00Z" w16du:dateUtc="2025-09-04T21:25:00Z"/>
                <w:rFonts w:ascii="Arial" w:hAnsi="Arial" w:cs="Arial"/>
                <w:color w:val="000000"/>
                <w:sz w:val="20"/>
                <w:szCs w:val="20"/>
                <w:rPrChange w:id="447" w:author="Ahmad Rafif" w:date="2025-09-08T04:51:00Z" w16du:dateUtc="2025-09-07T21:51:00Z">
                  <w:rPr>
                    <w:ins w:id="448" w:author="Mubiyarto Wibisono" w:date="2025-09-05T04:25:00Z" w16du:dateUtc="2025-09-04T21:25:00Z"/>
                    <w:rFonts w:ascii="Calibri" w:hAnsi="Calibri" w:cs="Calibri"/>
                    <w:color w:val="000000"/>
                    <w:sz w:val="22"/>
                    <w:szCs w:val="22"/>
                  </w:rPr>
                </w:rPrChange>
              </w:rPr>
            </w:pPr>
            <w:ins w:id="449" w:author="Mubiyarto Wibisono" w:date="2025-09-05T10:51:00Z" w16du:dateUtc="2025-09-05T03:51:00Z">
              <w:r w:rsidRPr="00124329">
                <w:rPr>
                  <w:rFonts w:ascii="Arial" w:hAnsi="Arial" w:cs="Arial"/>
                  <w:color w:val="000000"/>
                  <w:sz w:val="20"/>
                  <w:szCs w:val="20"/>
                  <w:rPrChange w:id="450" w:author="Ahmad Rafif" w:date="2025-09-08T04:51:00Z" w16du:dateUtc="2025-09-07T21:51:00Z">
                    <w:rPr>
                      <w:rFonts w:ascii="Calibri" w:hAnsi="Calibri" w:cs="Calibri"/>
                      <w:color w:val="000000"/>
                      <w:sz w:val="22"/>
                      <w:szCs w:val="22"/>
                    </w:rPr>
                  </w:rPrChange>
                </w:rPr>
                <w:t>1.5.4</w:t>
              </w:r>
            </w:ins>
          </w:p>
        </w:tc>
        <w:tc>
          <w:tcPr>
            <w:tcW w:w="7046" w:type="dxa"/>
            <w:noWrap/>
            <w:vAlign w:val="bottom"/>
          </w:tcPr>
          <w:p w14:paraId="68B23325" w14:textId="2325A375" w:rsidR="00422C67" w:rsidRPr="00124329" w:rsidRDefault="00422C67" w:rsidP="00422C67">
            <w:pPr>
              <w:rPr>
                <w:ins w:id="451" w:author="Mubiyarto Wibisono" w:date="2025-09-05T04:25:00Z" w16du:dateUtc="2025-09-04T21:25:00Z"/>
                <w:rFonts w:ascii="Arial" w:hAnsi="Arial" w:cs="Arial"/>
                <w:color w:val="000000"/>
                <w:sz w:val="20"/>
                <w:szCs w:val="20"/>
                <w:rPrChange w:id="452" w:author="Ahmad Rafif" w:date="2025-09-08T04:51:00Z" w16du:dateUtc="2025-09-07T21:51:00Z">
                  <w:rPr>
                    <w:ins w:id="453" w:author="Mubiyarto Wibisono" w:date="2025-09-05T04:25:00Z" w16du:dateUtc="2025-09-04T21:25:00Z"/>
                    <w:rFonts w:ascii="Calibri" w:hAnsi="Calibri" w:cs="Calibri"/>
                    <w:color w:val="000000"/>
                    <w:sz w:val="22"/>
                    <w:szCs w:val="22"/>
                  </w:rPr>
                </w:rPrChange>
              </w:rPr>
            </w:pPr>
            <w:ins w:id="454" w:author="Mubiyarto Wibisono" w:date="2025-09-05T10:51:00Z" w16du:dateUtc="2025-09-05T03:51:00Z">
              <w:r w:rsidRPr="00124329">
                <w:rPr>
                  <w:rFonts w:ascii="Arial" w:hAnsi="Arial" w:cs="Arial"/>
                  <w:color w:val="000000"/>
                  <w:sz w:val="20"/>
                  <w:szCs w:val="20"/>
                  <w:rPrChange w:id="455"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17610276" w14:textId="75BC0056" w:rsidR="00422C67" w:rsidRPr="00124329" w:rsidRDefault="00422C67" w:rsidP="00422C67">
            <w:pPr>
              <w:jc w:val="center"/>
              <w:rPr>
                <w:ins w:id="456" w:author="Mubiyarto Wibisono" w:date="2025-09-05T04:25:00Z" w16du:dateUtc="2025-09-04T21:25:00Z"/>
                <w:rFonts w:ascii="Arial" w:hAnsi="Arial" w:cs="Arial"/>
                <w:color w:val="000000"/>
                <w:sz w:val="20"/>
                <w:szCs w:val="20"/>
                <w:rPrChange w:id="457" w:author="Ahmad Rafif" w:date="2025-09-08T04:51:00Z" w16du:dateUtc="2025-09-07T21:51:00Z">
                  <w:rPr>
                    <w:ins w:id="458" w:author="Mubiyarto Wibisono" w:date="2025-09-05T04:25:00Z" w16du:dateUtc="2025-09-04T21:25:00Z"/>
                    <w:rFonts w:ascii="Calibri" w:hAnsi="Calibri" w:cs="Calibri"/>
                    <w:color w:val="000000"/>
                    <w:sz w:val="22"/>
                    <w:szCs w:val="22"/>
                  </w:rPr>
                </w:rPrChange>
              </w:rPr>
            </w:pPr>
            <w:ins w:id="459" w:author="Mubiyarto Wibisono" w:date="2025-09-05T10:51:00Z" w16du:dateUtc="2025-09-05T03:51:00Z">
              <w:r w:rsidRPr="00124329">
                <w:rPr>
                  <w:rFonts w:ascii="Arial" w:hAnsi="Arial" w:cs="Arial"/>
                  <w:color w:val="000000"/>
                  <w:sz w:val="20"/>
                  <w:szCs w:val="20"/>
                  <w:rPrChange w:id="460" w:author="Ahmad Rafif" w:date="2025-09-08T04:51:00Z" w16du:dateUtc="2025-09-07T21:51:00Z">
                    <w:rPr>
                      <w:rFonts w:ascii="Calibri" w:hAnsi="Calibri" w:cs="Calibri"/>
                      <w:color w:val="000000"/>
                      <w:sz w:val="22"/>
                      <w:szCs w:val="22"/>
                    </w:rPr>
                  </w:rPrChange>
                </w:rPr>
                <w:t>23</w:t>
              </w:r>
            </w:ins>
          </w:p>
        </w:tc>
      </w:tr>
      <w:tr w:rsidR="004C601F" w:rsidRPr="00124329" w14:paraId="75DEB81F" w14:textId="77777777" w:rsidTr="006E3CDA">
        <w:trPr>
          <w:trHeight w:val="288"/>
        </w:trPr>
        <w:tc>
          <w:tcPr>
            <w:tcW w:w="939" w:type="dxa"/>
            <w:vMerge w:val="restart"/>
            <w:noWrap/>
            <w:vAlign w:val="center"/>
            <w:hideMark/>
          </w:tcPr>
          <w:p w14:paraId="770AFA93" w14:textId="77777777"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2</w:t>
            </w:r>
          </w:p>
        </w:tc>
        <w:tc>
          <w:tcPr>
            <w:tcW w:w="8487" w:type="dxa"/>
            <w:gridSpan w:val="2"/>
            <w:noWrap/>
            <w:hideMark/>
          </w:tcPr>
          <w:p w14:paraId="7B3BDC86" w14:textId="77777777" w:rsidR="004C601F" w:rsidRPr="00EB7A4E" w:rsidRDefault="004C601F" w:rsidP="00686954">
            <w:pPr>
              <w:rPr>
                <w:rFonts w:ascii="Arial" w:hAnsi="Arial" w:cs="Arial"/>
                <w:color w:val="000000"/>
                <w:sz w:val="20"/>
                <w:szCs w:val="20"/>
              </w:rPr>
            </w:pPr>
            <w:r w:rsidRPr="00EB7A4E">
              <w:rPr>
                <w:rFonts w:ascii="Arial" w:hAnsi="Arial" w:cs="Arial"/>
                <w:color w:val="000000"/>
                <w:sz w:val="20"/>
                <w:szCs w:val="20"/>
              </w:rPr>
              <w:t>Send outstanding parking offence notices to the payment channels according to Payment Matrix</w:t>
            </w:r>
          </w:p>
        </w:tc>
        <w:tc>
          <w:tcPr>
            <w:tcW w:w="862" w:type="dxa"/>
            <w:noWrap/>
            <w:hideMark/>
          </w:tcPr>
          <w:p w14:paraId="4287FC16" w14:textId="35B1CAAA"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2</w:t>
            </w:r>
            <w:ins w:id="461" w:author="Mubiyarto Wibisono" w:date="2025-09-05T10:51:00Z" w16du:dateUtc="2025-09-05T03:51:00Z">
              <w:r w:rsidR="00422C67" w:rsidRPr="00EB7A4E">
                <w:rPr>
                  <w:rFonts w:ascii="Arial" w:hAnsi="Arial" w:cs="Arial"/>
                  <w:color w:val="000000"/>
                  <w:sz w:val="20"/>
                  <w:szCs w:val="20"/>
                </w:rPr>
                <w:t>4</w:t>
              </w:r>
            </w:ins>
            <w:del w:id="462" w:author="Mubiyarto Wibisono" w:date="2025-09-05T09:31:00Z" w16du:dateUtc="2025-09-05T02:31:00Z">
              <w:r w:rsidRPr="00EB7A4E" w:rsidDel="0017039B">
                <w:rPr>
                  <w:rFonts w:ascii="Arial" w:hAnsi="Arial" w:cs="Arial"/>
                  <w:color w:val="000000"/>
                  <w:sz w:val="20"/>
                  <w:szCs w:val="20"/>
                </w:rPr>
                <w:delText>7</w:delText>
              </w:r>
            </w:del>
          </w:p>
        </w:tc>
      </w:tr>
      <w:tr w:rsidR="00422C67" w:rsidRPr="00124329" w14:paraId="315201A2" w14:textId="77777777" w:rsidTr="006E3CDA">
        <w:trPr>
          <w:trHeight w:val="288"/>
        </w:trPr>
        <w:tc>
          <w:tcPr>
            <w:tcW w:w="939" w:type="dxa"/>
            <w:vMerge/>
            <w:vAlign w:val="center"/>
            <w:hideMark/>
          </w:tcPr>
          <w:p w14:paraId="7C4A7F2F"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50FE2D14" w14:textId="4964019A" w:rsidR="00422C67" w:rsidRPr="00EB7A4E" w:rsidRDefault="00422C67" w:rsidP="00422C67">
            <w:pPr>
              <w:rPr>
                <w:rFonts w:ascii="Arial" w:hAnsi="Arial" w:cs="Arial"/>
                <w:color w:val="000000"/>
                <w:sz w:val="20"/>
                <w:szCs w:val="20"/>
              </w:rPr>
            </w:pPr>
            <w:ins w:id="463" w:author="Mubiyarto Wibisono" w:date="2025-09-05T10:52:00Z" w16du:dateUtc="2025-09-05T03:52:00Z">
              <w:r w:rsidRPr="00124329">
                <w:rPr>
                  <w:rFonts w:ascii="Arial" w:hAnsi="Arial" w:cs="Arial"/>
                  <w:color w:val="000000"/>
                  <w:sz w:val="20"/>
                  <w:szCs w:val="20"/>
                  <w:rPrChange w:id="464" w:author="Ahmad Rafif" w:date="2025-09-08T04:51:00Z" w16du:dateUtc="2025-09-07T21:51:00Z">
                    <w:rPr>
                      <w:rFonts w:ascii="Calibri" w:hAnsi="Calibri" w:cs="Calibri"/>
                      <w:color w:val="000000"/>
                      <w:sz w:val="22"/>
                      <w:szCs w:val="22"/>
                    </w:rPr>
                  </w:rPrChange>
                </w:rPr>
                <w:t>2.1</w:t>
              </w:r>
            </w:ins>
            <w:del w:id="465" w:author="Mubiyarto Wibisono" w:date="2025-09-05T04:25:00Z" w16du:dateUtc="2025-09-04T21:25:00Z">
              <w:r w:rsidRPr="00EB7A4E" w:rsidDel="00876890">
                <w:rPr>
                  <w:rFonts w:ascii="Arial" w:hAnsi="Arial" w:cs="Arial"/>
                  <w:color w:val="000000"/>
                  <w:sz w:val="20"/>
                  <w:szCs w:val="20"/>
                </w:rPr>
                <w:delText>2.1</w:delText>
              </w:r>
            </w:del>
          </w:p>
        </w:tc>
        <w:tc>
          <w:tcPr>
            <w:tcW w:w="7046" w:type="dxa"/>
            <w:noWrap/>
            <w:vAlign w:val="bottom"/>
            <w:hideMark/>
          </w:tcPr>
          <w:p w14:paraId="42142D9C" w14:textId="0276725D" w:rsidR="00422C67" w:rsidRPr="00EB7A4E" w:rsidRDefault="00422C67" w:rsidP="00422C67">
            <w:pPr>
              <w:rPr>
                <w:rFonts w:ascii="Arial" w:hAnsi="Arial" w:cs="Arial"/>
                <w:color w:val="000000"/>
                <w:sz w:val="20"/>
                <w:szCs w:val="20"/>
              </w:rPr>
            </w:pPr>
            <w:ins w:id="466" w:author="Mubiyarto Wibisono" w:date="2025-09-05T10:52:00Z" w16du:dateUtc="2025-09-05T03:52:00Z">
              <w:r w:rsidRPr="00124329">
                <w:rPr>
                  <w:rFonts w:ascii="Arial" w:hAnsi="Arial" w:cs="Arial"/>
                  <w:color w:val="000000"/>
                  <w:sz w:val="20"/>
                  <w:szCs w:val="20"/>
                  <w:rPrChange w:id="467" w:author="Ahmad Rafif" w:date="2025-09-08T04:51:00Z" w16du:dateUtc="2025-09-07T21:51:00Z">
                    <w:rPr>
                      <w:rFonts w:ascii="Calibri" w:hAnsi="Calibri" w:cs="Calibri"/>
                      <w:color w:val="000000"/>
                      <w:sz w:val="22"/>
                      <w:szCs w:val="22"/>
                    </w:rPr>
                  </w:rPrChange>
                </w:rPr>
                <w:t>Use Case</w:t>
              </w:r>
            </w:ins>
            <w:del w:id="468" w:author="Mubiyarto Wibisono" w:date="2025-09-05T04:25:00Z" w16du:dateUtc="2025-09-04T21:25:00Z">
              <w:r w:rsidRPr="00EB7A4E" w:rsidDel="00876890">
                <w:rPr>
                  <w:rFonts w:ascii="Arial" w:hAnsi="Arial" w:cs="Arial"/>
                  <w:color w:val="000000"/>
                  <w:sz w:val="20"/>
                  <w:szCs w:val="20"/>
                </w:rPr>
                <w:delText>Use Case</w:delText>
              </w:r>
            </w:del>
          </w:p>
        </w:tc>
        <w:tc>
          <w:tcPr>
            <w:tcW w:w="862" w:type="dxa"/>
            <w:noWrap/>
            <w:vAlign w:val="bottom"/>
            <w:hideMark/>
          </w:tcPr>
          <w:p w14:paraId="1B268F3E" w14:textId="57E30C38" w:rsidR="00422C67" w:rsidRPr="00EB7A4E" w:rsidRDefault="00422C67" w:rsidP="00422C67">
            <w:pPr>
              <w:jc w:val="center"/>
              <w:rPr>
                <w:rFonts w:ascii="Arial" w:hAnsi="Arial" w:cs="Arial"/>
                <w:color w:val="000000"/>
                <w:sz w:val="20"/>
                <w:szCs w:val="20"/>
              </w:rPr>
            </w:pPr>
            <w:ins w:id="469" w:author="Mubiyarto Wibisono" w:date="2025-09-05T10:52:00Z" w16du:dateUtc="2025-09-05T03:52:00Z">
              <w:r w:rsidRPr="00124329">
                <w:rPr>
                  <w:rFonts w:ascii="Arial" w:hAnsi="Arial" w:cs="Arial"/>
                  <w:color w:val="000000"/>
                  <w:sz w:val="20"/>
                  <w:szCs w:val="20"/>
                  <w:rPrChange w:id="470" w:author="Ahmad Rafif" w:date="2025-09-08T04:51:00Z" w16du:dateUtc="2025-09-07T21:51:00Z">
                    <w:rPr>
                      <w:rFonts w:ascii="Calibri" w:hAnsi="Calibri" w:cs="Calibri"/>
                      <w:color w:val="000000"/>
                      <w:sz w:val="22"/>
                      <w:szCs w:val="22"/>
                    </w:rPr>
                  </w:rPrChange>
                </w:rPr>
                <w:t>25</w:t>
              </w:r>
            </w:ins>
            <w:del w:id="471" w:author="Mubiyarto Wibisono" w:date="2025-09-05T04:25:00Z" w16du:dateUtc="2025-09-04T21:25:00Z">
              <w:r w:rsidRPr="00EB7A4E" w:rsidDel="00876890">
                <w:rPr>
                  <w:rFonts w:ascii="Arial" w:hAnsi="Arial" w:cs="Arial"/>
                  <w:color w:val="000000"/>
                  <w:sz w:val="20"/>
                  <w:szCs w:val="20"/>
                </w:rPr>
                <w:delText>28</w:delText>
              </w:r>
            </w:del>
          </w:p>
        </w:tc>
      </w:tr>
      <w:tr w:rsidR="00422C67" w:rsidRPr="00124329" w14:paraId="49E7D6FA" w14:textId="77777777" w:rsidTr="006E3CDA">
        <w:trPr>
          <w:trHeight w:val="288"/>
        </w:trPr>
        <w:tc>
          <w:tcPr>
            <w:tcW w:w="939" w:type="dxa"/>
            <w:vMerge/>
            <w:vAlign w:val="center"/>
            <w:hideMark/>
          </w:tcPr>
          <w:p w14:paraId="321581F6"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E279999" w14:textId="2FC09BFF" w:rsidR="00422C67" w:rsidRPr="00EB7A4E" w:rsidRDefault="00422C67" w:rsidP="00422C67">
            <w:pPr>
              <w:rPr>
                <w:rFonts w:ascii="Arial" w:hAnsi="Arial" w:cs="Arial"/>
                <w:color w:val="000000"/>
                <w:sz w:val="20"/>
                <w:szCs w:val="20"/>
              </w:rPr>
            </w:pPr>
            <w:ins w:id="472" w:author="Mubiyarto Wibisono" w:date="2025-09-05T10:52:00Z" w16du:dateUtc="2025-09-05T03:52:00Z">
              <w:r w:rsidRPr="00124329">
                <w:rPr>
                  <w:rFonts w:ascii="Arial" w:hAnsi="Arial" w:cs="Arial"/>
                  <w:color w:val="000000"/>
                  <w:sz w:val="20"/>
                  <w:szCs w:val="20"/>
                  <w:rPrChange w:id="473" w:author="Ahmad Rafif" w:date="2025-09-08T04:51:00Z" w16du:dateUtc="2025-09-07T21:51:00Z">
                    <w:rPr>
                      <w:rFonts w:ascii="Calibri" w:hAnsi="Calibri" w:cs="Calibri"/>
                      <w:color w:val="000000"/>
                      <w:sz w:val="22"/>
                      <w:szCs w:val="22"/>
                    </w:rPr>
                  </w:rPrChange>
                </w:rPr>
                <w:t>2.2</w:t>
              </w:r>
            </w:ins>
            <w:del w:id="474" w:author="Mubiyarto Wibisono" w:date="2025-09-05T04:25:00Z" w16du:dateUtc="2025-09-04T21:25:00Z">
              <w:r w:rsidRPr="00EB7A4E" w:rsidDel="00876890">
                <w:rPr>
                  <w:rFonts w:ascii="Arial" w:hAnsi="Arial" w:cs="Arial"/>
                  <w:color w:val="000000"/>
                  <w:sz w:val="20"/>
                  <w:szCs w:val="20"/>
                </w:rPr>
                <w:delText>2.2</w:delText>
              </w:r>
            </w:del>
          </w:p>
        </w:tc>
        <w:tc>
          <w:tcPr>
            <w:tcW w:w="7046" w:type="dxa"/>
            <w:noWrap/>
            <w:vAlign w:val="bottom"/>
            <w:hideMark/>
          </w:tcPr>
          <w:p w14:paraId="503C7D9D" w14:textId="635363EB" w:rsidR="00422C67" w:rsidRPr="00EB7A4E" w:rsidRDefault="00422C67" w:rsidP="00422C67">
            <w:pPr>
              <w:rPr>
                <w:rFonts w:ascii="Arial" w:hAnsi="Arial" w:cs="Arial"/>
                <w:color w:val="000000"/>
                <w:sz w:val="20"/>
                <w:szCs w:val="20"/>
              </w:rPr>
            </w:pPr>
            <w:proofErr w:type="spellStart"/>
            <w:ins w:id="475" w:author="Mubiyarto Wibisono" w:date="2025-09-05T10:52:00Z" w16du:dateUtc="2025-09-05T03:52:00Z">
              <w:r w:rsidRPr="00124329">
                <w:rPr>
                  <w:rFonts w:ascii="Arial" w:hAnsi="Arial" w:cs="Arial"/>
                  <w:color w:val="000000"/>
                  <w:sz w:val="20"/>
                  <w:szCs w:val="20"/>
                  <w:rPrChange w:id="476" w:author="Ahmad Rafif" w:date="2025-09-08T04:51:00Z" w16du:dateUtc="2025-09-07T21:51:00Z">
                    <w:rPr>
                      <w:rFonts w:ascii="Calibri" w:hAnsi="Calibri" w:cs="Calibri"/>
                      <w:color w:val="000000"/>
                      <w:sz w:val="22"/>
                      <w:szCs w:val="22"/>
                    </w:rPr>
                  </w:rPrChange>
                </w:rPr>
                <w:t>Singpass</w:t>
              </w:r>
              <w:proofErr w:type="spellEnd"/>
              <w:r w:rsidRPr="00124329">
                <w:rPr>
                  <w:rFonts w:ascii="Arial" w:hAnsi="Arial" w:cs="Arial"/>
                  <w:color w:val="000000"/>
                  <w:sz w:val="20"/>
                  <w:szCs w:val="20"/>
                  <w:rPrChange w:id="477" w:author="Ahmad Rafif" w:date="2025-09-08T04:51:00Z" w16du:dateUtc="2025-09-07T21:51:00Z">
                    <w:rPr>
                      <w:rFonts w:ascii="Calibri" w:hAnsi="Calibri" w:cs="Calibri"/>
                      <w:color w:val="000000"/>
                      <w:sz w:val="22"/>
                      <w:szCs w:val="22"/>
                    </w:rPr>
                  </w:rPrChange>
                </w:rPr>
                <w:t xml:space="preserve"> </w:t>
              </w:r>
              <w:proofErr w:type="spellStart"/>
              <w:r w:rsidRPr="00124329">
                <w:rPr>
                  <w:rFonts w:ascii="Arial" w:hAnsi="Arial" w:cs="Arial"/>
                  <w:color w:val="000000"/>
                  <w:sz w:val="20"/>
                  <w:szCs w:val="20"/>
                  <w:rPrChange w:id="478" w:author="Ahmad Rafif" w:date="2025-09-08T04:51:00Z" w16du:dateUtc="2025-09-07T21:51:00Z">
                    <w:rPr>
                      <w:rFonts w:ascii="Calibri" w:hAnsi="Calibri" w:cs="Calibri"/>
                      <w:color w:val="000000"/>
                      <w:sz w:val="22"/>
                      <w:szCs w:val="22"/>
                    </w:rPr>
                  </w:rPrChange>
                </w:rPr>
                <w:t>Corppass</w:t>
              </w:r>
              <w:proofErr w:type="spellEnd"/>
              <w:r w:rsidRPr="00124329">
                <w:rPr>
                  <w:rFonts w:ascii="Arial" w:hAnsi="Arial" w:cs="Arial"/>
                  <w:color w:val="000000"/>
                  <w:sz w:val="20"/>
                  <w:szCs w:val="20"/>
                  <w:rPrChange w:id="479" w:author="Ahmad Rafif" w:date="2025-09-08T04:51:00Z" w16du:dateUtc="2025-09-07T21:51:00Z">
                    <w:rPr>
                      <w:rFonts w:ascii="Calibri" w:hAnsi="Calibri" w:cs="Calibri"/>
                      <w:color w:val="000000"/>
                      <w:sz w:val="22"/>
                      <w:szCs w:val="22"/>
                    </w:rPr>
                  </w:rPrChange>
                </w:rPr>
                <w:t xml:space="preserve"> Login</w:t>
              </w:r>
            </w:ins>
            <w:del w:id="480" w:author="Mubiyarto Wibisono" w:date="2025-09-05T04:25:00Z" w16du:dateUtc="2025-09-04T21:25:00Z">
              <w:r w:rsidRPr="00EB7A4E" w:rsidDel="00876890">
                <w:rPr>
                  <w:rFonts w:ascii="Arial" w:hAnsi="Arial" w:cs="Arial"/>
                  <w:color w:val="000000"/>
                  <w:sz w:val="20"/>
                  <w:szCs w:val="20"/>
                </w:rPr>
                <w:delText>High Level Business Process</w:delText>
              </w:r>
            </w:del>
          </w:p>
        </w:tc>
        <w:tc>
          <w:tcPr>
            <w:tcW w:w="862" w:type="dxa"/>
            <w:noWrap/>
            <w:vAlign w:val="bottom"/>
            <w:hideMark/>
          </w:tcPr>
          <w:p w14:paraId="3BABD3C4" w14:textId="097B1BF4" w:rsidR="00422C67" w:rsidRPr="00EB7A4E" w:rsidRDefault="00422C67" w:rsidP="00422C67">
            <w:pPr>
              <w:jc w:val="center"/>
              <w:rPr>
                <w:rFonts w:ascii="Arial" w:hAnsi="Arial" w:cs="Arial"/>
                <w:color w:val="000000"/>
                <w:sz w:val="20"/>
                <w:szCs w:val="20"/>
              </w:rPr>
            </w:pPr>
            <w:ins w:id="481" w:author="Mubiyarto Wibisono" w:date="2025-09-05T10:52:00Z" w16du:dateUtc="2025-09-05T03:52:00Z">
              <w:r w:rsidRPr="00124329">
                <w:rPr>
                  <w:rFonts w:ascii="Arial" w:hAnsi="Arial" w:cs="Arial"/>
                  <w:color w:val="000000"/>
                  <w:sz w:val="20"/>
                  <w:szCs w:val="20"/>
                  <w:rPrChange w:id="482" w:author="Ahmad Rafif" w:date="2025-09-08T04:51:00Z" w16du:dateUtc="2025-09-07T21:51:00Z">
                    <w:rPr>
                      <w:rFonts w:ascii="Calibri" w:hAnsi="Calibri" w:cs="Calibri"/>
                      <w:color w:val="000000"/>
                      <w:sz w:val="22"/>
                      <w:szCs w:val="22"/>
                    </w:rPr>
                  </w:rPrChange>
                </w:rPr>
                <w:t>26</w:t>
              </w:r>
            </w:ins>
            <w:del w:id="483" w:author="Mubiyarto Wibisono" w:date="2025-09-05T04:25:00Z" w16du:dateUtc="2025-09-04T21:25:00Z">
              <w:r w:rsidRPr="00EB7A4E" w:rsidDel="00876890">
                <w:rPr>
                  <w:rFonts w:ascii="Arial" w:hAnsi="Arial" w:cs="Arial"/>
                  <w:color w:val="000000"/>
                  <w:sz w:val="20"/>
                  <w:szCs w:val="20"/>
                </w:rPr>
                <w:delText>30</w:delText>
              </w:r>
            </w:del>
          </w:p>
        </w:tc>
      </w:tr>
      <w:tr w:rsidR="00422C67" w:rsidRPr="00124329" w14:paraId="6BB2D382" w14:textId="77777777" w:rsidTr="006E3CDA">
        <w:trPr>
          <w:trHeight w:val="288"/>
        </w:trPr>
        <w:tc>
          <w:tcPr>
            <w:tcW w:w="939" w:type="dxa"/>
            <w:vMerge/>
            <w:vAlign w:val="center"/>
            <w:hideMark/>
          </w:tcPr>
          <w:p w14:paraId="5E2F0751"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D3887BD" w14:textId="472A461C" w:rsidR="00422C67" w:rsidRPr="00EB7A4E" w:rsidRDefault="00422C67" w:rsidP="00422C67">
            <w:pPr>
              <w:rPr>
                <w:rFonts w:ascii="Arial" w:hAnsi="Arial" w:cs="Arial"/>
                <w:color w:val="000000"/>
                <w:sz w:val="20"/>
                <w:szCs w:val="20"/>
              </w:rPr>
            </w:pPr>
            <w:ins w:id="484" w:author="Mubiyarto Wibisono" w:date="2025-09-05T10:52:00Z" w16du:dateUtc="2025-09-05T03:52:00Z">
              <w:r w:rsidRPr="00124329">
                <w:rPr>
                  <w:rFonts w:ascii="Arial" w:hAnsi="Arial" w:cs="Arial"/>
                  <w:color w:val="000000"/>
                  <w:sz w:val="20"/>
                  <w:szCs w:val="20"/>
                  <w:rPrChange w:id="485" w:author="Ahmad Rafif" w:date="2025-09-08T04:51:00Z" w16du:dateUtc="2025-09-07T21:51:00Z">
                    <w:rPr>
                      <w:rFonts w:ascii="Calibri" w:hAnsi="Calibri" w:cs="Calibri"/>
                      <w:color w:val="000000"/>
                      <w:sz w:val="22"/>
                      <w:szCs w:val="22"/>
                    </w:rPr>
                  </w:rPrChange>
                </w:rPr>
                <w:t>2.2.1</w:t>
              </w:r>
            </w:ins>
            <w:del w:id="486" w:author="Mubiyarto Wibisono" w:date="2025-09-05T04:25:00Z" w16du:dateUtc="2025-09-04T21:25:00Z">
              <w:r w:rsidRPr="00EB7A4E" w:rsidDel="00876890">
                <w:rPr>
                  <w:rFonts w:ascii="Arial" w:hAnsi="Arial" w:cs="Arial"/>
                  <w:color w:val="000000"/>
                  <w:sz w:val="20"/>
                  <w:szCs w:val="20"/>
                </w:rPr>
                <w:delText>2.2.1</w:delText>
              </w:r>
            </w:del>
          </w:p>
        </w:tc>
        <w:tc>
          <w:tcPr>
            <w:tcW w:w="7046" w:type="dxa"/>
            <w:noWrap/>
            <w:vAlign w:val="bottom"/>
            <w:hideMark/>
          </w:tcPr>
          <w:p w14:paraId="0CBC4B49" w14:textId="4AB1568F" w:rsidR="00422C67" w:rsidRPr="00EB7A4E" w:rsidRDefault="00422C67" w:rsidP="00422C67">
            <w:pPr>
              <w:rPr>
                <w:rFonts w:ascii="Arial" w:hAnsi="Arial" w:cs="Arial"/>
                <w:color w:val="000000"/>
                <w:sz w:val="20"/>
                <w:szCs w:val="20"/>
              </w:rPr>
            </w:pPr>
            <w:ins w:id="487" w:author="Mubiyarto Wibisono" w:date="2025-09-05T10:52:00Z" w16du:dateUtc="2025-09-05T03:52:00Z">
              <w:r w:rsidRPr="00124329">
                <w:rPr>
                  <w:rFonts w:ascii="Arial" w:hAnsi="Arial" w:cs="Arial"/>
                  <w:color w:val="000000"/>
                  <w:sz w:val="20"/>
                  <w:szCs w:val="20"/>
                  <w:rPrChange w:id="488" w:author="Ahmad Rafif" w:date="2025-09-08T04:51:00Z" w16du:dateUtc="2025-09-07T21:51:00Z">
                    <w:rPr>
                      <w:rFonts w:ascii="Calibri" w:hAnsi="Calibri" w:cs="Calibri"/>
                      <w:color w:val="000000"/>
                      <w:sz w:val="22"/>
                      <w:szCs w:val="22"/>
                    </w:rPr>
                  </w:rPrChange>
                </w:rPr>
                <w:t>Diagram Flow Image</w:t>
              </w:r>
            </w:ins>
            <w:del w:id="489" w:author="Mubiyarto Wibisono" w:date="2025-09-05T04:25:00Z" w16du:dateUtc="2025-09-04T21:25:00Z">
              <w:r w:rsidRPr="00EB7A4E" w:rsidDel="00876890">
                <w:rPr>
                  <w:rFonts w:ascii="Arial" w:hAnsi="Arial" w:cs="Arial"/>
                  <w:color w:val="000000"/>
                  <w:sz w:val="20"/>
                  <w:szCs w:val="20"/>
                </w:rPr>
                <w:delText>General Description</w:delText>
              </w:r>
            </w:del>
          </w:p>
        </w:tc>
        <w:tc>
          <w:tcPr>
            <w:tcW w:w="862" w:type="dxa"/>
            <w:noWrap/>
            <w:vAlign w:val="bottom"/>
            <w:hideMark/>
          </w:tcPr>
          <w:p w14:paraId="2EA0D908" w14:textId="4A44F826" w:rsidR="00422C67" w:rsidRPr="00EB7A4E" w:rsidRDefault="00422C67" w:rsidP="00422C67">
            <w:pPr>
              <w:jc w:val="center"/>
              <w:rPr>
                <w:rFonts w:ascii="Arial" w:hAnsi="Arial" w:cs="Arial"/>
                <w:color w:val="000000"/>
                <w:sz w:val="20"/>
                <w:szCs w:val="20"/>
              </w:rPr>
            </w:pPr>
            <w:ins w:id="490" w:author="Mubiyarto Wibisono" w:date="2025-09-05T10:52:00Z" w16du:dateUtc="2025-09-05T03:52:00Z">
              <w:r w:rsidRPr="00124329">
                <w:rPr>
                  <w:rFonts w:ascii="Arial" w:hAnsi="Arial" w:cs="Arial"/>
                  <w:color w:val="000000"/>
                  <w:sz w:val="20"/>
                  <w:szCs w:val="20"/>
                  <w:rPrChange w:id="491" w:author="Ahmad Rafif" w:date="2025-09-08T04:51:00Z" w16du:dateUtc="2025-09-07T21:51:00Z">
                    <w:rPr>
                      <w:rFonts w:ascii="Calibri" w:hAnsi="Calibri" w:cs="Calibri"/>
                      <w:color w:val="000000"/>
                      <w:sz w:val="22"/>
                      <w:szCs w:val="22"/>
                    </w:rPr>
                  </w:rPrChange>
                </w:rPr>
                <w:t>26</w:t>
              </w:r>
            </w:ins>
            <w:del w:id="492" w:author="Mubiyarto Wibisono" w:date="2025-09-05T04:25:00Z" w16du:dateUtc="2025-09-04T21:25:00Z">
              <w:r w:rsidRPr="00EB7A4E" w:rsidDel="00876890">
                <w:rPr>
                  <w:rFonts w:ascii="Arial" w:hAnsi="Arial" w:cs="Arial"/>
                  <w:color w:val="000000"/>
                  <w:sz w:val="20"/>
                  <w:szCs w:val="20"/>
                </w:rPr>
                <w:delText>30</w:delText>
              </w:r>
            </w:del>
          </w:p>
        </w:tc>
      </w:tr>
      <w:tr w:rsidR="00422C67" w:rsidRPr="00124329" w14:paraId="22AB8E9B" w14:textId="77777777" w:rsidTr="006E3CDA">
        <w:trPr>
          <w:trHeight w:val="288"/>
        </w:trPr>
        <w:tc>
          <w:tcPr>
            <w:tcW w:w="939" w:type="dxa"/>
            <w:vMerge/>
            <w:vAlign w:val="center"/>
            <w:hideMark/>
          </w:tcPr>
          <w:p w14:paraId="466906A1"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630379D" w14:textId="7378317C" w:rsidR="00422C67" w:rsidRPr="00EB7A4E" w:rsidRDefault="00422C67" w:rsidP="00422C67">
            <w:pPr>
              <w:rPr>
                <w:rFonts w:ascii="Arial" w:hAnsi="Arial" w:cs="Arial"/>
                <w:color w:val="000000"/>
                <w:sz w:val="20"/>
                <w:szCs w:val="20"/>
              </w:rPr>
            </w:pPr>
            <w:ins w:id="493" w:author="Mubiyarto Wibisono" w:date="2025-09-05T10:52:00Z" w16du:dateUtc="2025-09-05T03:52:00Z">
              <w:r w:rsidRPr="00124329">
                <w:rPr>
                  <w:rFonts w:ascii="Arial" w:hAnsi="Arial" w:cs="Arial"/>
                  <w:color w:val="000000"/>
                  <w:sz w:val="20"/>
                  <w:szCs w:val="20"/>
                  <w:rPrChange w:id="494" w:author="Ahmad Rafif" w:date="2025-09-08T04:51:00Z" w16du:dateUtc="2025-09-07T21:51:00Z">
                    <w:rPr>
                      <w:rFonts w:ascii="Calibri" w:hAnsi="Calibri" w:cs="Calibri"/>
                      <w:color w:val="000000"/>
                      <w:sz w:val="22"/>
                      <w:szCs w:val="22"/>
                    </w:rPr>
                  </w:rPrChange>
                </w:rPr>
                <w:t>2.2.2</w:t>
              </w:r>
            </w:ins>
            <w:del w:id="495" w:author="Mubiyarto Wibisono" w:date="2025-09-05T04:25:00Z" w16du:dateUtc="2025-09-04T21:25:00Z">
              <w:r w:rsidRPr="00EB7A4E" w:rsidDel="00876890">
                <w:rPr>
                  <w:rFonts w:ascii="Arial" w:hAnsi="Arial" w:cs="Arial"/>
                  <w:color w:val="000000"/>
                  <w:sz w:val="20"/>
                  <w:szCs w:val="20"/>
                </w:rPr>
                <w:delText>2.3</w:delText>
              </w:r>
            </w:del>
          </w:p>
        </w:tc>
        <w:tc>
          <w:tcPr>
            <w:tcW w:w="7046" w:type="dxa"/>
            <w:noWrap/>
            <w:vAlign w:val="bottom"/>
            <w:hideMark/>
          </w:tcPr>
          <w:p w14:paraId="42D255CE" w14:textId="16704EA8" w:rsidR="00422C67" w:rsidRPr="00EB7A4E" w:rsidRDefault="00422C67" w:rsidP="00422C67">
            <w:pPr>
              <w:rPr>
                <w:rFonts w:ascii="Arial" w:hAnsi="Arial" w:cs="Arial"/>
                <w:color w:val="000000"/>
                <w:sz w:val="20"/>
                <w:szCs w:val="20"/>
              </w:rPr>
            </w:pPr>
            <w:ins w:id="496" w:author="Mubiyarto Wibisono" w:date="2025-09-05T10:52:00Z" w16du:dateUtc="2025-09-05T03:52:00Z">
              <w:r w:rsidRPr="00124329">
                <w:rPr>
                  <w:rFonts w:ascii="Arial" w:hAnsi="Arial" w:cs="Arial"/>
                  <w:color w:val="000000"/>
                  <w:sz w:val="20"/>
                  <w:szCs w:val="20"/>
                  <w:rPrChange w:id="497" w:author="Ahmad Rafif" w:date="2025-09-08T04:51:00Z" w16du:dateUtc="2025-09-07T21:51:00Z">
                    <w:rPr>
                      <w:rFonts w:ascii="Calibri" w:hAnsi="Calibri" w:cs="Calibri"/>
                      <w:color w:val="000000"/>
                      <w:sz w:val="22"/>
                      <w:szCs w:val="22"/>
                    </w:rPr>
                  </w:rPrChange>
                </w:rPr>
                <w:t>API Specification</w:t>
              </w:r>
            </w:ins>
            <w:del w:id="498" w:author="Mubiyarto Wibisono" w:date="2025-09-05T04:25:00Z" w16du:dateUtc="2025-09-04T21:25:00Z">
              <w:r w:rsidRPr="00EB7A4E" w:rsidDel="00876890">
                <w:rPr>
                  <w:rFonts w:ascii="Arial" w:hAnsi="Arial" w:cs="Arial"/>
                  <w:color w:val="000000"/>
                  <w:sz w:val="20"/>
                  <w:szCs w:val="20"/>
                </w:rPr>
                <w:delText>Singpass Corppass Login</w:delText>
              </w:r>
            </w:del>
          </w:p>
        </w:tc>
        <w:tc>
          <w:tcPr>
            <w:tcW w:w="862" w:type="dxa"/>
            <w:noWrap/>
            <w:vAlign w:val="bottom"/>
            <w:hideMark/>
          </w:tcPr>
          <w:p w14:paraId="1A329C86" w14:textId="5413664C" w:rsidR="00422C67" w:rsidRPr="00EB7A4E" w:rsidRDefault="00422C67" w:rsidP="00422C67">
            <w:pPr>
              <w:jc w:val="center"/>
              <w:rPr>
                <w:rFonts w:ascii="Arial" w:hAnsi="Arial" w:cs="Arial"/>
                <w:color w:val="000000"/>
                <w:sz w:val="20"/>
                <w:szCs w:val="20"/>
              </w:rPr>
            </w:pPr>
            <w:ins w:id="499" w:author="Mubiyarto Wibisono" w:date="2025-09-05T10:52:00Z" w16du:dateUtc="2025-09-05T03:52:00Z">
              <w:r w:rsidRPr="00124329">
                <w:rPr>
                  <w:rFonts w:ascii="Arial" w:hAnsi="Arial" w:cs="Arial"/>
                  <w:color w:val="000000"/>
                  <w:sz w:val="20"/>
                  <w:szCs w:val="20"/>
                  <w:rPrChange w:id="500" w:author="Ahmad Rafif" w:date="2025-09-08T04:51:00Z" w16du:dateUtc="2025-09-07T21:51:00Z">
                    <w:rPr>
                      <w:rFonts w:ascii="Calibri" w:hAnsi="Calibri" w:cs="Calibri"/>
                      <w:color w:val="000000"/>
                      <w:sz w:val="22"/>
                      <w:szCs w:val="22"/>
                    </w:rPr>
                  </w:rPrChange>
                </w:rPr>
                <w:t>27</w:t>
              </w:r>
            </w:ins>
            <w:del w:id="501" w:author="Mubiyarto Wibisono" w:date="2025-09-05T04:25:00Z" w16du:dateUtc="2025-09-04T21:25:00Z">
              <w:r w:rsidRPr="00EB7A4E" w:rsidDel="00876890">
                <w:rPr>
                  <w:rFonts w:ascii="Arial" w:hAnsi="Arial" w:cs="Arial"/>
                  <w:color w:val="000000"/>
                  <w:sz w:val="20"/>
                  <w:szCs w:val="20"/>
                </w:rPr>
                <w:delText>32</w:delText>
              </w:r>
            </w:del>
          </w:p>
        </w:tc>
      </w:tr>
      <w:tr w:rsidR="00422C67" w:rsidRPr="00124329" w14:paraId="4F962002" w14:textId="77777777" w:rsidTr="006E3CDA">
        <w:trPr>
          <w:trHeight w:val="288"/>
        </w:trPr>
        <w:tc>
          <w:tcPr>
            <w:tcW w:w="939" w:type="dxa"/>
            <w:vMerge/>
            <w:vAlign w:val="center"/>
            <w:hideMark/>
          </w:tcPr>
          <w:p w14:paraId="2A8AA68D"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4244BB0" w14:textId="7EE76564" w:rsidR="00422C67" w:rsidRPr="00EB7A4E" w:rsidRDefault="00422C67" w:rsidP="00422C67">
            <w:pPr>
              <w:rPr>
                <w:rFonts w:ascii="Arial" w:hAnsi="Arial" w:cs="Arial"/>
                <w:color w:val="000000"/>
                <w:sz w:val="20"/>
                <w:szCs w:val="20"/>
              </w:rPr>
            </w:pPr>
            <w:ins w:id="502" w:author="Mubiyarto Wibisono" w:date="2025-09-05T10:52:00Z" w16du:dateUtc="2025-09-05T03:52:00Z">
              <w:r w:rsidRPr="00124329">
                <w:rPr>
                  <w:rFonts w:ascii="Arial" w:hAnsi="Arial" w:cs="Arial"/>
                  <w:color w:val="000000"/>
                  <w:sz w:val="20"/>
                  <w:szCs w:val="20"/>
                  <w:rPrChange w:id="503" w:author="Ahmad Rafif" w:date="2025-09-08T04:51:00Z" w16du:dateUtc="2025-09-07T21:51:00Z">
                    <w:rPr>
                      <w:rFonts w:ascii="Calibri" w:hAnsi="Calibri" w:cs="Calibri"/>
                      <w:color w:val="000000"/>
                      <w:sz w:val="22"/>
                      <w:szCs w:val="22"/>
                    </w:rPr>
                  </w:rPrChange>
                </w:rPr>
                <w:t>2.2.2.1</w:t>
              </w:r>
            </w:ins>
            <w:del w:id="504" w:author="Mubiyarto Wibisono" w:date="2025-09-05T04:25:00Z" w16du:dateUtc="2025-09-04T21:25:00Z">
              <w:r w:rsidRPr="00EB7A4E" w:rsidDel="00876890">
                <w:rPr>
                  <w:rFonts w:ascii="Arial" w:hAnsi="Arial" w:cs="Arial"/>
                  <w:color w:val="000000"/>
                  <w:sz w:val="20"/>
                  <w:szCs w:val="20"/>
                </w:rPr>
                <w:delText>2.3.1</w:delText>
              </w:r>
            </w:del>
          </w:p>
        </w:tc>
        <w:tc>
          <w:tcPr>
            <w:tcW w:w="7046" w:type="dxa"/>
            <w:noWrap/>
            <w:vAlign w:val="bottom"/>
            <w:hideMark/>
          </w:tcPr>
          <w:p w14:paraId="1F7857F6" w14:textId="6D582A27" w:rsidR="00422C67" w:rsidRPr="00EB7A4E" w:rsidRDefault="00422C67" w:rsidP="00422C67">
            <w:pPr>
              <w:rPr>
                <w:rFonts w:ascii="Arial" w:hAnsi="Arial" w:cs="Arial"/>
                <w:color w:val="000000"/>
                <w:sz w:val="20"/>
                <w:szCs w:val="20"/>
              </w:rPr>
            </w:pPr>
            <w:ins w:id="505" w:author="Mubiyarto Wibisono" w:date="2025-09-05T10:52:00Z" w16du:dateUtc="2025-09-05T03:52:00Z">
              <w:r w:rsidRPr="00124329">
                <w:rPr>
                  <w:rFonts w:ascii="Arial" w:hAnsi="Arial" w:cs="Arial"/>
                  <w:color w:val="000000"/>
                  <w:sz w:val="20"/>
                  <w:szCs w:val="20"/>
                  <w:rPrChange w:id="506" w:author="Ahmad Rafif" w:date="2025-09-08T04:51:00Z" w16du:dateUtc="2025-09-07T21:51:00Z">
                    <w:rPr>
                      <w:rFonts w:ascii="Calibri" w:hAnsi="Calibri" w:cs="Calibri"/>
                      <w:color w:val="000000"/>
                      <w:sz w:val="22"/>
                      <w:szCs w:val="22"/>
                    </w:rPr>
                  </w:rPrChange>
                </w:rPr>
                <w:t>API for eService</w:t>
              </w:r>
            </w:ins>
            <w:del w:id="507" w:author="Mubiyarto Wibisono" w:date="2025-09-05T04:25:00Z" w16du:dateUtc="2025-09-04T21:25:00Z">
              <w:r w:rsidRPr="00EB7A4E" w:rsidDel="00876890">
                <w:rPr>
                  <w:rFonts w:ascii="Arial" w:hAnsi="Arial" w:cs="Arial"/>
                  <w:color w:val="000000"/>
                  <w:sz w:val="20"/>
                  <w:szCs w:val="20"/>
                </w:rPr>
                <w:delText>Design Rationale</w:delText>
              </w:r>
            </w:del>
          </w:p>
        </w:tc>
        <w:tc>
          <w:tcPr>
            <w:tcW w:w="862" w:type="dxa"/>
            <w:noWrap/>
            <w:vAlign w:val="bottom"/>
            <w:hideMark/>
          </w:tcPr>
          <w:p w14:paraId="66D3349C" w14:textId="04C59A42" w:rsidR="00422C67" w:rsidRPr="00EB7A4E" w:rsidRDefault="00422C67" w:rsidP="00422C67">
            <w:pPr>
              <w:jc w:val="center"/>
              <w:rPr>
                <w:rFonts w:ascii="Arial" w:hAnsi="Arial" w:cs="Arial"/>
                <w:color w:val="000000"/>
                <w:sz w:val="20"/>
                <w:szCs w:val="20"/>
              </w:rPr>
            </w:pPr>
            <w:ins w:id="508" w:author="Mubiyarto Wibisono" w:date="2025-09-05T10:52:00Z" w16du:dateUtc="2025-09-05T03:52:00Z">
              <w:r w:rsidRPr="00124329">
                <w:rPr>
                  <w:rFonts w:ascii="Arial" w:hAnsi="Arial" w:cs="Arial"/>
                  <w:color w:val="000000"/>
                  <w:sz w:val="20"/>
                  <w:szCs w:val="20"/>
                  <w:rPrChange w:id="509" w:author="Ahmad Rafif" w:date="2025-09-08T04:51:00Z" w16du:dateUtc="2025-09-07T21:51:00Z">
                    <w:rPr>
                      <w:rFonts w:ascii="Calibri" w:hAnsi="Calibri" w:cs="Calibri"/>
                      <w:color w:val="000000"/>
                      <w:sz w:val="22"/>
                      <w:szCs w:val="22"/>
                    </w:rPr>
                  </w:rPrChange>
                </w:rPr>
                <w:t>27</w:t>
              </w:r>
            </w:ins>
            <w:del w:id="510" w:author="Mubiyarto Wibisono" w:date="2025-09-05T04:25:00Z" w16du:dateUtc="2025-09-04T21:25:00Z">
              <w:r w:rsidRPr="00EB7A4E" w:rsidDel="00876890">
                <w:rPr>
                  <w:rFonts w:ascii="Arial" w:hAnsi="Arial" w:cs="Arial"/>
                  <w:color w:val="000000"/>
                  <w:sz w:val="20"/>
                  <w:szCs w:val="20"/>
                </w:rPr>
                <w:delText>34</w:delText>
              </w:r>
            </w:del>
          </w:p>
        </w:tc>
      </w:tr>
      <w:tr w:rsidR="00422C67" w:rsidRPr="00124329" w14:paraId="71C5A268" w14:textId="77777777" w:rsidTr="006E3CDA">
        <w:trPr>
          <w:trHeight w:val="288"/>
        </w:trPr>
        <w:tc>
          <w:tcPr>
            <w:tcW w:w="939" w:type="dxa"/>
            <w:vMerge/>
            <w:vAlign w:val="center"/>
            <w:hideMark/>
          </w:tcPr>
          <w:p w14:paraId="4D56D6AD"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7767E8C" w14:textId="45395079" w:rsidR="00422C67" w:rsidRPr="00EB7A4E" w:rsidRDefault="00422C67" w:rsidP="00422C67">
            <w:pPr>
              <w:rPr>
                <w:rFonts w:ascii="Arial" w:hAnsi="Arial" w:cs="Arial"/>
                <w:color w:val="000000"/>
                <w:sz w:val="20"/>
                <w:szCs w:val="20"/>
              </w:rPr>
            </w:pPr>
            <w:ins w:id="511" w:author="Mubiyarto Wibisono" w:date="2025-09-05T10:52:00Z" w16du:dateUtc="2025-09-05T03:52:00Z">
              <w:r w:rsidRPr="00124329">
                <w:rPr>
                  <w:rFonts w:ascii="Arial" w:hAnsi="Arial" w:cs="Arial"/>
                  <w:color w:val="000000"/>
                  <w:sz w:val="20"/>
                  <w:szCs w:val="20"/>
                  <w:rPrChange w:id="512" w:author="Ahmad Rafif" w:date="2025-09-08T04:51:00Z" w16du:dateUtc="2025-09-07T21:51:00Z">
                    <w:rPr>
                      <w:rFonts w:ascii="Calibri" w:hAnsi="Calibri" w:cs="Calibri"/>
                      <w:color w:val="000000"/>
                      <w:sz w:val="22"/>
                      <w:szCs w:val="22"/>
                    </w:rPr>
                  </w:rPrChange>
                </w:rPr>
                <w:t>2.2.2.2</w:t>
              </w:r>
            </w:ins>
            <w:del w:id="513" w:author="Mubiyarto Wibisono" w:date="2025-09-05T04:26:00Z" w16du:dateUtc="2025-09-04T21:26:00Z">
              <w:r w:rsidRPr="00EB7A4E" w:rsidDel="005953D0">
                <w:rPr>
                  <w:rFonts w:ascii="Arial" w:hAnsi="Arial" w:cs="Arial"/>
                  <w:color w:val="000000"/>
                  <w:sz w:val="20"/>
                  <w:szCs w:val="20"/>
                </w:rPr>
                <w:delText>2.3.2</w:delText>
              </w:r>
            </w:del>
          </w:p>
        </w:tc>
        <w:tc>
          <w:tcPr>
            <w:tcW w:w="7046" w:type="dxa"/>
            <w:noWrap/>
            <w:vAlign w:val="bottom"/>
            <w:hideMark/>
          </w:tcPr>
          <w:p w14:paraId="37E17037" w14:textId="69931935" w:rsidR="00422C67" w:rsidRPr="00EB7A4E" w:rsidRDefault="00422C67" w:rsidP="00422C67">
            <w:pPr>
              <w:rPr>
                <w:rFonts w:ascii="Arial" w:hAnsi="Arial" w:cs="Arial"/>
                <w:color w:val="000000"/>
                <w:sz w:val="20"/>
                <w:szCs w:val="20"/>
              </w:rPr>
            </w:pPr>
            <w:ins w:id="514" w:author="Mubiyarto Wibisono" w:date="2025-09-05T10:52:00Z" w16du:dateUtc="2025-09-05T03:52:00Z">
              <w:r w:rsidRPr="00124329">
                <w:rPr>
                  <w:rFonts w:ascii="Arial" w:hAnsi="Arial" w:cs="Arial"/>
                  <w:color w:val="000000"/>
                  <w:sz w:val="20"/>
                  <w:szCs w:val="20"/>
                  <w:rPrChange w:id="515" w:author="Ahmad Rafif" w:date="2025-09-08T04:51:00Z" w16du:dateUtc="2025-09-07T21:51:00Z">
                    <w:rPr>
                      <w:rFonts w:ascii="Calibri" w:hAnsi="Calibri" w:cs="Calibri"/>
                      <w:color w:val="000000"/>
                      <w:sz w:val="22"/>
                      <w:szCs w:val="22"/>
                    </w:rPr>
                  </w:rPrChange>
                </w:rPr>
                <w:t>API consume</w:t>
              </w:r>
            </w:ins>
            <w:del w:id="516" w:author="Mubiyarto Wibisono" w:date="2025-09-05T04:26:00Z" w16du:dateUtc="2025-09-04T21:26:00Z">
              <w:r w:rsidRPr="00EB7A4E" w:rsidDel="005953D0">
                <w:rPr>
                  <w:rFonts w:ascii="Arial" w:hAnsi="Arial" w:cs="Arial"/>
                  <w:color w:val="000000"/>
                  <w:sz w:val="20"/>
                  <w:szCs w:val="20"/>
                </w:rPr>
                <w:delText>API Specification</w:delText>
              </w:r>
            </w:del>
          </w:p>
        </w:tc>
        <w:tc>
          <w:tcPr>
            <w:tcW w:w="862" w:type="dxa"/>
            <w:noWrap/>
            <w:vAlign w:val="bottom"/>
            <w:hideMark/>
          </w:tcPr>
          <w:p w14:paraId="5E9AC007" w14:textId="32AD0597" w:rsidR="00422C67" w:rsidRPr="00EB7A4E" w:rsidRDefault="00422C67" w:rsidP="00422C67">
            <w:pPr>
              <w:jc w:val="center"/>
              <w:rPr>
                <w:rFonts w:ascii="Arial" w:hAnsi="Arial" w:cs="Arial"/>
                <w:color w:val="000000"/>
                <w:sz w:val="20"/>
                <w:szCs w:val="20"/>
              </w:rPr>
            </w:pPr>
            <w:ins w:id="517" w:author="Mubiyarto Wibisono" w:date="2025-09-05T10:52:00Z" w16du:dateUtc="2025-09-05T03:52:00Z">
              <w:r w:rsidRPr="00124329">
                <w:rPr>
                  <w:rFonts w:ascii="Arial" w:hAnsi="Arial" w:cs="Arial"/>
                  <w:color w:val="000000"/>
                  <w:sz w:val="20"/>
                  <w:szCs w:val="20"/>
                  <w:rPrChange w:id="518" w:author="Ahmad Rafif" w:date="2025-09-08T04:51:00Z" w16du:dateUtc="2025-09-07T21:51:00Z">
                    <w:rPr>
                      <w:rFonts w:ascii="Calibri" w:hAnsi="Calibri" w:cs="Calibri"/>
                      <w:color w:val="000000"/>
                      <w:sz w:val="22"/>
                      <w:szCs w:val="22"/>
                    </w:rPr>
                  </w:rPrChange>
                </w:rPr>
                <w:t>29</w:t>
              </w:r>
            </w:ins>
            <w:del w:id="519" w:author="Mubiyarto Wibisono" w:date="2025-09-05T04:26:00Z" w16du:dateUtc="2025-09-04T21:26:00Z">
              <w:r w:rsidRPr="00EB7A4E" w:rsidDel="005953D0">
                <w:rPr>
                  <w:rFonts w:ascii="Arial" w:hAnsi="Arial" w:cs="Arial"/>
                  <w:color w:val="000000"/>
                  <w:sz w:val="20"/>
                  <w:szCs w:val="20"/>
                </w:rPr>
                <w:delText>34</w:delText>
              </w:r>
            </w:del>
          </w:p>
        </w:tc>
      </w:tr>
      <w:tr w:rsidR="00422C67" w:rsidRPr="00124329" w14:paraId="56436BE4" w14:textId="77777777" w:rsidTr="006E3CDA">
        <w:trPr>
          <w:trHeight w:val="288"/>
        </w:trPr>
        <w:tc>
          <w:tcPr>
            <w:tcW w:w="939" w:type="dxa"/>
            <w:vMerge/>
            <w:vAlign w:val="center"/>
            <w:hideMark/>
          </w:tcPr>
          <w:p w14:paraId="45F47621"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E649DB0" w14:textId="65FEF595" w:rsidR="00422C67" w:rsidRPr="00EB7A4E" w:rsidRDefault="00422C67" w:rsidP="00422C67">
            <w:pPr>
              <w:rPr>
                <w:rFonts w:ascii="Arial" w:hAnsi="Arial" w:cs="Arial"/>
                <w:color w:val="000000"/>
                <w:sz w:val="20"/>
                <w:szCs w:val="20"/>
              </w:rPr>
            </w:pPr>
            <w:ins w:id="520" w:author="Mubiyarto Wibisono" w:date="2025-09-05T10:52:00Z" w16du:dateUtc="2025-09-05T03:52:00Z">
              <w:r w:rsidRPr="00124329">
                <w:rPr>
                  <w:rFonts w:ascii="Arial" w:hAnsi="Arial" w:cs="Arial"/>
                  <w:color w:val="000000"/>
                  <w:sz w:val="20"/>
                  <w:szCs w:val="20"/>
                  <w:rPrChange w:id="521" w:author="Ahmad Rafif" w:date="2025-09-08T04:51:00Z" w16du:dateUtc="2025-09-07T21:51:00Z">
                    <w:rPr>
                      <w:rFonts w:ascii="Calibri" w:hAnsi="Calibri" w:cs="Calibri"/>
                      <w:color w:val="000000"/>
                      <w:sz w:val="22"/>
                      <w:szCs w:val="22"/>
                    </w:rPr>
                  </w:rPrChange>
                </w:rPr>
                <w:t>2.2.2.3</w:t>
              </w:r>
            </w:ins>
            <w:del w:id="522" w:author="Mubiyarto Wibisono" w:date="2025-09-05T04:26:00Z" w16du:dateUtc="2025-09-04T21:26:00Z">
              <w:r w:rsidRPr="00EB7A4E" w:rsidDel="00272768">
                <w:rPr>
                  <w:rFonts w:ascii="Arial" w:hAnsi="Arial" w:cs="Arial"/>
                  <w:color w:val="000000"/>
                  <w:sz w:val="20"/>
                  <w:szCs w:val="20"/>
                </w:rPr>
                <w:delText>2.3.3</w:delText>
              </w:r>
            </w:del>
          </w:p>
        </w:tc>
        <w:tc>
          <w:tcPr>
            <w:tcW w:w="7046" w:type="dxa"/>
            <w:noWrap/>
            <w:vAlign w:val="bottom"/>
            <w:hideMark/>
          </w:tcPr>
          <w:p w14:paraId="050250A4" w14:textId="4C90FC6D" w:rsidR="00422C67" w:rsidRPr="00EB7A4E" w:rsidRDefault="00422C67" w:rsidP="00422C67">
            <w:pPr>
              <w:rPr>
                <w:rFonts w:ascii="Arial" w:hAnsi="Arial" w:cs="Arial"/>
                <w:color w:val="000000"/>
                <w:sz w:val="20"/>
                <w:szCs w:val="20"/>
              </w:rPr>
            </w:pPr>
            <w:ins w:id="523" w:author="Mubiyarto Wibisono" w:date="2025-09-05T10:52:00Z" w16du:dateUtc="2025-09-05T03:52:00Z">
              <w:r w:rsidRPr="00124329">
                <w:rPr>
                  <w:rFonts w:ascii="Arial" w:hAnsi="Arial" w:cs="Arial"/>
                  <w:color w:val="000000"/>
                  <w:sz w:val="20"/>
                  <w:szCs w:val="20"/>
                  <w:rPrChange w:id="524" w:author="Ahmad Rafif" w:date="2025-09-08T04:51:00Z" w16du:dateUtc="2025-09-07T21:51:00Z">
                    <w:rPr>
                      <w:rFonts w:ascii="Calibri" w:hAnsi="Calibri" w:cs="Calibri"/>
                      <w:color w:val="000000"/>
                      <w:sz w:val="22"/>
                      <w:szCs w:val="22"/>
                    </w:rPr>
                  </w:rPrChange>
                </w:rPr>
                <w:t>API Provide</w:t>
              </w:r>
            </w:ins>
            <w:del w:id="525" w:author="Mubiyarto Wibisono" w:date="2025-09-05T04:26:00Z" w16du:dateUtc="2025-09-04T21:26:00Z">
              <w:r w:rsidRPr="00EB7A4E" w:rsidDel="00272768">
                <w:rPr>
                  <w:rFonts w:ascii="Arial" w:hAnsi="Arial" w:cs="Arial"/>
                  <w:color w:val="000000"/>
                  <w:sz w:val="20"/>
                  <w:szCs w:val="20"/>
                </w:rPr>
                <w:delText>Data Mapping</w:delText>
              </w:r>
            </w:del>
          </w:p>
        </w:tc>
        <w:tc>
          <w:tcPr>
            <w:tcW w:w="862" w:type="dxa"/>
            <w:noWrap/>
            <w:vAlign w:val="bottom"/>
            <w:hideMark/>
          </w:tcPr>
          <w:p w14:paraId="44DC660A" w14:textId="7717A35D" w:rsidR="00422C67" w:rsidRPr="00EB7A4E" w:rsidRDefault="00422C67" w:rsidP="00422C67">
            <w:pPr>
              <w:jc w:val="center"/>
              <w:rPr>
                <w:rFonts w:ascii="Arial" w:hAnsi="Arial" w:cs="Arial"/>
                <w:color w:val="000000"/>
                <w:sz w:val="20"/>
                <w:szCs w:val="20"/>
              </w:rPr>
            </w:pPr>
            <w:ins w:id="526" w:author="Mubiyarto Wibisono" w:date="2025-09-05T10:52:00Z" w16du:dateUtc="2025-09-05T03:52:00Z">
              <w:r w:rsidRPr="00124329">
                <w:rPr>
                  <w:rFonts w:ascii="Arial" w:hAnsi="Arial" w:cs="Arial"/>
                  <w:color w:val="000000"/>
                  <w:sz w:val="20"/>
                  <w:szCs w:val="20"/>
                  <w:rPrChange w:id="527" w:author="Ahmad Rafif" w:date="2025-09-08T04:51:00Z" w16du:dateUtc="2025-09-07T21:51:00Z">
                    <w:rPr>
                      <w:rFonts w:ascii="Calibri" w:hAnsi="Calibri" w:cs="Calibri"/>
                      <w:color w:val="000000"/>
                      <w:sz w:val="22"/>
                      <w:szCs w:val="22"/>
                    </w:rPr>
                  </w:rPrChange>
                </w:rPr>
                <w:t>30</w:t>
              </w:r>
            </w:ins>
            <w:del w:id="528" w:author="Mubiyarto Wibisono" w:date="2025-09-05T04:26:00Z" w16du:dateUtc="2025-09-04T21:26:00Z">
              <w:r w:rsidRPr="00EB7A4E" w:rsidDel="00272768">
                <w:rPr>
                  <w:rFonts w:ascii="Arial" w:hAnsi="Arial" w:cs="Arial"/>
                  <w:color w:val="000000"/>
                  <w:sz w:val="20"/>
                  <w:szCs w:val="20"/>
                </w:rPr>
                <w:delText>37</w:delText>
              </w:r>
            </w:del>
          </w:p>
        </w:tc>
      </w:tr>
      <w:tr w:rsidR="00422C67" w:rsidRPr="00124329" w14:paraId="768F0780" w14:textId="77777777" w:rsidTr="006E3CDA">
        <w:trPr>
          <w:trHeight w:val="288"/>
        </w:trPr>
        <w:tc>
          <w:tcPr>
            <w:tcW w:w="939" w:type="dxa"/>
            <w:vMerge/>
            <w:vAlign w:val="center"/>
            <w:hideMark/>
          </w:tcPr>
          <w:p w14:paraId="738EF6FF"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EA6876D" w14:textId="01A4D355" w:rsidR="00422C67" w:rsidRPr="00EB7A4E" w:rsidRDefault="00422C67" w:rsidP="00422C67">
            <w:pPr>
              <w:rPr>
                <w:rFonts w:ascii="Arial" w:hAnsi="Arial" w:cs="Arial"/>
                <w:color w:val="000000"/>
                <w:sz w:val="20"/>
                <w:szCs w:val="20"/>
              </w:rPr>
            </w:pPr>
            <w:ins w:id="529" w:author="Mubiyarto Wibisono" w:date="2025-09-05T10:53:00Z" w16du:dateUtc="2025-09-05T03:53:00Z">
              <w:r w:rsidRPr="00124329">
                <w:rPr>
                  <w:rFonts w:ascii="Arial" w:hAnsi="Arial" w:cs="Arial"/>
                  <w:color w:val="000000"/>
                  <w:sz w:val="20"/>
                  <w:szCs w:val="20"/>
                  <w:rPrChange w:id="530" w:author="Ahmad Rafif" w:date="2025-09-08T04:51:00Z" w16du:dateUtc="2025-09-07T21:51:00Z">
                    <w:rPr>
                      <w:rFonts w:ascii="Calibri" w:hAnsi="Calibri" w:cs="Calibri"/>
                      <w:color w:val="000000"/>
                      <w:sz w:val="22"/>
                      <w:szCs w:val="22"/>
                    </w:rPr>
                  </w:rPrChange>
                </w:rPr>
                <w:t>2.2.3</w:t>
              </w:r>
            </w:ins>
            <w:del w:id="531" w:author="Mubiyarto Wibisono" w:date="2025-09-05T04:26:00Z" w16du:dateUtc="2025-09-04T21:26:00Z">
              <w:r w:rsidRPr="00EB7A4E" w:rsidDel="00F47570">
                <w:rPr>
                  <w:rFonts w:ascii="Arial" w:hAnsi="Arial" w:cs="Arial"/>
                  <w:color w:val="000000"/>
                  <w:sz w:val="20"/>
                  <w:szCs w:val="20"/>
                </w:rPr>
                <w:delText>2.3.4</w:delText>
              </w:r>
            </w:del>
          </w:p>
        </w:tc>
        <w:tc>
          <w:tcPr>
            <w:tcW w:w="7046" w:type="dxa"/>
            <w:noWrap/>
            <w:vAlign w:val="bottom"/>
            <w:hideMark/>
          </w:tcPr>
          <w:p w14:paraId="65A644ED" w14:textId="1F2EE67F" w:rsidR="00422C67" w:rsidRPr="00EB7A4E" w:rsidRDefault="00422C67" w:rsidP="00422C67">
            <w:pPr>
              <w:rPr>
                <w:rFonts w:ascii="Arial" w:hAnsi="Arial" w:cs="Arial"/>
                <w:color w:val="000000"/>
                <w:sz w:val="20"/>
                <w:szCs w:val="20"/>
              </w:rPr>
            </w:pPr>
            <w:ins w:id="532" w:author="Mubiyarto Wibisono" w:date="2025-09-05T10:53:00Z" w16du:dateUtc="2025-09-05T03:53:00Z">
              <w:r w:rsidRPr="00124329">
                <w:rPr>
                  <w:rFonts w:ascii="Arial" w:hAnsi="Arial" w:cs="Arial"/>
                  <w:color w:val="000000"/>
                  <w:sz w:val="20"/>
                  <w:szCs w:val="20"/>
                  <w:rPrChange w:id="533" w:author="Ahmad Rafif" w:date="2025-09-08T04:51:00Z" w16du:dateUtc="2025-09-07T21:51:00Z">
                    <w:rPr>
                      <w:rFonts w:ascii="Calibri" w:hAnsi="Calibri" w:cs="Calibri"/>
                      <w:color w:val="000000"/>
                      <w:sz w:val="22"/>
                      <w:szCs w:val="22"/>
                    </w:rPr>
                  </w:rPrChange>
                </w:rPr>
                <w:t>Data Mapping</w:t>
              </w:r>
            </w:ins>
            <w:del w:id="534" w:author="Mubiyarto Wibisono" w:date="2025-09-05T04:26:00Z" w16du:dateUtc="2025-09-04T21:26:00Z">
              <w:r w:rsidRPr="00EB7A4E" w:rsidDel="00F47570">
                <w:rPr>
                  <w:rFonts w:ascii="Arial" w:hAnsi="Arial" w:cs="Arial"/>
                  <w:color w:val="000000"/>
                  <w:sz w:val="20"/>
                  <w:szCs w:val="20"/>
                </w:rPr>
                <w:delText>Successful Outcome</w:delText>
              </w:r>
            </w:del>
          </w:p>
        </w:tc>
        <w:tc>
          <w:tcPr>
            <w:tcW w:w="862" w:type="dxa"/>
            <w:noWrap/>
            <w:vAlign w:val="bottom"/>
            <w:hideMark/>
          </w:tcPr>
          <w:p w14:paraId="36AF1A41" w14:textId="622BE0D6" w:rsidR="00422C67" w:rsidRPr="00EB7A4E" w:rsidRDefault="00422C67" w:rsidP="00422C67">
            <w:pPr>
              <w:jc w:val="center"/>
              <w:rPr>
                <w:rFonts w:ascii="Arial" w:hAnsi="Arial" w:cs="Arial"/>
                <w:color w:val="000000"/>
                <w:sz w:val="20"/>
                <w:szCs w:val="20"/>
              </w:rPr>
            </w:pPr>
            <w:ins w:id="535" w:author="Mubiyarto Wibisono" w:date="2025-09-05T10:53:00Z" w16du:dateUtc="2025-09-05T03:53:00Z">
              <w:r w:rsidRPr="00124329">
                <w:rPr>
                  <w:rFonts w:ascii="Arial" w:hAnsi="Arial" w:cs="Arial"/>
                  <w:color w:val="000000"/>
                  <w:sz w:val="20"/>
                  <w:szCs w:val="20"/>
                  <w:rPrChange w:id="536" w:author="Ahmad Rafif" w:date="2025-09-08T04:51:00Z" w16du:dateUtc="2025-09-07T21:51:00Z">
                    <w:rPr>
                      <w:rFonts w:ascii="Calibri" w:hAnsi="Calibri" w:cs="Calibri"/>
                      <w:color w:val="000000"/>
                      <w:sz w:val="22"/>
                      <w:szCs w:val="22"/>
                    </w:rPr>
                  </w:rPrChange>
                </w:rPr>
                <w:t>30</w:t>
              </w:r>
            </w:ins>
            <w:del w:id="537" w:author="Mubiyarto Wibisono" w:date="2025-09-05T04:26:00Z" w16du:dateUtc="2025-09-04T21:26:00Z">
              <w:r w:rsidRPr="00EB7A4E" w:rsidDel="00F47570">
                <w:rPr>
                  <w:rFonts w:ascii="Arial" w:hAnsi="Arial" w:cs="Arial"/>
                  <w:color w:val="000000"/>
                  <w:sz w:val="20"/>
                  <w:szCs w:val="20"/>
                </w:rPr>
                <w:delText>38</w:delText>
              </w:r>
            </w:del>
          </w:p>
        </w:tc>
      </w:tr>
      <w:tr w:rsidR="00422C67" w:rsidRPr="00124329" w14:paraId="312E19D4" w14:textId="77777777" w:rsidTr="006E3CDA">
        <w:trPr>
          <w:trHeight w:val="288"/>
        </w:trPr>
        <w:tc>
          <w:tcPr>
            <w:tcW w:w="939" w:type="dxa"/>
            <w:vMerge/>
            <w:vAlign w:val="center"/>
            <w:hideMark/>
          </w:tcPr>
          <w:p w14:paraId="681FBC2C"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482DBCC" w14:textId="42C10FE8" w:rsidR="00422C67" w:rsidRPr="00EB7A4E" w:rsidRDefault="00422C67" w:rsidP="00422C67">
            <w:pPr>
              <w:rPr>
                <w:rFonts w:ascii="Arial" w:hAnsi="Arial" w:cs="Arial"/>
                <w:color w:val="000000"/>
                <w:sz w:val="20"/>
                <w:szCs w:val="20"/>
              </w:rPr>
            </w:pPr>
            <w:ins w:id="538" w:author="Mubiyarto Wibisono" w:date="2025-09-05T10:53:00Z" w16du:dateUtc="2025-09-05T03:53:00Z">
              <w:r w:rsidRPr="00124329">
                <w:rPr>
                  <w:rFonts w:ascii="Arial" w:hAnsi="Arial" w:cs="Arial"/>
                  <w:color w:val="000000"/>
                  <w:sz w:val="20"/>
                  <w:szCs w:val="20"/>
                  <w:rPrChange w:id="539" w:author="Ahmad Rafif" w:date="2025-09-08T04:51:00Z" w16du:dateUtc="2025-09-07T21:51:00Z">
                    <w:rPr>
                      <w:rFonts w:ascii="Calibri" w:hAnsi="Calibri" w:cs="Calibri"/>
                      <w:color w:val="000000"/>
                      <w:sz w:val="22"/>
                      <w:szCs w:val="22"/>
                    </w:rPr>
                  </w:rPrChange>
                </w:rPr>
                <w:t>2.2.3.1</w:t>
              </w:r>
            </w:ins>
            <w:del w:id="540" w:author="Mubiyarto Wibisono" w:date="2025-09-05T04:26:00Z" w16du:dateUtc="2025-09-04T21:26:00Z">
              <w:r w:rsidRPr="00EB7A4E" w:rsidDel="00F47570">
                <w:rPr>
                  <w:rFonts w:ascii="Arial" w:hAnsi="Arial" w:cs="Arial"/>
                  <w:color w:val="000000"/>
                  <w:sz w:val="20"/>
                  <w:szCs w:val="20"/>
                </w:rPr>
                <w:delText>2.3.5</w:delText>
              </w:r>
            </w:del>
          </w:p>
        </w:tc>
        <w:tc>
          <w:tcPr>
            <w:tcW w:w="7046" w:type="dxa"/>
            <w:noWrap/>
            <w:vAlign w:val="bottom"/>
            <w:hideMark/>
          </w:tcPr>
          <w:p w14:paraId="4B36E598" w14:textId="2FC74071" w:rsidR="00422C67" w:rsidRPr="00EB7A4E" w:rsidRDefault="00422C67" w:rsidP="00422C67">
            <w:pPr>
              <w:rPr>
                <w:rFonts w:ascii="Arial" w:hAnsi="Arial" w:cs="Arial"/>
                <w:color w:val="000000"/>
                <w:sz w:val="20"/>
                <w:szCs w:val="20"/>
              </w:rPr>
            </w:pPr>
            <w:proofErr w:type="spellStart"/>
            <w:ins w:id="541" w:author="Mubiyarto Wibisono" w:date="2025-09-05T10:53:00Z" w16du:dateUtc="2025-09-05T03:53:00Z">
              <w:r w:rsidRPr="00124329">
                <w:rPr>
                  <w:rFonts w:ascii="Arial" w:hAnsi="Arial" w:cs="Arial"/>
                  <w:color w:val="000000"/>
                  <w:sz w:val="20"/>
                  <w:szCs w:val="20"/>
                  <w:rPrChange w:id="542" w:author="Ahmad Rafif" w:date="2025-09-08T04:51:00Z" w16du:dateUtc="2025-09-07T21:51:00Z">
                    <w:rPr>
                      <w:rFonts w:ascii="Calibri" w:hAnsi="Calibri" w:cs="Calibri"/>
                      <w:color w:val="000000"/>
                      <w:sz w:val="22"/>
                      <w:szCs w:val="22"/>
                    </w:rPr>
                  </w:rPrChange>
                </w:rPr>
                <w:t>createAppTxnId</w:t>
              </w:r>
            </w:ins>
            <w:proofErr w:type="spellEnd"/>
            <w:del w:id="543" w:author="Mubiyarto Wibisono" w:date="2025-09-05T04:26:00Z" w16du:dateUtc="2025-09-04T21:26:00Z">
              <w:r w:rsidRPr="00EB7A4E" w:rsidDel="00F47570">
                <w:rPr>
                  <w:rFonts w:ascii="Arial" w:hAnsi="Arial" w:cs="Arial"/>
                  <w:color w:val="000000"/>
                  <w:sz w:val="20"/>
                  <w:szCs w:val="20"/>
                </w:rPr>
                <w:delText>Error Handling</w:delText>
              </w:r>
            </w:del>
          </w:p>
        </w:tc>
        <w:tc>
          <w:tcPr>
            <w:tcW w:w="862" w:type="dxa"/>
            <w:noWrap/>
            <w:vAlign w:val="bottom"/>
            <w:hideMark/>
          </w:tcPr>
          <w:p w14:paraId="1412D2CF" w14:textId="3EE33EAE" w:rsidR="00422C67" w:rsidRPr="00EB7A4E" w:rsidRDefault="00422C67" w:rsidP="00422C67">
            <w:pPr>
              <w:jc w:val="center"/>
              <w:rPr>
                <w:rFonts w:ascii="Arial" w:hAnsi="Arial" w:cs="Arial"/>
                <w:color w:val="000000"/>
                <w:sz w:val="20"/>
                <w:szCs w:val="20"/>
              </w:rPr>
            </w:pPr>
            <w:ins w:id="544" w:author="Mubiyarto Wibisono" w:date="2025-09-05T10:53:00Z" w16du:dateUtc="2025-09-05T03:53:00Z">
              <w:r w:rsidRPr="00124329">
                <w:rPr>
                  <w:rFonts w:ascii="Arial" w:hAnsi="Arial" w:cs="Arial"/>
                  <w:color w:val="000000"/>
                  <w:sz w:val="20"/>
                  <w:szCs w:val="20"/>
                  <w:rPrChange w:id="545" w:author="Ahmad Rafif" w:date="2025-09-08T04:51:00Z" w16du:dateUtc="2025-09-07T21:51:00Z">
                    <w:rPr>
                      <w:rFonts w:ascii="Calibri" w:hAnsi="Calibri" w:cs="Calibri"/>
                      <w:color w:val="000000"/>
                      <w:sz w:val="22"/>
                      <w:szCs w:val="22"/>
                    </w:rPr>
                  </w:rPrChange>
                </w:rPr>
                <w:t>30</w:t>
              </w:r>
            </w:ins>
            <w:del w:id="546" w:author="Mubiyarto Wibisono" w:date="2025-09-05T04:26:00Z" w16du:dateUtc="2025-09-04T21:26:00Z">
              <w:r w:rsidRPr="00EB7A4E" w:rsidDel="00F47570">
                <w:rPr>
                  <w:rFonts w:ascii="Arial" w:hAnsi="Arial" w:cs="Arial"/>
                  <w:color w:val="000000"/>
                  <w:sz w:val="20"/>
                  <w:szCs w:val="20"/>
                </w:rPr>
                <w:delText>38</w:delText>
              </w:r>
            </w:del>
          </w:p>
        </w:tc>
      </w:tr>
      <w:tr w:rsidR="00422C67" w:rsidRPr="00124329" w14:paraId="50F03D41" w14:textId="77777777" w:rsidTr="006E3CDA">
        <w:trPr>
          <w:trHeight w:val="288"/>
        </w:trPr>
        <w:tc>
          <w:tcPr>
            <w:tcW w:w="939" w:type="dxa"/>
            <w:vMerge/>
            <w:vAlign w:val="center"/>
            <w:hideMark/>
          </w:tcPr>
          <w:p w14:paraId="50A1B08F"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5FF2FEB" w14:textId="2775A12E" w:rsidR="00422C67" w:rsidRPr="00EB7A4E" w:rsidRDefault="00422C67" w:rsidP="00422C67">
            <w:pPr>
              <w:rPr>
                <w:rFonts w:ascii="Arial" w:hAnsi="Arial" w:cs="Arial"/>
                <w:color w:val="000000"/>
                <w:sz w:val="20"/>
                <w:szCs w:val="20"/>
              </w:rPr>
            </w:pPr>
            <w:ins w:id="547" w:author="Mubiyarto Wibisono" w:date="2025-09-05T10:53:00Z" w16du:dateUtc="2025-09-05T03:53:00Z">
              <w:r w:rsidRPr="00124329">
                <w:rPr>
                  <w:rFonts w:ascii="Arial" w:hAnsi="Arial" w:cs="Arial"/>
                  <w:color w:val="000000"/>
                  <w:sz w:val="20"/>
                  <w:szCs w:val="20"/>
                  <w:rPrChange w:id="548" w:author="Ahmad Rafif" w:date="2025-09-08T04:51:00Z" w16du:dateUtc="2025-09-07T21:51:00Z">
                    <w:rPr>
                      <w:rFonts w:ascii="Calibri" w:hAnsi="Calibri" w:cs="Calibri"/>
                      <w:color w:val="000000"/>
                      <w:sz w:val="22"/>
                      <w:szCs w:val="22"/>
                    </w:rPr>
                  </w:rPrChange>
                </w:rPr>
                <w:t>2.2.3.2</w:t>
              </w:r>
            </w:ins>
            <w:del w:id="549" w:author="Mubiyarto Wibisono" w:date="2025-09-05T04:26:00Z" w16du:dateUtc="2025-09-04T21:26:00Z">
              <w:r w:rsidRPr="00EB7A4E" w:rsidDel="00F47570">
                <w:rPr>
                  <w:rFonts w:ascii="Arial" w:hAnsi="Arial" w:cs="Arial"/>
                  <w:color w:val="000000"/>
                  <w:sz w:val="20"/>
                  <w:szCs w:val="20"/>
                </w:rPr>
                <w:delText>2.4</w:delText>
              </w:r>
            </w:del>
          </w:p>
        </w:tc>
        <w:tc>
          <w:tcPr>
            <w:tcW w:w="7046" w:type="dxa"/>
            <w:noWrap/>
            <w:vAlign w:val="bottom"/>
            <w:hideMark/>
          </w:tcPr>
          <w:p w14:paraId="09DE3FA3" w14:textId="4EDD62DF" w:rsidR="00422C67" w:rsidRPr="00EB7A4E" w:rsidRDefault="00422C67" w:rsidP="00422C67">
            <w:pPr>
              <w:rPr>
                <w:rFonts w:ascii="Arial" w:hAnsi="Arial" w:cs="Arial"/>
                <w:color w:val="000000"/>
                <w:sz w:val="20"/>
                <w:szCs w:val="20"/>
              </w:rPr>
            </w:pPr>
            <w:proofErr w:type="spellStart"/>
            <w:ins w:id="550" w:author="Mubiyarto Wibisono" w:date="2025-09-05T10:53:00Z" w16du:dateUtc="2025-09-05T03:53:00Z">
              <w:r w:rsidRPr="00124329">
                <w:rPr>
                  <w:rFonts w:ascii="Arial" w:hAnsi="Arial" w:cs="Arial"/>
                  <w:color w:val="000000"/>
                  <w:sz w:val="20"/>
                  <w:szCs w:val="20"/>
                  <w:rPrChange w:id="551" w:author="Ahmad Rafif" w:date="2025-09-08T04:51:00Z" w16du:dateUtc="2025-09-07T21:51:00Z">
                    <w:rPr>
                      <w:rFonts w:ascii="Calibri" w:hAnsi="Calibri" w:cs="Calibri"/>
                      <w:color w:val="000000"/>
                      <w:sz w:val="22"/>
                      <w:szCs w:val="22"/>
                    </w:rPr>
                  </w:rPrChange>
                </w:rPr>
                <w:t>getAuthResponse</w:t>
              </w:r>
            </w:ins>
            <w:proofErr w:type="spellEnd"/>
            <w:del w:id="552" w:author="Mubiyarto Wibisono" w:date="2025-09-05T04:26:00Z" w16du:dateUtc="2025-09-04T21:26:00Z">
              <w:r w:rsidRPr="00EB7A4E" w:rsidDel="00F47570">
                <w:rPr>
                  <w:rFonts w:ascii="Arial" w:hAnsi="Arial" w:cs="Arial"/>
                  <w:color w:val="000000"/>
                  <w:sz w:val="20"/>
                  <w:szCs w:val="20"/>
                </w:rPr>
                <w:delText>Payment Matrix</w:delText>
              </w:r>
            </w:del>
          </w:p>
        </w:tc>
        <w:tc>
          <w:tcPr>
            <w:tcW w:w="862" w:type="dxa"/>
            <w:noWrap/>
            <w:vAlign w:val="bottom"/>
            <w:hideMark/>
          </w:tcPr>
          <w:p w14:paraId="2E3C0DF5" w14:textId="5670A9A6" w:rsidR="00422C67" w:rsidRPr="00EB7A4E" w:rsidRDefault="00422C67" w:rsidP="00422C67">
            <w:pPr>
              <w:jc w:val="center"/>
              <w:rPr>
                <w:rFonts w:ascii="Arial" w:hAnsi="Arial" w:cs="Arial"/>
                <w:color w:val="000000"/>
                <w:sz w:val="20"/>
                <w:szCs w:val="20"/>
              </w:rPr>
            </w:pPr>
            <w:ins w:id="553" w:author="Mubiyarto Wibisono" w:date="2025-09-05T10:53:00Z" w16du:dateUtc="2025-09-05T03:53:00Z">
              <w:r w:rsidRPr="00124329">
                <w:rPr>
                  <w:rFonts w:ascii="Arial" w:hAnsi="Arial" w:cs="Arial"/>
                  <w:color w:val="000000"/>
                  <w:sz w:val="20"/>
                  <w:szCs w:val="20"/>
                  <w:rPrChange w:id="554" w:author="Ahmad Rafif" w:date="2025-09-08T04:51:00Z" w16du:dateUtc="2025-09-07T21:51:00Z">
                    <w:rPr>
                      <w:rFonts w:ascii="Calibri" w:hAnsi="Calibri" w:cs="Calibri"/>
                      <w:color w:val="000000"/>
                      <w:sz w:val="22"/>
                      <w:szCs w:val="22"/>
                    </w:rPr>
                  </w:rPrChange>
                </w:rPr>
                <w:t>30</w:t>
              </w:r>
            </w:ins>
            <w:del w:id="555" w:author="Mubiyarto Wibisono" w:date="2025-09-05T04:26:00Z" w16du:dateUtc="2025-09-04T21:26:00Z">
              <w:r w:rsidRPr="00EB7A4E" w:rsidDel="00F47570">
                <w:rPr>
                  <w:rFonts w:ascii="Arial" w:hAnsi="Arial" w:cs="Arial"/>
                  <w:color w:val="000000"/>
                  <w:sz w:val="20"/>
                  <w:szCs w:val="20"/>
                </w:rPr>
                <w:delText>39</w:delText>
              </w:r>
            </w:del>
          </w:p>
        </w:tc>
      </w:tr>
      <w:tr w:rsidR="00422C67" w:rsidRPr="00124329" w14:paraId="47BF09C4" w14:textId="77777777" w:rsidTr="006E3CDA">
        <w:trPr>
          <w:trHeight w:val="288"/>
        </w:trPr>
        <w:tc>
          <w:tcPr>
            <w:tcW w:w="939" w:type="dxa"/>
            <w:vMerge/>
            <w:vAlign w:val="center"/>
            <w:hideMark/>
          </w:tcPr>
          <w:p w14:paraId="2B6ACADE"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AF581D6" w14:textId="33D8FD66" w:rsidR="00422C67" w:rsidRPr="00EB7A4E" w:rsidRDefault="00422C67" w:rsidP="00422C67">
            <w:pPr>
              <w:rPr>
                <w:rFonts w:ascii="Arial" w:hAnsi="Arial" w:cs="Arial"/>
                <w:color w:val="000000"/>
                <w:sz w:val="20"/>
                <w:szCs w:val="20"/>
              </w:rPr>
            </w:pPr>
            <w:ins w:id="556" w:author="Mubiyarto Wibisono" w:date="2025-09-05T10:53:00Z" w16du:dateUtc="2025-09-05T03:53:00Z">
              <w:r w:rsidRPr="00124329">
                <w:rPr>
                  <w:rFonts w:ascii="Arial" w:hAnsi="Arial" w:cs="Arial"/>
                  <w:color w:val="000000"/>
                  <w:sz w:val="20"/>
                  <w:szCs w:val="20"/>
                  <w:rPrChange w:id="557" w:author="Ahmad Rafif" w:date="2025-09-08T04:51:00Z" w16du:dateUtc="2025-09-07T21:51:00Z">
                    <w:rPr>
                      <w:rFonts w:ascii="Calibri" w:hAnsi="Calibri" w:cs="Calibri"/>
                      <w:color w:val="000000"/>
                      <w:sz w:val="22"/>
                      <w:szCs w:val="22"/>
                    </w:rPr>
                  </w:rPrChange>
                </w:rPr>
                <w:t>2.2.4</w:t>
              </w:r>
            </w:ins>
            <w:del w:id="558" w:author="Mubiyarto Wibisono" w:date="2025-09-05T04:26:00Z" w16du:dateUtc="2025-09-04T21:26:00Z">
              <w:r w:rsidRPr="00EB7A4E" w:rsidDel="00F47570">
                <w:rPr>
                  <w:rFonts w:ascii="Arial" w:hAnsi="Arial" w:cs="Arial"/>
                  <w:color w:val="000000"/>
                  <w:sz w:val="20"/>
                  <w:szCs w:val="20"/>
                </w:rPr>
                <w:delText>2.4.1</w:delText>
              </w:r>
            </w:del>
          </w:p>
        </w:tc>
        <w:tc>
          <w:tcPr>
            <w:tcW w:w="7046" w:type="dxa"/>
            <w:noWrap/>
            <w:vAlign w:val="bottom"/>
            <w:hideMark/>
          </w:tcPr>
          <w:p w14:paraId="7782CAC0" w14:textId="4B115395" w:rsidR="00422C67" w:rsidRPr="00EB7A4E" w:rsidRDefault="00422C67" w:rsidP="00422C67">
            <w:pPr>
              <w:rPr>
                <w:rFonts w:ascii="Arial" w:hAnsi="Arial" w:cs="Arial"/>
                <w:color w:val="000000"/>
                <w:sz w:val="20"/>
                <w:szCs w:val="20"/>
              </w:rPr>
            </w:pPr>
            <w:ins w:id="559" w:author="Mubiyarto Wibisono" w:date="2025-09-05T10:53:00Z" w16du:dateUtc="2025-09-05T03:53:00Z">
              <w:r w:rsidRPr="00124329">
                <w:rPr>
                  <w:rFonts w:ascii="Arial" w:hAnsi="Arial" w:cs="Arial"/>
                  <w:color w:val="000000"/>
                  <w:sz w:val="20"/>
                  <w:szCs w:val="20"/>
                  <w:rPrChange w:id="560" w:author="Ahmad Rafif" w:date="2025-09-08T04:51:00Z" w16du:dateUtc="2025-09-07T21:51:00Z">
                    <w:rPr>
                      <w:rFonts w:ascii="Calibri" w:hAnsi="Calibri" w:cs="Calibri"/>
                      <w:color w:val="000000"/>
                      <w:sz w:val="22"/>
                      <w:szCs w:val="22"/>
                    </w:rPr>
                  </w:rPrChange>
                </w:rPr>
                <w:t>Successful Outcome</w:t>
              </w:r>
            </w:ins>
            <w:del w:id="561" w:author="Mubiyarto Wibisono" w:date="2025-09-05T04:26:00Z" w16du:dateUtc="2025-09-04T21:26:00Z">
              <w:r w:rsidRPr="00EB7A4E" w:rsidDel="00F47570">
                <w:rPr>
                  <w:rFonts w:ascii="Arial" w:hAnsi="Arial" w:cs="Arial"/>
                  <w:color w:val="000000"/>
                  <w:sz w:val="20"/>
                  <w:szCs w:val="20"/>
                </w:rPr>
                <w:delText>Design Rationale</w:delText>
              </w:r>
            </w:del>
          </w:p>
        </w:tc>
        <w:tc>
          <w:tcPr>
            <w:tcW w:w="862" w:type="dxa"/>
            <w:noWrap/>
            <w:vAlign w:val="bottom"/>
            <w:hideMark/>
          </w:tcPr>
          <w:p w14:paraId="6FA92A0C" w14:textId="55D6734B" w:rsidR="00422C67" w:rsidRPr="00EB7A4E" w:rsidRDefault="00422C67" w:rsidP="00422C67">
            <w:pPr>
              <w:jc w:val="center"/>
              <w:rPr>
                <w:rFonts w:ascii="Arial" w:hAnsi="Arial" w:cs="Arial"/>
                <w:color w:val="000000"/>
                <w:sz w:val="20"/>
                <w:szCs w:val="20"/>
              </w:rPr>
            </w:pPr>
            <w:ins w:id="562" w:author="Mubiyarto Wibisono" w:date="2025-09-05T10:53:00Z" w16du:dateUtc="2025-09-05T03:53:00Z">
              <w:r w:rsidRPr="00124329">
                <w:rPr>
                  <w:rFonts w:ascii="Arial" w:hAnsi="Arial" w:cs="Arial"/>
                  <w:color w:val="000000"/>
                  <w:sz w:val="20"/>
                  <w:szCs w:val="20"/>
                  <w:rPrChange w:id="563" w:author="Ahmad Rafif" w:date="2025-09-08T04:51:00Z" w16du:dateUtc="2025-09-07T21:51:00Z">
                    <w:rPr>
                      <w:rFonts w:ascii="Calibri" w:hAnsi="Calibri" w:cs="Calibri"/>
                      <w:color w:val="000000"/>
                      <w:sz w:val="22"/>
                      <w:szCs w:val="22"/>
                    </w:rPr>
                  </w:rPrChange>
                </w:rPr>
                <w:t>31</w:t>
              </w:r>
            </w:ins>
            <w:del w:id="564" w:author="Mubiyarto Wibisono" w:date="2025-09-05T04:26:00Z" w16du:dateUtc="2025-09-04T21:26:00Z">
              <w:r w:rsidRPr="00EB7A4E" w:rsidDel="00F47570">
                <w:rPr>
                  <w:rFonts w:ascii="Arial" w:hAnsi="Arial" w:cs="Arial"/>
                  <w:color w:val="000000"/>
                  <w:sz w:val="20"/>
                  <w:szCs w:val="20"/>
                </w:rPr>
                <w:delText>40</w:delText>
              </w:r>
            </w:del>
          </w:p>
        </w:tc>
      </w:tr>
      <w:tr w:rsidR="00422C67" w:rsidRPr="00124329" w14:paraId="7ADE4DAC" w14:textId="77777777" w:rsidTr="006E3CDA">
        <w:trPr>
          <w:trHeight w:val="288"/>
        </w:trPr>
        <w:tc>
          <w:tcPr>
            <w:tcW w:w="939" w:type="dxa"/>
            <w:vMerge/>
            <w:vAlign w:val="center"/>
            <w:hideMark/>
          </w:tcPr>
          <w:p w14:paraId="06E68457"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546FB2CE" w14:textId="0CB835B3" w:rsidR="00422C67" w:rsidRPr="00EB7A4E" w:rsidRDefault="00422C67" w:rsidP="00422C67">
            <w:pPr>
              <w:rPr>
                <w:rFonts w:ascii="Arial" w:hAnsi="Arial" w:cs="Arial"/>
                <w:color w:val="000000"/>
                <w:sz w:val="20"/>
                <w:szCs w:val="20"/>
              </w:rPr>
            </w:pPr>
            <w:ins w:id="565" w:author="Mubiyarto Wibisono" w:date="2025-09-05T10:53:00Z" w16du:dateUtc="2025-09-05T03:53:00Z">
              <w:r w:rsidRPr="00124329">
                <w:rPr>
                  <w:rFonts w:ascii="Arial" w:hAnsi="Arial" w:cs="Arial"/>
                  <w:color w:val="000000"/>
                  <w:sz w:val="20"/>
                  <w:szCs w:val="20"/>
                  <w:rPrChange w:id="566" w:author="Ahmad Rafif" w:date="2025-09-08T04:51:00Z" w16du:dateUtc="2025-09-07T21:51:00Z">
                    <w:rPr>
                      <w:rFonts w:ascii="Calibri" w:hAnsi="Calibri" w:cs="Calibri"/>
                      <w:color w:val="000000"/>
                      <w:sz w:val="22"/>
                      <w:szCs w:val="22"/>
                    </w:rPr>
                  </w:rPrChange>
                </w:rPr>
                <w:t>2.2.5</w:t>
              </w:r>
            </w:ins>
            <w:del w:id="567" w:author="Mubiyarto Wibisono" w:date="2025-09-05T04:26:00Z" w16du:dateUtc="2025-09-04T21:26:00Z">
              <w:r w:rsidRPr="00EB7A4E" w:rsidDel="00F47570">
                <w:rPr>
                  <w:rFonts w:ascii="Arial" w:hAnsi="Arial" w:cs="Arial"/>
                  <w:color w:val="000000"/>
                  <w:sz w:val="20"/>
                  <w:szCs w:val="20"/>
                </w:rPr>
                <w:delText>2.4.2</w:delText>
              </w:r>
            </w:del>
          </w:p>
        </w:tc>
        <w:tc>
          <w:tcPr>
            <w:tcW w:w="7046" w:type="dxa"/>
            <w:noWrap/>
            <w:vAlign w:val="bottom"/>
            <w:hideMark/>
          </w:tcPr>
          <w:p w14:paraId="5C2B6153" w14:textId="5F5B97ED" w:rsidR="00422C67" w:rsidRPr="00EB7A4E" w:rsidRDefault="00422C67" w:rsidP="00422C67">
            <w:pPr>
              <w:rPr>
                <w:rFonts w:ascii="Arial" w:hAnsi="Arial" w:cs="Arial"/>
                <w:color w:val="000000"/>
                <w:sz w:val="20"/>
                <w:szCs w:val="20"/>
              </w:rPr>
            </w:pPr>
            <w:ins w:id="568" w:author="Mubiyarto Wibisono" w:date="2025-09-05T10:53:00Z" w16du:dateUtc="2025-09-05T03:53:00Z">
              <w:r w:rsidRPr="00124329">
                <w:rPr>
                  <w:rFonts w:ascii="Arial" w:hAnsi="Arial" w:cs="Arial"/>
                  <w:color w:val="000000"/>
                  <w:sz w:val="20"/>
                  <w:szCs w:val="20"/>
                  <w:rPrChange w:id="569" w:author="Ahmad Rafif" w:date="2025-09-08T04:51:00Z" w16du:dateUtc="2025-09-07T21:51:00Z">
                    <w:rPr>
                      <w:rFonts w:ascii="Calibri" w:hAnsi="Calibri" w:cs="Calibri"/>
                      <w:color w:val="000000"/>
                      <w:sz w:val="22"/>
                      <w:szCs w:val="22"/>
                    </w:rPr>
                  </w:rPrChange>
                </w:rPr>
                <w:t>Error Handling</w:t>
              </w:r>
            </w:ins>
            <w:del w:id="570" w:author="Mubiyarto Wibisono" w:date="2025-09-05T04:26:00Z" w16du:dateUtc="2025-09-04T21:26:00Z">
              <w:r w:rsidRPr="00EB7A4E" w:rsidDel="00F47570">
                <w:rPr>
                  <w:rFonts w:ascii="Arial" w:hAnsi="Arial" w:cs="Arial"/>
                  <w:color w:val="000000"/>
                  <w:sz w:val="20"/>
                  <w:szCs w:val="20"/>
                </w:rPr>
                <w:delText>Data Mapping</w:delText>
              </w:r>
            </w:del>
          </w:p>
        </w:tc>
        <w:tc>
          <w:tcPr>
            <w:tcW w:w="862" w:type="dxa"/>
            <w:noWrap/>
            <w:vAlign w:val="bottom"/>
            <w:hideMark/>
          </w:tcPr>
          <w:p w14:paraId="07419ADA" w14:textId="5416F144" w:rsidR="00422C67" w:rsidRPr="00EB7A4E" w:rsidRDefault="00422C67" w:rsidP="00422C67">
            <w:pPr>
              <w:jc w:val="center"/>
              <w:rPr>
                <w:rFonts w:ascii="Arial" w:hAnsi="Arial" w:cs="Arial"/>
                <w:color w:val="000000"/>
                <w:sz w:val="20"/>
                <w:szCs w:val="20"/>
              </w:rPr>
            </w:pPr>
            <w:ins w:id="571" w:author="Mubiyarto Wibisono" w:date="2025-09-05T10:53:00Z" w16du:dateUtc="2025-09-05T03:53:00Z">
              <w:r w:rsidRPr="00124329">
                <w:rPr>
                  <w:rFonts w:ascii="Arial" w:hAnsi="Arial" w:cs="Arial"/>
                  <w:color w:val="000000"/>
                  <w:sz w:val="20"/>
                  <w:szCs w:val="20"/>
                  <w:rPrChange w:id="572" w:author="Ahmad Rafif" w:date="2025-09-08T04:51:00Z" w16du:dateUtc="2025-09-07T21:51:00Z">
                    <w:rPr>
                      <w:rFonts w:ascii="Calibri" w:hAnsi="Calibri" w:cs="Calibri"/>
                      <w:color w:val="000000"/>
                      <w:sz w:val="22"/>
                      <w:szCs w:val="22"/>
                    </w:rPr>
                  </w:rPrChange>
                </w:rPr>
                <w:t>31</w:t>
              </w:r>
            </w:ins>
            <w:del w:id="573" w:author="Mubiyarto Wibisono" w:date="2025-09-05T04:26:00Z" w16du:dateUtc="2025-09-04T21:26:00Z">
              <w:r w:rsidRPr="00EB7A4E" w:rsidDel="00F47570">
                <w:rPr>
                  <w:rFonts w:ascii="Arial" w:hAnsi="Arial" w:cs="Arial"/>
                  <w:color w:val="000000"/>
                  <w:sz w:val="20"/>
                  <w:szCs w:val="20"/>
                </w:rPr>
                <w:delText>41</w:delText>
              </w:r>
            </w:del>
          </w:p>
        </w:tc>
      </w:tr>
      <w:tr w:rsidR="00422C67" w:rsidRPr="00124329" w14:paraId="17F12077" w14:textId="77777777" w:rsidTr="006E3CDA">
        <w:trPr>
          <w:trHeight w:val="288"/>
        </w:trPr>
        <w:tc>
          <w:tcPr>
            <w:tcW w:w="939" w:type="dxa"/>
            <w:vMerge/>
            <w:vAlign w:val="center"/>
            <w:hideMark/>
          </w:tcPr>
          <w:p w14:paraId="3D56AD5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1445472" w14:textId="258D22E8" w:rsidR="00422C67" w:rsidRPr="00EB7A4E" w:rsidRDefault="00422C67" w:rsidP="00422C67">
            <w:pPr>
              <w:rPr>
                <w:rFonts w:ascii="Arial" w:hAnsi="Arial" w:cs="Arial"/>
                <w:color w:val="000000"/>
                <w:sz w:val="20"/>
                <w:szCs w:val="20"/>
              </w:rPr>
            </w:pPr>
            <w:ins w:id="574" w:author="Mubiyarto Wibisono" w:date="2025-09-05T10:53:00Z" w16du:dateUtc="2025-09-05T03:53:00Z">
              <w:r w:rsidRPr="00124329">
                <w:rPr>
                  <w:rFonts w:ascii="Arial" w:hAnsi="Arial" w:cs="Arial"/>
                  <w:color w:val="000000"/>
                  <w:sz w:val="20"/>
                  <w:szCs w:val="20"/>
                  <w:rPrChange w:id="575" w:author="Ahmad Rafif" w:date="2025-09-08T04:51:00Z" w16du:dateUtc="2025-09-07T21:51:00Z">
                    <w:rPr>
                      <w:rFonts w:ascii="Calibri" w:hAnsi="Calibri" w:cs="Calibri"/>
                      <w:color w:val="000000"/>
                      <w:sz w:val="22"/>
                      <w:szCs w:val="22"/>
                    </w:rPr>
                  </w:rPrChange>
                </w:rPr>
                <w:t>2.2.5.1</w:t>
              </w:r>
            </w:ins>
            <w:del w:id="576" w:author="Mubiyarto Wibisono" w:date="2025-09-05T04:26:00Z" w16du:dateUtc="2025-09-04T21:26:00Z">
              <w:r w:rsidRPr="00EB7A4E" w:rsidDel="00F47570">
                <w:rPr>
                  <w:rFonts w:ascii="Arial" w:hAnsi="Arial" w:cs="Arial"/>
                  <w:color w:val="000000"/>
                  <w:sz w:val="20"/>
                  <w:szCs w:val="20"/>
                </w:rPr>
                <w:delText>2.4.3</w:delText>
              </w:r>
            </w:del>
          </w:p>
        </w:tc>
        <w:tc>
          <w:tcPr>
            <w:tcW w:w="7046" w:type="dxa"/>
            <w:noWrap/>
            <w:vAlign w:val="bottom"/>
            <w:hideMark/>
          </w:tcPr>
          <w:p w14:paraId="75686696" w14:textId="17E118C4" w:rsidR="00422C67" w:rsidRPr="00EB7A4E" w:rsidRDefault="00422C67" w:rsidP="00422C67">
            <w:pPr>
              <w:rPr>
                <w:rFonts w:ascii="Arial" w:hAnsi="Arial" w:cs="Arial"/>
                <w:color w:val="000000"/>
                <w:sz w:val="20"/>
                <w:szCs w:val="20"/>
              </w:rPr>
            </w:pPr>
            <w:proofErr w:type="spellStart"/>
            <w:ins w:id="577" w:author="Mubiyarto Wibisono" w:date="2025-09-05T10:53:00Z" w16du:dateUtc="2025-09-05T03:53:00Z">
              <w:r w:rsidRPr="00124329">
                <w:rPr>
                  <w:rFonts w:ascii="Arial" w:hAnsi="Arial" w:cs="Arial"/>
                  <w:color w:val="000000"/>
                  <w:sz w:val="20"/>
                  <w:szCs w:val="20"/>
                  <w:rPrChange w:id="578" w:author="Ahmad Rafif" w:date="2025-09-08T04:51:00Z" w16du:dateUtc="2025-09-07T21:51:00Z">
                    <w:rPr>
                      <w:rFonts w:ascii="Calibri" w:hAnsi="Calibri" w:cs="Calibri"/>
                      <w:color w:val="000000"/>
                      <w:sz w:val="22"/>
                      <w:szCs w:val="22"/>
                    </w:rPr>
                  </w:rPrChange>
                </w:rPr>
                <w:t>createAppTxnId</w:t>
              </w:r>
            </w:ins>
            <w:proofErr w:type="spellEnd"/>
            <w:del w:id="579" w:author="Mubiyarto Wibisono" w:date="2025-09-05T04:26:00Z" w16du:dateUtc="2025-09-04T21:26:00Z">
              <w:r w:rsidRPr="00EB7A4E" w:rsidDel="00F47570">
                <w:rPr>
                  <w:rFonts w:ascii="Arial" w:hAnsi="Arial" w:cs="Arial"/>
                  <w:color w:val="000000"/>
                  <w:sz w:val="20"/>
                  <w:szCs w:val="20"/>
                </w:rPr>
                <w:delText>Success Outcome</w:delText>
              </w:r>
            </w:del>
          </w:p>
        </w:tc>
        <w:tc>
          <w:tcPr>
            <w:tcW w:w="862" w:type="dxa"/>
            <w:noWrap/>
            <w:vAlign w:val="bottom"/>
            <w:hideMark/>
          </w:tcPr>
          <w:p w14:paraId="41348C24" w14:textId="0F6F7CCC" w:rsidR="00422C67" w:rsidRPr="00EB7A4E" w:rsidRDefault="00422C67" w:rsidP="00422C67">
            <w:pPr>
              <w:jc w:val="center"/>
              <w:rPr>
                <w:rFonts w:ascii="Arial" w:hAnsi="Arial" w:cs="Arial"/>
                <w:color w:val="000000"/>
                <w:sz w:val="20"/>
                <w:szCs w:val="20"/>
              </w:rPr>
            </w:pPr>
            <w:ins w:id="580" w:author="Mubiyarto Wibisono" w:date="2025-09-05T10:53:00Z" w16du:dateUtc="2025-09-05T03:53:00Z">
              <w:r w:rsidRPr="00124329">
                <w:rPr>
                  <w:rFonts w:ascii="Arial" w:hAnsi="Arial" w:cs="Arial"/>
                  <w:color w:val="000000"/>
                  <w:sz w:val="20"/>
                  <w:szCs w:val="20"/>
                  <w:rPrChange w:id="581" w:author="Ahmad Rafif" w:date="2025-09-08T04:51:00Z" w16du:dateUtc="2025-09-07T21:51:00Z">
                    <w:rPr>
                      <w:rFonts w:ascii="Calibri" w:hAnsi="Calibri" w:cs="Calibri"/>
                      <w:color w:val="000000"/>
                      <w:sz w:val="22"/>
                      <w:szCs w:val="22"/>
                    </w:rPr>
                  </w:rPrChange>
                </w:rPr>
                <w:t>31</w:t>
              </w:r>
            </w:ins>
            <w:del w:id="582" w:author="Mubiyarto Wibisono" w:date="2025-09-05T04:26:00Z" w16du:dateUtc="2025-09-04T21:26:00Z">
              <w:r w:rsidRPr="00EB7A4E" w:rsidDel="00F47570">
                <w:rPr>
                  <w:rFonts w:ascii="Arial" w:hAnsi="Arial" w:cs="Arial"/>
                  <w:color w:val="000000"/>
                  <w:sz w:val="20"/>
                  <w:szCs w:val="20"/>
                </w:rPr>
                <w:delText>41</w:delText>
              </w:r>
            </w:del>
          </w:p>
        </w:tc>
      </w:tr>
      <w:tr w:rsidR="00422C67" w:rsidRPr="00124329" w14:paraId="7B9FCBA3" w14:textId="77777777" w:rsidTr="006E3CDA">
        <w:trPr>
          <w:trHeight w:val="288"/>
        </w:trPr>
        <w:tc>
          <w:tcPr>
            <w:tcW w:w="939" w:type="dxa"/>
            <w:vMerge/>
            <w:vAlign w:val="center"/>
            <w:hideMark/>
          </w:tcPr>
          <w:p w14:paraId="1877317A"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FB1CA4C" w14:textId="5AAE90D0" w:rsidR="00422C67" w:rsidRPr="00EB7A4E" w:rsidRDefault="00422C67" w:rsidP="00422C67">
            <w:pPr>
              <w:rPr>
                <w:rFonts w:ascii="Arial" w:hAnsi="Arial" w:cs="Arial"/>
                <w:color w:val="000000"/>
                <w:sz w:val="20"/>
                <w:szCs w:val="20"/>
              </w:rPr>
            </w:pPr>
            <w:ins w:id="583" w:author="Mubiyarto Wibisono" w:date="2025-09-05T10:53:00Z" w16du:dateUtc="2025-09-05T03:53:00Z">
              <w:r w:rsidRPr="00124329">
                <w:rPr>
                  <w:rFonts w:ascii="Arial" w:hAnsi="Arial" w:cs="Arial"/>
                  <w:color w:val="000000"/>
                  <w:sz w:val="20"/>
                  <w:szCs w:val="20"/>
                  <w:rPrChange w:id="584" w:author="Ahmad Rafif" w:date="2025-09-08T04:51:00Z" w16du:dateUtc="2025-09-07T21:51:00Z">
                    <w:rPr>
                      <w:rFonts w:ascii="Calibri" w:hAnsi="Calibri" w:cs="Calibri"/>
                      <w:color w:val="000000"/>
                      <w:sz w:val="22"/>
                      <w:szCs w:val="22"/>
                    </w:rPr>
                  </w:rPrChange>
                </w:rPr>
                <w:t>2.2.5.2</w:t>
              </w:r>
            </w:ins>
            <w:del w:id="585" w:author="Mubiyarto Wibisono" w:date="2025-09-05T04:26:00Z" w16du:dateUtc="2025-09-04T21:26:00Z">
              <w:r w:rsidRPr="00EB7A4E" w:rsidDel="00F47570">
                <w:rPr>
                  <w:rFonts w:ascii="Arial" w:hAnsi="Arial" w:cs="Arial"/>
                  <w:color w:val="000000"/>
                  <w:sz w:val="20"/>
                  <w:szCs w:val="20"/>
                </w:rPr>
                <w:delText>2.4.4</w:delText>
              </w:r>
            </w:del>
          </w:p>
        </w:tc>
        <w:tc>
          <w:tcPr>
            <w:tcW w:w="7046" w:type="dxa"/>
            <w:noWrap/>
            <w:vAlign w:val="bottom"/>
            <w:hideMark/>
          </w:tcPr>
          <w:p w14:paraId="52AA8932" w14:textId="08EEC2CC" w:rsidR="00422C67" w:rsidRPr="00EB7A4E" w:rsidRDefault="00422C67" w:rsidP="00422C67">
            <w:pPr>
              <w:rPr>
                <w:rFonts w:ascii="Arial" w:hAnsi="Arial" w:cs="Arial"/>
                <w:color w:val="000000"/>
                <w:sz w:val="20"/>
                <w:szCs w:val="20"/>
              </w:rPr>
            </w:pPr>
            <w:proofErr w:type="spellStart"/>
            <w:ins w:id="586" w:author="Mubiyarto Wibisono" w:date="2025-09-05T10:53:00Z" w16du:dateUtc="2025-09-05T03:53:00Z">
              <w:r w:rsidRPr="00124329">
                <w:rPr>
                  <w:rFonts w:ascii="Arial" w:hAnsi="Arial" w:cs="Arial"/>
                  <w:color w:val="000000"/>
                  <w:sz w:val="20"/>
                  <w:szCs w:val="20"/>
                  <w:rPrChange w:id="587" w:author="Ahmad Rafif" w:date="2025-09-08T04:51:00Z" w16du:dateUtc="2025-09-07T21:51:00Z">
                    <w:rPr>
                      <w:rFonts w:ascii="Calibri" w:hAnsi="Calibri" w:cs="Calibri"/>
                      <w:color w:val="000000"/>
                      <w:sz w:val="22"/>
                      <w:szCs w:val="22"/>
                    </w:rPr>
                  </w:rPrChange>
                </w:rPr>
                <w:t>getAuthResponse</w:t>
              </w:r>
            </w:ins>
            <w:proofErr w:type="spellEnd"/>
            <w:del w:id="588" w:author="Mubiyarto Wibisono" w:date="2025-09-05T04:26:00Z" w16du:dateUtc="2025-09-04T21:26:00Z">
              <w:r w:rsidRPr="00EB7A4E" w:rsidDel="00F47570">
                <w:rPr>
                  <w:rFonts w:ascii="Arial" w:hAnsi="Arial" w:cs="Arial"/>
                  <w:color w:val="000000"/>
                  <w:sz w:val="20"/>
                  <w:szCs w:val="20"/>
                </w:rPr>
                <w:delText>Error Handling</w:delText>
              </w:r>
            </w:del>
          </w:p>
        </w:tc>
        <w:tc>
          <w:tcPr>
            <w:tcW w:w="862" w:type="dxa"/>
            <w:noWrap/>
            <w:vAlign w:val="bottom"/>
            <w:hideMark/>
          </w:tcPr>
          <w:p w14:paraId="735E16DB" w14:textId="6CBE2FAE" w:rsidR="00422C67" w:rsidRPr="00EB7A4E" w:rsidRDefault="00422C67" w:rsidP="00422C67">
            <w:pPr>
              <w:jc w:val="center"/>
              <w:rPr>
                <w:rFonts w:ascii="Arial" w:hAnsi="Arial" w:cs="Arial"/>
                <w:color w:val="000000"/>
                <w:sz w:val="20"/>
                <w:szCs w:val="20"/>
              </w:rPr>
            </w:pPr>
            <w:ins w:id="589" w:author="Mubiyarto Wibisono" w:date="2025-09-05T10:53:00Z" w16du:dateUtc="2025-09-05T03:53:00Z">
              <w:r w:rsidRPr="00124329">
                <w:rPr>
                  <w:rFonts w:ascii="Arial" w:hAnsi="Arial" w:cs="Arial"/>
                  <w:color w:val="000000"/>
                  <w:sz w:val="20"/>
                  <w:szCs w:val="20"/>
                  <w:rPrChange w:id="590" w:author="Ahmad Rafif" w:date="2025-09-08T04:51:00Z" w16du:dateUtc="2025-09-07T21:51:00Z">
                    <w:rPr>
                      <w:rFonts w:ascii="Calibri" w:hAnsi="Calibri" w:cs="Calibri"/>
                      <w:color w:val="000000"/>
                      <w:sz w:val="22"/>
                      <w:szCs w:val="22"/>
                    </w:rPr>
                  </w:rPrChange>
                </w:rPr>
                <w:t>31</w:t>
              </w:r>
            </w:ins>
            <w:del w:id="591" w:author="Mubiyarto Wibisono" w:date="2025-09-05T04:26:00Z" w16du:dateUtc="2025-09-04T21:26:00Z">
              <w:r w:rsidRPr="00EB7A4E" w:rsidDel="00F47570">
                <w:rPr>
                  <w:rFonts w:ascii="Arial" w:hAnsi="Arial" w:cs="Arial"/>
                  <w:color w:val="000000"/>
                  <w:sz w:val="20"/>
                  <w:szCs w:val="20"/>
                </w:rPr>
                <w:delText>41</w:delText>
              </w:r>
            </w:del>
          </w:p>
        </w:tc>
      </w:tr>
      <w:tr w:rsidR="00422C67" w:rsidRPr="00124329" w14:paraId="6543507E" w14:textId="77777777" w:rsidTr="006E3CDA">
        <w:trPr>
          <w:trHeight w:val="288"/>
        </w:trPr>
        <w:tc>
          <w:tcPr>
            <w:tcW w:w="939" w:type="dxa"/>
            <w:vMerge/>
            <w:vAlign w:val="center"/>
          </w:tcPr>
          <w:p w14:paraId="36E9908A" w14:textId="77777777" w:rsidR="00422C67" w:rsidRPr="00EB7A4E" w:rsidRDefault="00422C67" w:rsidP="00422C67">
            <w:pPr>
              <w:jc w:val="center"/>
              <w:rPr>
                <w:rFonts w:ascii="Arial" w:hAnsi="Arial" w:cs="Arial"/>
                <w:color w:val="000000"/>
                <w:sz w:val="20"/>
                <w:szCs w:val="20"/>
              </w:rPr>
            </w:pPr>
          </w:p>
        </w:tc>
        <w:tc>
          <w:tcPr>
            <w:tcW w:w="1441" w:type="dxa"/>
            <w:noWrap/>
            <w:vAlign w:val="bottom"/>
          </w:tcPr>
          <w:p w14:paraId="395ACE02" w14:textId="1CCDE8CC" w:rsidR="00422C67" w:rsidRPr="00EB7A4E" w:rsidRDefault="00422C67" w:rsidP="00422C67">
            <w:pPr>
              <w:rPr>
                <w:rFonts w:ascii="Arial" w:hAnsi="Arial" w:cs="Arial"/>
                <w:color w:val="000000"/>
                <w:sz w:val="20"/>
                <w:szCs w:val="20"/>
              </w:rPr>
            </w:pPr>
            <w:ins w:id="592" w:author="Mubiyarto Wibisono" w:date="2025-09-05T10:53:00Z" w16du:dateUtc="2025-09-05T03:53:00Z">
              <w:r w:rsidRPr="00124329">
                <w:rPr>
                  <w:rFonts w:ascii="Arial" w:hAnsi="Arial" w:cs="Arial"/>
                  <w:color w:val="000000"/>
                  <w:sz w:val="20"/>
                  <w:szCs w:val="20"/>
                  <w:rPrChange w:id="593" w:author="Ahmad Rafif" w:date="2025-09-08T04:51:00Z" w16du:dateUtc="2025-09-07T21:51:00Z">
                    <w:rPr>
                      <w:rFonts w:ascii="Calibri" w:hAnsi="Calibri" w:cs="Calibri"/>
                      <w:color w:val="000000"/>
                      <w:sz w:val="22"/>
                      <w:szCs w:val="22"/>
                    </w:rPr>
                  </w:rPrChange>
                </w:rPr>
                <w:t>2.3</w:t>
              </w:r>
            </w:ins>
            <w:del w:id="594" w:author="Mubiyarto Wibisono" w:date="2025-09-05T04:28:00Z" w16du:dateUtc="2025-09-04T21:28:00Z">
              <w:r w:rsidRPr="00EB7A4E" w:rsidDel="00B31333">
                <w:rPr>
                  <w:rFonts w:ascii="Arial" w:hAnsi="Arial" w:cs="Arial"/>
                  <w:color w:val="000000"/>
                  <w:sz w:val="20"/>
                  <w:szCs w:val="20"/>
                </w:rPr>
                <w:delText>2.5</w:delText>
              </w:r>
            </w:del>
          </w:p>
        </w:tc>
        <w:tc>
          <w:tcPr>
            <w:tcW w:w="7046" w:type="dxa"/>
            <w:noWrap/>
            <w:vAlign w:val="bottom"/>
          </w:tcPr>
          <w:p w14:paraId="6B9DEE54" w14:textId="2117D924" w:rsidR="00422C67" w:rsidRPr="00EB7A4E" w:rsidRDefault="00422C67" w:rsidP="00422C67">
            <w:pPr>
              <w:rPr>
                <w:rFonts w:ascii="Arial" w:hAnsi="Arial" w:cs="Arial"/>
                <w:color w:val="000000"/>
                <w:sz w:val="20"/>
                <w:szCs w:val="20"/>
              </w:rPr>
            </w:pPr>
            <w:ins w:id="595" w:author="Mubiyarto Wibisono" w:date="2025-09-05T10:53:00Z" w16du:dateUtc="2025-09-05T03:53:00Z">
              <w:r w:rsidRPr="00124329">
                <w:rPr>
                  <w:rFonts w:ascii="Arial" w:hAnsi="Arial" w:cs="Arial"/>
                  <w:color w:val="000000"/>
                  <w:sz w:val="20"/>
                  <w:szCs w:val="20"/>
                  <w:rPrChange w:id="596" w:author="Ahmad Rafif" w:date="2025-09-08T04:51:00Z" w16du:dateUtc="2025-09-07T21:51:00Z">
                    <w:rPr>
                      <w:rFonts w:ascii="Calibri" w:hAnsi="Calibri" w:cs="Calibri"/>
                      <w:color w:val="000000"/>
                      <w:sz w:val="22"/>
                      <w:szCs w:val="22"/>
                    </w:rPr>
                  </w:rPrChange>
                </w:rPr>
                <w:t>Payment Matrix</w:t>
              </w:r>
            </w:ins>
            <w:del w:id="597" w:author="Mubiyarto Wibisono" w:date="2025-09-05T04:28:00Z" w16du:dateUtc="2025-09-04T21:28:00Z">
              <w:r w:rsidRPr="00EB7A4E" w:rsidDel="00B31333">
                <w:rPr>
                  <w:rFonts w:ascii="Arial" w:hAnsi="Arial" w:cs="Arial"/>
                  <w:color w:val="000000"/>
                  <w:sz w:val="20"/>
                  <w:szCs w:val="20"/>
                </w:rPr>
                <w:delText>Sample Data User Message</w:delText>
              </w:r>
            </w:del>
          </w:p>
        </w:tc>
        <w:tc>
          <w:tcPr>
            <w:tcW w:w="862" w:type="dxa"/>
            <w:noWrap/>
            <w:vAlign w:val="bottom"/>
          </w:tcPr>
          <w:p w14:paraId="24CCF0EC" w14:textId="1E305264" w:rsidR="00422C67" w:rsidRPr="00EB7A4E" w:rsidRDefault="00422C67" w:rsidP="00422C67">
            <w:pPr>
              <w:jc w:val="center"/>
              <w:rPr>
                <w:rFonts w:ascii="Arial" w:hAnsi="Arial" w:cs="Arial"/>
                <w:color w:val="000000"/>
                <w:sz w:val="20"/>
                <w:szCs w:val="20"/>
              </w:rPr>
            </w:pPr>
            <w:ins w:id="598" w:author="Mubiyarto Wibisono" w:date="2025-09-05T10:53:00Z" w16du:dateUtc="2025-09-05T03:53:00Z">
              <w:r w:rsidRPr="00124329">
                <w:rPr>
                  <w:rFonts w:ascii="Arial" w:hAnsi="Arial" w:cs="Arial"/>
                  <w:color w:val="000000"/>
                  <w:sz w:val="20"/>
                  <w:szCs w:val="20"/>
                  <w:rPrChange w:id="599" w:author="Ahmad Rafif" w:date="2025-09-08T04:51:00Z" w16du:dateUtc="2025-09-07T21:51:00Z">
                    <w:rPr>
                      <w:rFonts w:ascii="Calibri" w:hAnsi="Calibri" w:cs="Calibri"/>
                      <w:color w:val="000000"/>
                      <w:sz w:val="22"/>
                      <w:szCs w:val="22"/>
                    </w:rPr>
                  </w:rPrChange>
                </w:rPr>
                <w:t>32</w:t>
              </w:r>
            </w:ins>
          </w:p>
        </w:tc>
      </w:tr>
      <w:tr w:rsidR="00422C67" w:rsidRPr="00124329" w14:paraId="2B8741E3" w14:textId="77777777" w:rsidTr="006E3CDA">
        <w:trPr>
          <w:trHeight w:val="288"/>
          <w:ins w:id="600" w:author="Mubiyarto Wibisono" w:date="2025-09-05T04:28:00Z"/>
        </w:trPr>
        <w:tc>
          <w:tcPr>
            <w:tcW w:w="939" w:type="dxa"/>
            <w:vMerge/>
            <w:vAlign w:val="center"/>
          </w:tcPr>
          <w:p w14:paraId="71383215" w14:textId="77777777" w:rsidR="00422C67" w:rsidRPr="00EB7A4E" w:rsidRDefault="00422C67" w:rsidP="00422C67">
            <w:pPr>
              <w:jc w:val="center"/>
              <w:rPr>
                <w:ins w:id="601" w:author="Mubiyarto Wibisono" w:date="2025-09-05T04:28:00Z" w16du:dateUtc="2025-09-04T21:28:00Z"/>
                <w:rFonts w:ascii="Arial" w:hAnsi="Arial" w:cs="Arial"/>
                <w:color w:val="000000"/>
                <w:sz w:val="20"/>
                <w:szCs w:val="20"/>
              </w:rPr>
            </w:pPr>
          </w:p>
        </w:tc>
        <w:tc>
          <w:tcPr>
            <w:tcW w:w="1441" w:type="dxa"/>
            <w:noWrap/>
            <w:vAlign w:val="bottom"/>
          </w:tcPr>
          <w:p w14:paraId="13E645F2" w14:textId="1F3B7F2C" w:rsidR="00422C67" w:rsidRPr="00EB7A4E" w:rsidRDefault="00422C67" w:rsidP="00422C67">
            <w:pPr>
              <w:rPr>
                <w:ins w:id="602" w:author="Mubiyarto Wibisono" w:date="2025-09-05T04:28:00Z" w16du:dateUtc="2025-09-04T21:28:00Z"/>
                <w:rFonts w:ascii="Arial" w:hAnsi="Arial" w:cs="Arial"/>
                <w:color w:val="000000"/>
                <w:sz w:val="20"/>
                <w:szCs w:val="20"/>
              </w:rPr>
            </w:pPr>
            <w:ins w:id="603" w:author="Mubiyarto Wibisono" w:date="2025-09-05T10:53:00Z" w16du:dateUtc="2025-09-05T03:53:00Z">
              <w:r w:rsidRPr="00124329">
                <w:rPr>
                  <w:rFonts w:ascii="Arial" w:hAnsi="Arial" w:cs="Arial"/>
                  <w:color w:val="000000"/>
                  <w:sz w:val="20"/>
                  <w:szCs w:val="20"/>
                  <w:rPrChange w:id="604" w:author="Ahmad Rafif" w:date="2025-09-08T04:51:00Z" w16du:dateUtc="2025-09-07T21:51:00Z">
                    <w:rPr>
                      <w:rFonts w:ascii="Calibri" w:hAnsi="Calibri" w:cs="Calibri"/>
                      <w:color w:val="000000"/>
                      <w:sz w:val="22"/>
                      <w:szCs w:val="22"/>
                    </w:rPr>
                  </w:rPrChange>
                </w:rPr>
                <w:t>2.3.1</w:t>
              </w:r>
            </w:ins>
          </w:p>
        </w:tc>
        <w:tc>
          <w:tcPr>
            <w:tcW w:w="7046" w:type="dxa"/>
            <w:noWrap/>
            <w:vAlign w:val="bottom"/>
          </w:tcPr>
          <w:p w14:paraId="04160133" w14:textId="05E6E690" w:rsidR="00422C67" w:rsidRPr="00EB7A4E" w:rsidRDefault="00422C67" w:rsidP="00422C67">
            <w:pPr>
              <w:rPr>
                <w:ins w:id="605" w:author="Mubiyarto Wibisono" w:date="2025-09-05T04:28:00Z" w16du:dateUtc="2025-09-04T21:28:00Z"/>
                <w:rFonts w:ascii="Arial" w:hAnsi="Arial" w:cs="Arial"/>
                <w:color w:val="000000"/>
                <w:sz w:val="20"/>
                <w:szCs w:val="20"/>
              </w:rPr>
            </w:pPr>
            <w:ins w:id="606" w:author="Mubiyarto Wibisono" w:date="2025-09-05T10:53:00Z" w16du:dateUtc="2025-09-05T03:53:00Z">
              <w:r w:rsidRPr="00124329">
                <w:rPr>
                  <w:rFonts w:ascii="Arial" w:hAnsi="Arial" w:cs="Arial"/>
                  <w:color w:val="000000"/>
                  <w:sz w:val="20"/>
                  <w:szCs w:val="20"/>
                  <w:rPrChange w:id="607" w:author="Ahmad Rafif" w:date="2025-09-08T04:51:00Z" w16du:dateUtc="2025-09-07T21:51:00Z">
                    <w:rPr>
                      <w:rFonts w:ascii="Calibri" w:hAnsi="Calibri" w:cs="Calibri"/>
                      <w:color w:val="000000"/>
                      <w:sz w:val="22"/>
                      <w:szCs w:val="22"/>
                    </w:rPr>
                  </w:rPrChange>
                </w:rPr>
                <w:t>Diagram Flow Image</w:t>
              </w:r>
            </w:ins>
          </w:p>
        </w:tc>
        <w:tc>
          <w:tcPr>
            <w:tcW w:w="862" w:type="dxa"/>
            <w:noWrap/>
            <w:vAlign w:val="bottom"/>
          </w:tcPr>
          <w:p w14:paraId="5B38C26A" w14:textId="4207CF22" w:rsidR="00422C67" w:rsidRPr="00EB7A4E" w:rsidRDefault="00422C67" w:rsidP="00422C67">
            <w:pPr>
              <w:jc w:val="center"/>
              <w:rPr>
                <w:ins w:id="608" w:author="Mubiyarto Wibisono" w:date="2025-09-05T04:28:00Z" w16du:dateUtc="2025-09-04T21:28:00Z"/>
                <w:rFonts w:ascii="Arial" w:hAnsi="Arial" w:cs="Arial"/>
                <w:color w:val="000000"/>
                <w:sz w:val="20"/>
                <w:szCs w:val="20"/>
              </w:rPr>
            </w:pPr>
            <w:ins w:id="609" w:author="Mubiyarto Wibisono" w:date="2025-09-05T10:53:00Z" w16du:dateUtc="2025-09-05T03:53:00Z">
              <w:r w:rsidRPr="00124329">
                <w:rPr>
                  <w:rFonts w:ascii="Arial" w:hAnsi="Arial" w:cs="Arial"/>
                  <w:color w:val="000000"/>
                  <w:sz w:val="20"/>
                  <w:szCs w:val="20"/>
                  <w:rPrChange w:id="610" w:author="Ahmad Rafif" w:date="2025-09-08T04:51:00Z" w16du:dateUtc="2025-09-07T21:51:00Z">
                    <w:rPr>
                      <w:rFonts w:ascii="Calibri" w:hAnsi="Calibri" w:cs="Calibri"/>
                      <w:color w:val="000000"/>
                      <w:sz w:val="22"/>
                      <w:szCs w:val="22"/>
                    </w:rPr>
                  </w:rPrChange>
                </w:rPr>
                <w:t>32</w:t>
              </w:r>
            </w:ins>
          </w:p>
        </w:tc>
      </w:tr>
      <w:tr w:rsidR="00422C67" w:rsidRPr="00124329" w14:paraId="0842AF9F" w14:textId="77777777" w:rsidTr="006E3CDA">
        <w:trPr>
          <w:trHeight w:val="288"/>
          <w:ins w:id="611" w:author="Mubiyarto Wibisono" w:date="2025-09-05T04:27:00Z"/>
        </w:trPr>
        <w:tc>
          <w:tcPr>
            <w:tcW w:w="939" w:type="dxa"/>
            <w:vMerge/>
            <w:vAlign w:val="center"/>
          </w:tcPr>
          <w:p w14:paraId="118F9736" w14:textId="77777777" w:rsidR="00422C67" w:rsidRPr="00EB7A4E" w:rsidRDefault="00422C67" w:rsidP="00422C67">
            <w:pPr>
              <w:jc w:val="center"/>
              <w:rPr>
                <w:ins w:id="612" w:author="Mubiyarto Wibisono" w:date="2025-09-05T04:27:00Z" w16du:dateUtc="2025-09-04T21:27:00Z"/>
                <w:rFonts w:ascii="Arial" w:hAnsi="Arial" w:cs="Arial"/>
                <w:color w:val="000000"/>
                <w:sz w:val="20"/>
                <w:szCs w:val="20"/>
              </w:rPr>
            </w:pPr>
          </w:p>
        </w:tc>
        <w:tc>
          <w:tcPr>
            <w:tcW w:w="1441" w:type="dxa"/>
            <w:noWrap/>
            <w:vAlign w:val="bottom"/>
          </w:tcPr>
          <w:p w14:paraId="4CA8BFCB" w14:textId="2509D68A" w:rsidR="00422C67" w:rsidRPr="00EB7A4E" w:rsidRDefault="00422C67" w:rsidP="00422C67">
            <w:pPr>
              <w:rPr>
                <w:ins w:id="613" w:author="Mubiyarto Wibisono" w:date="2025-09-05T04:27:00Z" w16du:dateUtc="2025-09-04T21:27:00Z"/>
                <w:rFonts w:ascii="Arial" w:hAnsi="Arial" w:cs="Arial"/>
                <w:color w:val="000000"/>
                <w:sz w:val="20"/>
                <w:szCs w:val="20"/>
              </w:rPr>
            </w:pPr>
            <w:ins w:id="614" w:author="Mubiyarto Wibisono" w:date="2025-09-05T10:53:00Z" w16du:dateUtc="2025-09-05T03:53:00Z">
              <w:r w:rsidRPr="00124329">
                <w:rPr>
                  <w:rFonts w:ascii="Arial" w:hAnsi="Arial" w:cs="Arial"/>
                  <w:color w:val="000000"/>
                  <w:sz w:val="20"/>
                  <w:szCs w:val="20"/>
                  <w:rPrChange w:id="615" w:author="Ahmad Rafif" w:date="2025-09-08T04:51:00Z" w16du:dateUtc="2025-09-07T21:51:00Z">
                    <w:rPr>
                      <w:rFonts w:ascii="Calibri" w:hAnsi="Calibri" w:cs="Calibri"/>
                      <w:color w:val="000000"/>
                      <w:sz w:val="22"/>
                      <w:szCs w:val="22"/>
                    </w:rPr>
                  </w:rPrChange>
                </w:rPr>
                <w:t>2.3.2</w:t>
              </w:r>
            </w:ins>
          </w:p>
        </w:tc>
        <w:tc>
          <w:tcPr>
            <w:tcW w:w="7046" w:type="dxa"/>
            <w:noWrap/>
            <w:vAlign w:val="bottom"/>
          </w:tcPr>
          <w:p w14:paraId="00D2AC09" w14:textId="6E19418E" w:rsidR="00422C67" w:rsidRPr="00EB7A4E" w:rsidRDefault="00422C67" w:rsidP="00422C67">
            <w:pPr>
              <w:rPr>
                <w:ins w:id="616" w:author="Mubiyarto Wibisono" w:date="2025-09-05T04:27:00Z" w16du:dateUtc="2025-09-04T21:27:00Z"/>
                <w:rFonts w:ascii="Arial" w:hAnsi="Arial" w:cs="Arial"/>
                <w:color w:val="000000"/>
                <w:sz w:val="20"/>
                <w:szCs w:val="20"/>
              </w:rPr>
            </w:pPr>
            <w:ins w:id="617" w:author="Mubiyarto Wibisono" w:date="2025-09-05T10:53:00Z" w16du:dateUtc="2025-09-05T03:53:00Z">
              <w:r w:rsidRPr="00124329">
                <w:rPr>
                  <w:rFonts w:ascii="Arial" w:hAnsi="Arial" w:cs="Arial"/>
                  <w:color w:val="000000"/>
                  <w:sz w:val="20"/>
                  <w:szCs w:val="20"/>
                  <w:rPrChange w:id="618" w:author="Ahmad Rafif" w:date="2025-09-08T04:51:00Z" w16du:dateUtc="2025-09-07T21:51:00Z">
                    <w:rPr>
                      <w:rFonts w:ascii="Calibri" w:hAnsi="Calibri" w:cs="Calibri"/>
                      <w:color w:val="000000"/>
                      <w:sz w:val="22"/>
                      <w:szCs w:val="22"/>
                    </w:rPr>
                  </w:rPrChange>
                </w:rPr>
                <w:t>Data Mapping</w:t>
              </w:r>
            </w:ins>
          </w:p>
        </w:tc>
        <w:tc>
          <w:tcPr>
            <w:tcW w:w="862" w:type="dxa"/>
            <w:noWrap/>
            <w:vAlign w:val="bottom"/>
          </w:tcPr>
          <w:p w14:paraId="2D1E8E37" w14:textId="2067A8D3" w:rsidR="00422C67" w:rsidRPr="00EB7A4E" w:rsidRDefault="00422C67" w:rsidP="00422C67">
            <w:pPr>
              <w:jc w:val="center"/>
              <w:rPr>
                <w:ins w:id="619" w:author="Mubiyarto Wibisono" w:date="2025-09-05T04:27:00Z" w16du:dateUtc="2025-09-04T21:27:00Z"/>
                <w:rFonts w:ascii="Arial" w:hAnsi="Arial" w:cs="Arial"/>
                <w:color w:val="000000"/>
                <w:sz w:val="20"/>
                <w:szCs w:val="20"/>
              </w:rPr>
            </w:pPr>
            <w:ins w:id="620" w:author="Mubiyarto Wibisono" w:date="2025-09-05T10:53:00Z" w16du:dateUtc="2025-09-05T03:53:00Z">
              <w:r w:rsidRPr="00124329">
                <w:rPr>
                  <w:rFonts w:ascii="Arial" w:hAnsi="Arial" w:cs="Arial"/>
                  <w:color w:val="000000"/>
                  <w:sz w:val="20"/>
                  <w:szCs w:val="20"/>
                  <w:rPrChange w:id="621" w:author="Ahmad Rafif" w:date="2025-09-08T04:51:00Z" w16du:dateUtc="2025-09-07T21:51:00Z">
                    <w:rPr>
                      <w:rFonts w:ascii="Calibri" w:hAnsi="Calibri" w:cs="Calibri"/>
                      <w:color w:val="000000"/>
                      <w:sz w:val="22"/>
                      <w:szCs w:val="22"/>
                    </w:rPr>
                  </w:rPrChange>
                </w:rPr>
                <w:t>34</w:t>
              </w:r>
            </w:ins>
          </w:p>
        </w:tc>
      </w:tr>
      <w:tr w:rsidR="00422C67" w:rsidRPr="00124329" w14:paraId="1F4E7286" w14:textId="77777777" w:rsidTr="006E3CDA">
        <w:trPr>
          <w:trHeight w:val="288"/>
          <w:ins w:id="622" w:author="Mubiyarto Wibisono" w:date="2025-09-05T04:27:00Z"/>
        </w:trPr>
        <w:tc>
          <w:tcPr>
            <w:tcW w:w="939" w:type="dxa"/>
            <w:vMerge/>
            <w:vAlign w:val="center"/>
          </w:tcPr>
          <w:p w14:paraId="50247B58" w14:textId="77777777" w:rsidR="00422C67" w:rsidRPr="00EB7A4E" w:rsidRDefault="00422C67" w:rsidP="00422C67">
            <w:pPr>
              <w:jc w:val="center"/>
              <w:rPr>
                <w:ins w:id="623" w:author="Mubiyarto Wibisono" w:date="2025-09-05T04:27:00Z" w16du:dateUtc="2025-09-04T21:27:00Z"/>
                <w:rFonts w:ascii="Arial" w:hAnsi="Arial" w:cs="Arial"/>
                <w:color w:val="000000"/>
                <w:sz w:val="20"/>
                <w:szCs w:val="20"/>
              </w:rPr>
            </w:pPr>
          </w:p>
        </w:tc>
        <w:tc>
          <w:tcPr>
            <w:tcW w:w="1441" w:type="dxa"/>
            <w:noWrap/>
            <w:vAlign w:val="bottom"/>
          </w:tcPr>
          <w:p w14:paraId="229CAE05" w14:textId="5E7A98E4" w:rsidR="00422C67" w:rsidRPr="00EB7A4E" w:rsidRDefault="00422C67" w:rsidP="00422C67">
            <w:pPr>
              <w:rPr>
                <w:ins w:id="624" w:author="Mubiyarto Wibisono" w:date="2025-09-05T04:27:00Z" w16du:dateUtc="2025-09-04T21:27:00Z"/>
                <w:rFonts w:ascii="Arial" w:hAnsi="Arial" w:cs="Arial"/>
                <w:color w:val="000000"/>
                <w:sz w:val="20"/>
                <w:szCs w:val="20"/>
              </w:rPr>
            </w:pPr>
            <w:ins w:id="625" w:author="Mubiyarto Wibisono" w:date="2025-09-05T10:53:00Z" w16du:dateUtc="2025-09-05T03:53:00Z">
              <w:r w:rsidRPr="00124329">
                <w:rPr>
                  <w:rFonts w:ascii="Arial" w:hAnsi="Arial" w:cs="Arial"/>
                  <w:color w:val="000000"/>
                  <w:sz w:val="20"/>
                  <w:szCs w:val="20"/>
                  <w:rPrChange w:id="626" w:author="Ahmad Rafif" w:date="2025-09-08T04:51:00Z" w16du:dateUtc="2025-09-07T21:51:00Z">
                    <w:rPr>
                      <w:rFonts w:ascii="Calibri" w:hAnsi="Calibri" w:cs="Calibri"/>
                      <w:color w:val="000000"/>
                      <w:sz w:val="22"/>
                      <w:szCs w:val="22"/>
                    </w:rPr>
                  </w:rPrChange>
                </w:rPr>
                <w:t>2.3.3</w:t>
              </w:r>
            </w:ins>
          </w:p>
        </w:tc>
        <w:tc>
          <w:tcPr>
            <w:tcW w:w="7046" w:type="dxa"/>
            <w:noWrap/>
            <w:vAlign w:val="bottom"/>
          </w:tcPr>
          <w:p w14:paraId="6FCCC17E" w14:textId="122BF12E" w:rsidR="00422C67" w:rsidRPr="00EB7A4E" w:rsidRDefault="00422C67" w:rsidP="00422C67">
            <w:pPr>
              <w:rPr>
                <w:ins w:id="627" w:author="Mubiyarto Wibisono" w:date="2025-09-05T04:27:00Z" w16du:dateUtc="2025-09-04T21:27:00Z"/>
                <w:rFonts w:ascii="Arial" w:hAnsi="Arial" w:cs="Arial"/>
                <w:color w:val="000000"/>
                <w:sz w:val="20"/>
                <w:szCs w:val="20"/>
              </w:rPr>
            </w:pPr>
            <w:ins w:id="628" w:author="Mubiyarto Wibisono" w:date="2025-09-05T10:53:00Z" w16du:dateUtc="2025-09-05T03:53:00Z">
              <w:r w:rsidRPr="00124329">
                <w:rPr>
                  <w:rFonts w:ascii="Arial" w:hAnsi="Arial" w:cs="Arial"/>
                  <w:color w:val="000000"/>
                  <w:sz w:val="20"/>
                  <w:szCs w:val="20"/>
                  <w:rPrChange w:id="629" w:author="Ahmad Rafif" w:date="2025-09-08T04:51:00Z" w16du:dateUtc="2025-09-07T21:51:00Z">
                    <w:rPr>
                      <w:rFonts w:ascii="Calibri" w:hAnsi="Calibri" w:cs="Calibri"/>
                      <w:color w:val="000000"/>
                      <w:sz w:val="22"/>
                      <w:szCs w:val="22"/>
                    </w:rPr>
                  </w:rPrChange>
                </w:rPr>
                <w:t>Success Outcome</w:t>
              </w:r>
            </w:ins>
          </w:p>
        </w:tc>
        <w:tc>
          <w:tcPr>
            <w:tcW w:w="862" w:type="dxa"/>
            <w:noWrap/>
            <w:vAlign w:val="bottom"/>
          </w:tcPr>
          <w:p w14:paraId="1D27EA26" w14:textId="5DC518E5" w:rsidR="00422C67" w:rsidRPr="00EB7A4E" w:rsidRDefault="00422C67" w:rsidP="00422C67">
            <w:pPr>
              <w:jc w:val="center"/>
              <w:rPr>
                <w:ins w:id="630" w:author="Mubiyarto Wibisono" w:date="2025-09-05T04:27:00Z" w16du:dateUtc="2025-09-04T21:27:00Z"/>
                <w:rFonts w:ascii="Arial" w:hAnsi="Arial" w:cs="Arial"/>
                <w:color w:val="000000"/>
                <w:sz w:val="20"/>
                <w:szCs w:val="20"/>
              </w:rPr>
            </w:pPr>
            <w:ins w:id="631" w:author="Mubiyarto Wibisono" w:date="2025-09-05T10:53:00Z" w16du:dateUtc="2025-09-05T03:53:00Z">
              <w:r w:rsidRPr="00124329">
                <w:rPr>
                  <w:rFonts w:ascii="Arial" w:hAnsi="Arial" w:cs="Arial"/>
                  <w:color w:val="000000"/>
                  <w:sz w:val="20"/>
                  <w:szCs w:val="20"/>
                  <w:rPrChange w:id="632" w:author="Ahmad Rafif" w:date="2025-09-08T04:51:00Z" w16du:dateUtc="2025-09-07T21:51:00Z">
                    <w:rPr>
                      <w:rFonts w:ascii="Calibri" w:hAnsi="Calibri" w:cs="Calibri"/>
                      <w:color w:val="000000"/>
                      <w:sz w:val="22"/>
                      <w:szCs w:val="22"/>
                    </w:rPr>
                  </w:rPrChange>
                </w:rPr>
                <w:t>34</w:t>
              </w:r>
            </w:ins>
          </w:p>
        </w:tc>
      </w:tr>
      <w:tr w:rsidR="00422C67" w:rsidRPr="00124329" w14:paraId="645FE4D8" w14:textId="77777777" w:rsidTr="006E3CDA">
        <w:trPr>
          <w:trHeight w:val="288"/>
          <w:ins w:id="633" w:author="Mubiyarto Wibisono" w:date="2025-09-05T04:27:00Z"/>
        </w:trPr>
        <w:tc>
          <w:tcPr>
            <w:tcW w:w="939" w:type="dxa"/>
            <w:vMerge/>
            <w:vAlign w:val="center"/>
          </w:tcPr>
          <w:p w14:paraId="22FA7F14" w14:textId="77777777" w:rsidR="00422C67" w:rsidRPr="00EB7A4E" w:rsidRDefault="00422C67" w:rsidP="00422C67">
            <w:pPr>
              <w:jc w:val="center"/>
              <w:rPr>
                <w:ins w:id="634" w:author="Mubiyarto Wibisono" w:date="2025-09-05T04:27:00Z" w16du:dateUtc="2025-09-04T21:27:00Z"/>
                <w:rFonts w:ascii="Arial" w:hAnsi="Arial" w:cs="Arial"/>
                <w:color w:val="000000"/>
                <w:sz w:val="20"/>
                <w:szCs w:val="20"/>
              </w:rPr>
            </w:pPr>
          </w:p>
        </w:tc>
        <w:tc>
          <w:tcPr>
            <w:tcW w:w="1441" w:type="dxa"/>
            <w:noWrap/>
            <w:vAlign w:val="bottom"/>
          </w:tcPr>
          <w:p w14:paraId="7EE9E04E" w14:textId="05D3DE0A" w:rsidR="00422C67" w:rsidRPr="00EB7A4E" w:rsidRDefault="00422C67" w:rsidP="00422C67">
            <w:pPr>
              <w:rPr>
                <w:ins w:id="635" w:author="Mubiyarto Wibisono" w:date="2025-09-05T04:27:00Z" w16du:dateUtc="2025-09-04T21:27:00Z"/>
                <w:rFonts w:ascii="Arial" w:hAnsi="Arial" w:cs="Arial"/>
                <w:color w:val="000000"/>
                <w:sz w:val="20"/>
                <w:szCs w:val="20"/>
              </w:rPr>
            </w:pPr>
            <w:ins w:id="636" w:author="Mubiyarto Wibisono" w:date="2025-09-05T10:53:00Z" w16du:dateUtc="2025-09-05T03:53:00Z">
              <w:r w:rsidRPr="00124329">
                <w:rPr>
                  <w:rFonts w:ascii="Arial" w:hAnsi="Arial" w:cs="Arial"/>
                  <w:color w:val="000000"/>
                  <w:sz w:val="20"/>
                  <w:szCs w:val="20"/>
                  <w:rPrChange w:id="637" w:author="Ahmad Rafif" w:date="2025-09-08T04:51:00Z" w16du:dateUtc="2025-09-07T21:51:00Z">
                    <w:rPr>
                      <w:rFonts w:ascii="Calibri" w:hAnsi="Calibri" w:cs="Calibri"/>
                      <w:color w:val="000000"/>
                      <w:sz w:val="22"/>
                      <w:szCs w:val="22"/>
                    </w:rPr>
                  </w:rPrChange>
                </w:rPr>
                <w:t>2.3.4</w:t>
              </w:r>
            </w:ins>
          </w:p>
        </w:tc>
        <w:tc>
          <w:tcPr>
            <w:tcW w:w="7046" w:type="dxa"/>
            <w:noWrap/>
            <w:vAlign w:val="bottom"/>
          </w:tcPr>
          <w:p w14:paraId="6D4EF975" w14:textId="2B38D6C7" w:rsidR="00422C67" w:rsidRPr="00EB7A4E" w:rsidRDefault="00422C67" w:rsidP="00422C67">
            <w:pPr>
              <w:rPr>
                <w:ins w:id="638" w:author="Mubiyarto Wibisono" w:date="2025-09-05T04:27:00Z" w16du:dateUtc="2025-09-04T21:27:00Z"/>
                <w:rFonts w:ascii="Arial" w:hAnsi="Arial" w:cs="Arial"/>
                <w:color w:val="000000"/>
                <w:sz w:val="20"/>
                <w:szCs w:val="20"/>
              </w:rPr>
            </w:pPr>
            <w:ins w:id="639" w:author="Mubiyarto Wibisono" w:date="2025-09-05T10:53:00Z" w16du:dateUtc="2025-09-05T03:53:00Z">
              <w:r w:rsidRPr="00124329">
                <w:rPr>
                  <w:rFonts w:ascii="Arial" w:hAnsi="Arial" w:cs="Arial"/>
                  <w:color w:val="000000"/>
                  <w:sz w:val="20"/>
                  <w:szCs w:val="20"/>
                  <w:rPrChange w:id="640"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09C4F7B7" w14:textId="5A855C64" w:rsidR="00422C67" w:rsidRPr="00EB7A4E" w:rsidRDefault="00422C67" w:rsidP="00422C67">
            <w:pPr>
              <w:jc w:val="center"/>
              <w:rPr>
                <w:ins w:id="641" w:author="Mubiyarto Wibisono" w:date="2025-09-05T04:27:00Z" w16du:dateUtc="2025-09-04T21:27:00Z"/>
                <w:rFonts w:ascii="Arial" w:hAnsi="Arial" w:cs="Arial"/>
                <w:color w:val="000000"/>
                <w:sz w:val="20"/>
                <w:szCs w:val="20"/>
              </w:rPr>
            </w:pPr>
            <w:ins w:id="642" w:author="Mubiyarto Wibisono" w:date="2025-09-05T10:53:00Z" w16du:dateUtc="2025-09-05T03:53:00Z">
              <w:r w:rsidRPr="00124329">
                <w:rPr>
                  <w:rFonts w:ascii="Arial" w:hAnsi="Arial" w:cs="Arial"/>
                  <w:color w:val="000000"/>
                  <w:sz w:val="20"/>
                  <w:szCs w:val="20"/>
                  <w:rPrChange w:id="643" w:author="Ahmad Rafif" w:date="2025-09-08T04:51:00Z" w16du:dateUtc="2025-09-07T21:51:00Z">
                    <w:rPr>
                      <w:rFonts w:ascii="Calibri" w:hAnsi="Calibri" w:cs="Calibri"/>
                      <w:color w:val="000000"/>
                      <w:sz w:val="22"/>
                      <w:szCs w:val="22"/>
                    </w:rPr>
                  </w:rPrChange>
                </w:rPr>
                <w:t>35</w:t>
              </w:r>
            </w:ins>
          </w:p>
        </w:tc>
      </w:tr>
      <w:tr w:rsidR="00422C67" w:rsidRPr="00124329" w14:paraId="16C51521" w14:textId="77777777" w:rsidTr="006E3CDA">
        <w:trPr>
          <w:trHeight w:val="288"/>
          <w:ins w:id="644" w:author="Mubiyarto Wibisono" w:date="2025-09-05T04:27:00Z"/>
        </w:trPr>
        <w:tc>
          <w:tcPr>
            <w:tcW w:w="939" w:type="dxa"/>
            <w:vMerge/>
            <w:vAlign w:val="center"/>
          </w:tcPr>
          <w:p w14:paraId="71B7E506" w14:textId="77777777" w:rsidR="00422C67" w:rsidRPr="00EB7A4E" w:rsidRDefault="00422C67" w:rsidP="00422C67">
            <w:pPr>
              <w:jc w:val="center"/>
              <w:rPr>
                <w:ins w:id="645" w:author="Mubiyarto Wibisono" w:date="2025-09-05T04:27:00Z" w16du:dateUtc="2025-09-04T21:27:00Z"/>
                <w:rFonts w:ascii="Arial" w:hAnsi="Arial" w:cs="Arial"/>
                <w:color w:val="000000"/>
                <w:sz w:val="20"/>
                <w:szCs w:val="20"/>
              </w:rPr>
            </w:pPr>
          </w:p>
        </w:tc>
        <w:tc>
          <w:tcPr>
            <w:tcW w:w="1441" w:type="dxa"/>
            <w:noWrap/>
            <w:vAlign w:val="bottom"/>
          </w:tcPr>
          <w:p w14:paraId="36DA1D9A" w14:textId="4286B26E" w:rsidR="00422C67" w:rsidRPr="00EB7A4E" w:rsidRDefault="00422C67" w:rsidP="00422C67">
            <w:pPr>
              <w:rPr>
                <w:ins w:id="646" w:author="Mubiyarto Wibisono" w:date="2025-09-05T04:27:00Z" w16du:dateUtc="2025-09-04T21:27:00Z"/>
                <w:rFonts w:ascii="Arial" w:hAnsi="Arial" w:cs="Arial"/>
                <w:color w:val="000000"/>
                <w:sz w:val="20"/>
                <w:szCs w:val="20"/>
              </w:rPr>
            </w:pPr>
            <w:ins w:id="647" w:author="Mubiyarto Wibisono" w:date="2025-09-05T10:53:00Z" w16du:dateUtc="2025-09-05T03:53:00Z">
              <w:r w:rsidRPr="00124329">
                <w:rPr>
                  <w:rFonts w:ascii="Arial" w:hAnsi="Arial" w:cs="Arial"/>
                  <w:color w:val="000000"/>
                  <w:sz w:val="20"/>
                  <w:szCs w:val="20"/>
                  <w:rPrChange w:id="648" w:author="Ahmad Rafif" w:date="2025-09-08T04:51:00Z" w16du:dateUtc="2025-09-07T21:51:00Z">
                    <w:rPr>
                      <w:rFonts w:ascii="Calibri" w:hAnsi="Calibri" w:cs="Calibri"/>
                      <w:color w:val="000000"/>
                      <w:sz w:val="22"/>
                      <w:szCs w:val="22"/>
                    </w:rPr>
                  </w:rPrChange>
                </w:rPr>
                <w:t>2.4</w:t>
              </w:r>
            </w:ins>
          </w:p>
        </w:tc>
        <w:tc>
          <w:tcPr>
            <w:tcW w:w="7046" w:type="dxa"/>
            <w:noWrap/>
            <w:vAlign w:val="bottom"/>
          </w:tcPr>
          <w:p w14:paraId="68AE71B0" w14:textId="4A696F79" w:rsidR="00422C67" w:rsidRPr="00EB7A4E" w:rsidRDefault="00422C67" w:rsidP="00422C67">
            <w:pPr>
              <w:rPr>
                <w:ins w:id="649" w:author="Mubiyarto Wibisono" w:date="2025-09-05T04:27:00Z" w16du:dateUtc="2025-09-04T21:27:00Z"/>
                <w:rFonts w:ascii="Arial" w:hAnsi="Arial" w:cs="Arial"/>
                <w:color w:val="000000"/>
                <w:sz w:val="20"/>
                <w:szCs w:val="20"/>
              </w:rPr>
            </w:pPr>
            <w:ins w:id="650" w:author="Mubiyarto Wibisono" w:date="2025-09-05T10:53:00Z" w16du:dateUtc="2025-09-05T03:53:00Z">
              <w:r w:rsidRPr="00124329">
                <w:rPr>
                  <w:rFonts w:ascii="Arial" w:hAnsi="Arial" w:cs="Arial"/>
                  <w:color w:val="000000"/>
                  <w:sz w:val="20"/>
                  <w:szCs w:val="20"/>
                  <w:rPrChange w:id="651" w:author="Ahmad Rafif" w:date="2025-09-08T04:51:00Z" w16du:dateUtc="2025-09-07T21:51:00Z">
                    <w:rPr>
                      <w:rFonts w:ascii="Calibri" w:hAnsi="Calibri" w:cs="Calibri"/>
                      <w:color w:val="000000"/>
                      <w:sz w:val="22"/>
                      <w:szCs w:val="22"/>
                    </w:rPr>
                  </w:rPrChange>
                </w:rPr>
                <w:t>Sample Data User Message</w:t>
              </w:r>
            </w:ins>
          </w:p>
        </w:tc>
        <w:tc>
          <w:tcPr>
            <w:tcW w:w="862" w:type="dxa"/>
            <w:noWrap/>
            <w:vAlign w:val="bottom"/>
          </w:tcPr>
          <w:p w14:paraId="074C577D" w14:textId="22F6BEF5" w:rsidR="00422C67" w:rsidRPr="00EB7A4E" w:rsidRDefault="00422C67" w:rsidP="00422C67">
            <w:pPr>
              <w:jc w:val="center"/>
              <w:rPr>
                <w:ins w:id="652" w:author="Mubiyarto Wibisono" w:date="2025-09-05T04:27:00Z" w16du:dateUtc="2025-09-04T21:27:00Z"/>
                <w:rFonts w:ascii="Arial" w:hAnsi="Arial" w:cs="Arial"/>
                <w:color w:val="000000"/>
                <w:sz w:val="20"/>
                <w:szCs w:val="20"/>
              </w:rPr>
            </w:pPr>
            <w:ins w:id="653" w:author="Mubiyarto Wibisono" w:date="2025-09-05T10:53:00Z" w16du:dateUtc="2025-09-05T03:53:00Z">
              <w:r w:rsidRPr="00124329">
                <w:rPr>
                  <w:rFonts w:ascii="Arial" w:hAnsi="Arial" w:cs="Arial"/>
                  <w:color w:val="000000"/>
                  <w:sz w:val="20"/>
                  <w:szCs w:val="20"/>
                  <w:rPrChange w:id="654" w:author="Ahmad Rafif" w:date="2025-09-08T04:51:00Z" w16du:dateUtc="2025-09-07T21:51:00Z">
                    <w:rPr>
                      <w:rFonts w:ascii="Calibri" w:hAnsi="Calibri" w:cs="Calibri"/>
                      <w:color w:val="000000"/>
                      <w:sz w:val="22"/>
                      <w:szCs w:val="22"/>
                    </w:rPr>
                  </w:rPrChange>
                </w:rPr>
                <w:t>35</w:t>
              </w:r>
            </w:ins>
          </w:p>
        </w:tc>
      </w:tr>
      <w:tr w:rsidR="004C601F" w:rsidRPr="00124329" w14:paraId="7DFC867E" w14:textId="77777777" w:rsidTr="00F430A0">
        <w:trPr>
          <w:trHeight w:val="288"/>
        </w:trPr>
        <w:tc>
          <w:tcPr>
            <w:tcW w:w="939" w:type="dxa"/>
            <w:vMerge w:val="restart"/>
            <w:noWrap/>
            <w:vAlign w:val="center"/>
            <w:hideMark/>
          </w:tcPr>
          <w:p w14:paraId="3C5424A0" w14:textId="77777777"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3</w:t>
            </w:r>
          </w:p>
        </w:tc>
        <w:tc>
          <w:tcPr>
            <w:tcW w:w="8487" w:type="dxa"/>
            <w:gridSpan w:val="2"/>
            <w:noWrap/>
            <w:hideMark/>
          </w:tcPr>
          <w:p w14:paraId="030DE412" w14:textId="77777777" w:rsidR="004C601F" w:rsidRPr="00EB7A4E" w:rsidRDefault="004C601F" w:rsidP="00686954">
            <w:pPr>
              <w:rPr>
                <w:rFonts w:ascii="Arial" w:hAnsi="Arial" w:cs="Arial"/>
                <w:color w:val="000000"/>
                <w:sz w:val="20"/>
                <w:szCs w:val="20"/>
              </w:rPr>
            </w:pPr>
            <w:r w:rsidRPr="00EB7A4E">
              <w:rPr>
                <w:rFonts w:ascii="Arial" w:hAnsi="Arial" w:cs="Arial"/>
                <w:color w:val="000000"/>
                <w:sz w:val="20"/>
                <w:szCs w:val="20"/>
              </w:rPr>
              <w:t>Outstanding Notice Search and Payment through AXS</w:t>
            </w:r>
          </w:p>
        </w:tc>
        <w:tc>
          <w:tcPr>
            <w:tcW w:w="862" w:type="dxa"/>
            <w:noWrap/>
            <w:hideMark/>
          </w:tcPr>
          <w:p w14:paraId="46F34721" w14:textId="7F1C536E" w:rsidR="004C601F" w:rsidRPr="00EB7A4E" w:rsidRDefault="0017039B" w:rsidP="00686954">
            <w:pPr>
              <w:jc w:val="center"/>
              <w:rPr>
                <w:rFonts w:ascii="Arial" w:hAnsi="Arial" w:cs="Arial"/>
                <w:color w:val="000000"/>
                <w:sz w:val="20"/>
                <w:szCs w:val="20"/>
              </w:rPr>
            </w:pPr>
            <w:ins w:id="655" w:author="Mubiyarto Wibisono" w:date="2025-09-05T09:32:00Z" w16du:dateUtc="2025-09-05T02:32:00Z">
              <w:r w:rsidRPr="00EB7A4E">
                <w:rPr>
                  <w:rFonts w:ascii="Arial" w:hAnsi="Arial" w:cs="Arial"/>
                  <w:color w:val="000000"/>
                  <w:sz w:val="20"/>
                  <w:szCs w:val="20"/>
                </w:rPr>
                <w:t>3</w:t>
              </w:r>
            </w:ins>
            <w:ins w:id="656" w:author="Mubiyarto Wibisono" w:date="2025-09-05T10:54:00Z" w16du:dateUtc="2025-09-05T03:54:00Z">
              <w:r w:rsidR="00422C67" w:rsidRPr="00EB7A4E">
                <w:rPr>
                  <w:rFonts w:ascii="Arial" w:hAnsi="Arial" w:cs="Arial"/>
                  <w:color w:val="000000"/>
                  <w:sz w:val="20"/>
                  <w:szCs w:val="20"/>
                </w:rPr>
                <w:t>6</w:t>
              </w:r>
            </w:ins>
            <w:del w:id="657" w:author="Mubiyarto Wibisono" w:date="2025-09-05T09:32:00Z" w16du:dateUtc="2025-09-05T02:32:00Z">
              <w:r w:rsidR="004C601F" w:rsidRPr="00EB7A4E" w:rsidDel="0017039B">
                <w:rPr>
                  <w:rFonts w:ascii="Arial" w:hAnsi="Arial" w:cs="Arial"/>
                  <w:color w:val="000000"/>
                  <w:sz w:val="20"/>
                  <w:szCs w:val="20"/>
                </w:rPr>
                <w:delText>43</w:delText>
              </w:r>
            </w:del>
          </w:p>
        </w:tc>
      </w:tr>
      <w:tr w:rsidR="00422C67" w:rsidRPr="00124329" w14:paraId="2628E427" w14:textId="77777777" w:rsidTr="00F430A0">
        <w:trPr>
          <w:trHeight w:val="288"/>
        </w:trPr>
        <w:tc>
          <w:tcPr>
            <w:tcW w:w="939" w:type="dxa"/>
            <w:vMerge/>
            <w:vAlign w:val="center"/>
            <w:hideMark/>
          </w:tcPr>
          <w:p w14:paraId="5BC087E2"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429C98A" w14:textId="2F77B1B1" w:rsidR="00422C67" w:rsidRPr="00EB7A4E" w:rsidRDefault="00422C67" w:rsidP="00422C67">
            <w:pPr>
              <w:rPr>
                <w:rFonts w:ascii="Arial" w:hAnsi="Arial" w:cs="Arial"/>
                <w:color w:val="000000"/>
                <w:sz w:val="20"/>
                <w:szCs w:val="20"/>
              </w:rPr>
            </w:pPr>
            <w:ins w:id="658" w:author="Mubiyarto Wibisono" w:date="2025-09-05T10:54:00Z" w16du:dateUtc="2025-09-05T03:54:00Z">
              <w:r w:rsidRPr="00124329">
                <w:rPr>
                  <w:rFonts w:ascii="Arial" w:hAnsi="Arial" w:cs="Arial"/>
                  <w:color w:val="000000"/>
                  <w:sz w:val="20"/>
                  <w:szCs w:val="20"/>
                  <w:rPrChange w:id="659" w:author="Ahmad Rafif" w:date="2025-09-08T04:51:00Z" w16du:dateUtc="2025-09-07T21:51:00Z">
                    <w:rPr>
                      <w:rFonts w:ascii="Calibri" w:hAnsi="Calibri" w:cs="Calibri"/>
                      <w:color w:val="000000"/>
                      <w:sz w:val="22"/>
                      <w:szCs w:val="22"/>
                    </w:rPr>
                  </w:rPrChange>
                </w:rPr>
                <w:t>3.1</w:t>
              </w:r>
            </w:ins>
            <w:del w:id="660" w:author="Mubiyarto Wibisono" w:date="2025-09-05T04:32:00Z" w16du:dateUtc="2025-09-04T21:32:00Z">
              <w:r w:rsidRPr="00EB7A4E" w:rsidDel="007A6AF8">
                <w:rPr>
                  <w:rFonts w:ascii="Arial" w:hAnsi="Arial" w:cs="Arial"/>
                  <w:color w:val="000000"/>
                  <w:sz w:val="20"/>
                  <w:szCs w:val="20"/>
                </w:rPr>
                <w:delText>3.1</w:delText>
              </w:r>
            </w:del>
          </w:p>
        </w:tc>
        <w:tc>
          <w:tcPr>
            <w:tcW w:w="7046" w:type="dxa"/>
            <w:noWrap/>
            <w:vAlign w:val="bottom"/>
            <w:hideMark/>
          </w:tcPr>
          <w:p w14:paraId="52255DD7" w14:textId="01587A7D" w:rsidR="00422C67" w:rsidRPr="00EB7A4E" w:rsidRDefault="00422C67" w:rsidP="00422C67">
            <w:pPr>
              <w:rPr>
                <w:rFonts w:ascii="Arial" w:hAnsi="Arial" w:cs="Arial"/>
                <w:color w:val="000000"/>
                <w:sz w:val="20"/>
                <w:szCs w:val="20"/>
              </w:rPr>
            </w:pPr>
            <w:ins w:id="661" w:author="Mubiyarto Wibisono" w:date="2025-09-05T10:54:00Z" w16du:dateUtc="2025-09-05T03:54:00Z">
              <w:r w:rsidRPr="00124329">
                <w:rPr>
                  <w:rFonts w:ascii="Arial" w:hAnsi="Arial" w:cs="Arial"/>
                  <w:color w:val="000000"/>
                  <w:sz w:val="20"/>
                  <w:szCs w:val="20"/>
                  <w:rPrChange w:id="662" w:author="Ahmad Rafif" w:date="2025-09-08T04:51:00Z" w16du:dateUtc="2025-09-07T21:51:00Z">
                    <w:rPr>
                      <w:rFonts w:ascii="Calibri" w:hAnsi="Calibri" w:cs="Calibri"/>
                      <w:color w:val="000000"/>
                      <w:sz w:val="22"/>
                      <w:szCs w:val="22"/>
                    </w:rPr>
                  </w:rPrChange>
                </w:rPr>
                <w:t>Use Case</w:t>
              </w:r>
            </w:ins>
            <w:del w:id="663" w:author="Mubiyarto Wibisono" w:date="2025-09-05T04:32:00Z" w16du:dateUtc="2025-09-04T21:32:00Z">
              <w:r w:rsidRPr="00EB7A4E" w:rsidDel="007A6AF8">
                <w:rPr>
                  <w:rFonts w:ascii="Arial" w:hAnsi="Arial" w:cs="Arial"/>
                  <w:color w:val="000000"/>
                  <w:sz w:val="20"/>
                  <w:szCs w:val="20"/>
                </w:rPr>
                <w:delText>Use Case</w:delText>
              </w:r>
            </w:del>
          </w:p>
        </w:tc>
        <w:tc>
          <w:tcPr>
            <w:tcW w:w="862" w:type="dxa"/>
            <w:noWrap/>
            <w:vAlign w:val="bottom"/>
            <w:hideMark/>
          </w:tcPr>
          <w:p w14:paraId="7E8DEF79" w14:textId="05EABC7B" w:rsidR="00422C67" w:rsidRPr="00EB7A4E" w:rsidRDefault="00422C67" w:rsidP="00422C67">
            <w:pPr>
              <w:jc w:val="center"/>
              <w:rPr>
                <w:rFonts w:ascii="Arial" w:hAnsi="Arial" w:cs="Arial"/>
                <w:color w:val="000000"/>
                <w:sz w:val="20"/>
                <w:szCs w:val="20"/>
              </w:rPr>
            </w:pPr>
            <w:ins w:id="664" w:author="Mubiyarto Wibisono" w:date="2025-09-05T10:54:00Z" w16du:dateUtc="2025-09-05T03:54:00Z">
              <w:r w:rsidRPr="00124329">
                <w:rPr>
                  <w:rFonts w:ascii="Arial" w:hAnsi="Arial" w:cs="Arial"/>
                  <w:color w:val="000000"/>
                  <w:sz w:val="20"/>
                  <w:szCs w:val="20"/>
                  <w:rPrChange w:id="665" w:author="Ahmad Rafif" w:date="2025-09-08T04:51:00Z" w16du:dateUtc="2025-09-07T21:51:00Z">
                    <w:rPr>
                      <w:rFonts w:ascii="Calibri" w:hAnsi="Calibri" w:cs="Calibri"/>
                      <w:color w:val="000000"/>
                      <w:sz w:val="22"/>
                      <w:szCs w:val="22"/>
                    </w:rPr>
                  </w:rPrChange>
                </w:rPr>
                <w:t>37</w:t>
              </w:r>
            </w:ins>
            <w:del w:id="666" w:author="Mubiyarto Wibisono" w:date="2025-09-05T04:32:00Z" w16du:dateUtc="2025-09-04T21:32:00Z">
              <w:r w:rsidRPr="00EB7A4E" w:rsidDel="007A6AF8">
                <w:rPr>
                  <w:rFonts w:ascii="Arial" w:hAnsi="Arial" w:cs="Arial"/>
                  <w:color w:val="000000"/>
                  <w:sz w:val="20"/>
                  <w:szCs w:val="20"/>
                </w:rPr>
                <w:delText>43</w:delText>
              </w:r>
            </w:del>
          </w:p>
        </w:tc>
      </w:tr>
      <w:tr w:rsidR="00422C67" w:rsidRPr="00124329" w14:paraId="1D849413" w14:textId="77777777" w:rsidTr="00F430A0">
        <w:trPr>
          <w:trHeight w:val="288"/>
        </w:trPr>
        <w:tc>
          <w:tcPr>
            <w:tcW w:w="939" w:type="dxa"/>
            <w:vMerge/>
            <w:vAlign w:val="center"/>
            <w:hideMark/>
          </w:tcPr>
          <w:p w14:paraId="09C574ED"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72369E2" w14:textId="47F2CA50" w:rsidR="00422C67" w:rsidRPr="00EB7A4E" w:rsidRDefault="00422C67" w:rsidP="00422C67">
            <w:pPr>
              <w:rPr>
                <w:rFonts w:ascii="Arial" w:hAnsi="Arial" w:cs="Arial"/>
                <w:color w:val="000000"/>
                <w:sz w:val="20"/>
                <w:szCs w:val="20"/>
              </w:rPr>
            </w:pPr>
            <w:ins w:id="667" w:author="Mubiyarto Wibisono" w:date="2025-09-05T10:54:00Z" w16du:dateUtc="2025-09-05T03:54:00Z">
              <w:r w:rsidRPr="00124329">
                <w:rPr>
                  <w:rFonts w:ascii="Arial" w:hAnsi="Arial" w:cs="Arial"/>
                  <w:color w:val="000000"/>
                  <w:sz w:val="20"/>
                  <w:szCs w:val="20"/>
                  <w:rPrChange w:id="668" w:author="Ahmad Rafif" w:date="2025-09-08T04:51:00Z" w16du:dateUtc="2025-09-07T21:51:00Z">
                    <w:rPr>
                      <w:rFonts w:ascii="Calibri" w:hAnsi="Calibri" w:cs="Calibri"/>
                      <w:color w:val="000000"/>
                      <w:sz w:val="22"/>
                      <w:szCs w:val="22"/>
                    </w:rPr>
                  </w:rPrChange>
                </w:rPr>
                <w:t>3.2</w:t>
              </w:r>
            </w:ins>
            <w:del w:id="669" w:author="Mubiyarto Wibisono" w:date="2025-09-05T04:32:00Z" w16du:dateUtc="2025-09-04T21:32:00Z">
              <w:r w:rsidRPr="00EB7A4E" w:rsidDel="007A6AF8">
                <w:rPr>
                  <w:rFonts w:ascii="Arial" w:hAnsi="Arial" w:cs="Arial"/>
                  <w:color w:val="000000"/>
                  <w:sz w:val="20"/>
                  <w:szCs w:val="20"/>
                </w:rPr>
                <w:delText>3.2</w:delText>
              </w:r>
            </w:del>
          </w:p>
        </w:tc>
        <w:tc>
          <w:tcPr>
            <w:tcW w:w="7046" w:type="dxa"/>
            <w:noWrap/>
            <w:vAlign w:val="bottom"/>
            <w:hideMark/>
          </w:tcPr>
          <w:p w14:paraId="24A1EF60" w14:textId="13FB5BC5" w:rsidR="00422C67" w:rsidRPr="00EB7A4E" w:rsidRDefault="00422C67" w:rsidP="00422C67">
            <w:pPr>
              <w:rPr>
                <w:rFonts w:ascii="Arial" w:hAnsi="Arial" w:cs="Arial"/>
                <w:color w:val="000000"/>
                <w:sz w:val="20"/>
                <w:szCs w:val="20"/>
              </w:rPr>
            </w:pPr>
            <w:ins w:id="670" w:author="Mubiyarto Wibisono" w:date="2025-09-05T10:54:00Z" w16du:dateUtc="2025-09-05T03:54:00Z">
              <w:r w:rsidRPr="00124329">
                <w:rPr>
                  <w:rFonts w:ascii="Arial" w:hAnsi="Arial" w:cs="Arial"/>
                  <w:color w:val="000000"/>
                  <w:sz w:val="20"/>
                  <w:szCs w:val="20"/>
                  <w:rPrChange w:id="671" w:author="Ahmad Rafif" w:date="2025-09-08T04:51:00Z" w16du:dateUtc="2025-09-07T21:51:00Z">
                    <w:rPr>
                      <w:rFonts w:ascii="Calibri" w:hAnsi="Calibri" w:cs="Calibri"/>
                      <w:color w:val="000000"/>
                      <w:sz w:val="22"/>
                      <w:szCs w:val="22"/>
                    </w:rPr>
                  </w:rPrChange>
                </w:rPr>
                <w:t>Get Outstanding Notice</w:t>
              </w:r>
            </w:ins>
            <w:del w:id="672" w:author="Mubiyarto Wibisono" w:date="2025-09-05T04:32:00Z" w16du:dateUtc="2025-09-04T21:32:00Z">
              <w:r w:rsidRPr="00EB7A4E" w:rsidDel="007A6AF8">
                <w:rPr>
                  <w:rFonts w:ascii="Arial" w:hAnsi="Arial" w:cs="Arial"/>
                  <w:color w:val="000000"/>
                  <w:sz w:val="20"/>
                  <w:szCs w:val="20"/>
                </w:rPr>
                <w:delText>Get Outstanding Notice</w:delText>
              </w:r>
            </w:del>
          </w:p>
        </w:tc>
        <w:tc>
          <w:tcPr>
            <w:tcW w:w="862" w:type="dxa"/>
            <w:noWrap/>
            <w:vAlign w:val="bottom"/>
            <w:hideMark/>
          </w:tcPr>
          <w:p w14:paraId="7368FB7B" w14:textId="63EEF07A" w:rsidR="00422C67" w:rsidRPr="00EB7A4E" w:rsidRDefault="00422C67" w:rsidP="00422C67">
            <w:pPr>
              <w:jc w:val="center"/>
              <w:rPr>
                <w:rFonts w:ascii="Arial" w:hAnsi="Arial" w:cs="Arial"/>
                <w:color w:val="000000"/>
                <w:sz w:val="20"/>
                <w:szCs w:val="20"/>
              </w:rPr>
            </w:pPr>
            <w:ins w:id="673" w:author="Mubiyarto Wibisono" w:date="2025-09-05T10:54:00Z" w16du:dateUtc="2025-09-05T03:54:00Z">
              <w:r w:rsidRPr="00124329">
                <w:rPr>
                  <w:rFonts w:ascii="Arial" w:hAnsi="Arial" w:cs="Arial"/>
                  <w:color w:val="000000"/>
                  <w:sz w:val="20"/>
                  <w:szCs w:val="20"/>
                  <w:rPrChange w:id="674" w:author="Ahmad Rafif" w:date="2025-09-08T04:51:00Z" w16du:dateUtc="2025-09-07T21:51:00Z">
                    <w:rPr>
                      <w:rFonts w:ascii="Calibri" w:hAnsi="Calibri" w:cs="Calibri"/>
                      <w:color w:val="000000"/>
                      <w:sz w:val="22"/>
                      <w:szCs w:val="22"/>
                    </w:rPr>
                  </w:rPrChange>
                </w:rPr>
                <w:t>38</w:t>
              </w:r>
            </w:ins>
            <w:del w:id="675" w:author="Mubiyarto Wibisono" w:date="2025-09-05T04:32:00Z" w16du:dateUtc="2025-09-04T21:32:00Z">
              <w:r w:rsidRPr="00EB7A4E" w:rsidDel="007A6AF8">
                <w:rPr>
                  <w:rFonts w:ascii="Arial" w:hAnsi="Arial" w:cs="Arial"/>
                  <w:color w:val="000000"/>
                  <w:sz w:val="20"/>
                  <w:szCs w:val="20"/>
                </w:rPr>
                <w:delText>45</w:delText>
              </w:r>
            </w:del>
          </w:p>
        </w:tc>
      </w:tr>
      <w:tr w:rsidR="00422C67" w:rsidRPr="00124329" w14:paraId="7F7D0FB5" w14:textId="77777777" w:rsidTr="00F430A0">
        <w:trPr>
          <w:trHeight w:val="288"/>
        </w:trPr>
        <w:tc>
          <w:tcPr>
            <w:tcW w:w="939" w:type="dxa"/>
            <w:vMerge/>
            <w:vAlign w:val="center"/>
            <w:hideMark/>
          </w:tcPr>
          <w:p w14:paraId="02315015"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8D9EB6E" w14:textId="07B38176" w:rsidR="00422C67" w:rsidRPr="00EB7A4E" w:rsidRDefault="00422C67" w:rsidP="00422C67">
            <w:pPr>
              <w:rPr>
                <w:rFonts w:ascii="Arial" w:hAnsi="Arial" w:cs="Arial"/>
                <w:color w:val="000000"/>
                <w:sz w:val="20"/>
                <w:szCs w:val="20"/>
              </w:rPr>
            </w:pPr>
            <w:ins w:id="676" w:author="Mubiyarto Wibisono" w:date="2025-09-05T10:54:00Z" w16du:dateUtc="2025-09-05T03:54:00Z">
              <w:r w:rsidRPr="00124329">
                <w:rPr>
                  <w:rFonts w:ascii="Arial" w:hAnsi="Arial" w:cs="Arial"/>
                  <w:color w:val="000000"/>
                  <w:sz w:val="20"/>
                  <w:szCs w:val="20"/>
                  <w:rPrChange w:id="677" w:author="Ahmad Rafif" w:date="2025-09-08T04:51:00Z" w16du:dateUtc="2025-09-07T21:51:00Z">
                    <w:rPr>
                      <w:rFonts w:ascii="Calibri" w:hAnsi="Calibri" w:cs="Calibri"/>
                      <w:color w:val="000000"/>
                      <w:sz w:val="22"/>
                      <w:szCs w:val="22"/>
                    </w:rPr>
                  </w:rPrChange>
                </w:rPr>
                <w:t>3.2.1</w:t>
              </w:r>
            </w:ins>
            <w:del w:id="678" w:author="Mubiyarto Wibisono" w:date="2025-09-05T04:32:00Z" w16du:dateUtc="2025-09-04T21:32:00Z">
              <w:r w:rsidRPr="00EB7A4E" w:rsidDel="007A6AF8">
                <w:rPr>
                  <w:rFonts w:ascii="Arial" w:hAnsi="Arial" w:cs="Arial"/>
                  <w:color w:val="000000"/>
                  <w:sz w:val="20"/>
                  <w:szCs w:val="20"/>
                </w:rPr>
                <w:delText>3.2.1</w:delText>
              </w:r>
            </w:del>
          </w:p>
        </w:tc>
        <w:tc>
          <w:tcPr>
            <w:tcW w:w="7046" w:type="dxa"/>
            <w:noWrap/>
            <w:vAlign w:val="bottom"/>
            <w:hideMark/>
          </w:tcPr>
          <w:p w14:paraId="1B299E7A" w14:textId="465EC15A" w:rsidR="00422C67" w:rsidRPr="00EB7A4E" w:rsidRDefault="00422C67" w:rsidP="00422C67">
            <w:pPr>
              <w:rPr>
                <w:rFonts w:ascii="Arial" w:hAnsi="Arial" w:cs="Arial"/>
                <w:color w:val="000000"/>
                <w:sz w:val="20"/>
                <w:szCs w:val="20"/>
              </w:rPr>
            </w:pPr>
            <w:ins w:id="679" w:author="Mubiyarto Wibisono" w:date="2025-09-05T10:54:00Z" w16du:dateUtc="2025-09-05T03:54:00Z">
              <w:r w:rsidRPr="00124329">
                <w:rPr>
                  <w:rFonts w:ascii="Arial" w:hAnsi="Arial" w:cs="Arial"/>
                  <w:color w:val="000000"/>
                  <w:sz w:val="20"/>
                  <w:szCs w:val="20"/>
                  <w:rPrChange w:id="680" w:author="Ahmad Rafif" w:date="2025-09-08T04:51:00Z" w16du:dateUtc="2025-09-07T21:51:00Z">
                    <w:rPr>
                      <w:rFonts w:ascii="Calibri" w:hAnsi="Calibri" w:cs="Calibri"/>
                      <w:color w:val="000000"/>
                      <w:sz w:val="22"/>
                      <w:szCs w:val="22"/>
                    </w:rPr>
                  </w:rPrChange>
                </w:rPr>
                <w:t>Diagram Flow Image</w:t>
              </w:r>
            </w:ins>
            <w:del w:id="681" w:author="Mubiyarto Wibisono" w:date="2025-09-05T04:32:00Z" w16du:dateUtc="2025-09-04T21:32:00Z">
              <w:r w:rsidRPr="00EB7A4E" w:rsidDel="007A6AF8">
                <w:rPr>
                  <w:rFonts w:ascii="Arial" w:hAnsi="Arial" w:cs="Arial"/>
                  <w:color w:val="000000"/>
                  <w:sz w:val="20"/>
                  <w:szCs w:val="20"/>
                </w:rPr>
                <w:delText>Design Rationale</w:delText>
              </w:r>
            </w:del>
          </w:p>
        </w:tc>
        <w:tc>
          <w:tcPr>
            <w:tcW w:w="862" w:type="dxa"/>
            <w:noWrap/>
            <w:vAlign w:val="bottom"/>
            <w:hideMark/>
          </w:tcPr>
          <w:p w14:paraId="26B16BB0" w14:textId="0F67AB4F" w:rsidR="00422C67" w:rsidRPr="00EB7A4E" w:rsidRDefault="00422C67" w:rsidP="00422C67">
            <w:pPr>
              <w:jc w:val="center"/>
              <w:rPr>
                <w:rFonts w:ascii="Arial" w:hAnsi="Arial" w:cs="Arial"/>
                <w:color w:val="000000"/>
                <w:sz w:val="20"/>
                <w:szCs w:val="20"/>
              </w:rPr>
            </w:pPr>
            <w:ins w:id="682" w:author="Mubiyarto Wibisono" w:date="2025-09-05T10:54:00Z" w16du:dateUtc="2025-09-05T03:54:00Z">
              <w:r w:rsidRPr="00124329">
                <w:rPr>
                  <w:rFonts w:ascii="Arial" w:hAnsi="Arial" w:cs="Arial"/>
                  <w:color w:val="000000"/>
                  <w:sz w:val="20"/>
                  <w:szCs w:val="20"/>
                  <w:rPrChange w:id="683" w:author="Ahmad Rafif" w:date="2025-09-08T04:51:00Z" w16du:dateUtc="2025-09-07T21:51:00Z">
                    <w:rPr>
                      <w:rFonts w:ascii="Calibri" w:hAnsi="Calibri" w:cs="Calibri"/>
                      <w:color w:val="000000"/>
                      <w:sz w:val="22"/>
                      <w:szCs w:val="22"/>
                    </w:rPr>
                  </w:rPrChange>
                </w:rPr>
                <w:t>38</w:t>
              </w:r>
            </w:ins>
            <w:del w:id="684" w:author="Mubiyarto Wibisono" w:date="2025-09-05T04:32:00Z" w16du:dateUtc="2025-09-04T21:32:00Z">
              <w:r w:rsidRPr="00EB7A4E" w:rsidDel="007A6AF8">
                <w:rPr>
                  <w:rFonts w:ascii="Arial" w:hAnsi="Arial" w:cs="Arial"/>
                  <w:color w:val="000000"/>
                  <w:sz w:val="20"/>
                  <w:szCs w:val="20"/>
                </w:rPr>
                <w:delText>47</w:delText>
              </w:r>
            </w:del>
          </w:p>
        </w:tc>
      </w:tr>
      <w:tr w:rsidR="00422C67" w:rsidRPr="00124329" w14:paraId="59DD23A6" w14:textId="77777777" w:rsidTr="00F430A0">
        <w:trPr>
          <w:trHeight w:val="288"/>
        </w:trPr>
        <w:tc>
          <w:tcPr>
            <w:tcW w:w="939" w:type="dxa"/>
            <w:vMerge/>
            <w:vAlign w:val="center"/>
            <w:hideMark/>
          </w:tcPr>
          <w:p w14:paraId="7BD08B9C"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A88DF6E" w14:textId="4E2F343E" w:rsidR="00422C67" w:rsidRPr="00EB7A4E" w:rsidRDefault="00422C67" w:rsidP="00422C67">
            <w:pPr>
              <w:rPr>
                <w:rFonts w:ascii="Arial" w:hAnsi="Arial" w:cs="Arial"/>
                <w:color w:val="000000"/>
                <w:sz w:val="20"/>
                <w:szCs w:val="20"/>
              </w:rPr>
            </w:pPr>
            <w:ins w:id="685" w:author="Mubiyarto Wibisono" w:date="2025-09-05T10:54:00Z" w16du:dateUtc="2025-09-05T03:54:00Z">
              <w:r w:rsidRPr="00124329">
                <w:rPr>
                  <w:rFonts w:ascii="Arial" w:hAnsi="Arial" w:cs="Arial"/>
                  <w:color w:val="000000"/>
                  <w:sz w:val="20"/>
                  <w:szCs w:val="20"/>
                  <w:rPrChange w:id="686" w:author="Ahmad Rafif" w:date="2025-09-08T04:51:00Z" w16du:dateUtc="2025-09-07T21:51:00Z">
                    <w:rPr>
                      <w:rFonts w:ascii="Calibri" w:hAnsi="Calibri" w:cs="Calibri"/>
                      <w:color w:val="000000"/>
                      <w:sz w:val="22"/>
                      <w:szCs w:val="22"/>
                    </w:rPr>
                  </w:rPrChange>
                </w:rPr>
                <w:t>3.2.2</w:t>
              </w:r>
            </w:ins>
            <w:del w:id="687" w:author="Mubiyarto Wibisono" w:date="2025-09-05T04:32:00Z" w16du:dateUtc="2025-09-04T21:32:00Z">
              <w:r w:rsidRPr="00EB7A4E" w:rsidDel="007A6AF8">
                <w:rPr>
                  <w:rFonts w:ascii="Arial" w:hAnsi="Arial" w:cs="Arial"/>
                  <w:color w:val="000000"/>
                  <w:sz w:val="20"/>
                  <w:szCs w:val="20"/>
                </w:rPr>
                <w:delText>3.2.2</w:delText>
              </w:r>
            </w:del>
          </w:p>
        </w:tc>
        <w:tc>
          <w:tcPr>
            <w:tcW w:w="7046" w:type="dxa"/>
            <w:noWrap/>
            <w:vAlign w:val="bottom"/>
            <w:hideMark/>
          </w:tcPr>
          <w:p w14:paraId="3FF026E6" w14:textId="45EB92B2" w:rsidR="00422C67" w:rsidRPr="00EB7A4E" w:rsidRDefault="00422C67" w:rsidP="00422C67">
            <w:pPr>
              <w:rPr>
                <w:rFonts w:ascii="Arial" w:hAnsi="Arial" w:cs="Arial"/>
                <w:color w:val="000000"/>
                <w:sz w:val="20"/>
                <w:szCs w:val="20"/>
              </w:rPr>
            </w:pPr>
            <w:ins w:id="688" w:author="Mubiyarto Wibisono" w:date="2025-09-05T10:54:00Z" w16du:dateUtc="2025-09-05T03:54:00Z">
              <w:r w:rsidRPr="00124329">
                <w:rPr>
                  <w:rFonts w:ascii="Arial" w:hAnsi="Arial" w:cs="Arial"/>
                  <w:color w:val="000000"/>
                  <w:sz w:val="20"/>
                  <w:szCs w:val="20"/>
                  <w:rPrChange w:id="689" w:author="Ahmad Rafif" w:date="2025-09-08T04:51:00Z" w16du:dateUtc="2025-09-07T21:51:00Z">
                    <w:rPr>
                      <w:rFonts w:ascii="Calibri" w:hAnsi="Calibri" w:cs="Calibri"/>
                      <w:color w:val="000000"/>
                      <w:sz w:val="22"/>
                      <w:szCs w:val="22"/>
                    </w:rPr>
                  </w:rPrChange>
                </w:rPr>
                <w:t>API Specification</w:t>
              </w:r>
            </w:ins>
            <w:del w:id="690" w:author="Mubiyarto Wibisono" w:date="2025-09-05T04:32:00Z" w16du:dateUtc="2025-09-04T21:32:00Z">
              <w:r w:rsidRPr="00EB7A4E" w:rsidDel="007A6AF8">
                <w:rPr>
                  <w:rFonts w:ascii="Arial" w:hAnsi="Arial" w:cs="Arial"/>
                  <w:color w:val="000000"/>
                  <w:sz w:val="20"/>
                  <w:szCs w:val="20"/>
                </w:rPr>
                <w:delText>API Specification</w:delText>
              </w:r>
            </w:del>
          </w:p>
        </w:tc>
        <w:tc>
          <w:tcPr>
            <w:tcW w:w="862" w:type="dxa"/>
            <w:noWrap/>
            <w:vAlign w:val="bottom"/>
            <w:hideMark/>
          </w:tcPr>
          <w:p w14:paraId="7B111846" w14:textId="1598311B" w:rsidR="00422C67" w:rsidRPr="00EB7A4E" w:rsidRDefault="00422C67" w:rsidP="00422C67">
            <w:pPr>
              <w:jc w:val="center"/>
              <w:rPr>
                <w:rFonts w:ascii="Arial" w:hAnsi="Arial" w:cs="Arial"/>
                <w:color w:val="000000"/>
                <w:sz w:val="20"/>
                <w:szCs w:val="20"/>
              </w:rPr>
            </w:pPr>
            <w:ins w:id="691" w:author="Mubiyarto Wibisono" w:date="2025-09-05T10:54:00Z" w16du:dateUtc="2025-09-05T03:54:00Z">
              <w:r w:rsidRPr="00124329">
                <w:rPr>
                  <w:rFonts w:ascii="Arial" w:hAnsi="Arial" w:cs="Arial"/>
                  <w:color w:val="000000"/>
                  <w:sz w:val="20"/>
                  <w:szCs w:val="20"/>
                  <w:rPrChange w:id="692" w:author="Ahmad Rafif" w:date="2025-09-08T04:51:00Z" w16du:dateUtc="2025-09-07T21:51:00Z">
                    <w:rPr>
                      <w:rFonts w:ascii="Calibri" w:hAnsi="Calibri" w:cs="Calibri"/>
                      <w:color w:val="000000"/>
                      <w:sz w:val="22"/>
                      <w:szCs w:val="22"/>
                    </w:rPr>
                  </w:rPrChange>
                </w:rPr>
                <w:t>40</w:t>
              </w:r>
            </w:ins>
            <w:del w:id="693" w:author="Mubiyarto Wibisono" w:date="2025-09-05T04:32:00Z" w16du:dateUtc="2025-09-04T21:32:00Z">
              <w:r w:rsidRPr="00EB7A4E" w:rsidDel="007A6AF8">
                <w:rPr>
                  <w:rFonts w:ascii="Arial" w:hAnsi="Arial" w:cs="Arial"/>
                  <w:color w:val="000000"/>
                  <w:sz w:val="20"/>
                  <w:szCs w:val="20"/>
                </w:rPr>
                <w:delText>47</w:delText>
              </w:r>
            </w:del>
          </w:p>
        </w:tc>
      </w:tr>
      <w:tr w:rsidR="00422C67" w:rsidRPr="00124329" w14:paraId="3F67BD4E" w14:textId="77777777" w:rsidTr="00F430A0">
        <w:trPr>
          <w:trHeight w:val="288"/>
        </w:trPr>
        <w:tc>
          <w:tcPr>
            <w:tcW w:w="939" w:type="dxa"/>
            <w:vMerge/>
            <w:vAlign w:val="center"/>
            <w:hideMark/>
          </w:tcPr>
          <w:p w14:paraId="13AD78A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0F9DD2F" w14:textId="4EEFFEA3" w:rsidR="00422C67" w:rsidRPr="00EB7A4E" w:rsidRDefault="00422C67" w:rsidP="00422C67">
            <w:pPr>
              <w:rPr>
                <w:rFonts w:ascii="Arial" w:hAnsi="Arial" w:cs="Arial"/>
                <w:color w:val="000000"/>
                <w:sz w:val="20"/>
                <w:szCs w:val="20"/>
              </w:rPr>
            </w:pPr>
            <w:ins w:id="694" w:author="Mubiyarto Wibisono" w:date="2025-09-05T10:54:00Z" w16du:dateUtc="2025-09-05T03:54:00Z">
              <w:r w:rsidRPr="00124329">
                <w:rPr>
                  <w:rFonts w:ascii="Arial" w:hAnsi="Arial" w:cs="Arial"/>
                  <w:color w:val="000000"/>
                  <w:sz w:val="20"/>
                  <w:szCs w:val="20"/>
                  <w:rPrChange w:id="695" w:author="Ahmad Rafif" w:date="2025-09-08T04:51:00Z" w16du:dateUtc="2025-09-07T21:51:00Z">
                    <w:rPr>
                      <w:rFonts w:ascii="Calibri" w:hAnsi="Calibri" w:cs="Calibri"/>
                      <w:color w:val="000000"/>
                      <w:sz w:val="22"/>
                      <w:szCs w:val="22"/>
                    </w:rPr>
                  </w:rPrChange>
                </w:rPr>
                <w:t>3.2.2.1</w:t>
              </w:r>
            </w:ins>
            <w:del w:id="696" w:author="Mubiyarto Wibisono" w:date="2025-09-05T04:32:00Z" w16du:dateUtc="2025-09-04T21:32:00Z">
              <w:r w:rsidRPr="00EB7A4E" w:rsidDel="007A6AF8">
                <w:rPr>
                  <w:rFonts w:ascii="Arial" w:hAnsi="Arial" w:cs="Arial"/>
                  <w:color w:val="000000"/>
                  <w:sz w:val="20"/>
                  <w:szCs w:val="20"/>
                </w:rPr>
                <w:delText>3.3</w:delText>
              </w:r>
            </w:del>
          </w:p>
        </w:tc>
        <w:tc>
          <w:tcPr>
            <w:tcW w:w="7046" w:type="dxa"/>
            <w:noWrap/>
            <w:vAlign w:val="bottom"/>
            <w:hideMark/>
          </w:tcPr>
          <w:p w14:paraId="0CA710FF" w14:textId="29D07281" w:rsidR="00422C67" w:rsidRPr="00EB7A4E" w:rsidRDefault="00422C67" w:rsidP="00422C67">
            <w:pPr>
              <w:rPr>
                <w:rFonts w:ascii="Arial" w:hAnsi="Arial" w:cs="Arial"/>
                <w:color w:val="000000"/>
                <w:sz w:val="20"/>
                <w:szCs w:val="20"/>
              </w:rPr>
            </w:pPr>
            <w:ins w:id="697" w:author="Mubiyarto Wibisono" w:date="2025-09-05T10:54:00Z" w16du:dateUtc="2025-09-05T03:54:00Z">
              <w:r w:rsidRPr="00124329">
                <w:rPr>
                  <w:rFonts w:ascii="Arial" w:hAnsi="Arial" w:cs="Arial"/>
                  <w:color w:val="000000"/>
                  <w:sz w:val="20"/>
                  <w:szCs w:val="20"/>
                  <w:rPrChange w:id="698" w:author="Ahmad Rafif" w:date="2025-09-08T04:51:00Z" w16du:dateUtc="2025-09-07T21:51:00Z">
                    <w:rPr>
                      <w:rFonts w:ascii="Calibri" w:hAnsi="Calibri" w:cs="Calibri"/>
                      <w:color w:val="000000"/>
                      <w:sz w:val="22"/>
                      <w:szCs w:val="22"/>
                    </w:rPr>
                  </w:rPrChange>
                </w:rPr>
                <w:t>API Provide</w:t>
              </w:r>
            </w:ins>
            <w:del w:id="699" w:author="Mubiyarto Wibisono" w:date="2025-09-05T04:32:00Z" w16du:dateUtc="2025-09-04T21:32:00Z">
              <w:r w:rsidRPr="00EB7A4E" w:rsidDel="007A6AF8">
                <w:rPr>
                  <w:rFonts w:ascii="Arial" w:hAnsi="Arial" w:cs="Arial"/>
                  <w:color w:val="000000"/>
                  <w:sz w:val="20"/>
                  <w:szCs w:val="20"/>
                </w:rPr>
                <w:delText>Data Mapping</w:delText>
              </w:r>
            </w:del>
          </w:p>
        </w:tc>
        <w:tc>
          <w:tcPr>
            <w:tcW w:w="862" w:type="dxa"/>
            <w:noWrap/>
            <w:vAlign w:val="bottom"/>
            <w:hideMark/>
          </w:tcPr>
          <w:p w14:paraId="0043AD9B" w14:textId="7F1935C1" w:rsidR="00422C67" w:rsidRPr="00EB7A4E" w:rsidRDefault="00422C67" w:rsidP="00422C67">
            <w:pPr>
              <w:jc w:val="center"/>
              <w:rPr>
                <w:rFonts w:ascii="Arial" w:hAnsi="Arial" w:cs="Arial"/>
                <w:color w:val="000000"/>
                <w:sz w:val="20"/>
                <w:szCs w:val="20"/>
              </w:rPr>
            </w:pPr>
            <w:ins w:id="700" w:author="Mubiyarto Wibisono" w:date="2025-09-05T10:54:00Z" w16du:dateUtc="2025-09-05T03:54:00Z">
              <w:r w:rsidRPr="00124329">
                <w:rPr>
                  <w:rFonts w:ascii="Arial" w:hAnsi="Arial" w:cs="Arial"/>
                  <w:color w:val="000000"/>
                  <w:sz w:val="20"/>
                  <w:szCs w:val="20"/>
                  <w:rPrChange w:id="701" w:author="Ahmad Rafif" w:date="2025-09-08T04:51:00Z" w16du:dateUtc="2025-09-07T21:51:00Z">
                    <w:rPr>
                      <w:rFonts w:ascii="Calibri" w:hAnsi="Calibri" w:cs="Calibri"/>
                      <w:color w:val="000000"/>
                      <w:sz w:val="22"/>
                      <w:szCs w:val="22"/>
                    </w:rPr>
                  </w:rPrChange>
                </w:rPr>
                <w:t>40</w:t>
              </w:r>
            </w:ins>
            <w:del w:id="702" w:author="Mubiyarto Wibisono" w:date="2025-09-05T04:32:00Z" w16du:dateUtc="2025-09-04T21:32:00Z">
              <w:r w:rsidRPr="00EB7A4E" w:rsidDel="007A6AF8">
                <w:rPr>
                  <w:rFonts w:ascii="Arial" w:hAnsi="Arial" w:cs="Arial"/>
                  <w:color w:val="000000"/>
                  <w:sz w:val="20"/>
                  <w:szCs w:val="20"/>
                </w:rPr>
                <w:delText>49</w:delText>
              </w:r>
            </w:del>
          </w:p>
        </w:tc>
      </w:tr>
      <w:tr w:rsidR="00422C67" w:rsidRPr="00124329" w14:paraId="5D19681F" w14:textId="77777777" w:rsidTr="00F430A0">
        <w:trPr>
          <w:trHeight w:val="288"/>
        </w:trPr>
        <w:tc>
          <w:tcPr>
            <w:tcW w:w="939" w:type="dxa"/>
            <w:vMerge/>
            <w:vAlign w:val="center"/>
            <w:hideMark/>
          </w:tcPr>
          <w:p w14:paraId="09D63F0E"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B3DC0DE" w14:textId="24D707B5" w:rsidR="00422C67" w:rsidRPr="00EB7A4E" w:rsidRDefault="00422C67" w:rsidP="00422C67">
            <w:pPr>
              <w:rPr>
                <w:rFonts w:ascii="Arial" w:hAnsi="Arial" w:cs="Arial"/>
                <w:color w:val="000000"/>
                <w:sz w:val="20"/>
                <w:szCs w:val="20"/>
              </w:rPr>
            </w:pPr>
            <w:ins w:id="703" w:author="Mubiyarto Wibisono" w:date="2025-09-05T10:54:00Z" w16du:dateUtc="2025-09-05T03:54:00Z">
              <w:r w:rsidRPr="00124329">
                <w:rPr>
                  <w:rFonts w:ascii="Arial" w:hAnsi="Arial" w:cs="Arial"/>
                  <w:color w:val="000000"/>
                  <w:sz w:val="20"/>
                  <w:szCs w:val="20"/>
                  <w:rPrChange w:id="704" w:author="Ahmad Rafif" w:date="2025-09-08T04:51:00Z" w16du:dateUtc="2025-09-07T21:51:00Z">
                    <w:rPr>
                      <w:rFonts w:ascii="Calibri" w:hAnsi="Calibri" w:cs="Calibri"/>
                      <w:color w:val="000000"/>
                      <w:sz w:val="22"/>
                      <w:szCs w:val="22"/>
                    </w:rPr>
                  </w:rPrChange>
                </w:rPr>
                <w:t>3.2.3</w:t>
              </w:r>
            </w:ins>
            <w:del w:id="705" w:author="Mubiyarto Wibisono" w:date="2025-09-05T04:32:00Z" w16du:dateUtc="2025-09-04T21:32:00Z">
              <w:r w:rsidRPr="00EB7A4E" w:rsidDel="007A6AF8">
                <w:rPr>
                  <w:rFonts w:ascii="Arial" w:hAnsi="Arial" w:cs="Arial"/>
                  <w:color w:val="000000"/>
                  <w:sz w:val="20"/>
                  <w:szCs w:val="20"/>
                </w:rPr>
                <w:delText>3.4</w:delText>
              </w:r>
            </w:del>
          </w:p>
        </w:tc>
        <w:tc>
          <w:tcPr>
            <w:tcW w:w="7046" w:type="dxa"/>
            <w:noWrap/>
            <w:vAlign w:val="bottom"/>
            <w:hideMark/>
          </w:tcPr>
          <w:p w14:paraId="0B1CFB1D" w14:textId="4C767A36" w:rsidR="00422C67" w:rsidRPr="00EB7A4E" w:rsidRDefault="00422C67" w:rsidP="00422C67">
            <w:pPr>
              <w:rPr>
                <w:rFonts w:ascii="Arial" w:hAnsi="Arial" w:cs="Arial"/>
                <w:color w:val="000000"/>
                <w:sz w:val="20"/>
                <w:szCs w:val="20"/>
              </w:rPr>
            </w:pPr>
            <w:ins w:id="706" w:author="Mubiyarto Wibisono" w:date="2025-09-05T10:54:00Z" w16du:dateUtc="2025-09-05T03:54:00Z">
              <w:r w:rsidRPr="00124329">
                <w:rPr>
                  <w:rFonts w:ascii="Arial" w:hAnsi="Arial" w:cs="Arial"/>
                  <w:color w:val="000000"/>
                  <w:sz w:val="20"/>
                  <w:szCs w:val="20"/>
                  <w:rPrChange w:id="707" w:author="Ahmad Rafif" w:date="2025-09-08T04:51:00Z" w16du:dateUtc="2025-09-07T21:51:00Z">
                    <w:rPr>
                      <w:rFonts w:ascii="Calibri" w:hAnsi="Calibri" w:cs="Calibri"/>
                      <w:color w:val="000000"/>
                      <w:sz w:val="22"/>
                      <w:szCs w:val="22"/>
                    </w:rPr>
                  </w:rPrChange>
                </w:rPr>
                <w:t>Data Mapping</w:t>
              </w:r>
            </w:ins>
            <w:del w:id="708" w:author="Mubiyarto Wibisono" w:date="2025-09-05T04:32:00Z" w16du:dateUtc="2025-09-04T21:32:00Z">
              <w:r w:rsidRPr="00EB7A4E" w:rsidDel="007A6AF8">
                <w:rPr>
                  <w:rFonts w:ascii="Arial" w:hAnsi="Arial" w:cs="Arial"/>
                  <w:color w:val="000000"/>
                  <w:sz w:val="20"/>
                  <w:szCs w:val="20"/>
                </w:rPr>
                <w:delText>Success Outcome</w:delText>
              </w:r>
            </w:del>
          </w:p>
        </w:tc>
        <w:tc>
          <w:tcPr>
            <w:tcW w:w="862" w:type="dxa"/>
            <w:noWrap/>
            <w:vAlign w:val="bottom"/>
            <w:hideMark/>
          </w:tcPr>
          <w:p w14:paraId="71DA41C0" w14:textId="14E54DB0" w:rsidR="00422C67" w:rsidRPr="00EB7A4E" w:rsidRDefault="00422C67" w:rsidP="00422C67">
            <w:pPr>
              <w:jc w:val="center"/>
              <w:rPr>
                <w:rFonts w:ascii="Arial" w:hAnsi="Arial" w:cs="Arial"/>
                <w:color w:val="000000"/>
                <w:sz w:val="20"/>
                <w:szCs w:val="20"/>
              </w:rPr>
            </w:pPr>
            <w:ins w:id="709" w:author="Mubiyarto Wibisono" w:date="2025-09-05T10:54:00Z" w16du:dateUtc="2025-09-05T03:54:00Z">
              <w:r w:rsidRPr="00124329">
                <w:rPr>
                  <w:rFonts w:ascii="Arial" w:hAnsi="Arial" w:cs="Arial"/>
                  <w:color w:val="000000"/>
                  <w:sz w:val="20"/>
                  <w:szCs w:val="20"/>
                  <w:rPrChange w:id="710" w:author="Ahmad Rafif" w:date="2025-09-08T04:51:00Z" w16du:dateUtc="2025-09-07T21:51:00Z">
                    <w:rPr>
                      <w:rFonts w:ascii="Calibri" w:hAnsi="Calibri" w:cs="Calibri"/>
                      <w:color w:val="000000"/>
                      <w:sz w:val="22"/>
                      <w:szCs w:val="22"/>
                    </w:rPr>
                  </w:rPrChange>
                </w:rPr>
                <w:t>42</w:t>
              </w:r>
            </w:ins>
            <w:del w:id="711" w:author="Mubiyarto Wibisono" w:date="2025-09-05T04:32:00Z" w16du:dateUtc="2025-09-04T21:32:00Z">
              <w:r w:rsidRPr="00EB7A4E" w:rsidDel="007A6AF8">
                <w:rPr>
                  <w:rFonts w:ascii="Arial" w:hAnsi="Arial" w:cs="Arial"/>
                  <w:color w:val="000000"/>
                  <w:sz w:val="20"/>
                  <w:szCs w:val="20"/>
                </w:rPr>
                <w:delText>49</w:delText>
              </w:r>
            </w:del>
          </w:p>
        </w:tc>
      </w:tr>
      <w:tr w:rsidR="00422C67" w:rsidRPr="00124329" w14:paraId="6BF2A94F" w14:textId="77777777" w:rsidTr="00F430A0">
        <w:trPr>
          <w:trHeight w:val="288"/>
        </w:trPr>
        <w:tc>
          <w:tcPr>
            <w:tcW w:w="939" w:type="dxa"/>
            <w:vMerge/>
            <w:vAlign w:val="center"/>
            <w:hideMark/>
          </w:tcPr>
          <w:p w14:paraId="32BC536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DD7ECE7" w14:textId="6A874A3A" w:rsidR="00422C67" w:rsidRPr="00EB7A4E" w:rsidRDefault="00422C67" w:rsidP="00422C67">
            <w:pPr>
              <w:rPr>
                <w:rFonts w:ascii="Arial" w:hAnsi="Arial" w:cs="Arial"/>
                <w:color w:val="000000"/>
                <w:sz w:val="20"/>
                <w:szCs w:val="20"/>
              </w:rPr>
            </w:pPr>
            <w:ins w:id="712" w:author="Mubiyarto Wibisono" w:date="2025-09-05T10:54:00Z" w16du:dateUtc="2025-09-05T03:54:00Z">
              <w:r w:rsidRPr="00124329">
                <w:rPr>
                  <w:rFonts w:ascii="Arial" w:hAnsi="Arial" w:cs="Arial"/>
                  <w:color w:val="000000"/>
                  <w:sz w:val="20"/>
                  <w:szCs w:val="20"/>
                  <w:rPrChange w:id="713" w:author="Ahmad Rafif" w:date="2025-09-08T04:51:00Z" w16du:dateUtc="2025-09-07T21:51:00Z">
                    <w:rPr>
                      <w:rFonts w:ascii="Calibri" w:hAnsi="Calibri" w:cs="Calibri"/>
                      <w:color w:val="000000"/>
                      <w:sz w:val="22"/>
                      <w:szCs w:val="22"/>
                    </w:rPr>
                  </w:rPrChange>
                </w:rPr>
                <w:t>3.2.4</w:t>
              </w:r>
            </w:ins>
            <w:del w:id="714" w:author="Mubiyarto Wibisono" w:date="2025-09-05T04:32:00Z" w16du:dateUtc="2025-09-04T21:32:00Z">
              <w:r w:rsidRPr="00EB7A4E" w:rsidDel="007A6AF8">
                <w:rPr>
                  <w:rFonts w:ascii="Arial" w:hAnsi="Arial" w:cs="Arial"/>
                  <w:color w:val="000000"/>
                  <w:sz w:val="20"/>
                  <w:szCs w:val="20"/>
                </w:rPr>
                <w:delText>3.5</w:delText>
              </w:r>
            </w:del>
          </w:p>
        </w:tc>
        <w:tc>
          <w:tcPr>
            <w:tcW w:w="7046" w:type="dxa"/>
            <w:noWrap/>
            <w:vAlign w:val="bottom"/>
            <w:hideMark/>
          </w:tcPr>
          <w:p w14:paraId="5FA8685B" w14:textId="665EB2FF" w:rsidR="00422C67" w:rsidRPr="00EB7A4E" w:rsidRDefault="00422C67" w:rsidP="00422C67">
            <w:pPr>
              <w:rPr>
                <w:rFonts w:ascii="Arial" w:hAnsi="Arial" w:cs="Arial"/>
                <w:color w:val="000000"/>
                <w:sz w:val="20"/>
                <w:szCs w:val="20"/>
              </w:rPr>
            </w:pPr>
            <w:ins w:id="715" w:author="Mubiyarto Wibisono" w:date="2025-09-05T10:54:00Z" w16du:dateUtc="2025-09-05T03:54:00Z">
              <w:r w:rsidRPr="00124329">
                <w:rPr>
                  <w:rFonts w:ascii="Arial" w:hAnsi="Arial" w:cs="Arial"/>
                  <w:color w:val="000000"/>
                  <w:sz w:val="20"/>
                  <w:szCs w:val="20"/>
                  <w:rPrChange w:id="716" w:author="Ahmad Rafif" w:date="2025-09-08T04:51:00Z" w16du:dateUtc="2025-09-07T21:51:00Z">
                    <w:rPr>
                      <w:rFonts w:ascii="Calibri" w:hAnsi="Calibri" w:cs="Calibri"/>
                      <w:color w:val="000000"/>
                      <w:sz w:val="22"/>
                      <w:szCs w:val="22"/>
                    </w:rPr>
                  </w:rPrChange>
                </w:rPr>
                <w:t>Success Outcome</w:t>
              </w:r>
            </w:ins>
            <w:del w:id="717" w:author="Mubiyarto Wibisono" w:date="2025-09-05T04:32:00Z" w16du:dateUtc="2025-09-04T21:32:00Z">
              <w:r w:rsidRPr="00EB7A4E" w:rsidDel="007A6AF8">
                <w:rPr>
                  <w:rFonts w:ascii="Arial" w:hAnsi="Arial" w:cs="Arial"/>
                  <w:color w:val="000000"/>
                  <w:sz w:val="20"/>
                  <w:szCs w:val="20"/>
                </w:rPr>
                <w:delText>Error Handling</w:delText>
              </w:r>
            </w:del>
          </w:p>
        </w:tc>
        <w:tc>
          <w:tcPr>
            <w:tcW w:w="862" w:type="dxa"/>
            <w:noWrap/>
            <w:vAlign w:val="bottom"/>
            <w:hideMark/>
          </w:tcPr>
          <w:p w14:paraId="5AB8506F" w14:textId="2B2B50D6" w:rsidR="00422C67" w:rsidRPr="00EB7A4E" w:rsidRDefault="00422C67" w:rsidP="00422C67">
            <w:pPr>
              <w:jc w:val="center"/>
              <w:rPr>
                <w:rFonts w:ascii="Arial" w:hAnsi="Arial" w:cs="Arial"/>
                <w:color w:val="000000"/>
                <w:sz w:val="20"/>
                <w:szCs w:val="20"/>
              </w:rPr>
            </w:pPr>
            <w:ins w:id="718" w:author="Mubiyarto Wibisono" w:date="2025-09-05T10:54:00Z" w16du:dateUtc="2025-09-05T03:54:00Z">
              <w:r w:rsidRPr="00124329">
                <w:rPr>
                  <w:rFonts w:ascii="Arial" w:hAnsi="Arial" w:cs="Arial"/>
                  <w:color w:val="000000"/>
                  <w:sz w:val="20"/>
                  <w:szCs w:val="20"/>
                  <w:rPrChange w:id="719" w:author="Ahmad Rafif" w:date="2025-09-08T04:51:00Z" w16du:dateUtc="2025-09-07T21:51:00Z">
                    <w:rPr>
                      <w:rFonts w:ascii="Calibri" w:hAnsi="Calibri" w:cs="Calibri"/>
                      <w:color w:val="000000"/>
                      <w:sz w:val="22"/>
                      <w:szCs w:val="22"/>
                    </w:rPr>
                  </w:rPrChange>
                </w:rPr>
                <w:t>42</w:t>
              </w:r>
            </w:ins>
            <w:del w:id="720" w:author="Mubiyarto Wibisono" w:date="2025-09-05T04:32:00Z" w16du:dateUtc="2025-09-04T21:32:00Z">
              <w:r w:rsidRPr="00EB7A4E" w:rsidDel="007A6AF8">
                <w:rPr>
                  <w:rFonts w:ascii="Arial" w:hAnsi="Arial" w:cs="Arial"/>
                  <w:color w:val="000000"/>
                  <w:sz w:val="20"/>
                  <w:szCs w:val="20"/>
                </w:rPr>
                <w:delText>50</w:delText>
              </w:r>
            </w:del>
          </w:p>
        </w:tc>
      </w:tr>
      <w:tr w:rsidR="00422C67" w:rsidRPr="00124329" w14:paraId="61128AC5" w14:textId="77777777" w:rsidTr="00F430A0">
        <w:trPr>
          <w:trHeight w:val="288"/>
        </w:trPr>
        <w:tc>
          <w:tcPr>
            <w:tcW w:w="939" w:type="dxa"/>
            <w:vMerge/>
            <w:vAlign w:val="center"/>
            <w:hideMark/>
          </w:tcPr>
          <w:p w14:paraId="5756269F"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F148365" w14:textId="3120FA91" w:rsidR="00422C67" w:rsidRPr="00EB7A4E" w:rsidRDefault="00422C67" w:rsidP="00422C67">
            <w:pPr>
              <w:rPr>
                <w:rFonts w:ascii="Arial" w:hAnsi="Arial" w:cs="Arial"/>
                <w:color w:val="000000"/>
                <w:sz w:val="20"/>
                <w:szCs w:val="20"/>
              </w:rPr>
            </w:pPr>
            <w:ins w:id="721" w:author="Mubiyarto Wibisono" w:date="2025-09-05T10:54:00Z" w16du:dateUtc="2025-09-05T03:54:00Z">
              <w:r w:rsidRPr="00124329">
                <w:rPr>
                  <w:rFonts w:ascii="Arial" w:hAnsi="Arial" w:cs="Arial"/>
                  <w:color w:val="000000"/>
                  <w:sz w:val="20"/>
                  <w:szCs w:val="20"/>
                  <w:rPrChange w:id="722" w:author="Ahmad Rafif" w:date="2025-09-08T04:51:00Z" w16du:dateUtc="2025-09-07T21:51:00Z">
                    <w:rPr>
                      <w:rFonts w:ascii="Calibri" w:hAnsi="Calibri" w:cs="Calibri"/>
                      <w:color w:val="000000"/>
                      <w:sz w:val="22"/>
                      <w:szCs w:val="22"/>
                    </w:rPr>
                  </w:rPrChange>
                </w:rPr>
                <w:t>3.2.5</w:t>
              </w:r>
            </w:ins>
            <w:del w:id="723" w:author="Mubiyarto Wibisono" w:date="2025-09-05T04:32:00Z" w16du:dateUtc="2025-09-04T21:32:00Z">
              <w:r w:rsidRPr="00EB7A4E" w:rsidDel="007A6AF8">
                <w:rPr>
                  <w:rFonts w:ascii="Arial" w:hAnsi="Arial" w:cs="Arial"/>
                  <w:color w:val="000000"/>
                  <w:sz w:val="20"/>
                  <w:szCs w:val="20"/>
                </w:rPr>
                <w:delText>3.3</w:delText>
              </w:r>
            </w:del>
          </w:p>
        </w:tc>
        <w:tc>
          <w:tcPr>
            <w:tcW w:w="7046" w:type="dxa"/>
            <w:noWrap/>
            <w:vAlign w:val="bottom"/>
            <w:hideMark/>
          </w:tcPr>
          <w:p w14:paraId="7101872A" w14:textId="066A124E" w:rsidR="00422C67" w:rsidRPr="00EB7A4E" w:rsidRDefault="00422C67" w:rsidP="00422C67">
            <w:pPr>
              <w:rPr>
                <w:rFonts w:ascii="Arial" w:hAnsi="Arial" w:cs="Arial"/>
                <w:color w:val="000000"/>
                <w:sz w:val="20"/>
                <w:szCs w:val="20"/>
              </w:rPr>
            </w:pPr>
            <w:ins w:id="724" w:author="Mubiyarto Wibisono" w:date="2025-09-05T10:54:00Z" w16du:dateUtc="2025-09-05T03:54:00Z">
              <w:r w:rsidRPr="00124329">
                <w:rPr>
                  <w:rFonts w:ascii="Arial" w:hAnsi="Arial" w:cs="Arial"/>
                  <w:color w:val="000000"/>
                  <w:sz w:val="20"/>
                  <w:szCs w:val="20"/>
                  <w:rPrChange w:id="725" w:author="Ahmad Rafif" w:date="2025-09-08T04:51:00Z" w16du:dateUtc="2025-09-07T21:51:00Z">
                    <w:rPr>
                      <w:rFonts w:ascii="Calibri" w:hAnsi="Calibri" w:cs="Calibri"/>
                      <w:color w:val="000000"/>
                      <w:sz w:val="22"/>
                      <w:szCs w:val="22"/>
                    </w:rPr>
                  </w:rPrChange>
                </w:rPr>
                <w:t>Error Handling</w:t>
              </w:r>
            </w:ins>
            <w:del w:id="726" w:author="Mubiyarto Wibisono" w:date="2025-09-05T04:32:00Z" w16du:dateUtc="2025-09-04T21:32:00Z">
              <w:r w:rsidRPr="00EB7A4E" w:rsidDel="007A6AF8">
                <w:rPr>
                  <w:rFonts w:ascii="Arial" w:hAnsi="Arial" w:cs="Arial"/>
                  <w:color w:val="000000"/>
                  <w:sz w:val="20"/>
                  <w:szCs w:val="20"/>
                </w:rPr>
                <w:delText>Payment Transaction</w:delText>
              </w:r>
            </w:del>
          </w:p>
        </w:tc>
        <w:tc>
          <w:tcPr>
            <w:tcW w:w="862" w:type="dxa"/>
            <w:noWrap/>
            <w:vAlign w:val="bottom"/>
            <w:hideMark/>
          </w:tcPr>
          <w:p w14:paraId="62AB4F6A" w14:textId="5ACFF944" w:rsidR="00422C67" w:rsidRPr="00EB7A4E" w:rsidRDefault="00422C67" w:rsidP="00422C67">
            <w:pPr>
              <w:jc w:val="center"/>
              <w:rPr>
                <w:rFonts w:ascii="Arial" w:hAnsi="Arial" w:cs="Arial"/>
                <w:color w:val="000000"/>
                <w:sz w:val="20"/>
                <w:szCs w:val="20"/>
              </w:rPr>
            </w:pPr>
            <w:ins w:id="727" w:author="Mubiyarto Wibisono" w:date="2025-09-05T10:54:00Z" w16du:dateUtc="2025-09-05T03:54:00Z">
              <w:r w:rsidRPr="00124329">
                <w:rPr>
                  <w:rFonts w:ascii="Arial" w:hAnsi="Arial" w:cs="Arial"/>
                  <w:color w:val="000000"/>
                  <w:sz w:val="20"/>
                  <w:szCs w:val="20"/>
                  <w:rPrChange w:id="728" w:author="Ahmad Rafif" w:date="2025-09-08T04:51:00Z" w16du:dateUtc="2025-09-07T21:51:00Z">
                    <w:rPr>
                      <w:rFonts w:ascii="Calibri" w:hAnsi="Calibri" w:cs="Calibri"/>
                      <w:color w:val="000000"/>
                      <w:sz w:val="22"/>
                      <w:szCs w:val="22"/>
                    </w:rPr>
                  </w:rPrChange>
                </w:rPr>
                <w:t>42</w:t>
              </w:r>
            </w:ins>
            <w:del w:id="729" w:author="Mubiyarto Wibisono" w:date="2025-09-05T04:32:00Z" w16du:dateUtc="2025-09-04T21:32:00Z">
              <w:r w:rsidRPr="00EB7A4E" w:rsidDel="007A6AF8">
                <w:rPr>
                  <w:rFonts w:ascii="Arial" w:hAnsi="Arial" w:cs="Arial"/>
                  <w:color w:val="000000"/>
                  <w:sz w:val="20"/>
                  <w:szCs w:val="20"/>
                </w:rPr>
                <w:delText>51</w:delText>
              </w:r>
            </w:del>
          </w:p>
        </w:tc>
      </w:tr>
      <w:tr w:rsidR="00422C67" w:rsidRPr="00124329" w14:paraId="0EE40E29" w14:textId="77777777" w:rsidTr="00F430A0">
        <w:trPr>
          <w:trHeight w:val="288"/>
        </w:trPr>
        <w:tc>
          <w:tcPr>
            <w:tcW w:w="939" w:type="dxa"/>
            <w:vMerge/>
            <w:vAlign w:val="center"/>
            <w:hideMark/>
          </w:tcPr>
          <w:p w14:paraId="1F628BAC"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29512BD" w14:textId="7CAE8E14" w:rsidR="00422C67" w:rsidRPr="00EB7A4E" w:rsidRDefault="00422C67" w:rsidP="00422C67">
            <w:pPr>
              <w:rPr>
                <w:rFonts w:ascii="Arial" w:hAnsi="Arial" w:cs="Arial"/>
                <w:color w:val="000000"/>
                <w:sz w:val="20"/>
                <w:szCs w:val="20"/>
              </w:rPr>
            </w:pPr>
            <w:ins w:id="730" w:author="Mubiyarto Wibisono" w:date="2025-09-05T10:54:00Z" w16du:dateUtc="2025-09-05T03:54:00Z">
              <w:r w:rsidRPr="00124329">
                <w:rPr>
                  <w:rFonts w:ascii="Arial" w:hAnsi="Arial" w:cs="Arial"/>
                  <w:color w:val="000000"/>
                  <w:sz w:val="20"/>
                  <w:szCs w:val="20"/>
                  <w:rPrChange w:id="731" w:author="Ahmad Rafif" w:date="2025-09-08T04:51:00Z" w16du:dateUtc="2025-09-07T21:51:00Z">
                    <w:rPr>
                      <w:rFonts w:ascii="Calibri" w:hAnsi="Calibri" w:cs="Calibri"/>
                      <w:color w:val="000000"/>
                      <w:sz w:val="22"/>
                      <w:szCs w:val="22"/>
                    </w:rPr>
                  </w:rPrChange>
                </w:rPr>
                <w:t>3.2.5.1</w:t>
              </w:r>
            </w:ins>
            <w:del w:id="732" w:author="Mubiyarto Wibisono" w:date="2025-09-05T04:32:00Z" w16du:dateUtc="2025-09-04T21:32:00Z">
              <w:r w:rsidRPr="00EB7A4E" w:rsidDel="007A6AF8">
                <w:rPr>
                  <w:rFonts w:ascii="Arial" w:hAnsi="Arial" w:cs="Arial"/>
                  <w:color w:val="000000"/>
                  <w:sz w:val="20"/>
                  <w:szCs w:val="20"/>
                </w:rPr>
                <w:delText>3.3.1</w:delText>
              </w:r>
            </w:del>
          </w:p>
        </w:tc>
        <w:tc>
          <w:tcPr>
            <w:tcW w:w="7046" w:type="dxa"/>
            <w:noWrap/>
            <w:vAlign w:val="bottom"/>
            <w:hideMark/>
          </w:tcPr>
          <w:p w14:paraId="4BFC9A8D" w14:textId="061369B0" w:rsidR="00422C67" w:rsidRPr="00EB7A4E" w:rsidRDefault="00422C67" w:rsidP="00422C67">
            <w:pPr>
              <w:rPr>
                <w:rFonts w:ascii="Arial" w:hAnsi="Arial" w:cs="Arial"/>
                <w:color w:val="000000"/>
                <w:sz w:val="20"/>
                <w:szCs w:val="20"/>
              </w:rPr>
            </w:pPr>
            <w:ins w:id="733" w:author="Mubiyarto Wibisono" w:date="2025-09-05T10:54:00Z" w16du:dateUtc="2025-09-05T03:54:00Z">
              <w:r w:rsidRPr="00124329">
                <w:rPr>
                  <w:rFonts w:ascii="Arial" w:hAnsi="Arial" w:cs="Arial"/>
                  <w:color w:val="000000"/>
                  <w:sz w:val="20"/>
                  <w:szCs w:val="20"/>
                  <w:rPrChange w:id="734" w:author="Ahmad Rafif" w:date="2025-09-08T04:51:00Z" w16du:dateUtc="2025-09-07T21:51:00Z">
                    <w:rPr>
                      <w:rFonts w:ascii="Calibri" w:hAnsi="Calibri" w:cs="Calibri"/>
                      <w:color w:val="000000"/>
                      <w:sz w:val="22"/>
                      <w:szCs w:val="22"/>
                    </w:rPr>
                  </w:rPrChange>
                </w:rPr>
                <w:t>Application Error Handling</w:t>
              </w:r>
            </w:ins>
            <w:del w:id="735" w:author="Mubiyarto Wibisono" w:date="2025-09-05T04:32:00Z" w16du:dateUtc="2025-09-04T21:32:00Z">
              <w:r w:rsidRPr="00EB7A4E" w:rsidDel="007A6AF8">
                <w:rPr>
                  <w:rFonts w:ascii="Arial" w:hAnsi="Arial" w:cs="Arial"/>
                  <w:color w:val="000000"/>
                  <w:sz w:val="20"/>
                  <w:szCs w:val="20"/>
                </w:rPr>
                <w:delText>Design Rationale</w:delText>
              </w:r>
            </w:del>
          </w:p>
        </w:tc>
        <w:tc>
          <w:tcPr>
            <w:tcW w:w="862" w:type="dxa"/>
            <w:noWrap/>
            <w:vAlign w:val="bottom"/>
            <w:hideMark/>
          </w:tcPr>
          <w:p w14:paraId="34C1EE69" w14:textId="37A09823" w:rsidR="00422C67" w:rsidRPr="00EB7A4E" w:rsidRDefault="00422C67" w:rsidP="00422C67">
            <w:pPr>
              <w:jc w:val="center"/>
              <w:rPr>
                <w:rFonts w:ascii="Arial" w:hAnsi="Arial" w:cs="Arial"/>
                <w:color w:val="000000"/>
                <w:sz w:val="20"/>
                <w:szCs w:val="20"/>
              </w:rPr>
            </w:pPr>
            <w:ins w:id="736" w:author="Mubiyarto Wibisono" w:date="2025-09-05T10:54:00Z" w16du:dateUtc="2025-09-05T03:54:00Z">
              <w:r w:rsidRPr="00124329">
                <w:rPr>
                  <w:rFonts w:ascii="Arial" w:hAnsi="Arial" w:cs="Arial"/>
                  <w:color w:val="000000"/>
                  <w:sz w:val="20"/>
                  <w:szCs w:val="20"/>
                  <w:rPrChange w:id="737" w:author="Ahmad Rafif" w:date="2025-09-08T04:51:00Z" w16du:dateUtc="2025-09-07T21:51:00Z">
                    <w:rPr>
                      <w:rFonts w:ascii="Calibri" w:hAnsi="Calibri" w:cs="Calibri"/>
                      <w:color w:val="000000"/>
                      <w:sz w:val="22"/>
                      <w:szCs w:val="22"/>
                    </w:rPr>
                  </w:rPrChange>
                </w:rPr>
                <w:t>42</w:t>
              </w:r>
            </w:ins>
            <w:del w:id="738" w:author="Mubiyarto Wibisono" w:date="2025-09-05T04:32:00Z" w16du:dateUtc="2025-09-04T21:32:00Z">
              <w:r w:rsidRPr="00EB7A4E" w:rsidDel="007A6AF8">
                <w:rPr>
                  <w:rFonts w:ascii="Arial" w:hAnsi="Arial" w:cs="Arial"/>
                  <w:color w:val="000000"/>
                  <w:sz w:val="20"/>
                  <w:szCs w:val="20"/>
                </w:rPr>
                <w:delText>52</w:delText>
              </w:r>
            </w:del>
          </w:p>
        </w:tc>
      </w:tr>
      <w:tr w:rsidR="00422C67" w:rsidRPr="00124329" w14:paraId="7425B196" w14:textId="77777777" w:rsidTr="00F430A0">
        <w:trPr>
          <w:trHeight w:val="288"/>
        </w:trPr>
        <w:tc>
          <w:tcPr>
            <w:tcW w:w="939" w:type="dxa"/>
            <w:vMerge/>
            <w:vAlign w:val="center"/>
            <w:hideMark/>
          </w:tcPr>
          <w:p w14:paraId="5DFFF077"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EB90090" w14:textId="41C5B519" w:rsidR="00422C67" w:rsidRPr="00EB7A4E" w:rsidRDefault="00422C67" w:rsidP="00422C67">
            <w:pPr>
              <w:rPr>
                <w:rFonts w:ascii="Arial" w:hAnsi="Arial" w:cs="Arial"/>
                <w:color w:val="000000"/>
                <w:sz w:val="20"/>
                <w:szCs w:val="20"/>
              </w:rPr>
            </w:pPr>
            <w:ins w:id="739" w:author="Mubiyarto Wibisono" w:date="2025-09-05T10:54:00Z" w16du:dateUtc="2025-09-05T03:54:00Z">
              <w:r w:rsidRPr="00124329">
                <w:rPr>
                  <w:rFonts w:ascii="Arial" w:hAnsi="Arial" w:cs="Arial"/>
                  <w:color w:val="000000"/>
                  <w:sz w:val="20"/>
                  <w:szCs w:val="20"/>
                  <w:rPrChange w:id="740" w:author="Ahmad Rafif" w:date="2025-09-08T04:51:00Z" w16du:dateUtc="2025-09-07T21:51:00Z">
                    <w:rPr>
                      <w:rFonts w:ascii="Calibri" w:hAnsi="Calibri" w:cs="Calibri"/>
                      <w:color w:val="000000"/>
                      <w:sz w:val="22"/>
                      <w:szCs w:val="22"/>
                    </w:rPr>
                  </w:rPrChange>
                </w:rPr>
                <w:t>3.2.5.2</w:t>
              </w:r>
            </w:ins>
            <w:del w:id="741" w:author="Mubiyarto Wibisono" w:date="2025-09-05T04:32:00Z" w16du:dateUtc="2025-09-04T21:32:00Z">
              <w:r w:rsidRPr="00EB7A4E" w:rsidDel="007A6AF8">
                <w:rPr>
                  <w:rFonts w:ascii="Arial" w:hAnsi="Arial" w:cs="Arial"/>
                  <w:color w:val="000000"/>
                  <w:sz w:val="20"/>
                  <w:szCs w:val="20"/>
                </w:rPr>
                <w:delText>3.3.2</w:delText>
              </w:r>
            </w:del>
          </w:p>
        </w:tc>
        <w:tc>
          <w:tcPr>
            <w:tcW w:w="7046" w:type="dxa"/>
            <w:noWrap/>
            <w:vAlign w:val="bottom"/>
            <w:hideMark/>
          </w:tcPr>
          <w:p w14:paraId="5A576D67" w14:textId="0EF689A4" w:rsidR="00422C67" w:rsidRPr="00EB7A4E" w:rsidRDefault="00422C67" w:rsidP="00422C67">
            <w:pPr>
              <w:rPr>
                <w:rFonts w:ascii="Arial" w:hAnsi="Arial" w:cs="Arial"/>
                <w:color w:val="000000"/>
                <w:sz w:val="20"/>
                <w:szCs w:val="20"/>
              </w:rPr>
            </w:pPr>
            <w:ins w:id="742" w:author="Mubiyarto Wibisono" w:date="2025-09-05T10:54:00Z" w16du:dateUtc="2025-09-05T03:54:00Z">
              <w:r w:rsidRPr="00124329">
                <w:rPr>
                  <w:rFonts w:ascii="Arial" w:hAnsi="Arial" w:cs="Arial"/>
                  <w:color w:val="000000"/>
                  <w:sz w:val="20"/>
                  <w:szCs w:val="20"/>
                  <w:rPrChange w:id="743" w:author="Ahmad Rafif" w:date="2025-09-08T04:51:00Z" w16du:dateUtc="2025-09-07T21:51:00Z">
                    <w:rPr>
                      <w:rFonts w:ascii="Calibri" w:hAnsi="Calibri" w:cs="Calibri"/>
                      <w:color w:val="000000"/>
                      <w:sz w:val="22"/>
                      <w:szCs w:val="22"/>
                    </w:rPr>
                  </w:rPrChange>
                </w:rPr>
                <w:t>API Error Specification</w:t>
              </w:r>
            </w:ins>
            <w:del w:id="744" w:author="Mubiyarto Wibisono" w:date="2025-09-05T04:32:00Z" w16du:dateUtc="2025-09-04T21:32:00Z">
              <w:r w:rsidRPr="00EB7A4E" w:rsidDel="007A6AF8">
                <w:rPr>
                  <w:rFonts w:ascii="Arial" w:hAnsi="Arial" w:cs="Arial"/>
                  <w:color w:val="000000"/>
                  <w:sz w:val="20"/>
                  <w:szCs w:val="20"/>
                </w:rPr>
                <w:delText>API Specification</w:delText>
              </w:r>
            </w:del>
          </w:p>
        </w:tc>
        <w:tc>
          <w:tcPr>
            <w:tcW w:w="862" w:type="dxa"/>
            <w:noWrap/>
            <w:vAlign w:val="bottom"/>
            <w:hideMark/>
          </w:tcPr>
          <w:p w14:paraId="670CE122" w14:textId="786D372E" w:rsidR="00422C67" w:rsidRPr="00EB7A4E" w:rsidRDefault="00422C67" w:rsidP="00422C67">
            <w:pPr>
              <w:jc w:val="center"/>
              <w:rPr>
                <w:rFonts w:ascii="Arial" w:hAnsi="Arial" w:cs="Arial"/>
                <w:color w:val="000000"/>
                <w:sz w:val="20"/>
                <w:szCs w:val="20"/>
              </w:rPr>
            </w:pPr>
            <w:ins w:id="745" w:author="Mubiyarto Wibisono" w:date="2025-09-05T10:54:00Z" w16du:dateUtc="2025-09-05T03:54:00Z">
              <w:r w:rsidRPr="00124329">
                <w:rPr>
                  <w:rFonts w:ascii="Arial" w:hAnsi="Arial" w:cs="Arial"/>
                  <w:color w:val="000000"/>
                  <w:sz w:val="20"/>
                  <w:szCs w:val="20"/>
                  <w:rPrChange w:id="746" w:author="Ahmad Rafif" w:date="2025-09-08T04:51:00Z" w16du:dateUtc="2025-09-07T21:51:00Z">
                    <w:rPr>
                      <w:rFonts w:ascii="Calibri" w:hAnsi="Calibri" w:cs="Calibri"/>
                      <w:color w:val="000000"/>
                      <w:sz w:val="22"/>
                      <w:szCs w:val="22"/>
                    </w:rPr>
                  </w:rPrChange>
                </w:rPr>
                <w:t>43</w:t>
              </w:r>
            </w:ins>
            <w:del w:id="747" w:author="Mubiyarto Wibisono" w:date="2025-09-05T04:32:00Z" w16du:dateUtc="2025-09-04T21:32:00Z">
              <w:r w:rsidRPr="00EB7A4E" w:rsidDel="007A6AF8">
                <w:rPr>
                  <w:rFonts w:ascii="Arial" w:hAnsi="Arial" w:cs="Arial"/>
                  <w:color w:val="000000"/>
                  <w:sz w:val="20"/>
                  <w:szCs w:val="20"/>
                </w:rPr>
                <w:delText>52</w:delText>
              </w:r>
            </w:del>
          </w:p>
        </w:tc>
      </w:tr>
      <w:tr w:rsidR="00422C67" w:rsidRPr="00124329" w14:paraId="28961EC8" w14:textId="77777777" w:rsidTr="00F430A0">
        <w:trPr>
          <w:trHeight w:val="288"/>
        </w:trPr>
        <w:tc>
          <w:tcPr>
            <w:tcW w:w="939" w:type="dxa"/>
            <w:vMerge/>
            <w:vAlign w:val="center"/>
            <w:hideMark/>
          </w:tcPr>
          <w:p w14:paraId="651AB855"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D1E83FF" w14:textId="1B7D9E46" w:rsidR="00422C67" w:rsidRPr="00EB7A4E" w:rsidRDefault="00422C67" w:rsidP="00422C67">
            <w:pPr>
              <w:rPr>
                <w:rFonts w:ascii="Arial" w:hAnsi="Arial" w:cs="Arial"/>
                <w:color w:val="000000"/>
                <w:sz w:val="20"/>
                <w:szCs w:val="20"/>
              </w:rPr>
            </w:pPr>
            <w:ins w:id="748" w:author="Mubiyarto Wibisono" w:date="2025-09-05T10:54:00Z" w16du:dateUtc="2025-09-05T03:54:00Z">
              <w:r w:rsidRPr="00124329">
                <w:rPr>
                  <w:rFonts w:ascii="Arial" w:hAnsi="Arial" w:cs="Arial"/>
                  <w:color w:val="000000"/>
                  <w:sz w:val="20"/>
                  <w:szCs w:val="20"/>
                  <w:rPrChange w:id="749" w:author="Ahmad Rafif" w:date="2025-09-08T04:51:00Z" w16du:dateUtc="2025-09-07T21:51:00Z">
                    <w:rPr>
                      <w:rFonts w:ascii="Calibri" w:hAnsi="Calibri" w:cs="Calibri"/>
                      <w:color w:val="000000"/>
                      <w:sz w:val="22"/>
                      <w:szCs w:val="22"/>
                    </w:rPr>
                  </w:rPrChange>
                </w:rPr>
                <w:t>3.3</w:t>
              </w:r>
            </w:ins>
            <w:del w:id="750" w:author="Mubiyarto Wibisono" w:date="2025-09-05T04:34:00Z" w16du:dateUtc="2025-09-04T21:34:00Z">
              <w:r w:rsidRPr="00EB7A4E" w:rsidDel="00DA460C">
                <w:rPr>
                  <w:rFonts w:ascii="Arial" w:hAnsi="Arial" w:cs="Arial"/>
                  <w:color w:val="000000"/>
                  <w:sz w:val="20"/>
                  <w:szCs w:val="20"/>
                </w:rPr>
                <w:delText>3.3.3</w:delText>
              </w:r>
            </w:del>
          </w:p>
        </w:tc>
        <w:tc>
          <w:tcPr>
            <w:tcW w:w="7046" w:type="dxa"/>
            <w:noWrap/>
            <w:vAlign w:val="bottom"/>
            <w:hideMark/>
          </w:tcPr>
          <w:p w14:paraId="26BAB5CA" w14:textId="1CC608A2" w:rsidR="00422C67" w:rsidRPr="00EB7A4E" w:rsidRDefault="00422C67" w:rsidP="00422C67">
            <w:pPr>
              <w:rPr>
                <w:rFonts w:ascii="Arial" w:hAnsi="Arial" w:cs="Arial"/>
                <w:color w:val="000000"/>
                <w:sz w:val="20"/>
                <w:szCs w:val="20"/>
              </w:rPr>
            </w:pPr>
            <w:ins w:id="751" w:author="Mubiyarto Wibisono" w:date="2025-09-05T10:54:00Z" w16du:dateUtc="2025-09-05T03:54:00Z">
              <w:r w:rsidRPr="00124329">
                <w:rPr>
                  <w:rFonts w:ascii="Arial" w:hAnsi="Arial" w:cs="Arial"/>
                  <w:color w:val="000000"/>
                  <w:sz w:val="20"/>
                  <w:szCs w:val="20"/>
                  <w:rPrChange w:id="752" w:author="Ahmad Rafif" w:date="2025-09-08T04:51:00Z" w16du:dateUtc="2025-09-07T21:51:00Z">
                    <w:rPr>
                      <w:rFonts w:ascii="Calibri" w:hAnsi="Calibri" w:cs="Calibri"/>
                      <w:color w:val="000000"/>
                      <w:sz w:val="22"/>
                      <w:szCs w:val="22"/>
                    </w:rPr>
                  </w:rPrChange>
                </w:rPr>
                <w:t>Payment Transaction</w:t>
              </w:r>
            </w:ins>
            <w:del w:id="753" w:author="Mubiyarto Wibisono" w:date="2025-09-05T04:34:00Z" w16du:dateUtc="2025-09-04T21:34:00Z">
              <w:r w:rsidRPr="00EB7A4E" w:rsidDel="00DA460C">
                <w:rPr>
                  <w:rFonts w:ascii="Arial" w:hAnsi="Arial" w:cs="Arial"/>
                  <w:color w:val="000000"/>
                  <w:sz w:val="20"/>
                  <w:szCs w:val="20"/>
                </w:rPr>
                <w:delText>Data Mapping</w:delText>
              </w:r>
            </w:del>
          </w:p>
        </w:tc>
        <w:tc>
          <w:tcPr>
            <w:tcW w:w="862" w:type="dxa"/>
            <w:noWrap/>
            <w:vAlign w:val="bottom"/>
            <w:hideMark/>
          </w:tcPr>
          <w:p w14:paraId="63DCCC4A" w14:textId="380B620F" w:rsidR="00422C67" w:rsidRPr="00EB7A4E" w:rsidRDefault="00422C67" w:rsidP="00422C67">
            <w:pPr>
              <w:jc w:val="center"/>
              <w:rPr>
                <w:rFonts w:ascii="Arial" w:hAnsi="Arial" w:cs="Arial"/>
                <w:color w:val="000000"/>
                <w:sz w:val="20"/>
                <w:szCs w:val="20"/>
              </w:rPr>
            </w:pPr>
            <w:ins w:id="754" w:author="Mubiyarto Wibisono" w:date="2025-09-05T10:54:00Z" w16du:dateUtc="2025-09-05T03:54:00Z">
              <w:r w:rsidRPr="00124329">
                <w:rPr>
                  <w:rFonts w:ascii="Arial" w:hAnsi="Arial" w:cs="Arial"/>
                  <w:color w:val="000000"/>
                  <w:sz w:val="20"/>
                  <w:szCs w:val="20"/>
                  <w:rPrChange w:id="755" w:author="Ahmad Rafif" w:date="2025-09-08T04:51:00Z" w16du:dateUtc="2025-09-07T21:51:00Z">
                    <w:rPr>
                      <w:rFonts w:ascii="Calibri" w:hAnsi="Calibri" w:cs="Calibri"/>
                      <w:color w:val="000000"/>
                      <w:sz w:val="22"/>
                      <w:szCs w:val="22"/>
                    </w:rPr>
                  </w:rPrChange>
                </w:rPr>
                <w:t>43</w:t>
              </w:r>
            </w:ins>
            <w:del w:id="756" w:author="Mubiyarto Wibisono" w:date="2025-09-05T04:34:00Z" w16du:dateUtc="2025-09-04T21:34:00Z">
              <w:r w:rsidRPr="00EB7A4E" w:rsidDel="00DA460C">
                <w:rPr>
                  <w:rFonts w:ascii="Arial" w:hAnsi="Arial" w:cs="Arial"/>
                  <w:color w:val="000000"/>
                  <w:sz w:val="20"/>
                  <w:szCs w:val="20"/>
                </w:rPr>
                <w:delText>54</w:delText>
              </w:r>
            </w:del>
          </w:p>
        </w:tc>
      </w:tr>
      <w:tr w:rsidR="00422C67" w:rsidRPr="00124329" w14:paraId="700437B8" w14:textId="77777777" w:rsidTr="00F430A0">
        <w:trPr>
          <w:trHeight w:val="288"/>
          <w:ins w:id="757" w:author="Mubiyarto Wibisono" w:date="2025-09-05T04:33:00Z"/>
        </w:trPr>
        <w:tc>
          <w:tcPr>
            <w:tcW w:w="939" w:type="dxa"/>
            <w:vMerge/>
            <w:vAlign w:val="center"/>
          </w:tcPr>
          <w:p w14:paraId="77180A79" w14:textId="77777777" w:rsidR="00422C67" w:rsidRPr="00EB7A4E" w:rsidRDefault="00422C67" w:rsidP="00422C67">
            <w:pPr>
              <w:jc w:val="center"/>
              <w:rPr>
                <w:ins w:id="758" w:author="Mubiyarto Wibisono" w:date="2025-09-05T04:33:00Z" w16du:dateUtc="2025-09-04T21:33:00Z"/>
                <w:rFonts w:ascii="Arial" w:hAnsi="Arial" w:cs="Arial"/>
                <w:color w:val="000000"/>
                <w:sz w:val="20"/>
                <w:szCs w:val="20"/>
              </w:rPr>
            </w:pPr>
          </w:p>
        </w:tc>
        <w:tc>
          <w:tcPr>
            <w:tcW w:w="1441" w:type="dxa"/>
            <w:noWrap/>
            <w:vAlign w:val="bottom"/>
          </w:tcPr>
          <w:p w14:paraId="7056AAE8" w14:textId="32E77751" w:rsidR="00422C67" w:rsidRPr="00EB7A4E" w:rsidRDefault="00422C67" w:rsidP="00422C67">
            <w:pPr>
              <w:rPr>
                <w:ins w:id="759" w:author="Mubiyarto Wibisono" w:date="2025-09-05T04:33:00Z" w16du:dateUtc="2025-09-04T21:33:00Z"/>
                <w:rFonts w:ascii="Arial" w:hAnsi="Arial" w:cs="Arial"/>
                <w:color w:val="000000"/>
                <w:sz w:val="20"/>
                <w:szCs w:val="20"/>
              </w:rPr>
            </w:pPr>
            <w:ins w:id="760" w:author="Mubiyarto Wibisono" w:date="2025-09-05T10:54:00Z" w16du:dateUtc="2025-09-05T03:54:00Z">
              <w:r w:rsidRPr="00124329">
                <w:rPr>
                  <w:rFonts w:ascii="Arial" w:hAnsi="Arial" w:cs="Arial"/>
                  <w:color w:val="000000"/>
                  <w:sz w:val="20"/>
                  <w:szCs w:val="20"/>
                  <w:rPrChange w:id="761" w:author="Ahmad Rafif" w:date="2025-09-08T04:51:00Z" w16du:dateUtc="2025-09-07T21:51:00Z">
                    <w:rPr>
                      <w:rFonts w:ascii="Calibri" w:hAnsi="Calibri" w:cs="Calibri"/>
                      <w:color w:val="000000"/>
                      <w:sz w:val="22"/>
                      <w:szCs w:val="22"/>
                    </w:rPr>
                  </w:rPrChange>
                </w:rPr>
                <w:t>3.3.1</w:t>
              </w:r>
            </w:ins>
          </w:p>
        </w:tc>
        <w:tc>
          <w:tcPr>
            <w:tcW w:w="7046" w:type="dxa"/>
            <w:noWrap/>
            <w:vAlign w:val="bottom"/>
          </w:tcPr>
          <w:p w14:paraId="47E7764D" w14:textId="490EBFE1" w:rsidR="00422C67" w:rsidRPr="00EB7A4E" w:rsidRDefault="00422C67" w:rsidP="00422C67">
            <w:pPr>
              <w:rPr>
                <w:ins w:id="762" w:author="Mubiyarto Wibisono" w:date="2025-09-05T04:33:00Z" w16du:dateUtc="2025-09-04T21:33:00Z"/>
                <w:rFonts w:ascii="Arial" w:hAnsi="Arial" w:cs="Arial"/>
                <w:color w:val="000000"/>
                <w:sz w:val="20"/>
                <w:szCs w:val="20"/>
              </w:rPr>
            </w:pPr>
            <w:ins w:id="763" w:author="Mubiyarto Wibisono" w:date="2025-09-05T10:54:00Z" w16du:dateUtc="2025-09-05T03:54:00Z">
              <w:r w:rsidRPr="00124329">
                <w:rPr>
                  <w:rFonts w:ascii="Arial" w:hAnsi="Arial" w:cs="Arial"/>
                  <w:color w:val="000000"/>
                  <w:sz w:val="20"/>
                  <w:szCs w:val="20"/>
                  <w:rPrChange w:id="764" w:author="Ahmad Rafif" w:date="2025-09-08T04:51:00Z" w16du:dateUtc="2025-09-07T21:51:00Z">
                    <w:rPr>
                      <w:rFonts w:ascii="Calibri" w:hAnsi="Calibri" w:cs="Calibri"/>
                      <w:color w:val="000000"/>
                      <w:sz w:val="22"/>
                      <w:szCs w:val="22"/>
                    </w:rPr>
                  </w:rPrChange>
                </w:rPr>
                <w:t>Diagram Flow Image</w:t>
              </w:r>
            </w:ins>
          </w:p>
        </w:tc>
        <w:tc>
          <w:tcPr>
            <w:tcW w:w="862" w:type="dxa"/>
            <w:noWrap/>
            <w:vAlign w:val="bottom"/>
          </w:tcPr>
          <w:p w14:paraId="15B230BB" w14:textId="25F99A21" w:rsidR="00422C67" w:rsidRPr="00EB7A4E" w:rsidRDefault="00422C67" w:rsidP="00422C67">
            <w:pPr>
              <w:jc w:val="center"/>
              <w:rPr>
                <w:ins w:id="765" w:author="Mubiyarto Wibisono" w:date="2025-09-05T04:33:00Z" w16du:dateUtc="2025-09-04T21:33:00Z"/>
                <w:rFonts w:ascii="Arial" w:hAnsi="Arial" w:cs="Arial"/>
                <w:color w:val="000000"/>
                <w:sz w:val="20"/>
                <w:szCs w:val="20"/>
              </w:rPr>
            </w:pPr>
            <w:ins w:id="766" w:author="Mubiyarto Wibisono" w:date="2025-09-05T10:54:00Z" w16du:dateUtc="2025-09-05T03:54:00Z">
              <w:r w:rsidRPr="00124329">
                <w:rPr>
                  <w:rFonts w:ascii="Arial" w:hAnsi="Arial" w:cs="Arial"/>
                  <w:color w:val="000000"/>
                  <w:sz w:val="20"/>
                  <w:szCs w:val="20"/>
                  <w:rPrChange w:id="767" w:author="Ahmad Rafif" w:date="2025-09-08T04:51:00Z" w16du:dateUtc="2025-09-07T21:51:00Z">
                    <w:rPr>
                      <w:rFonts w:ascii="Calibri" w:hAnsi="Calibri" w:cs="Calibri"/>
                      <w:color w:val="000000"/>
                      <w:sz w:val="22"/>
                      <w:szCs w:val="22"/>
                    </w:rPr>
                  </w:rPrChange>
                </w:rPr>
                <w:t>43</w:t>
              </w:r>
            </w:ins>
          </w:p>
        </w:tc>
      </w:tr>
      <w:tr w:rsidR="00422C67" w:rsidRPr="00124329" w14:paraId="71E2842D" w14:textId="77777777" w:rsidTr="00F430A0">
        <w:trPr>
          <w:trHeight w:val="288"/>
          <w:ins w:id="768" w:author="Mubiyarto Wibisono" w:date="2025-09-05T04:33:00Z"/>
        </w:trPr>
        <w:tc>
          <w:tcPr>
            <w:tcW w:w="939" w:type="dxa"/>
            <w:vMerge/>
            <w:vAlign w:val="center"/>
          </w:tcPr>
          <w:p w14:paraId="43028DCB" w14:textId="77777777" w:rsidR="00422C67" w:rsidRPr="00EB7A4E" w:rsidRDefault="00422C67" w:rsidP="00422C67">
            <w:pPr>
              <w:jc w:val="center"/>
              <w:rPr>
                <w:ins w:id="769" w:author="Mubiyarto Wibisono" w:date="2025-09-05T04:33:00Z" w16du:dateUtc="2025-09-04T21:33:00Z"/>
                <w:rFonts w:ascii="Arial" w:hAnsi="Arial" w:cs="Arial"/>
                <w:color w:val="000000"/>
                <w:sz w:val="20"/>
                <w:szCs w:val="20"/>
              </w:rPr>
            </w:pPr>
          </w:p>
        </w:tc>
        <w:tc>
          <w:tcPr>
            <w:tcW w:w="1441" w:type="dxa"/>
            <w:noWrap/>
            <w:vAlign w:val="bottom"/>
          </w:tcPr>
          <w:p w14:paraId="54069031" w14:textId="0E273118" w:rsidR="00422C67" w:rsidRPr="00EB7A4E" w:rsidRDefault="00422C67" w:rsidP="00422C67">
            <w:pPr>
              <w:rPr>
                <w:ins w:id="770" w:author="Mubiyarto Wibisono" w:date="2025-09-05T04:33:00Z" w16du:dateUtc="2025-09-04T21:33:00Z"/>
                <w:rFonts w:ascii="Arial" w:hAnsi="Arial" w:cs="Arial"/>
                <w:color w:val="000000"/>
                <w:sz w:val="20"/>
                <w:szCs w:val="20"/>
              </w:rPr>
            </w:pPr>
            <w:ins w:id="771" w:author="Mubiyarto Wibisono" w:date="2025-09-05T10:54:00Z" w16du:dateUtc="2025-09-05T03:54:00Z">
              <w:r w:rsidRPr="00124329">
                <w:rPr>
                  <w:rFonts w:ascii="Arial" w:hAnsi="Arial" w:cs="Arial"/>
                  <w:color w:val="000000"/>
                  <w:sz w:val="20"/>
                  <w:szCs w:val="20"/>
                  <w:rPrChange w:id="772" w:author="Ahmad Rafif" w:date="2025-09-08T04:51:00Z" w16du:dateUtc="2025-09-07T21:51:00Z">
                    <w:rPr>
                      <w:rFonts w:ascii="Calibri" w:hAnsi="Calibri" w:cs="Calibri"/>
                      <w:color w:val="000000"/>
                      <w:sz w:val="22"/>
                      <w:szCs w:val="22"/>
                    </w:rPr>
                  </w:rPrChange>
                </w:rPr>
                <w:t>3.3.2</w:t>
              </w:r>
            </w:ins>
          </w:p>
        </w:tc>
        <w:tc>
          <w:tcPr>
            <w:tcW w:w="7046" w:type="dxa"/>
            <w:noWrap/>
            <w:vAlign w:val="bottom"/>
          </w:tcPr>
          <w:p w14:paraId="1AD693C6" w14:textId="765CE348" w:rsidR="00422C67" w:rsidRPr="00EB7A4E" w:rsidRDefault="00422C67" w:rsidP="00422C67">
            <w:pPr>
              <w:rPr>
                <w:ins w:id="773" w:author="Mubiyarto Wibisono" w:date="2025-09-05T04:33:00Z" w16du:dateUtc="2025-09-04T21:33:00Z"/>
                <w:rFonts w:ascii="Arial" w:hAnsi="Arial" w:cs="Arial"/>
                <w:color w:val="000000"/>
                <w:sz w:val="20"/>
                <w:szCs w:val="20"/>
              </w:rPr>
            </w:pPr>
            <w:ins w:id="774" w:author="Mubiyarto Wibisono" w:date="2025-09-05T10:54:00Z" w16du:dateUtc="2025-09-05T03:54:00Z">
              <w:r w:rsidRPr="00124329">
                <w:rPr>
                  <w:rFonts w:ascii="Arial" w:hAnsi="Arial" w:cs="Arial"/>
                  <w:color w:val="000000"/>
                  <w:sz w:val="20"/>
                  <w:szCs w:val="20"/>
                  <w:rPrChange w:id="775" w:author="Ahmad Rafif" w:date="2025-09-08T04:51:00Z" w16du:dateUtc="2025-09-07T21:51:00Z">
                    <w:rPr>
                      <w:rFonts w:ascii="Calibri" w:hAnsi="Calibri" w:cs="Calibri"/>
                      <w:color w:val="000000"/>
                      <w:sz w:val="22"/>
                      <w:szCs w:val="22"/>
                    </w:rPr>
                  </w:rPrChange>
                </w:rPr>
                <w:t>API Specification</w:t>
              </w:r>
            </w:ins>
          </w:p>
        </w:tc>
        <w:tc>
          <w:tcPr>
            <w:tcW w:w="862" w:type="dxa"/>
            <w:noWrap/>
            <w:vAlign w:val="bottom"/>
          </w:tcPr>
          <w:p w14:paraId="34EFE2F4" w14:textId="58858C15" w:rsidR="00422C67" w:rsidRPr="00EB7A4E" w:rsidRDefault="00422C67" w:rsidP="00422C67">
            <w:pPr>
              <w:jc w:val="center"/>
              <w:rPr>
                <w:ins w:id="776" w:author="Mubiyarto Wibisono" w:date="2025-09-05T04:33:00Z" w16du:dateUtc="2025-09-04T21:33:00Z"/>
                <w:rFonts w:ascii="Arial" w:hAnsi="Arial" w:cs="Arial"/>
                <w:color w:val="000000"/>
                <w:sz w:val="20"/>
                <w:szCs w:val="20"/>
              </w:rPr>
            </w:pPr>
            <w:ins w:id="777" w:author="Mubiyarto Wibisono" w:date="2025-09-05T10:54:00Z" w16du:dateUtc="2025-09-05T03:54:00Z">
              <w:r w:rsidRPr="00124329">
                <w:rPr>
                  <w:rFonts w:ascii="Arial" w:hAnsi="Arial" w:cs="Arial"/>
                  <w:color w:val="000000"/>
                  <w:sz w:val="20"/>
                  <w:szCs w:val="20"/>
                  <w:rPrChange w:id="778" w:author="Ahmad Rafif" w:date="2025-09-08T04:51:00Z" w16du:dateUtc="2025-09-07T21:51:00Z">
                    <w:rPr>
                      <w:rFonts w:ascii="Calibri" w:hAnsi="Calibri" w:cs="Calibri"/>
                      <w:color w:val="000000"/>
                      <w:sz w:val="22"/>
                      <w:szCs w:val="22"/>
                    </w:rPr>
                  </w:rPrChange>
                </w:rPr>
                <w:t>44</w:t>
              </w:r>
            </w:ins>
          </w:p>
        </w:tc>
      </w:tr>
      <w:tr w:rsidR="00422C67" w:rsidRPr="00124329" w14:paraId="2C04A028" w14:textId="77777777" w:rsidTr="00F430A0">
        <w:trPr>
          <w:trHeight w:val="288"/>
          <w:ins w:id="779" w:author="Mubiyarto Wibisono" w:date="2025-09-05T04:33:00Z"/>
        </w:trPr>
        <w:tc>
          <w:tcPr>
            <w:tcW w:w="939" w:type="dxa"/>
            <w:vMerge/>
            <w:vAlign w:val="center"/>
          </w:tcPr>
          <w:p w14:paraId="1A1F5CCB" w14:textId="77777777" w:rsidR="00422C67" w:rsidRPr="00EB7A4E" w:rsidRDefault="00422C67" w:rsidP="00422C67">
            <w:pPr>
              <w:jc w:val="center"/>
              <w:rPr>
                <w:ins w:id="780" w:author="Mubiyarto Wibisono" w:date="2025-09-05T04:33:00Z" w16du:dateUtc="2025-09-04T21:33:00Z"/>
                <w:rFonts w:ascii="Arial" w:hAnsi="Arial" w:cs="Arial"/>
                <w:color w:val="000000"/>
                <w:sz w:val="20"/>
                <w:szCs w:val="20"/>
              </w:rPr>
            </w:pPr>
          </w:p>
        </w:tc>
        <w:tc>
          <w:tcPr>
            <w:tcW w:w="1441" w:type="dxa"/>
            <w:noWrap/>
            <w:vAlign w:val="bottom"/>
          </w:tcPr>
          <w:p w14:paraId="403786F4" w14:textId="61188D0F" w:rsidR="00422C67" w:rsidRPr="00EB7A4E" w:rsidRDefault="00422C67" w:rsidP="00422C67">
            <w:pPr>
              <w:rPr>
                <w:ins w:id="781" w:author="Mubiyarto Wibisono" w:date="2025-09-05T04:33:00Z" w16du:dateUtc="2025-09-04T21:33:00Z"/>
                <w:rFonts w:ascii="Arial" w:hAnsi="Arial" w:cs="Arial"/>
                <w:color w:val="000000"/>
                <w:sz w:val="20"/>
                <w:szCs w:val="20"/>
              </w:rPr>
            </w:pPr>
            <w:ins w:id="782" w:author="Mubiyarto Wibisono" w:date="2025-09-05T10:54:00Z" w16du:dateUtc="2025-09-05T03:54:00Z">
              <w:r w:rsidRPr="00124329">
                <w:rPr>
                  <w:rFonts w:ascii="Arial" w:hAnsi="Arial" w:cs="Arial"/>
                  <w:color w:val="000000"/>
                  <w:sz w:val="20"/>
                  <w:szCs w:val="20"/>
                  <w:rPrChange w:id="783" w:author="Ahmad Rafif" w:date="2025-09-08T04:51:00Z" w16du:dateUtc="2025-09-07T21:51:00Z">
                    <w:rPr>
                      <w:rFonts w:ascii="Calibri" w:hAnsi="Calibri" w:cs="Calibri"/>
                      <w:color w:val="000000"/>
                      <w:sz w:val="22"/>
                      <w:szCs w:val="22"/>
                    </w:rPr>
                  </w:rPrChange>
                </w:rPr>
                <w:t>3.3.2.1</w:t>
              </w:r>
            </w:ins>
          </w:p>
        </w:tc>
        <w:tc>
          <w:tcPr>
            <w:tcW w:w="7046" w:type="dxa"/>
            <w:noWrap/>
            <w:vAlign w:val="bottom"/>
          </w:tcPr>
          <w:p w14:paraId="2D4102C0" w14:textId="41249EF4" w:rsidR="00422C67" w:rsidRPr="00EB7A4E" w:rsidRDefault="00422C67" w:rsidP="00422C67">
            <w:pPr>
              <w:rPr>
                <w:ins w:id="784" w:author="Mubiyarto Wibisono" w:date="2025-09-05T04:33:00Z" w16du:dateUtc="2025-09-04T21:33:00Z"/>
                <w:rFonts w:ascii="Arial" w:hAnsi="Arial" w:cs="Arial"/>
                <w:color w:val="000000"/>
                <w:sz w:val="20"/>
                <w:szCs w:val="20"/>
              </w:rPr>
            </w:pPr>
            <w:ins w:id="785" w:author="Mubiyarto Wibisono" w:date="2025-09-05T10:54:00Z" w16du:dateUtc="2025-09-05T03:54:00Z">
              <w:r w:rsidRPr="00124329">
                <w:rPr>
                  <w:rFonts w:ascii="Arial" w:hAnsi="Arial" w:cs="Arial"/>
                  <w:color w:val="000000"/>
                  <w:sz w:val="20"/>
                  <w:szCs w:val="20"/>
                  <w:rPrChange w:id="786" w:author="Ahmad Rafif" w:date="2025-09-08T04:51:00Z" w16du:dateUtc="2025-09-07T21:51:00Z">
                    <w:rPr>
                      <w:rFonts w:ascii="Calibri" w:hAnsi="Calibri" w:cs="Calibri"/>
                      <w:color w:val="000000"/>
                      <w:sz w:val="22"/>
                      <w:szCs w:val="22"/>
                    </w:rPr>
                  </w:rPrChange>
                </w:rPr>
                <w:t>API Provide</w:t>
              </w:r>
            </w:ins>
          </w:p>
        </w:tc>
        <w:tc>
          <w:tcPr>
            <w:tcW w:w="862" w:type="dxa"/>
            <w:noWrap/>
            <w:vAlign w:val="bottom"/>
          </w:tcPr>
          <w:p w14:paraId="32135DDC" w14:textId="62EFA7F3" w:rsidR="00422C67" w:rsidRPr="00EB7A4E" w:rsidRDefault="00422C67" w:rsidP="00422C67">
            <w:pPr>
              <w:jc w:val="center"/>
              <w:rPr>
                <w:ins w:id="787" w:author="Mubiyarto Wibisono" w:date="2025-09-05T04:33:00Z" w16du:dateUtc="2025-09-04T21:33:00Z"/>
                <w:rFonts w:ascii="Arial" w:hAnsi="Arial" w:cs="Arial"/>
                <w:color w:val="000000"/>
                <w:sz w:val="20"/>
                <w:szCs w:val="20"/>
              </w:rPr>
            </w:pPr>
            <w:ins w:id="788" w:author="Mubiyarto Wibisono" w:date="2025-09-05T10:54:00Z" w16du:dateUtc="2025-09-05T03:54:00Z">
              <w:r w:rsidRPr="00124329">
                <w:rPr>
                  <w:rFonts w:ascii="Arial" w:hAnsi="Arial" w:cs="Arial"/>
                  <w:color w:val="000000"/>
                  <w:sz w:val="20"/>
                  <w:szCs w:val="20"/>
                  <w:rPrChange w:id="789" w:author="Ahmad Rafif" w:date="2025-09-08T04:51:00Z" w16du:dateUtc="2025-09-07T21:51:00Z">
                    <w:rPr>
                      <w:rFonts w:ascii="Calibri" w:hAnsi="Calibri" w:cs="Calibri"/>
                      <w:color w:val="000000"/>
                      <w:sz w:val="22"/>
                      <w:szCs w:val="22"/>
                    </w:rPr>
                  </w:rPrChange>
                </w:rPr>
                <w:t>44</w:t>
              </w:r>
            </w:ins>
          </w:p>
        </w:tc>
      </w:tr>
      <w:tr w:rsidR="00422C67" w:rsidRPr="00124329" w14:paraId="2192DBA2" w14:textId="77777777" w:rsidTr="00F430A0">
        <w:trPr>
          <w:trHeight w:val="288"/>
          <w:ins w:id="790" w:author="Mubiyarto Wibisono" w:date="2025-09-05T04:33:00Z"/>
        </w:trPr>
        <w:tc>
          <w:tcPr>
            <w:tcW w:w="939" w:type="dxa"/>
            <w:vMerge/>
            <w:vAlign w:val="center"/>
          </w:tcPr>
          <w:p w14:paraId="67039523" w14:textId="77777777" w:rsidR="00422C67" w:rsidRPr="00EB7A4E" w:rsidRDefault="00422C67" w:rsidP="00422C67">
            <w:pPr>
              <w:jc w:val="center"/>
              <w:rPr>
                <w:ins w:id="791" w:author="Mubiyarto Wibisono" w:date="2025-09-05T04:33:00Z" w16du:dateUtc="2025-09-04T21:33:00Z"/>
                <w:rFonts w:ascii="Arial" w:hAnsi="Arial" w:cs="Arial"/>
                <w:color w:val="000000"/>
                <w:sz w:val="20"/>
                <w:szCs w:val="20"/>
              </w:rPr>
            </w:pPr>
          </w:p>
        </w:tc>
        <w:tc>
          <w:tcPr>
            <w:tcW w:w="1441" w:type="dxa"/>
            <w:noWrap/>
            <w:vAlign w:val="bottom"/>
          </w:tcPr>
          <w:p w14:paraId="0F7D4B64" w14:textId="018CC330" w:rsidR="00422C67" w:rsidRPr="00EB7A4E" w:rsidRDefault="00422C67" w:rsidP="00422C67">
            <w:pPr>
              <w:rPr>
                <w:ins w:id="792" w:author="Mubiyarto Wibisono" w:date="2025-09-05T04:33:00Z" w16du:dateUtc="2025-09-04T21:33:00Z"/>
                <w:rFonts w:ascii="Arial" w:hAnsi="Arial" w:cs="Arial"/>
                <w:color w:val="000000"/>
                <w:sz w:val="20"/>
                <w:szCs w:val="20"/>
              </w:rPr>
            </w:pPr>
            <w:ins w:id="793" w:author="Mubiyarto Wibisono" w:date="2025-09-05T10:54:00Z" w16du:dateUtc="2025-09-05T03:54:00Z">
              <w:r w:rsidRPr="00124329">
                <w:rPr>
                  <w:rFonts w:ascii="Arial" w:hAnsi="Arial" w:cs="Arial"/>
                  <w:color w:val="000000"/>
                  <w:sz w:val="20"/>
                  <w:szCs w:val="20"/>
                  <w:rPrChange w:id="794" w:author="Ahmad Rafif" w:date="2025-09-08T04:51:00Z" w16du:dateUtc="2025-09-07T21:51:00Z">
                    <w:rPr>
                      <w:rFonts w:ascii="Calibri" w:hAnsi="Calibri" w:cs="Calibri"/>
                      <w:color w:val="000000"/>
                      <w:sz w:val="22"/>
                      <w:szCs w:val="22"/>
                    </w:rPr>
                  </w:rPrChange>
                </w:rPr>
                <w:t>3.3.2.2</w:t>
              </w:r>
            </w:ins>
          </w:p>
        </w:tc>
        <w:tc>
          <w:tcPr>
            <w:tcW w:w="7046" w:type="dxa"/>
            <w:noWrap/>
            <w:vAlign w:val="bottom"/>
          </w:tcPr>
          <w:p w14:paraId="54C1EF7A" w14:textId="03D247CD" w:rsidR="00422C67" w:rsidRPr="00EB7A4E" w:rsidRDefault="00422C67" w:rsidP="00422C67">
            <w:pPr>
              <w:rPr>
                <w:ins w:id="795" w:author="Mubiyarto Wibisono" w:date="2025-09-05T04:33:00Z" w16du:dateUtc="2025-09-04T21:33:00Z"/>
                <w:rFonts w:ascii="Arial" w:hAnsi="Arial" w:cs="Arial"/>
                <w:color w:val="000000"/>
                <w:sz w:val="20"/>
                <w:szCs w:val="20"/>
              </w:rPr>
            </w:pPr>
            <w:ins w:id="796" w:author="Mubiyarto Wibisono" w:date="2025-09-05T10:54:00Z" w16du:dateUtc="2025-09-05T03:54:00Z">
              <w:r w:rsidRPr="00124329">
                <w:rPr>
                  <w:rFonts w:ascii="Arial" w:hAnsi="Arial" w:cs="Arial"/>
                  <w:color w:val="000000"/>
                  <w:sz w:val="20"/>
                  <w:szCs w:val="20"/>
                  <w:rPrChange w:id="797" w:author="Ahmad Rafif" w:date="2025-09-08T04:51:00Z" w16du:dateUtc="2025-09-07T21:51:00Z">
                    <w:rPr>
                      <w:rFonts w:ascii="Calibri" w:hAnsi="Calibri" w:cs="Calibri"/>
                      <w:color w:val="000000"/>
                      <w:sz w:val="22"/>
                      <w:szCs w:val="22"/>
                    </w:rPr>
                  </w:rPrChange>
                </w:rPr>
                <w:t>API Consume</w:t>
              </w:r>
            </w:ins>
          </w:p>
        </w:tc>
        <w:tc>
          <w:tcPr>
            <w:tcW w:w="862" w:type="dxa"/>
            <w:noWrap/>
            <w:vAlign w:val="bottom"/>
          </w:tcPr>
          <w:p w14:paraId="2F0D0558" w14:textId="216560A6" w:rsidR="00422C67" w:rsidRPr="00EB7A4E" w:rsidRDefault="00422C67" w:rsidP="00422C67">
            <w:pPr>
              <w:jc w:val="center"/>
              <w:rPr>
                <w:ins w:id="798" w:author="Mubiyarto Wibisono" w:date="2025-09-05T04:33:00Z" w16du:dateUtc="2025-09-04T21:33:00Z"/>
                <w:rFonts w:ascii="Arial" w:hAnsi="Arial" w:cs="Arial"/>
                <w:color w:val="000000"/>
                <w:sz w:val="20"/>
                <w:szCs w:val="20"/>
              </w:rPr>
            </w:pPr>
            <w:ins w:id="799" w:author="Mubiyarto Wibisono" w:date="2025-09-05T10:54:00Z" w16du:dateUtc="2025-09-05T03:54:00Z">
              <w:r w:rsidRPr="00124329">
                <w:rPr>
                  <w:rFonts w:ascii="Arial" w:hAnsi="Arial" w:cs="Arial"/>
                  <w:color w:val="000000"/>
                  <w:sz w:val="20"/>
                  <w:szCs w:val="20"/>
                  <w:rPrChange w:id="800" w:author="Ahmad Rafif" w:date="2025-09-08T04:51:00Z" w16du:dateUtc="2025-09-07T21:51:00Z">
                    <w:rPr>
                      <w:rFonts w:ascii="Calibri" w:hAnsi="Calibri" w:cs="Calibri"/>
                      <w:color w:val="000000"/>
                      <w:sz w:val="22"/>
                      <w:szCs w:val="22"/>
                    </w:rPr>
                  </w:rPrChange>
                </w:rPr>
                <w:t>46</w:t>
              </w:r>
            </w:ins>
          </w:p>
        </w:tc>
      </w:tr>
      <w:tr w:rsidR="00422C67" w:rsidRPr="00124329" w14:paraId="54BD0668" w14:textId="77777777" w:rsidTr="00F430A0">
        <w:trPr>
          <w:trHeight w:val="288"/>
          <w:ins w:id="801" w:author="Mubiyarto Wibisono" w:date="2025-09-05T04:33:00Z"/>
        </w:trPr>
        <w:tc>
          <w:tcPr>
            <w:tcW w:w="939" w:type="dxa"/>
            <w:vMerge/>
            <w:vAlign w:val="center"/>
          </w:tcPr>
          <w:p w14:paraId="34016A75" w14:textId="77777777" w:rsidR="00422C67" w:rsidRPr="00EB7A4E" w:rsidRDefault="00422C67" w:rsidP="00422C67">
            <w:pPr>
              <w:jc w:val="center"/>
              <w:rPr>
                <w:ins w:id="802" w:author="Mubiyarto Wibisono" w:date="2025-09-05T04:33:00Z" w16du:dateUtc="2025-09-04T21:33:00Z"/>
                <w:rFonts w:ascii="Arial" w:hAnsi="Arial" w:cs="Arial"/>
                <w:color w:val="000000"/>
                <w:sz w:val="20"/>
                <w:szCs w:val="20"/>
              </w:rPr>
            </w:pPr>
          </w:p>
        </w:tc>
        <w:tc>
          <w:tcPr>
            <w:tcW w:w="1441" w:type="dxa"/>
            <w:noWrap/>
            <w:vAlign w:val="bottom"/>
          </w:tcPr>
          <w:p w14:paraId="355DD476" w14:textId="3E112AC3" w:rsidR="00422C67" w:rsidRPr="00EB7A4E" w:rsidRDefault="00422C67" w:rsidP="00422C67">
            <w:pPr>
              <w:rPr>
                <w:ins w:id="803" w:author="Mubiyarto Wibisono" w:date="2025-09-05T04:33:00Z" w16du:dateUtc="2025-09-04T21:33:00Z"/>
                <w:rFonts w:ascii="Arial" w:hAnsi="Arial" w:cs="Arial"/>
                <w:color w:val="000000"/>
                <w:sz w:val="20"/>
                <w:szCs w:val="20"/>
              </w:rPr>
            </w:pPr>
            <w:ins w:id="804" w:author="Mubiyarto Wibisono" w:date="2025-09-05T10:54:00Z" w16du:dateUtc="2025-09-05T03:54:00Z">
              <w:r w:rsidRPr="00124329">
                <w:rPr>
                  <w:rFonts w:ascii="Arial" w:hAnsi="Arial" w:cs="Arial"/>
                  <w:color w:val="000000"/>
                  <w:sz w:val="20"/>
                  <w:szCs w:val="20"/>
                  <w:rPrChange w:id="805" w:author="Ahmad Rafif" w:date="2025-09-08T04:51:00Z" w16du:dateUtc="2025-09-07T21:51:00Z">
                    <w:rPr>
                      <w:rFonts w:ascii="Calibri" w:hAnsi="Calibri" w:cs="Calibri"/>
                      <w:color w:val="000000"/>
                      <w:sz w:val="22"/>
                      <w:szCs w:val="22"/>
                    </w:rPr>
                  </w:rPrChange>
                </w:rPr>
                <w:t>3.3.3</w:t>
              </w:r>
            </w:ins>
          </w:p>
        </w:tc>
        <w:tc>
          <w:tcPr>
            <w:tcW w:w="7046" w:type="dxa"/>
            <w:noWrap/>
            <w:vAlign w:val="bottom"/>
          </w:tcPr>
          <w:p w14:paraId="6BAC710E" w14:textId="741ED9D2" w:rsidR="00422C67" w:rsidRPr="00EB7A4E" w:rsidRDefault="00422C67" w:rsidP="00422C67">
            <w:pPr>
              <w:rPr>
                <w:ins w:id="806" w:author="Mubiyarto Wibisono" w:date="2025-09-05T04:33:00Z" w16du:dateUtc="2025-09-04T21:33:00Z"/>
                <w:rFonts w:ascii="Arial" w:hAnsi="Arial" w:cs="Arial"/>
                <w:color w:val="000000"/>
                <w:sz w:val="20"/>
                <w:szCs w:val="20"/>
              </w:rPr>
            </w:pPr>
            <w:ins w:id="807" w:author="Mubiyarto Wibisono" w:date="2025-09-05T10:54:00Z" w16du:dateUtc="2025-09-05T03:54:00Z">
              <w:r w:rsidRPr="00124329">
                <w:rPr>
                  <w:rFonts w:ascii="Arial" w:hAnsi="Arial" w:cs="Arial"/>
                  <w:color w:val="000000"/>
                  <w:sz w:val="20"/>
                  <w:szCs w:val="20"/>
                  <w:rPrChange w:id="808" w:author="Ahmad Rafif" w:date="2025-09-08T04:51:00Z" w16du:dateUtc="2025-09-07T21:51:00Z">
                    <w:rPr>
                      <w:rFonts w:ascii="Calibri" w:hAnsi="Calibri" w:cs="Calibri"/>
                      <w:color w:val="000000"/>
                      <w:sz w:val="22"/>
                      <w:szCs w:val="22"/>
                    </w:rPr>
                  </w:rPrChange>
                </w:rPr>
                <w:t>Data Mapping</w:t>
              </w:r>
            </w:ins>
          </w:p>
        </w:tc>
        <w:tc>
          <w:tcPr>
            <w:tcW w:w="862" w:type="dxa"/>
            <w:noWrap/>
            <w:vAlign w:val="bottom"/>
          </w:tcPr>
          <w:p w14:paraId="517A1D25" w14:textId="6DDDC895" w:rsidR="00422C67" w:rsidRPr="00EB7A4E" w:rsidRDefault="00422C67" w:rsidP="00422C67">
            <w:pPr>
              <w:jc w:val="center"/>
              <w:rPr>
                <w:ins w:id="809" w:author="Mubiyarto Wibisono" w:date="2025-09-05T04:33:00Z" w16du:dateUtc="2025-09-04T21:33:00Z"/>
                <w:rFonts w:ascii="Arial" w:hAnsi="Arial" w:cs="Arial"/>
                <w:color w:val="000000"/>
                <w:sz w:val="20"/>
                <w:szCs w:val="20"/>
              </w:rPr>
            </w:pPr>
            <w:ins w:id="810" w:author="Mubiyarto Wibisono" w:date="2025-09-05T10:54:00Z" w16du:dateUtc="2025-09-05T03:54:00Z">
              <w:r w:rsidRPr="00124329">
                <w:rPr>
                  <w:rFonts w:ascii="Arial" w:hAnsi="Arial" w:cs="Arial"/>
                  <w:color w:val="000000"/>
                  <w:sz w:val="20"/>
                  <w:szCs w:val="20"/>
                  <w:rPrChange w:id="811" w:author="Ahmad Rafif" w:date="2025-09-08T04:51:00Z" w16du:dateUtc="2025-09-07T21:51:00Z">
                    <w:rPr>
                      <w:rFonts w:ascii="Calibri" w:hAnsi="Calibri" w:cs="Calibri"/>
                      <w:color w:val="000000"/>
                      <w:sz w:val="22"/>
                      <w:szCs w:val="22"/>
                    </w:rPr>
                  </w:rPrChange>
                </w:rPr>
                <w:t>47</w:t>
              </w:r>
            </w:ins>
          </w:p>
        </w:tc>
      </w:tr>
      <w:tr w:rsidR="00422C67" w:rsidRPr="00124329" w14:paraId="29F25E06" w14:textId="77777777" w:rsidTr="00F430A0">
        <w:trPr>
          <w:trHeight w:val="288"/>
          <w:ins w:id="812" w:author="Mubiyarto Wibisono" w:date="2025-09-05T04:33:00Z"/>
        </w:trPr>
        <w:tc>
          <w:tcPr>
            <w:tcW w:w="939" w:type="dxa"/>
            <w:vMerge/>
            <w:vAlign w:val="center"/>
          </w:tcPr>
          <w:p w14:paraId="13F3CB0F" w14:textId="77777777" w:rsidR="00422C67" w:rsidRPr="00EB7A4E" w:rsidRDefault="00422C67" w:rsidP="00422C67">
            <w:pPr>
              <w:jc w:val="center"/>
              <w:rPr>
                <w:ins w:id="813" w:author="Mubiyarto Wibisono" w:date="2025-09-05T04:33:00Z" w16du:dateUtc="2025-09-04T21:33:00Z"/>
                <w:rFonts w:ascii="Arial" w:hAnsi="Arial" w:cs="Arial"/>
                <w:color w:val="000000"/>
                <w:sz w:val="20"/>
                <w:szCs w:val="20"/>
              </w:rPr>
            </w:pPr>
          </w:p>
        </w:tc>
        <w:tc>
          <w:tcPr>
            <w:tcW w:w="1441" w:type="dxa"/>
            <w:noWrap/>
            <w:vAlign w:val="bottom"/>
          </w:tcPr>
          <w:p w14:paraId="0AC1AC4F" w14:textId="6D50B947" w:rsidR="00422C67" w:rsidRPr="00EB7A4E" w:rsidRDefault="00422C67" w:rsidP="00422C67">
            <w:pPr>
              <w:rPr>
                <w:ins w:id="814" w:author="Mubiyarto Wibisono" w:date="2025-09-05T04:33:00Z" w16du:dateUtc="2025-09-04T21:33:00Z"/>
                <w:rFonts w:ascii="Arial" w:hAnsi="Arial" w:cs="Arial"/>
                <w:color w:val="000000"/>
                <w:sz w:val="20"/>
                <w:szCs w:val="20"/>
              </w:rPr>
            </w:pPr>
            <w:ins w:id="815" w:author="Mubiyarto Wibisono" w:date="2025-09-05T10:54:00Z" w16du:dateUtc="2025-09-05T03:54:00Z">
              <w:r w:rsidRPr="00124329">
                <w:rPr>
                  <w:rFonts w:ascii="Arial" w:hAnsi="Arial" w:cs="Arial"/>
                  <w:color w:val="000000"/>
                  <w:sz w:val="20"/>
                  <w:szCs w:val="20"/>
                  <w:rPrChange w:id="816" w:author="Ahmad Rafif" w:date="2025-09-08T04:51:00Z" w16du:dateUtc="2025-09-07T21:51:00Z">
                    <w:rPr>
                      <w:rFonts w:ascii="Calibri" w:hAnsi="Calibri" w:cs="Calibri"/>
                      <w:color w:val="000000"/>
                      <w:sz w:val="22"/>
                      <w:szCs w:val="22"/>
                    </w:rPr>
                  </w:rPrChange>
                </w:rPr>
                <w:t>3.3.3.1</w:t>
              </w:r>
            </w:ins>
          </w:p>
        </w:tc>
        <w:tc>
          <w:tcPr>
            <w:tcW w:w="7046" w:type="dxa"/>
            <w:noWrap/>
            <w:vAlign w:val="bottom"/>
          </w:tcPr>
          <w:p w14:paraId="42FC0C78" w14:textId="642EB737" w:rsidR="00422C67" w:rsidRPr="00EB7A4E" w:rsidRDefault="00422C67" w:rsidP="00422C67">
            <w:pPr>
              <w:rPr>
                <w:ins w:id="817" w:author="Mubiyarto Wibisono" w:date="2025-09-05T04:33:00Z" w16du:dateUtc="2025-09-04T21:33:00Z"/>
                <w:rFonts w:ascii="Arial" w:hAnsi="Arial" w:cs="Arial"/>
                <w:color w:val="000000"/>
                <w:sz w:val="20"/>
                <w:szCs w:val="20"/>
              </w:rPr>
            </w:pPr>
            <w:ins w:id="818" w:author="Mubiyarto Wibisono" w:date="2025-09-05T10:54:00Z" w16du:dateUtc="2025-09-05T03:54:00Z">
              <w:r w:rsidRPr="00124329">
                <w:rPr>
                  <w:rFonts w:ascii="Arial" w:hAnsi="Arial" w:cs="Arial"/>
                  <w:color w:val="000000"/>
                  <w:sz w:val="20"/>
                  <w:szCs w:val="20"/>
                  <w:rPrChange w:id="819" w:author="Ahmad Rafif" w:date="2025-09-08T04:51:00Z" w16du:dateUtc="2025-09-07T21:51:00Z">
                    <w:rPr>
                      <w:rFonts w:ascii="Calibri" w:hAnsi="Calibri" w:cs="Calibri"/>
                      <w:color w:val="000000"/>
                      <w:sz w:val="22"/>
                      <w:szCs w:val="22"/>
                    </w:rPr>
                  </w:rPrChange>
                </w:rPr>
                <w:t>AXS Payment</w:t>
              </w:r>
            </w:ins>
          </w:p>
        </w:tc>
        <w:tc>
          <w:tcPr>
            <w:tcW w:w="862" w:type="dxa"/>
            <w:noWrap/>
            <w:vAlign w:val="bottom"/>
          </w:tcPr>
          <w:p w14:paraId="5A773328" w14:textId="46274480" w:rsidR="00422C67" w:rsidRPr="00EB7A4E" w:rsidRDefault="00422C67" w:rsidP="00422C67">
            <w:pPr>
              <w:jc w:val="center"/>
              <w:rPr>
                <w:ins w:id="820" w:author="Mubiyarto Wibisono" w:date="2025-09-05T04:33:00Z" w16du:dateUtc="2025-09-04T21:33:00Z"/>
                <w:rFonts w:ascii="Arial" w:hAnsi="Arial" w:cs="Arial"/>
                <w:color w:val="000000"/>
                <w:sz w:val="20"/>
                <w:szCs w:val="20"/>
              </w:rPr>
            </w:pPr>
            <w:ins w:id="821" w:author="Mubiyarto Wibisono" w:date="2025-09-05T10:54:00Z" w16du:dateUtc="2025-09-05T03:54:00Z">
              <w:r w:rsidRPr="00124329">
                <w:rPr>
                  <w:rFonts w:ascii="Arial" w:hAnsi="Arial" w:cs="Arial"/>
                  <w:color w:val="000000"/>
                  <w:sz w:val="20"/>
                  <w:szCs w:val="20"/>
                  <w:rPrChange w:id="822" w:author="Ahmad Rafif" w:date="2025-09-08T04:51:00Z" w16du:dateUtc="2025-09-07T21:51:00Z">
                    <w:rPr>
                      <w:rFonts w:ascii="Calibri" w:hAnsi="Calibri" w:cs="Calibri"/>
                      <w:color w:val="000000"/>
                      <w:sz w:val="22"/>
                      <w:szCs w:val="22"/>
                    </w:rPr>
                  </w:rPrChange>
                </w:rPr>
                <w:t>47</w:t>
              </w:r>
            </w:ins>
          </w:p>
        </w:tc>
      </w:tr>
      <w:tr w:rsidR="00422C67" w:rsidRPr="00124329" w14:paraId="2B2DB2BF" w14:textId="77777777" w:rsidTr="00F430A0">
        <w:trPr>
          <w:trHeight w:val="288"/>
          <w:ins w:id="823" w:author="Mubiyarto Wibisono" w:date="2025-09-05T04:33:00Z"/>
        </w:trPr>
        <w:tc>
          <w:tcPr>
            <w:tcW w:w="939" w:type="dxa"/>
            <w:vMerge/>
            <w:vAlign w:val="center"/>
          </w:tcPr>
          <w:p w14:paraId="073AF458" w14:textId="77777777" w:rsidR="00422C67" w:rsidRPr="00EB7A4E" w:rsidRDefault="00422C67" w:rsidP="00422C67">
            <w:pPr>
              <w:jc w:val="center"/>
              <w:rPr>
                <w:ins w:id="824" w:author="Mubiyarto Wibisono" w:date="2025-09-05T04:33:00Z" w16du:dateUtc="2025-09-04T21:33:00Z"/>
                <w:rFonts w:ascii="Arial" w:hAnsi="Arial" w:cs="Arial"/>
                <w:color w:val="000000"/>
                <w:sz w:val="20"/>
                <w:szCs w:val="20"/>
              </w:rPr>
            </w:pPr>
          </w:p>
        </w:tc>
        <w:tc>
          <w:tcPr>
            <w:tcW w:w="1441" w:type="dxa"/>
            <w:noWrap/>
            <w:vAlign w:val="bottom"/>
          </w:tcPr>
          <w:p w14:paraId="7BBC8E1C" w14:textId="027703FE" w:rsidR="00422C67" w:rsidRPr="00EB7A4E" w:rsidRDefault="00422C67" w:rsidP="00422C67">
            <w:pPr>
              <w:rPr>
                <w:ins w:id="825" w:author="Mubiyarto Wibisono" w:date="2025-09-05T04:33:00Z" w16du:dateUtc="2025-09-04T21:33:00Z"/>
                <w:rFonts w:ascii="Arial" w:hAnsi="Arial" w:cs="Arial"/>
                <w:color w:val="000000"/>
                <w:sz w:val="20"/>
                <w:szCs w:val="20"/>
              </w:rPr>
            </w:pPr>
            <w:ins w:id="826" w:author="Mubiyarto Wibisono" w:date="2025-09-05T10:54:00Z" w16du:dateUtc="2025-09-05T03:54:00Z">
              <w:r w:rsidRPr="00124329">
                <w:rPr>
                  <w:rFonts w:ascii="Arial" w:hAnsi="Arial" w:cs="Arial"/>
                  <w:color w:val="000000"/>
                  <w:sz w:val="20"/>
                  <w:szCs w:val="20"/>
                  <w:rPrChange w:id="827" w:author="Ahmad Rafif" w:date="2025-09-08T04:51:00Z" w16du:dateUtc="2025-09-07T21:51:00Z">
                    <w:rPr>
                      <w:rFonts w:ascii="Calibri" w:hAnsi="Calibri" w:cs="Calibri"/>
                      <w:color w:val="000000"/>
                      <w:sz w:val="22"/>
                      <w:szCs w:val="22"/>
                    </w:rPr>
                  </w:rPrChange>
                </w:rPr>
                <w:t>3.3.3.2</w:t>
              </w:r>
            </w:ins>
          </w:p>
        </w:tc>
        <w:tc>
          <w:tcPr>
            <w:tcW w:w="7046" w:type="dxa"/>
            <w:noWrap/>
            <w:vAlign w:val="bottom"/>
          </w:tcPr>
          <w:p w14:paraId="0BA4C694" w14:textId="0E43544A" w:rsidR="00422C67" w:rsidRPr="00EB7A4E" w:rsidRDefault="00422C67" w:rsidP="00422C67">
            <w:pPr>
              <w:rPr>
                <w:ins w:id="828" w:author="Mubiyarto Wibisono" w:date="2025-09-05T04:33:00Z" w16du:dateUtc="2025-09-04T21:33:00Z"/>
                <w:rFonts w:ascii="Arial" w:hAnsi="Arial" w:cs="Arial"/>
                <w:color w:val="000000"/>
                <w:sz w:val="20"/>
                <w:szCs w:val="20"/>
              </w:rPr>
            </w:pPr>
            <w:ins w:id="829" w:author="Mubiyarto Wibisono" w:date="2025-09-05T10:54:00Z" w16du:dateUtc="2025-09-05T03:54:00Z">
              <w:r w:rsidRPr="00124329">
                <w:rPr>
                  <w:rFonts w:ascii="Arial" w:hAnsi="Arial" w:cs="Arial"/>
                  <w:color w:val="000000"/>
                  <w:sz w:val="20"/>
                  <w:szCs w:val="20"/>
                  <w:rPrChange w:id="830" w:author="Ahmad Rafif" w:date="2025-09-08T04:51:00Z" w16du:dateUtc="2025-09-07T21:51:00Z">
                    <w:rPr>
                      <w:rFonts w:ascii="Calibri" w:hAnsi="Calibri" w:cs="Calibri"/>
                      <w:color w:val="000000"/>
                      <w:sz w:val="22"/>
                      <w:szCs w:val="22"/>
                    </w:rPr>
                  </w:rPrChange>
                </w:rPr>
                <w:t>URAPG Payment Transaction for AXS</w:t>
              </w:r>
            </w:ins>
          </w:p>
        </w:tc>
        <w:tc>
          <w:tcPr>
            <w:tcW w:w="862" w:type="dxa"/>
            <w:noWrap/>
            <w:vAlign w:val="bottom"/>
          </w:tcPr>
          <w:p w14:paraId="4B62DFBA" w14:textId="121FA89E" w:rsidR="00422C67" w:rsidRPr="00EB7A4E" w:rsidRDefault="00422C67" w:rsidP="00422C67">
            <w:pPr>
              <w:jc w:val="center"/>
              <w:rPr>
                <w:ins w:id="831" w:author="Mubiyarto Wibisono" w:date="2025-09-05T04:33:00Z" w16du:dateUtc="2025-09-04T21:33:00Z"/>
                <w:rFonts w:ascii="Arial" w:hAnsi="Arial" w:cs="Arial"/>
                <w:color w:val="000000"/>
                <w:sz w:val="20"/>
                <w:szCs w:val="20"/>
              </w:rPr>
            </w:pPr>
            <w:ins w:id="832" w:author="Mubiyarto Wibisono" w:date="2025-09-05T10:54:00Z" w16du:dateUtc="2025-09-05T03:54:00Z">
              <w:r w:rsidRPr="00124329">
                <w:rPr>
                  <w:rFonts w:ascii="Arial" w:hAnsi="Arial" w:cs="Arial"/>
                  <w:color w:val="000000"/>
                  <w:sz w:val="20"/>
                  <w:szCs w:val="20"/>
                  <w:rPrChange w:id="833" w:author="Ahmad Rafif" w:date="2025-09-08T04:51:00Z" w16du:dateUtc="2025-09-07T21:51:00Z">
                    <w:rPr>
                      <w:rFonts w:ascii="Calibri" w:hAnsi="Calibri" w:cs="Calibri"/>
                      <w:color w:val="000000"/>
                      <w:sz w:val="22"/>
                      <w:szCs w:val="22"/>
                    </w:rPr>
                  </w:rPrChange>
                </w:rPr>
                <w:t>47</w:t>
              </w:r>
            </w:ins>
          </w:p>
        </w:tc>
      </w:tr>
      <w:tr w:rsidR="00422C67" w:rsidRPr="00124329" w14:paraId="75DF23DF" w14:textId="77777777" w:rsidTr="00F430A0">
        <w:trPr>
          <w:trHeight w:val="288"/>
          <w:ins w:id="834" w:author="Mubiyarto Wibisono" w:date="2025-09-05T04:33:00Z"/>
        </w:trPr>
        <w:tc>
          <w:tcPr>
            <w:tcW w:w="939" w:type="dxa"/>
            <w:vMerge/>
            <w:vAlign w:val="center"/>
          </w:tcPr>
          <w:p w14:paraId="4E3610F5" w14:textId="77777777" w:rsidR="00422C67" w:rsidRPr="00EB7A4E" w:rsidRDefault="00422C67" w:rsidP="00422C67">
            <w:pPr>
              <w:jc w:val="center"/>
              <w:rPr>
                <w:ins w:id="835" w:author="Mubiyarto Wibisono" w:date="2025-09-05T04:33:00Z" w16du:dateUtc="2025-09-04T21:33:00Z"/>
                <w:rFonts w:ascii="Arial" w:hAnsi="Arial" w:cs="Arial"/>
                <w:color w:val="000000"/>
                <w:sz w:val="20"/>
                <w:szCs w:val="20"/>
              </w:rPr>
            </w:pPr>
          </w:p>
        </w:tc>
        <w:tc>
          <w:tcPr>
            <w:tcW w:w="1441" w:type="dxa"/>
            <w:noWrap/>
            <w:vAlign w:val="bottom"/>
          </w:tcPr>
          <w:p w14:paraId="0B356258" w14:textId="51A1B2DD" w:rsidR="00422C67" w:rsidRPr="00EB7A4E" w:rsidRDefault="00422C67" w:rsidP="00422C67">
            <w:pPr>
              <w:rPr>
                <w:ins w:id="836" w:author="Mubiyarto Wibisono" w:date="2025-09-05T04:33:00Z" w16du:dateUtc="2025-09-04T21:33:00Z"/>
                <w:rFonts w:ascii="Arial" w:hAnsi="Arial" w:cs="Arial"/>
                <w:color w:val="000000"/>
                <w:sz w:val="20"/>
                <w:szCs w:val="20"/>
              </w:rPr>
            </w:pPr>
            <w:ins w:id="837" w:author="Mubiyarto Wibisono" w:date="2025-09-05T10:54:00Z" w16du:dateUtc="2025-09-05T03:54:00Z">
              <w:r w:rsidRPr="00124329">
                <w:rPr>
                  <w:rFonts w:ascii="Arial" w:hAnsi="Arial" w:cs="Arial"/>
                  <w:color w:val="000000"/>
                  <w:sz w:val="20"/>
                  <w:szCs w:val="20"/>
                  <w:rPrChange w:id="838" w:author="Ahmad Rafif" w:date="2025-09-08T04:51:00Z" w16du:dateUtc="2025-09-07T21:51:00Z">
                    <w:rPr>
                      <w:rFonts w:ascii="Calibri" w:hAnsi="Calibri" w:cs="Calibri"/>
                      <w:color w:val="000000"/>
                      <w:sz w:val="22"/>
                      <w:szCs w:val="22"/>
                    </w:rPr>
                  </w:rPrChange>
                </w:rPr>
                <w:t>3.3.4</w:t>
              </w:r>
            </w:ins>
          </w:p>
        </w:tc>
        <w:tc>
          <w:tcPr>
            <w:tcW w:w="7046" w:type="dxa"/>
            <w:noWrap/>
            <w:vAlign w:val="bottom"/>
          </w:tcPr>
          <w:p w14:paraId="1A0A8D8F" w14:textId="1360DDE5" w:rsidR="00422C67" w:rsidRPr="00EB7A4E" w:rsidRDefault="00422C67" w:rsidP="00422C67">
            <w:pPr>
              <w:rPr>
                <w:ins w:id="839" w:author="Mubiyarto Wibisono" w:date="2025-09-05T04:33:00Z" w16du:dateUtc="2025-09-04T21:33:00Z"/>
                <w:rFonts w:ascii="Arial" w:hAnsi="Arial" w:cs="Arial"/>
                <w:color w:val="000000"/>
                <w:sz w:val="20"/>
                <w:szCs w:val="20"/>
              </w:rPr>
            </w:pPr>
            <w:ins w:id="840" w:author="Mubiyarto Wibisono" w:date="2025-09-05T10:54:00Z" w16du:dateUtc="2025-09-05T03:54:00Z">
              <w:r w:rsidRPr="00124329">
                <w:rPr>
                  <w:rFonts w:ascii="Arial" w:hAnsi="Arial" w:cs="Arial"/>
                  <w:color w:val="000000"/>
                  <w:sz w:val="20"/>
                  <w:szCs w:val="20"/>
                  <w:rPrChange w:id="841" w:author="Ahmad Rafif" w:date="2025-09-08T04:51:00Z" w16du:dateUtc="2025-09-07T21:51:00Z">
                    <w:rPr>
                      <w:rFonts w:ascii="Calibri" w:hAnsi="Calibri" w:cs="Calibri"/>
                      <w:color w:val="000000"/>
                      <w:sz w:val="22"/>
                      <w:szCs w:val="22"/>
                    </w:rPr>
                  </w:rPrChange>
                </w:rPr>
                <w:t>Success Outcome</w:t>
              </w:r>
            </w:ins>
          </w:p>
        </w:tc>
        <w:tc>
          <w:tcPr>
            <w:tcW w:w="862" w:type="dxa"/>
            <w:noWrap/>
            <w:vAlign w:val="bottom"/>
          </w:tcPr>
          <w:p w14:paraId="21E55448" w14:textId="15B86BE3" w:rsidR="00422C67" w:rsidRPr="00EB7A4E" w:rsidRDefault="00422C67" w:rsidP="00422C67">
            <w:pPr>
              <w:jc w:val="center"/>
              <w:rPr>
                <w:ins w:id="842" w:author="Mubiyarto Wibisono" w:date="2025-09-05T04:33:00Z" w16du:dateUtc="2025-09-04T21:33:00Z"/>
                <w:rFonts w:ascii="Arial" w:hAnsi="Arial" w:cs="Arial"/>
                <w:color w:val="000000"/>
                <w:sz w:val="20"/>
                <w:szCs w:val="20"/>
              </w:rPr>
            </w:pPr>
            <w:ins w:id="843" w:author="Mubiyarto Wibisono" w:date="2025-09-05T10:54:00Z" w16du:dateUtc="2025-09-05T03:54:00Z">
              <w:r w:rsidRPr="00124329">
                <w:rPr>
                  <w:rFonts w:ascii="Arial" w:hAnsi="Arial" w:cs="Arial"/>
                  <w:color w:val="000000"/>
                  <w:sz w:val="20"/>
                  <w:szCs w:val="20"/>
                  <w:rPrChange w:id="844" w:author="Ahmad Rafif" w:date="2025-09-08T04:51:00Z" w16du:dateUtc="2025-09-07T21:51:00Z">
                    <w:rPr>
                      <w:rFonts w:ascii="Calibri" w:hAnsi="Calibri" w:cs="Calibri"/>
                      <w:color w:val="000000"/>
                      <w:sz w:val="22"/>
                      <w:szCs w:val="22"/>
                    </w:rPr>
                  </w:rPrChange>
                </w:rPr>
                <w:t>48</w:t>
              </w:r>
            </w:ins>
          </w:p>
        </w:tc>
      </w:tr>
      <w:tr w:rsidR="00422C67" w:rsidRPr="00124329" w14:paraId="68A094B9" w14:textId="77777777" w:rsidTr="00F430A0">
        <w:trPr>
          <w:trHeight w:val="288"/>
        </w:trPr>
        <w:tc>
          <w:tcPr>
            <w:tcW w:w="939" w:type="dxa"/>
            <w:vMerge/>
            <w:vAlign w:val="center"/>
            <w:hideMark/>
          </w:tcPr>
          <w:p w14:paraId="2227A7B7"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659CEC7" w14:textId="75ED3866" w:rsidR="00422C67" w:rsidRPr="00EB7A4E" w:rsidRDefault="00422C67" w:rsidP="00422C67">
            <w:pPr>
              <w:rPr>
                <w:rFonts w:ascii="Arial" w:hAnsi="Arial" w:cs="Arial"/>
                <w:color w:val="000000"/>
                <w:sz w:val="20"/>
                <w:szCs w:val="20"/>
              </w:rPr>
            </w:pPr>
            <w:ins w:id="845" w:author="Mubiyarto Wibisono" w:date="2025-09-05T10:54:00Z" w16du:dateUtc="2025-09-05T03:54:00Z">
              <w:r w:rsidRPr="00124329">
                <w:rPr>
                  <w:rFonts w:ascii="Arial" w:hAnsi="Arial" w:cs="Arial"/>
                  <w:color w:val="000000"/>
                  <w:sz w:val="20"/>
                  <w:szCs w:val="20"/>
                  <w:rPrChange w:id="846" w:author="Ahmad Rafif" w:date="2025-09-08T04:51:00Z" w16du:dateUtc="2025-09-07T21:51:00Z">
                    <w:rPr>
                      <w:rFonts w:ascii="Calibri" w:hAnsi="Calibri" w:cs="Calibri"/>
                      <w:color w:val="000000"/>
                      <w:sz w:val="22"/>
                      <w:szCs w:val="22"/>
                    </w:rPr>
                  </w:rPrChange>
                </w:rPr>
                <w:t>3.3.5</w:t>
              </w:r>
            </w:ins>
            <w:del w:id="847" w:author="Mubiyarto Wibisono" w:date="2025-09-05T04:34:00Z" w16du:dateUtc="2025-09-04T21:34:00Z">
              <w:r w:rsidRPr="00EB7A4E" w:rsidDel="00DA460C">
                <w:rPr>
                  <w:rFonts w:ascii="Arial" w:hAnsi="Arial" w:cs="Arial"/>
                  <w:color w:val="000000"/>
                  <w:sz w:val="20"/>
                  <w:szCs w:val="20"/>
                </w:rPr>
                <w:delText>3.3.4</w:delText>
              </w:r>
            </w:del>
          </w:p>
        </w:tc>
        <w:tc>
          <w:tcPr>
            <w:tcW w:w="7046" w:type="dxa"/>
            <w:noWrap/>
            <w:vAlign w:val="bottom"/>
            <w:hideMark/>
          </w:tcPr>
          <w:p w14:paraId="1E5E8415" w14:textId="2708E71B" w:rsidR="00422C67" w:rsidRPr="00EB7A4E" w:rsidRDefault="00422C67" w:rsidP="00422C67">
            <w:pPr>
              <w:rPr>
                <w:rFonts w:ascii="Arial" w:hAnsi="Arial" w:cs="Arial"/>
                <w:color w:val="000000"/>
                <w:sz w:val="20"/>
                <w:szCs w:val="20"/>
              </w:rPr>
            </w:pPr>
            <w:ins w:id="848" w:author="Mubiyarto Wibisono" w:date="2025-09-05T10:54:00Z" w16du:dateUtc="2025-09-05T03:54:00Z">
              <w:r w:rsidRPr="00124329">
                <w:rPr>
                  <w:rFonts w:ascii="Arial" w:hAnsi="Arial" w:cs="Arial"/>
                  <w:color w:val="000000"/>
                  <w:sz w:val="20"/>
                  <w:szCs w:val="20"/>
                  <w:rPrChange w:id="849" w:author="Ahmad Rafif" w:date="2025-09-08T04:51:00Z" w16du:dateUtc="2025-09-07T21:51:00Z">
                    <w:rPr>
                      <w:rFonts w:ascii="Calibri" w:hAnsi="Calibri" w:cs="Calibri"/>
                      <w:color w:val="000000"/>
                      <w:sz w:val="22"/>
                      <w:szCs w:val="22"/>
                    </w:rPr>
                  </w:rPrChange>
                </w:rPr>
                <w:t>Error Handling</w:t>
              </w:r>
            </w:ins>
            <w:del w:id="850" w:author="Mubiyarto Wibisono" w:date="2025-09-05T04:34:00Z" w16du:dateUtc="2025-09-04T21:34:00Z">
              <w:r w:rsidRPr="00EB7A4E" w:rsidDel="00DA460C">
                <w:rPr>
                  <w:rFonts w:ascii="Arial" w:hAnsi="Arial" w:cs="Arial"/>
                  <w:color w:val="000000"/>
                  <w:sz w:val="20"/>
                  <w:szCs w:val="20"/>
                </w:rPr>
                <w:delText>Success Outcome</w:delText>
              </w:r>
            </w:del>
          </w:p>
        </w:tc>
        <w:tc>
          <w:tcPr>
            <w:tcW w:w="862" w:type="dxa"/>
            <w:noWrap/>
            <w:vAlign w:val="bottom"/>
            <w:hideMark/>
          </w:tcPr>
          <w:p w14:paraId="2AFDE0AA" w14:textId="7F4E95D5" w:rsidR="00422C67" w:rsidRPr="00EB7A4E" w:rsidRDefault="00422C67" w:rsidP="00422C67">
            <w:pPr>
              <w:jc w:val="center"/>
              <w:rPr>
                <w:rFonts w:ascii="Arial" w:hAnsi="Arial" w:cs="Arial"/>
                <w:color w:val="000000"/>
                <w:sz w:val="20"/>
                <w:szCs w:val="20"/>
              </w:rPr>
            </w:pPr>
            <w:ins w:id="851" w:author="Mubiyarto Wibisono" w:date="2025-09-05T10:54:00Z" w16du:dateUtc="2025-09-05T03:54:00Z">
              <w:r w:rsidRPr="00124329">
                <w:rPr>
                  <w:rFonts w:ascii="Arial" w:hAnsi="Arial" w:cs="Arial"/>
                  <w:color w:val="000000"/>
                  <w:sz w:val="20"/>
                  <w:szCs w:val="20"/>
                  <w:rPrChange w:id="852" w:author="Ahmad Rafif" w:date="2025-09-08T04:51:00Z" w16du:dateUtc="2025-09-07T21:51:00Z">
                    <w:rPr>
                      <w:rFonts w:ascii="Calibri" w:hAnsi="Calibri" w:cs="Calibri"/>
                      <w:color w:val="000000"/>
                      <w:sz w:val="22"/>
                      <w:szCs w:val="22"/>
                    </w:rPr>
                  </w:rPrChange>
                </w:rPr>
                <w:t>48</w:t>
              </w:r>
            </w:ins>
            <w:del w:id="853" w:author="Mubiyarto Wibisono" w:date="2025-09-05T04:34:00Z" w16du:dateUtc="2025-09-04T21:34:00Z">
              <w:r w:rsidRPr="00EB7A4E" w:rsidDel="00DA460C">
                <w:rPr>
                  <w:rFonts w:ascii="Arial" w:hAnsi="Arial" w:cs="Arial"/>
                  <w:color w:val="000000"/>
                  <w:sz w:val="20"/>
                  <w:szCs w:val="20"/>
                </w:rPr>
                <w:delText>55</w:delText>
              </w:r>
            </w:del>
          </w:p>
        </w:tc>
      </w:tr>
      <w:tr w:rsidR="00422C67" w:rsidRPr="00124329" w14:paraId="12B75217" w14:textId="77777777" w:rsidTr="00F430A0">
        <w:trPr>
          <w:trHeight w:val="288"/>
        </w:trPr>
        <w:tc>
          <w:tcPr>
            <w:tcW w:w="939" w:type="dxa"/>
            <w:vMerge/>
            <w:vAlign w:val="center"/>
            <w:hideMark/>
          </w:tcPr>
          <w:p w14:paraId="73767B89"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36E1A0D" w14:textId="49695D88" w:rsidR="00422C67" w:rsidRPr="00EB7A4E" w:rsidRDefault="00422C67" w:rsidP="00422C67">
            <w:pPr>
              <w:rPr>
                <w:rFonts w:ascii="Arial" w:hAnsi="Arial" w:cs="Arial"/>
                <w:color w:val="000000"/>
                <w:sz w:val="20"/>
                <w:szCs w:val="20"/>
              </w:rPr>
            </w:pPr>
            <w:ins w:id="854" w:author="Mubiyarto Wibisono" w:date="2025-09-05T10:54:00Z" w16du:dateUtc="2025-09-05T03:54:00Z">
              <w:r w:rsidRPr="00124329">
                <w:rPr>
                  <w:rFonts w:ascii="Arial" w:hAnsi="Arial" w:cs="Arial"/>
                  <w:color w:val="000000"/>
                  <w:sz w:val="20"/>
                  <w:szCs w:val="20"/>
                  <w:rPrChange w:id="855" w:author="Ahmad Rafif" w:date="2025-09-08T04:51:00Z" w16du:dateUtc="2025-09-07T21:51:00Z">
                    <w:rPr>
                      <w:rFonts w:ascii="Calibri" w:hAnsi="Calibri" w:cs="Calibri"/>
                      <w:color w:val="000000"/>
                      <w:sz w:val="22"/>
                      <w:szCs w:val="22"/>
                    </w:rPr>
                  </w:rPrChange>
                </w:rPr>
                <w:t>3.3.5.1</w:t>
              </w:r>
            </w:ins>
            <w:del w:id="856" w:author="Mubiyarto Wibisono" w:date="2025-09-05T04:34:00Z" w16du:dateUtc="2025-09-04T21:34:00Z">
              <w:r w:rsidRPr="00EB7A4E" w:rsidDel="00DA460C">
                <w:rPr>
                  <w:rFonts w:ascii="Arial" w:hAnsi="Arial" w:cs="Arial"/>
                  <w:color w:val="000000"/>
                  <w:sz w:val="20"/>
                  <w:szCs w:val="20"/>
                </w:rPr>
                <w:delText>3.3.5</w:delText>
              </w:r>
            </w:del>
          </w:p>
        </w:tc>
        <w:tc>
          <w:tcPr>
            <w:tcW w:w="7046" w:type="dxa"/>
            <w:noWrap/>
            <w:vAlign w:val="bottom"/>
            <w:hideMark/>
          </w:tcPr>
          <w:p w14:paraId="51EA321F" w14:textId="37DA3934" w:rsidR="00422C67" w:rsidRPr="00EB7A4E" w:rsidRDefault="00422C67" w:rsidP="00422C67">
            <w:pPr>
              <w:rPr>
                <w:rFonts w:ascii="Arial" w:hAnsi="Arial" w:cs="Arial"/>
                <w:color w:val="000000"/>
                <w:sz w:val="20"/>
                <w:szCs w:val="20"/>
              </w:rPr>
            </w:pPr>
            <w:ins w:id="857" w:author="Mubiyarto Wibisono" w:date="2025-09-05T10:54:00Z" w16du:dateUtc="2025-09-05T03:54:00Z">
              <w:r w:rsidRPr="00124329">
                <w:rPr>
                  <w:rFonts w:ascii="Arial" w:hAnsi="Arial" w:cs="Arial"/>
                  <w:color w:val="000000"/>
                  <w:sz w:val="20"/>
                  <w:szCs w:val="20"/>
                  <w:rPrChange w:id="858" w:author="Ahmad Rafif" w:date="2025-09-08T04:51:00Z" w16du:dateUtc="2025-09-07T21:51:00Z">
                    <w:rPr>
                      <w:rFonts w:ascii="Calibri" w:hAnsi="Calibri" w:cs="Calibri"/>
                      <w:color w:val="000000"/>
                      <w:sz w:val="22"/>
                      <w:szCs w:val="22"/>
                    </w:rPr>
                  </w:rPrChange>
                </w:rPr>
                <w:t>Application Error Handling</w:t>
              </w:r>
            </w:ins>
            <w:del w:id="859" w:author="Mubiyarto Wibisono" w:date="2025-09-05T04:34:00Z" w16du:dateUtc="2025-09-04T21:34:00Z">
              <w:r w:rsidRPr="00EB7A4E" w:rsidDel="00DA460C">
                <w:rPr>
                  <w:rFonts w:ascii="Arial" w:hAnsi="Arial" w:cs="Arial"/>
                  <w:color w:val="000000"/>
                  <w:sz w:val="20"/>
                  <w:szCs w:val="20"/>
                </w:rPr>
                <w:delText>Error Handling</w:delText>
              </w:r>
            </w:del>
          </w:p>
        </w:tc>
        <w:tc>
          <w:tcPr>
            <w:tcW w:w="862" w:type="dxa"/>
            <w:noWrap/>
            <w:vAlign w:val="bottom"/>
            <w:hideMark/>
          </w:tcPr>
          <w:p w14:paraId="2091C174" w14:textId="7D24A6DB" w:rsidR="00422C67" w:rsidRPr="00EB7A4E" w:rsidRDefault="00422C67" w:rsidP="00422C67">
            <w:pPr>
              <w:jc w:val="center"/>
              <w:rPr>
                <w:rFonts w:ascii="Arial" w:hAnsi="Arial" w:cs="Arial"/>
                <w:color w:val="000000"/>
                <w:sz w:val="20"/>
                <w:szCs w:val="20"/>
              </w:rPr>
            </w:pPr>
            <w:ins w:id="860" w:author="Mubiyarto Wibisono" w:date="2025-09-05T10:54:00Z" w16du:dateUtc="2025-09-05T03:54:00Z">
              <w:r w:rsidRPr="00124329">
                <w:rPr>
                  <w:rFonts w:ascii="Arial" w:hAnsi="Arial" w:cs="Arial"/>
                  <w:color w:val="000000"/>
                  <w:sz w:val="20"/>
                  <w:szCs w:val="20"/>
                  <w:rPrChange w:id="861" w:author="Ahmad Rafif" w:date="2025-09-08T04:51:00Z" w16du:dateUtc="2025-09-07T21:51:00Z">
                    <w:rPr>
                      <w:rFonts w:ascii="Calibri" w:hAnsi="Calibri" w:cs="Calibri"/>
                      <w:color w:val="000000"/>
                      <w:sz w:val="22"/>
                      <w:szCs w:val="22"/>
                    </w:rPr>
                  </w:rPrChange>
                </w:rPr>
                <w:t>48</w:t>
              </w:r>
            </w:ins>
            <w:del w:id="862" w:author="Mubiyarto Wibisono" w:date="2025-09-05T04:34:00Z" w16du:dateUtc="2025-09-04T21:34:00Z">
              <w:r w:rsidRPr="00EB7A4E" w:rsidDel="00DA460C">
                <w:rPr>
                  <w:rFonts w:ascii="Arial" w:hAnsi="Arial" w:cs="Arial"/>
                  <w:color w:val="000000"/>
                  <w:sz w:val="20"/>
                  <w:szCs w:val="20"/>
                </w:rPr>
                <w:delText>56</w:delText>
              </w:r>
            </w:del>
          </w:p>
        </w:tc>
      </w:tr>
      <w:tr w:rsidR="00422C67" w:rsidRPr="00124329" w14:paraId="26038275" w14:textId="77777777" w:rsidTr="00210905">
        <w:trPr>
          <w:trHeight w:val="288"/>
          <w:ins w:id="863" w:author="Mubiyarto Wibisono" w:date="2025-09-05T04:33:00Z"/>
        </w:trPr>
        <w:tc>
          <w:tcPr>
            <w:tcW w:w="939" w:type="dxa"/>
            <w:vMerge/>
            <w:vAlign w:val="center"/>
          </w:tcPr>
          <w:p w14:paraId="3551BAEB" w14:textId="77777777" w:rsidR="00422C67" w:rsidRPr="00EB7A4E" w:rsidRDefault="00422C67" w:rsidP="00422C67">
            <w:pPr>
              <w:jc w:val="center"/>
              <w:rPr>
                <w:ins w:id="864" w:author="Mubiyarto Wibisono" w:date="2025-09-05T04:33:00Z" w16du:dateUtc="2025-09-04T21:33:00Z"/>
                <w:rFonts w:ascii="Arial" w:hAnsi="Arial" w:cs="Arial"/>
                <w:color w:val="000000"/>
                <w:sz w:val="20"/>
                <w:szCs w:val="20"/>
              </w:rPr>
            </w:pPr>
          </w:p>
        </w:tc>
        <w:tc>
          <w:tcPr>
            <w:tcW w:w="1441" w:type="dxa"/>
            <w:noWrap/>
            <w:vAlign w:val="bottom"/>
          </w:tcPr>
          <w:p w14:paraId="1B7C882A" w14:textId="70FB7B3D" w:rsidR="00422C67" w:rsidRPr="00EB7A4E" w:rsidRDefault="00422C67" w:rsidP="00422C67">
            <w:pPr>
              <w:rPr>
                <w:ins w:id="865" w:author="Mubiyarto Wibisono" w:date="2025-09-05T04:33:00Z" w16du:dateUtc="2025-09-04T21:33:00Z"/>
                <w:rFonts w:ascii="Arial" w:hAnsi="Arial" w:cs="Arial"/>
                <w:color w:val="000000"/>
                <w:sz w:val="20"/>
                <w:szCs w:val="20"/>
              </w:rPr>
            </w:pPr>
            <w:ins w:id="866" w:author="Mubiyarto Wibisono" w:date="2025-09-05T10:54:00Z" w16du:dateUtc="2025-09-05T03:54:00Z">
              <w:r w:rsidRPr="00124329">
                <w:rPr>
                  <w:rFonts w:ascii="Arial" w:hAnsi="Arial" w:cs="Arial"/>
                  <w:color w:val="000000"/>
                  <w:sz w:val="20"/>
                  <w:szCs w:val="20"/>
                  <w:rPrChange w:id="867" w:author="Ahmad Rafif" w:date="2025-09-08T04:51:00Z" w16du:dateUtc="2025-09-07T21:51:00Z">
                    <w:rPr>
                      <w:rFonts w:ascii="Calibri" w:hAnsi="Calibri" w:cs="Calibri"/>
                      <w:color w:val="000000"/>
                      <w:sz w:val="22"/>
                      <w:szCs w:val="22"/>
                    </w:rPr>
                  </w:rPrChange>
                </w:rPr>
                <w:t>3.3.5.2</w:t>
              </w:r>
            </w:ins>
          </w:p>
        </w:tc>
        <w:tc>
          <w:tcPr>
            <w:tcW w:w="7046" w:type="dxa"/>
            <w:noWrap/>
            <w:vAlign w:val="bottom"/>
          </w:tcPr>
          <w:p w14:paraId="13806EFB" w14:textId="5DA137FA" w:rsidR="00422C67" w:rsidRPr="00EB7A4E" w:rsidRDefault="00422C67" w:rsidP="00422C67">
            <w:pPr>
              <w:rPr>
                <w:ins w:id="868" w:author="Mubiyarto Wibisono" w:date="2025-09-05T04:33:00Z" w16du:dateUtc="2025-09-04T21:33:00Z"/>
                <w:rFonts w:ascii="Arial" w:hAnsi="Arial" w:cs="Arial"/>
                <w:color w:val="000000"/>
                <w:sz w:val="20"/>
                <w:szCs w:val="20"/>
              </w:rPr>
            </w:pPr>
            <w:ins w:id="869" w:author="Mubiyarto Wibisono" w:date="2025-09-05T10:54:00Z" w16du:dateUtc="2025-09-05T03:54:00Z">
              <w:r w:rsidRPr="00124329">
                <w:rPr>
                  <w:rFonts w:ascii="Arial" w:hAnsi="Arial" w:cs="Arial"/>
                  <w:color w:val="000000"/>
                  <w:sz w:val="20"/>
                  <w:szCs w:val="20"/>
                  <w:rPrChange w:id="870" w:author="Ahmad Rafif" w:date="2025-09-08T04:51:00Z" w16du:dateUtc="2025-09-07T21:51:00Z">
                    <w:rPr>
                      <w:rFonts w:ascii="Calibri" w:hAnsi="Calibri" w:cs="Calibri"/>
                      <w:color w:val="000000"/>
                      <w:sz w:val="22"/>
                      <w:szCs w:val="22"/>
                    </w:rPr>
                  </w:rPrChange>
                </w:rPr>
                <w:t>API Error Specification</w:t>
              </w:r>
            </w:ins>
          </w:p>
        </w:tc>
        <w:tc>
          <w:tcPr>
            <w:tcW w:w="862" w:type="dxa"/>
            <w:noWrap/>
            <w:vAlign w:val="bottom"/>
          </w:tcPr>
          <w:p w14:paraId="412E3DBE" w14:textId="07DB144B" w:rsidR="00422C67" w:rsidRPr="00EB7A4E" w:rsidRDefault="00422C67" w:rsidP="00422C67">
            <w:pPr>
              <w:jc w:val="center"/>
              <w:rPr>
                <w:ins w:id="871" w:author="Mubiyarto Wibisono" w:date="2025-09-05T04:33:00Z" w16du:dateUtc="2025-09-04T21:33:00Z"/>
                <w:rFonts w:ascii="Arial" w:hAnsi="Arial" w:cs="Arial"/>
                <w:color w:val="000000"/>
                <w:sz w:val="20"/>
                <w:szCs w:val="20"/>
              </w:rPr>
            </w:pPr>
            <w:ins w:id="872" w:author="Mubiyarto Wibisono" w:date="2025-09-05T10:54:00Z" w16du:dateUtc="2025-09-05T03:54:00Z">
              <w:r w:rsidRPr="00124329">
                <w:rPr>
                  <w:rFonts w:ascii="Arial" w:hAnsi="Arial" w:cs="Arial"/>
                  <w:color w:val="000000"/>
                  <w:sz w:val="20"/>
                  <w:szCs w:val="20"/>
                  <w:rPrChange w:id="873" w:author="Ahmad Rafif" w:date="2025-09-08T04:51:00Z" w16du:dateUtc="2025-09-07T21:51:00Z">
                    <w:rPr>
                      <w:rFonts w:ascii="Calibri" w:hAnsi="Calibri" w:cs="Calibri"/>
                      <w:color w:val="000000"/>
                      <w:sz w:val="22"/>
                      <w:szCs w:val="22"/>
                    </w:rPr>
                  </w:rPrChange>
                </w:rPr>
                <w:t>48</w:t>
              </w:r>
            </w:ins>
          </w:p>
        </w:tc>
      </w:tr>
      <w:tr w:rsidR="00686954" w:rsidRPr="00124329" w14:paraId="6FE38AAA" w14:textId="77777777" w:rsidTr="001D7B05">
        <w:trPr>
          <w:trHeight w:val="288"/>
          <w:trPrChange w:id="874" w:author="Mubiyarto Wibisono" w:date="2025-09-05T04:23:00Z" w16du:dateUtc="2025-09-04T21:23:00Z">
            <w:trPr>
              <w:gridAfter w:val="0"/>
              <w:trHeight w:val="288"/>
            </w:trPr>
          </w:trPrChange>
        </w:trPr>
        <w:tc>
          <w:tcPr>
            <w:tcW w:w="939" w:type="dxa"/>
            <w:vMerge w:val="restart"/>
            <w:noWrap/>
            <w:vAlign w:val="center"/>
            <w:hideMark/>
            <w:tcPrChange w:id="875" w:author="Mubiyarto Wibisono" w:date="2025-09-05T04:23:00Z" w16du:dateUtc="2025-09-04T21:23:00Z">
              <w:tcPr>
                <w:tcW w:w="939" w:type="dxa"/>
                <w:vMerge w:val="restart"/>
                <w:noWrap/>
                <w:vAlign w:val="center"/>
                <w:hideMark/>
              </w:tcPr>
            </w:tcPrChange>
          </w:tcPr>
          <w:p w14:paraId="1DD4F2C1" w14:textId="77777777" w:rsidR="00686954" w:rsidRPr="00EB7A4E" w:rsidRDefault="00686954" w:rsidP="00686954">
            <w:pPr>
              <w:jc w:val="center"/>
              <w:rPr>
                <w:rFonts w:ascii="Arial" w:hAnsi="Arial" w:cs="Arial"/>
                <w:color w:val="000000"/>
                <w:sz w:val="20"/>
                <w:szCs w:val="20"/>
              </w:rPr>
            </w:pPr>
            <w:r w:rsidRPr="00EB7A4E">
              <w:rPr>
                <w:rFonts w:ascii="Arial" w:hAnsi="Arial" w:cs="Arial"/>
                <w:color w:val="000000"/>
                <w:sz w:val="20"/>
                <w:szCs w:val="20"/>
              </w:rPr>
              <w:t>4</w:t>
            </w:r>
          </w:p>
        </w:tc>
        <w:tc>
          <w:tcPr>
            <w:tcW w:w="8487" w:type="dxa"/>
            <w:gridSpan w:val="2"/>
            <w:noWrap/>
            <w:hideMark/>
            <w:tcPrChange w:id="876" w:author="Mubiyarto Wibisono" w:date="2025-09-05T04:23:00Z" w16du:dateUtc="2025-09-04T21:23:00Z">
              <w:tcPr>
                <w:tcW w:w="7874" w:type="dxa"/>
                <w:gridSpan w:val="3"/>
                <w:noWrap/>
                <w:hideMark/>
              </w:tcPr>
            </w:tcPrChange>
          </w:tcPr>
          <w:p w14:paraId="0D71AB03" w14:textId="77777777" w:rsidR="00686954" w:rsidRPr="00EB7A4E" w:rsidRDefault="00686954" w:rsidP="00686954">
            <w:pPr>
              <w:rPr>
                <w:rFonts w:ascii="Arial" w:hAnsi="Arial" w:cs="Arial"/>
                <w:color w:val="000000"/>
                <w:sz w:val="20"/>
                <w:szCs w:val="20"/>
              </w:rPr>
            </w:pPr>
            <w:r w:rsidRPr="00EB7A4E">
              <w:rPr>
                <w:rFonts w:ascii="Arial" w:hAnsi="Arial" w:cs="Arial"/>
                <w:color w:val="000000"/>
                <w:sz w:val="20"/>
                <w:szCs w:val="20"/>
              </w:rPr>
              <w:t>Process Payment with Payment Gateway</w:t>
            </w:r>
          </w:p>
        </w:tc>
        <w:tc>
          <w:tcPr>
            <w:tcW w:w="862" w:type="dxa"/>
            <w:noWrap/>
            <w:hideMark/>
            <w:tcPrChange w:id="877" w:author="Mubiyarto Wibisono" w:date="2025-09-05T04:23:00Z" w16du:dateUtc="2025-09-04T21:23:00Z">
              <w:tcPr>
                <w:tcW w:w="862" w:type="dxa"/>
                <w:gridSpan w:val="2"/>
                <w:noWrap/>
                <w:hideMark/>
              </w:tcPr>
            </w:tcPrChange>
          </w:tcPr>
          <w:p w14:paraId="5CBA3DD9" w14:textId="0BF85B5B" w:rsidR="00686954" w:rsidRPr="00EB7A4E" w:rsidRDefault="00422C67" w:rsidP="00686954">
            <w:pPr>
              <w:jc w:val="center"/>
              <w:rPr>
                <w:rFonts w:ascii="Arial" w:hAnsi="Arial" w:cs="Arial"/>
                <w:color w:val="000000"/>
                <w:sz w:val="20"/>
                <w:szCs w:val="20"/>
              </w:rPr>
            </w:pPr>
            <w:ins w:id="878" w:author="Mubiyarto Wibisono" w:date="2025-09-05T10:55:00Z" w16du:dateUtc="2025-09-05T03:55:00Z">
              <w:r w:rsidRPr="00EB7A4E">
                <w:rPr>
                  <w:rFonts w:ascii="Arial" w:hAnsi="Arial" w:cs="Arial"/>
                  <w:color w:val="000000"/>
                  <w:sz w:val="20"/>
                  <w:szCs w:val="20"/>
                </w:rPr>
                <w:t>50</w:t>
              </w:r>
            </w:ins>
            <w:del w:id="879" w:author="Mubiyarto Wibisono" w:date="2025-09-05T09:33:00Z" w16du:dateUtc="2025-09-05T02:33:00Z">
              <w:r w:rsidR="00686954" w:rsidRPr="00EB7A4E" w:rsidDel="0017039B">
                <w:rPr>
                  <w:rFonts w:ascii="Arial" w:hAnsi="Arial" w:cs="Arial"/>
                  <w:color w:val="000000"/>
                  <w:sz w:val="20"/>
                  <w:szCs w:val="20"/>
                </w:rPr>
                <w:delText>5</w:delText>
              </w:r>
            </w:del>
            <w:del w:id="880" w:author="Mubiyarto Wibisono" w:date="2025-09-05T09:32:00Z" w16du:dateUtc="2025-09-05T02:32:00Z">
              <w:r w:rsidR="00686954" w:rsidRPr="00EB7A4E" w:rsidDel="0017039B">
                <w:rPr>
                  <w:rFonts w:ascii="Arial" w:hAnsi="Arial" w:cs="Arial"/>
                  <w:color w:val="000000"/>
                  <w:sz w:val="20"/>
                  <w:szCs w:val="20"/>
                </w:rPr>
                <w:delText>8</w:delText>
              </w:r>
            </w:del>
          </w:p>
        </w:tc>
      </w:tr>
      <w:tr w:rsidR="00422C67" w:rsidRPr="00124329" w14:paraId="4423B3A5" w14:textId="77777777" w:rsidTr="0079292C">
        <w:trPr>
          <w:trHeight w:val="288"/>
          <w:trPrChange w:id="881" w:author="Mubiyarto Wibisono" w:date="2025-09-05T04:36:00Z" w16du:dateUtc="2025-09-04T21:36:00Z">
            <w:trPr>
              <w:gridAfter w:val="0"/>
              <w:trHeight w:val="288"/>
            </w:trPr>
          </w:trPrChange>
        </w:trPr>
        <w:tc>
          <w:tcPr>
            <w:tcW w:w="939" w:type="dxa"/>
            <w:vMerge/>
            <w:vAlign w:val="center"/>
            <w:hideMark/>
            <w:tcPrChange w:id="882" w:author="Mubiyarto Wibisono" w:date="2025-09-05T04:36:00Z" w16du:dateUtc="2025-09-04T21:36:00Z">
              <w:tcPr>
                <w:tcW w:w="939" w:type="dxa"/>
                <w:vMerge/>
                <w:vAlign w:val="center"/>
                <w:hideMark/>
              </w:tcPr>
            </w:tcPrChange>
          </w:tcPr>
          <w:p w14:paraId="074B9DFD"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Change w:id="883" w:author="Mubiyarto Wibisono" w:date="2025-09-05T04:36:00Z" w16du:dateUtc="2025-09-04T21:36:00Z">
              <w:tcPr>
                <w:tcW w:w="828" w:type="dxa"/>
                <w:noWrap/>
                <w:hideMark/>
              </w:tcPr>
            </w:tcPrChange>
          </w:tcPr>
          <w:p w14:paraId="7AF89AB2" w14:textId="411E0A6D" w:rsidR="00422C67" w:rsidRPr="00EB7A4E" w:rsidRDefault="00422C67" w:rsidP="00422C67">
            <w:pPr>
              <w:rPr>
                <w:rFonts w:ascii="Arial" w:hAnsi="Arial" w:cs="Arial"/>
                <w:color w:val="000000"/>
                <w:sz w:val="20"/>
                <w:szCs w:val="20"/>
              </w:rPr>
            </w:pPr>
            <w:ins w:id="884" w:author="Mubiyarto Wibisono" w:date="2025-09-05T10:55:00Z" w16du:dateUtc="2025-09-05T03:55:00Z">
              <w:r w:rsidRPr="00124329">
                <w:rPr>
                  <w:rFonts w:ascii="Arial" w:hAnsi="Arial" w:cs="Arial"/>
                  <w:color w:val="000000"/>
                  <w:sz w:val="20"/>
                  <w:szCs w:val="20"/>
                  <w:rPrChange w:id="885" w:author="Ahmad Rafif" w:date="2025-09-08T04:51:00Z" w16du:dateUtc="2025-09-07T21:51:00Z">
                    <w:rPr>
                      <w:rFonts w:ascii="Calibri" w:hAnsi="Calibri" w:cs="Calibri"/>
                      <w:color w:val="000000"/>
                      <w:sz w:val="22"/>
                      <w:szCs w:val="22"/>
                    </w:rPr>
                  </w:rPrChange>
                </w:rPr>
                <w:t>4.1</w:t>
              </w:r>
            </w:ins>
            <w:del w:id="886" w:author="Mubiyarto Wibisono" w:date="2025-09-05T04:36:00Z" w16du:dateUtc="2025-09-04T21:36:00Z">
              <w:r w:rsidRPr="00EB7A4E" w:rsidDel="0079292C">
                <w:rPr>
                  <w:rFonts w:ascii="Arial" w:hAnsi="Arial" w:cs="Arial"/>
                  <w:color w:val="000000"/>
                  <w:sz w:val="20"/>
                  <w:szCs w:val="20"/>
                </w:rPr>
                <w:delText>4.1</w:delText>
              </w:r>
            </w:del>
          </w:p>
        </w:tc>
        <w:tc>
          <w:tcPr>
            <w:tcW w:w="7046" w:type="dxa"/>
            <w:noWrap/>
            <w:vAlign w:val="bottom"/>
            <w:hideMark/>
            <w:tcPrChange w:id="887" w:author="Mubiyarto Wibisono" w:date="2025-09-05T04:36:00Z" w16du:dateUtc="2025-09-04T21:36:00Z">
              <w:tcPr>
                <w:tcW w:w="7046" w:type="dxa"/>
                <w:gridSpan w:val="2"/>
                <w:noWrap/>
                <w:hideMark/>
              </w:tcPr>
            </w:tcPrChange>
          </w:tcPr>
          <w:p w14:paraId="2E5389D0" w14:textId="0C731554" w:rsidR="00422C67" w:rsidRPr="00EB7A4E" w:rsidRDefault="00422C67" w:rsidP="00422C67">
            <w:pPr>
              <w:rPr>
                <w:rFonts w:ascii="Arial" w:hAnsi="Arial" w:cs="Arial"/>
                <w:color w:val="000000"/>
                <w:sz w:val="20"/>
                <w:szCs w:val="20"/>
              </w:rPr>
            </w:pPr>
            <w:ins w:id="888" w:author="Mubiyarto Wibisono" w:date="2025-09-05T10:55:00Z" w16du:dateUtc="2025-09-05T03:55:00Z">
              <w:r w:rsidRPr="00124329">
                <w:rPr>
                  <w:rFonts w:ascii="Arial" w:hAnsi="Arial" w:cs="Arial"/>
                  <w:color w:val="000000"/>
                  <w:sz w:val="20"/>
                  <w:szCs w:val="20"/>
                  <w:rPrChange w:id="889" w:author="Ahmad Rafif" w:date="2025-09-08T04:51:00Z" w16du:dateUtc="2025-09-07T21:51:00Z">
                    <w:rPr>
                      <w:rFonts w:ascii="Calibri" w:hAnsi="Calibri" w:cs="Calibri"/>
                      <w:color w:val="000000"/>
                      <w:sz w:val="22"/>
                      <w:szCs w:val="22"/>
                    </w:rPr>
                  </w:rPrChange>
                </w:rPr>
                <w:t>Use Case</w:t>
              </w:r>
            </w:ins>
            <w:del w:id="890" w:author="Mubiyarto Wibisono" w:date="2025-09-05T04:36:00Z" w16du:dateUtc="2025-09-04T21:36:00Z">
              <w:r w:rsidRPr="00EB7A4E" w:rsidDel="0079292C">
                <w:rPr>
                  <w:rFonts w:ascii="Arial" w:hAnsi="Arial" w:cs="Arial"/>
                  <w:color w:val="000000"/>
                  <w:sz w:val="20"/>
                  <w:szCs w:val="20"/>
                </w:rPr>
                <w:delText>Use Case</w:delText>
              </w:r>
            </w:del>
          </w:p>
        </w:tc>
        <w:tc>
          <w:tcPr>
            <w:tcW w:w="862" w:type="dxa"/>
            <w:noWrap/>
            <w:vAlign w:val="bottom"/>
            <w:hideMark/>
            <w:tcPrChange w:id="891" w:author="Mubiyarto Wibisono" w:date="2025-09-05T04:36:00Z" w16du:dateUtc="2025-09-04T21:36:00Z">
              <w:tcPr>
                <w:tcW w:w="862" w:type="dxa"/>
                <w:gridSpan w:val="2"/>
                <w:noWrap/>
                <w:hideMark/>
              </w:tcPr>
            </w:tcPrChange>
          </w:tcPr>
          <w:p w14:paraId="55DAC0CF" w14:textId="1F78FCE4" w:rsidR="00422C67" w:rsidRPr="00EB7A4E" w:rsidRDefault="00422C67" w:rsidP="00422C67">
            <w:pPr>
              <w:jc w:val="center"/>
              <w:rPr>
                <w:rFonts w:ascii="Arial" w:hAnsi="Arial" w:cs="Arial"/>
                <w:color w:val="000000"/>
                <w:sz w:val="20"/>
                <w:szCs w:val="20"/>
              </w:rPr>
            </w:pPr>
            <w:ins w:id="892" w:author="Mubiyarto Wibisono" w:date="2025-09-05T10:55:00Z" w16du:dateUtc="2025-09-05T03:55:00Z">
              <w:r w:rsidRPr="00124329">
                <w:rPr>
                  <w:rFonts w:ascii="Arial" w:hAnsi="Arial" w:cs="Arial"/>
                  <w:color w:val="000000"/>
                  <w:sz w:val="20"/>
                  <w:szCs w:val="20"/>
                  <w:rPrChange w:id="893" w:author="Ahmad Rafif" w:date="2025-09-08T04:51:00Z" w16du:dateUtc="2025-09-07T21:51:00Z">
                    <w:rPr>
                      <w:rFonts w:ascii="Calibri" w:hAnsi="Calibri" w:cs="Calibri"/>
                      <w:color w:val="000000"/>
                      <w:sz w:val="22"/>
                      <w:szCs w:val="22"/>
                    </w:rPr>
                  </w:rPrChange>
                </w:rPr>
                <w:t>51</w:t>
              </w:r>
            </w:ins>
            <w:del w:id="894" w:author="Mubiyarto Wibisono" w:date="2025-09-05T04:36:00Z" w16du:dateUtc="2025-09-04T21:36:00Z">
              <w:r w:rsidRPr="00EB7A4E" w:rsidDel="0079292C">
                <w:rPr>
                  <w:rFonts w:ascii="Arial" w:hAnsi="Arial" w:cs="Arial"/>
                  <w:color w:val="000000"/>
                  <w:sz w:val="20"/>
                  <w:szCs w:val="20"/>
                </w:rPr>
                <w:delText>59</w:delText>
              </w:r>
            </w:del>
          </w:p>
        </w:tc>
      </w:tr>
      <w:tr w:rsidR="00422C67" w:rsidRPr="00124329" w14:paraId="03CA4869" w14:textId="77777777" w:rsidTr="0079292C">
        <w:trPr>
          <w:trHeight w:val="288"/>
          <w:trPrChange w:id="895" w:author="Mubiyarto Wibisono" w:date="2025-09-05T04:36:00Z" w16du:dateUtc="2025-09-04T21:36:00Z">
            <w:trPr>
              <w:gridAfter w:val="0"/>
              <w:trHeight w:val="288"/>
            </w:trPr>
          </w:trPrChange>
        </w:trPr>
        <w:tc>
          <w:tcPr>
            <w:tcW w:w="939" w:type="dxa"/>
            <w:vMerge/>
            <w:vAlign w:val="center"/>
            <w:hideMark/>
            <w:tcPrChange w:id="896" w:author="Mubiyarto Wibisono" w:date="2025-09-05T04:36:00Z" w16du:dateUtc="2025-09-04T21:36:00Z">
              <w:tcPr>
                <w:tcW w:w="939" w:type="dxa"/>
                <w:vMerge/>
                <w:vAlign w:val="center"/>
                <w:hideMark/>
              </w:tcPr>
            </w:tcPrChange>
          </w:tcPr>
          <w:p w14:paraId="28AF90BE"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Change w:id="897" w:author="Mubiyarto Wibisono" w:date="2025-09-05T04:36:00Z" w16du:dateUtc="2025-09-04T21:36:00Z">
              <w:tcPr>
                <w:tcW w:w="828" w:type="dxa"/>
                <w:noWrap/>
                <w:hideMark/>
              </w:tcPr>
            </w:tcPrChange>
          </w:tcPr>
          <w:p w14:paraId="72508DA8" w14:textId="7F41DFCB" w:rsidR="00422C67" w:rsidRPr="00EB7A4E" w:rsidRDefault="00422C67" w:rsidP="00422C67">
            <w:pPr>
              <w:rPr>
                <w:rFonts w:ascii="Arial" w:hAnsi="Arial" w:cs="Arial"/>
                <w:color w:val="000000"/>
                <w:sz w:val="20"/>
                <w:szCs w:val="20"/>
              </w:rPr>
            </w:pPr>
            <w:ins w:id="898" w:author="Mubiyarto Wibisono" w:date="2025-09-05T10:55:00Z" w16du:dateUtc="2025-09-05T03:55:00Z">
              <w:r w:rsidRPr="00124329">
                <w:rPr>
                  <w:rFonts w:ascii="Arial" w:hAnsi="Arial" w:cs="Arial"/>
                  <w:color w:val="000000"/>
                  <w:sz w:val="20"/>
                  <w:szCs w:val="20"/>
                  <w:rPrChange w:id="899" w:author="Ahmad Rafif" w:date="2025-09-08T04:51:00Z" w16du:dateUtc="2025-09-07T21:51:00Z">
                    <w:rPr>
                      <w:rFonts w:ascii="Calibri" w:hAnsi="Calibri" w:cs="Calibri"/>
                      <w:color w:val="000000"/>
                      <w:sz w:val="22"/>
                      <w:szCs w:val="22"/>
                    </w:rPr>
                  </w:rPrChange>
                </w:rPr>
                <w:t>4.2</w:t>
              </w:r>
            </w:ins>
            <w:del w:id="900" w:author="Mubiyarto Wibisono" w:date="2025-09-05T04:36:00Z" w16du:dateUtc="2025-09-04T21:36:00Z">
              <w:r w:rsidRPr="00EB7A4E" w:rsidDel="0079292C">
                <w:rPr>
                  <w:rFonts w:ascii="Arial" w:hAnsi="Arial" w:cs="Arial"/>
                  <w:color w:val="000000"/>
                  <w:sz w:val="20"/>
                  <w:szCs w:val="20"/>
                </w:rPr>
                <w:delText>4.2</w:delText>
              </w:r>
            </w:del>
          </w:p>
        </w:tc>
        <w:tc>
          <w:tcPr>
            <w:tcW w:w="7046" w:type="dxa"/>
            <w:noWrap/>
            <w:vAlign w:val="bottom"/>
            <w:hideMark/>
            <w:tcPrChange w:id="901" w:author="Mubiyarto Wibisono" w:date="2025-09-05T04:36:00Z" w16du:dateUtc="2025-09-04T21:36:00Z">
              <w:tcPr>
                <w:tcW w:w="7046" w:type="dxa"/>
                <w:gridSpan w:val="2"/>
                <w:noWrap/>
                <w:hideMark/>
              </w:tcPr>
            </w:tcPrChange>
          </w:tcPr>
          <w:p w14:paraId="17574E8F" w14:textId="58B5B7B7" w:rsidR="00422C67" w:rsidRPr="00EB7A4E" w:rsidRDefault="00422C67" w:rsidP="00422C67">
            <w:pPr>
              <w:rPr>
                <w:rFonts w:ascii="Arial" w:hAnsi="Arial" w:cs="Arial"/>
                <w:color w:val="000000"/>
                <w:sz w:val="20"/>
                <w:szCs w:val="20"/>
              </w:rPr>
            </w:pPr>
            <w:ins w:id="902" w:author="Mubiyarto Wibisono" w:date="2025-09-05T10:55:00Z" w16du:dateUtc="2025-09-05T03:55:00Z">
              <w:r w:rsidRPr="00124329">
                <w:rPr>
                  <w:rFonts w:ascii="Arial" w:hAnsi="Arial" w:cs="Arial"/>
                  <w:color w:val="000000"/>
                  <w:sz w:val="20"/>
                  <w:szCs w:val="20"/>
                  <w:rPrChange w:id="903" w:author="Ahmad Rafif" w:date="2025-09-08T04:51:00Z" w16du:dateUtc="2025-09-07T21:51:00Z">
                    <w:rPr>
                      <w:rFonts w:ascii="Calibri" w:hAnsi="Calibri" w:cs="Calibri"/>
                      <w:color w:val="000000"/>
                      <w:sz w:val="22"/>
                      <w:szCs w:val="22"/>
                    </w:rPr>
                  </w:rPrChange>
                </w:rPr>
                <w:t>High Level Technical Flow</w:t>
              </w:r>
            </w:ins>
            <w:del w:id="904" w:author="Mubiyarto Wibisono" w:date="2025-09-05T04:36:00Z" w16du:dateUtc="2025-09-04T21:36:00Z">
              <w:r w:rsidRPr="00EB7A4E" w:rsidDel="0079292C">
                <w:rPr>
                  <w:rFonts w:ascii="Arial" w:hAnsi="Arial" w:cs="Arial"/>
                  <w:color w:val="000000"/>
                  <w:sz w:val="20"/>
                  <w:szCs w:val="20"/>
                </w:rPr>
                <w:delText>General Description of Payment Gateway</w:delText>
              </w:r>
            </w:del>
          </w:p>
        </w:tc>
        <w:tc>
          <w:tcPr>
            <w:tcW w:w="862" w:type="dxa"/>
            <w:noWrap/>
            <w:vAlign w:val="bottom"/>
            <w:hideMark/>
            <w:tcPrChange w:id="905" w:author="Mubiyarto Wibisono" w:date="2025-09-05T04:36:00Z" w16du:dateUtc="2025-09-04T21:36:00Z">
              <w:tcPr>
                <w:tcW w:w="862" w:type="dxa"/>
                <w:gridSpan w:val="2"/>
                <w:noWrap/>
                <w:hideMark/>
              </w:tcPr>
            </w:tcPrChange>
          </w:tcPr>
          <w:p w14:paraId="0B6D866A" w14:textId="4A4DDF51" w:rsidR="00422C67" w:rsidRPr="00EB7A4E" w:rsidRDefault="00422C67" w:rsidP="00422C67">
            <w:pPr>
              <w:jc w:val="center"/>
              <w:rPr>
                <w:rFonts w:ascii="Arial" w:hAnsi="Arial" w:cs="Arial"/>
                <w:color w:val="000000"/>
                <w:sz w:val="20"/>
                <w:szCs w:val="20"/>
              </w:rPr>
            </w:pPr>
            <w:ins w:id="906" w:author="Mubiyarto Wibisono" w:date="2025-09-05T10:55:00Z" w16du:dateUtc="2025-09-05T03:55:00Z">
              <w:r w:rsidRPr="00124329">
                <w:rPr>
                  <w:rFonts w:ascii="Arial" w:hAnsi="Arial" w:cs="Arial"/>
                  <w:color w:val="000000"/>
                  <w:sz w:val="20"/>
                  <w:szCs w:val="20"/>
                  <w:rPrChange w:id="907" w:author="Ahmad Rafif" w:date="2025-09-08T04:51:00Z" w16du:dateUtc="2025-09-07T21:51:00Z">
                    <w:rPr>
                      <w:rFonts w:ascii="Calibri" w:hAnsi="Calibri" w:cs="Calibri"/>
                      <w:color w:val="000000"/>
                      <w:sz w:val="22"/>
                      <w:szCs w:val="22"/>
                    </w:rPr>
                  </w:rPrChange>
                </w:rPr>
                <w:t>52</w:t>
              </w:r>
            </w:ins>
            <w:del w:id="908" w:author="Mubiyarto Wibisono" w:date="2025-09-05T04:36:00Z" w16du:dateUtc="2025-09-04T21:36:00Z">
              <w:r w:rsidRPr="00EB7A4E" w:rsidDel="0079292C">
                <w:rPr>
                  <w:rFonts w:ascii="Arial" w:hAnsi="Arial" w:cs="Arial"/>
                  <w:color w:val="000000"/>
                  <w:sz w:val="20"/>
                  <w:szCs w:val="20"/>
                </w:rPr>
                <w:delText>60</w:delText>
              </w:r>
            </w:del>
          </w:p>
        </w:tc>
      </w:tr>
      <w:tr w:rsidR="00422C67" w:rsidRPr="00124329" w14:paraId="4DD5D914" w14:textId="77777777" w:rsidTr="0079292C">
        <w:trPr>
          <w:trHeight w:val="288"/>
          <w:trPrChange w:id="909" w:author="Mubiyarto Wibisono" w:date="2025-09-05T04:36:00Z" w16du:dateUtc="2025-09-04T21:36:00Z">
            <w:trPr>
              <w:gridAfter w:val="0"/>
              <w:trHeight w:val="288"/>
            </w:trPr>
          </w:trPrChange>
        </w:trPr>
        <w:tc>
          <w:tcPr>
            <w:tcW w:w="939" w:type="dxa"/>
            <w:vMerge/>
            <w:vAlign w:val="center"/>
            <w:hideMark/>
            <w:tcPrChange w:id="910" w:author="Mubiyarto Wibisono" w:date="2025-09-05T04:36:00Z" w16du:dateUtc="2025-09-04T21:36:00Z">
              <w:tcPr>
                <w:tcW w:w="939" w:type="dxa"/>
                <w:vMerge/>
                <w:vAlign w:val="center"/>
                <w:hideMark/>
              </w:tcPr>
            </w:tcPrChange>
          </w:tcPr>
          <w:p w14:paraId="02488498"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Change w:id="911" w:author="Mubiyarto Wibisono" w:date="2025-09-05T04:36:00Z" w16du:dateUtc="2025-09-04T21:36:00Z">
              <w:tcPr>
                <w:tcW w:w="828" w:type="dxa"/>
                <w:noWrap/>
                <w:hideMark/>
              </w:tcPr>
            </w:tcPrChange>
          </w:tcPr>
          <w:p w14:paraId="33136149" w14:textId="5CAB7774" w:rsidR="00422C67" w:rsidRPr="00EB7A4E" w:rsidRDefault="00422C67" w:rsidP="00422C67">
            <w:pPr>
              <w:rPr>
                <w:rFonts w:ascii="Arial" w:hAnsi="Arial" w:cs="Arial"/>
                <w:color w:val="000000"/>
                <w:sz w:val="20"/>
                <w:szCs w:val="20"/>
              </w:rPr>
            </w:pPr>
            <w:ins w:id="912" w:author="Mubiyarto Wibisono" w:date="2025-09-05T10:55:00Z" w16du:dateUtc="2025-09-05T03:55:00Z">
              <w:r w:rsidRPr="00124329">
                <w:rPr>
                  <w:rFonts w:ascii="Arial" w:hAnsi="Arial" w:cs="Arial"/>
                  <w:color w:val="000000"/>
                  <w:sz w:val="20"/>
                  <w:szCs w:val="20"/>
                  <w:rPrChange w:id="913" w:author="Ahmad Rafif" w:date="2025-09-08T04:51:00Z" w16du:dateUtc="2025-09-07T21:51:00Z">
                    <w:rPr>
                      <w:rFonts w:ascii="Calibri" w:hAnsi="Calibri" w:cs="Calibri"/>
                      <w:color w:val="000000"/>
                      <w:sz w:val="22"/>
                      <w:szCs w:val="22"/>
                    </w:rPr>
                  </w:rPrChange>
                </w:rPr>
                <w:t>4.2.1</w:t>
              </w:r>
            </w:ins>
            <w:del w:id="914" w:author="Mubiyarto Wibisono" w:date="2025-09-05T04:36:00Z" w16du:dateUtc="2025-09-04T21:36:00Z">
              <w:r w:rsidRPr="00EB7A4E" w:rsidDel="0079292C">
                <w:rPr>
                  <w:rFonts w:ascii="Arial" w:hAnsi="Arial" w:cs="Arial"/>
                  <w:color w:val="000000"/>
                  <w:sz w:val="20"/>
                  <w:szCs w:val="20"/>
                </w:rPr>
                <w:delText>4.2.1</w:delText>
              </w:r>
            </w:del>
          </w:p>
        </w:tc>
        <w:tc>
          <w:tcPr>
            <w:tcW w:w="7046" w:type="dxa"/>
            <w:noWrap/>
            <w:vAlign w:val="bottom"/>
            <w:hideMark/>
            <w:tcPrChange w:id="915" w:author="Mubiyarto Wibisono" w:date="2025-09-05T04:36:00Z" w16du:dateUtc="2025-09-04T21:36:00Z">
              <w:tcPr>
                <w:tcW w:w="7046" w:type="dxa"/>
                <w:gridSpan w:val="2"/>
                <w:noWrap/>
                <w:hideMark/>
              </w:tcPr>
            </w:tcPrChange>
          </w:tcPr>
          <w:p w14:paraId="0987EB7E" w14:textId="17484BE1" w:rsidR="00422C67" w:rsidRPr="00EB7A4E" w:rsidRDefault="00422C67" w:rsidP="00422C67">
            <w:pPr>
              <w:rPr>
                <w:rFonts w:ascii="Arial" w:hAnsi="Arial" w:cs="Arial"/>
                <w:color w:val="000000"/>
                <w:sz w:val="20"/>
                <w:szCs w:val="20"/>
              </w:rPr>
            </w:pPr>
            <w:ins w:id="916" w:author="Mubiyarto Wibisono" w:date="2025-09-05T10:55:00Z" w16du:dateUtc="2025-09-05T03:55:00Z">
              <w:r w:rsidRPr="00124329">
                <w:rPr>
                  <w:rFonts w:ascii="Arial" w:hAnsi="Arial" w:cs="Arial"/>
                  <w:color w:val="000000"/>
                  <w:sz w:val="20"/>
                  <w:szCs w:val="20"/>
                  <w:rPrChange w:id="917" w:author="Ahmad Rafif" w:date="2025-09-08T04:51:00Z" w16du:dateUtc="2025-09-07T21:51:00Z">
                    <w:rPr>
                      <w:rFonts w:ascii="Calibri" w:hAnsi="Calibri" w:cs="Calibri"/>
                      <w:color w:val="000000"/>
                      <w:sz w:val="22"/>
                      <w:szCs w:val="22"/>
                    </w:rPr>
                  </w:rPrChange>
                </w:rPr>
                <w:t>Diagram Flow Image</w:t>
              </w:r>
            </w:ins>
            <w:del w:id="918" w:author="Mubiyarto Wibisono" w:date="2025-09-05T04:36:00Z" w16du:dateUtc="2025-09-04T21:36:00Z">
              <w:r w:rsidRPr="00EB7A4E" w:rsidDel="0079292C">
                <w:rPr>
                  <w:rFonts w:ascii="Arial" w:hAnsi="Arial" w:cs="Arial"/>
                  <w:color w:val="000000"/>
                  <w:sz w:val="20"/>
                  <w:szCs w:val="20"/>
                </w:rPr>
                <w:delText>eService receives a timeout from the OCMS Internet Backend</w:delText>
              </w:r>
            </w:del>
          </w:p>
        </w:tc>
        <w:tc>
          <w:tcPr>
            <w:tcW w:w="862" w:type="dxa"/>
            <w:noWrap/>
            <w:vAlign w:val="bottom"/>
            <w:hideMark/>
            <w:tcPrChange w:id="919" w:author="Mubiyarto Wibisono" w:date="2025-09-05T04:36:00Z" w16du:dateUtc="2025-09-04T21:36:00Z">
              <w:tcPr>
                <w:tcW w:w="862" w:type="dxa"/>
                <w:gridSpan w:val="2"/>
                <w:noWrap/>
                <w:hideMark/>
              </w:tcPr>
            </w:tcPrChange>
          </w:tcPr>
          <w:p w14:paraId="3E61ED35" w14:textId="7E628A34" w:rsidR="00422C67" w:rsidRPr="00EB7A4E" w:rsidRDefault="00422C67" w:rsidP="00422C67">
            <w:pPr>
              <w:jc w:val="center"/>
              <w:rPr>
                <w:rFonts w:ascii="Arial" w:hAnsi="Arial" w:cs="Arial"/>
                <w:color w:val="000000"/>
                <w:sz w:val="20"/>
                <w:szCs w:val="20"/>
              </w:rPr>
            </w:pPr>
            <w:ins w:id="920" w:author="Mubiyarto Wibisono" w:date="2025-09-05T10:55:00Z" w16du:dateUtc="2025-09-05T03:55:00Z">
              <w:r w:rsidRPr="00124329">
                <w:rPr>
                  <w:rFonts w:ascii="Arial" w:hAnsi="Arial" w:cs="Arial"/>
                  <w:color w:val="000000"/>
                  <w:sz w:val="20"/>
                  <w:szCs w:val="20"/>
                  <w:rPrChange w:id="921" w:author="Ahmad Rafif" w:date="2025-09-08T04:51:00Z" w16du:dateUtc="2025-09-07T21:51:00Z">
                    <w:rPr>
                      <w:rFonts w:ascii="Calibri" w:hAnsi="Calibri" w:cs="Calibri"/>
                      <w:color w:val="000000"/>
                      <w:sz w:val="22"/>
                      <w:szCs w:val="22"/>
                    </w:rPr>
                  </w:rPrChange>
                </w:rPr>
                <w:t>52</w:t>
              </w:r>
            </w:ins>
            <w:del w:id="922" w:author="Mubiyarto Wibisono" w:date="2025-09-05T04:36:00Z" w16du:dateUtc="2025-09-04T21:36:00Z">
              <w:r w:rsidRPr="00EB7A4E" w:rsidDel="0079292C">
                <w:rPr>
                  <w:rFonts w:ascii="Arial" w:hAnsi="Arial" w:cs="Arial"/>
                  <w:color w:val="000000"/>
                  <w:sz w:val="20"/>
                  <w:szCs w:val="20"/>
                </w:rPr>
                <w:delText>60</w:delText>
              </w:r>
            </w:del>
          </w:p>
        </w:tc>
      </w:tr>
      <w:tr w:rsidR="004C601F" w:rsidRPr="00124329" w14:paraId="3FAA6004" w14:textId="77777777" w:rsidTr="00460E92">
        <w:trPr>
          <w:trHeight w:val="288"/>
        </w:trPr>
        <w:tc>
          <w:tcPr>
            <w:tcW w:w="939" w:type="dxa"/>
            <w:vMerge w:val="restart"/>
            <w:noWrap/>
            <w:vAlign w:val="center"/>
            <w:hideMark/>
          </w:tcPr>
          <w:p w14:paraId="500A0DD0" w14:textId="77777777"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5</w:t>
            </w:r>
          </w:p>
        </w:tc>
        <w:tc>
          <w:tcPr>
            <w:tcW w:w="8487" w:type="dxa"/>
            <w:gridSpan w:val="2"/>
            <w:noWrap/>
            <w:hideMark/>
          </w:tcPr>
          <w:p w14:paraId="2CC0C9DE" w14:textId="77777777" w:rsidR="004C601F" w:rsidRPr="00EB7A4E" w:rsidRDefault="004C601F" w:rsidP="00686954">
            <w:pPr>
              <w:rPr>
                <w:rFonts w:ascii="Arial" w:hAnsi="Arial" w:cs="Arial"/>
                <w:color w:val="000000"/>
                <w:sz w:val="20"/>
                <w:szCs w:val="20"/>
              </w:rPr>
            </w:pPr>
            <w:r w:rsidRPr="00EB7A4E">
              <w:rPr>
                <w:rFonts w:ascii="Arial" w:hAnsi="Arial" w:cs="Arial"/>
                <w:color w:val="000000"/>
                <w:sz w:val="20"/>
                <w:szCs w:val="20"/>
              </w:rPr>
              <w:t>Payment processing and integration with URA Payment Gateway</w:t>
            </w:r>
          </w:p>
        </w:tc>
        <w:tc>
          <w:tcPr>
            <w:tcW w:w="862" w:type="dxa"/>
            <w:noWrap/>
            <w:hideMark/>
          </w:tcPr>
          <w:p w14:paraId="7B0D134D" w14:textId="38515DE7" w:rsidR="004C601F" w:rsidRPr="00EB7A4E" w:rsidRDefault="0017039B" w:rsidP="00686954">
            <w:pPr>
              <w:jc w:val="center"/>
              <w:rPr>
                <w:rFonts w:ascii="Arial" w:hAnsi="Arial" w:cs="Arial"/>
                <w:color w:val="000000"/>
                <w:sz w:val="20"/>
                <w:szCs w:val="20"/>
              </w:rPr>
            </w:pPr>
            <w:ins w:id="923" w:author="Mubiyarto Wibisono" w:date="2025-09-05T09:33:00Z" w16du:dateUtc="2025-09-05T02:33:00Z">
              <w:r w:rsidRPr="00EB7A4E">
                <w:rPr>
                  <w:rFonts w:ascii="Arial" w:hAnsi="Arial" w:cs="Arial"/>
                  <w:color w:val="000000"/>
                  <w:sz w:val="20"/>
                  <w:szCs w:val="20"/>
                </w:rPr>
                <w:t>5</w:t>
              </w:r>
            </w:ins>
            <w:del w:id="924" w:author="Mubiyarto Wibisono" w:date="2025-09-05T09:33:00Z" w16du:dateUtc="2025-09-05T02:33:00Z">
              <w:r w:rsidR="004C601F" w:rsidRPr="00EB7A4E" w:rsidDel="0017039B">
                <w:rPr>
                  <w:rFonts w:ascii="Arial" w:hAnsi="Arial" w:cs="Arial"/>
                  <w:color w:val="000000"/>
                  <w:sz w:val="20"/>
                  <w:szCs w:val="20"/>
                </w:rPr>
                <w:delText>6</w:delText>
              </w:r>
            </w:del>
            <w:ins w:id="925" w:author="Mubiyarto Wibisono" w:date="2025-09-05T10:55:00Z" w16du:dateUtc="2025-09-05T03:55:00Z">
              <w:r w:rsidR="00422C67" w:rsidRPr="00EB7A4E">
                <w:rPr>
                  <w:rFonts w:ascii="Arial" w:hAnsi="Arial" w:cs="Arial"/>
                  <w:color w:val="000000"/>
                  <w:sz w:val="20"/>
                  <w:szCs w:val="20"/>
                </w:rPr>
                <w:t>4</w:t>
              </w:r>
            </w:ins>
            <w:del w:id="926" w:author="Mubiyarto Wibisono" w:date="2025-09-05T10:55:00Z" w16du:dateUtc="2025-09-05T03:55:00Z">
              <w:r w:rsidR="004C601F" w:rsidRPr="00EB7A4E" w:rsidDel="00422C67">
                <w:rPr>
                  <w:rFonts w:ascii="Arial" w:hAnsi="Arial" w:cs="Arial"/>
                  <w:color w:val="000000"/>
                  <w:sz w:val="20"/>
                  <w:szCs w:val="20"/>
                </w:rPr>
                <w:delText>6</w:delText>
              </w:r>
            </w:del>
          </w:p>
        </w:tc>
      </w:tr>
      <w:tr w:rsidR="00422C67" w:rsidRPr="00124329" w14:paraId="1CA19CD5" w14:textId="77777777" w:rsidTr="00460E92">
        <w:trPr>
          <w:trHeight w:val="288"/>
        </w:trPr>
        <w:tc>
          <w:tcPr>
            <w:tcW w:w="939" w:type="dxa"/>
            <w:vMerge/>
            <w:vAlign w:val="center"/>
            <w:hideMark/>
          </w:tcPr>
          <w:p w14:paraId="06325ACA"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54D1A8FC" w14:textId="6E758545" w:rsidR="00422C67" w:rsidRPr="00EB7A4E" w:rsidRDefault="00422C67" w:rsidP="00422C67">
            <w:pPr>
              <w:rPr>
                <w:rFonts w:ascii="Arial" w:hAnsi="Arial" w:cs="Arial"/>
                <w:color w:val="000000"/>
                <w:sz w:val="20"/>
                <w:szCs w:val="20"/>
              </w:rPr>
            </w:pPr>
            <w:ins w:id="927" w:author="Mubiyarto Wibisono" w:date="2025-09-05T10:55:00Z" w16du:dateUtc="2025-09-05T03:55:00Z">
              <w:r w:rsidRPr="00124329">
                <w:rPr>
                  <w:rFonts w:ascii="Arial" w:hAnsi="Arial" w:cs="Arial"/>
                  <w:color w:val="000000"/>
                  <w:sz w:val="20"/>
                  <w:szCs w:val="20"/>
                  <w:rPrChange w:id="928" w:author="Ahmad Rafif" w:date="2025-09-08T04:51:00Z" w16du:dateUtc="2025-09-07T21:51:00Z">
                    <w:rPr>
                      <w:rFonts w:ascii="Calibri" w:hAnsi="Calibri" w:cs="Calibri"/>
                      <w:color w:val="000000"/>
                      <w:sz w:val="22"/>
                      <w:szCs w:val="22"/>
                    </w:rPr>
                  </w:rPrChange>
                </w:rPr>
                <w:t>5.1</w:t>
              </w:r>
            </w:ins>
            <w:del w:id="929" w:author="Mubiyarto Wibisono" w:date="2025-09-05T04:39:00Z" w16du:dateUtc="2025-09-04T21:39:00Z">
              <w:r w:rsidRPr="00EB7A4E" w:rsidDel="000223CB">
                <w:rPr>
                  <w:rFonts w:ascii="Arial" w:hAnsi="Arial" w:cs="Arial"/>
                  <w:color w:val="000000"/>
                  <w:sz w:val="20"/>
                  <w:szCs w:val="20"/>
                </w:rPr>
                <w:delText>5.1</w:delText>
              </w:r>
            </w:del>
          </w:p>
        </w:tc>
        <w:tc>
          <w:tcPr>
            <w:tcW w:w="7046" w:type="dxa"/>
            <w:noWrap/>
            <w:vAlign w:val="bottom"/>
            <w:hideMark/>
          </w:tcPr>
          <w:p w14:paraId="0A4CAED5" w14:textId="1DF89E99" w:rsidR="00422C67" w:rsidRPr="00EB7A4E" w:rsidRDefault="00422C67" w:rsidP="00422C67">
            <w:pPr>
              <w:rPr>
                <w:rFonts w:ascii="Arial" w:hAnsi="Arial" w:cs="Arial"/>
                <w:color w:val="000000"/>
                <w:sz w:val="20"/>
                <w:szCs w:val="20"/>
              </w:rPr>
            </w:pPr>
            <w:ins w:id="930" w:author="Mubiyarto Wibisono" w:date="2025-09-05T10:55:00Z" w16du:dateUtc="2025-09-05T03:55:00Z">
              <w:r w:rsidRPr="00124329">
                <w:rPr>
                  <w:rFonts w:ascii="Arial" w:hAnsi="Arial" w:cs="Arial"/>
                  <w:color w:val="000000"/>
                  <w:sz w:val="20"/>
                  <w:szCs w:val="20"/>
                  <w:rPrChange w:id="931" w:author="Ahmad Rafif" w:date="2025-09-08T04:51:00Z" w16du:dateUtc="2025-09-07T21:51:00Z">
                    <w:rPr>
                      <w:rFonts w:ascii="Calibri" w:hAnsi="Calibri" w:cs="Calibri"/>
                      <w:color w:val="000000"/>
                      <w:sz w:val="22"/>
                      <w:szCs w:val="22"/>
                    </w:rPr>
                  </w:rPrChange>
                </w:rPr>
                <w:t>Use Case</w:t>
              </w:r>
            </w:ins>
            <w:del w:id="932" w:author="Mubiyarto Wibisono" w:date="2025-09-05T04:39:00Z" w16du:dateUtc="2025-09-04T21:39:00Z">
              <w:r w:rsidRPr="00EB7A4E" w:rsidDel="000223CB">
                <w:rPr>
                  <w:rFonts w:ascii="Arial" w:hAnsi="Arial" w:cs="Arial"/>
                  <w:color w:val="000000"/>
                  <w:sz w:val="20"/>
                  <w:szCs w:val="20"/>
                </w:rPr>
                <w:delText>Use Case</w:delText>
              </w:r>
            </w:del>
          </w:p>
        </w:tc>
        <w:tc>
          <w:tcPr>
            <w:tcW w:w="862" w:type="dxa"/>
            <w:noWrap/>
            <w:vAlign w:val="bottom"/>
            <w:hideMark/>
          </w:tcPr>
          <w:p w14:paraId="3ADBC858" w14:textId="38E2EF0F" w:rsidR="00422C67" w:rsidRPr="00EB7A4E" w:rsidRDefault="00422C67" w:rsidP="00422C67">
            <w:pPr>
              <w:jc w:val="center"/>
              <w:rPr>
                <w:rFonts w:ascii="Arial" w:hAnsi="Arial" w:cs="Arial"/>
                <w:color w:val="000000"/>
                <w:sz w:val="20"/>
                <w:szCs w:val="20"/>
              </w:rPr>
            </w:pPr>
            <w:ins w:id="933" w:author="Mubiyarto Wibisono" w:date="2025-09-05T10:55:00Z" w16du:dateUtc="2025-09-05T03:55:00Z">
              <w:r w:rsidRPr="00124329">
                <w:rPr>
                  <w:rFonts w:ascii="Arial" w:hAnsi="Arial" w:cs="Arial"/>
                  <w:color w:val="000000"/>
                  <w:sz w:val="20"/>
                  <w:szCs w:val="20"/>
                  <w:rPrChange w:id="934" w:author="Ahmad Rafif" w:date="2025-09-08T04:51:00Z" w16du:dateUtc="2025-09-07T21:51:00Z">
                    <w:rPr>
                      <w:rFonts w:ascii="Calibri" w:hAnsi="Calibri" w:cs="Calibri"/>
                      <w:color w:val="000000"/>
                      <w:sz w:val="22"/>
                      <w:szCs w:val="22"/>
                    </w:rPr>
                  </w:rPrChange>
                </w:rPr>
                <w:t>55</w:t>
              </w:r>
            </w:ins>
            <w:del w:id="935" w:author="Mubiyarto Wibisono" w:date="2025-09-05T04:39:00Z" w16du:dateUtc="2025-09-04T21:39:00Z">
              <w:r w:rsidRPr="00EB7A4E" w:rsidDel="000223CB">
                <w:rPr>
                  <w:rFonts w:ascii="Arial" w:hAnsi="Arial" w:cs="Arial"/>
                  <w:color w:val="000000"/>
                  <w:sz w:val="20"/>
                  <w:szCs w:val="20"/>
                </w:rPr>
                <w:delText>67</w:delText>
              </w:r>
            </w:del>
          </w:p>
        </w:tc>
      </w:tr>
      <w:tr w:rsidR="00422C67" w:rsidRPr="00124329" w14:paraId="45C0D1BB" w14:textId="77777777" w:rsidTr="00460E92">
        <w:trPr>
          <w:trHeight w:val="288"/>
        </w:trPr>
        <w:tc>
          <w:tcPr>
            <w:tcW w:w="939" w:type="dxa"/>
            <w:vMerge/>
            <w:vAlign w:val="center"/>
            <w:hideMark/>
          </w:tcPr>
          <w:p w14:paraId="7F0A481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87C2A04" w14:textId="33B6BB60" w:rsidR="00422C67" w:rsidRPr="00EB7A4E" w:rsidRDefault="00422C67" w:rsidP="00422C67">
            <w:pPr>
              <w:rPr>
                <w:rFonts w:ascii="Arial" w:hAnsi="Arial" w:cs="Arial"/>
                <w:color w:val="000000"/>
                <w:sz w:val="20"/>
                <w:szCs w:val="20"/>
              </w:rPr>
            </w:pPr>
            <w:ins w:id="936" w:author="Mubiyarto Wibisono" w:date="2025-09-05T10:55:00Z" w16du:dateUtc="2025-09-05T03:55:00Z">
              <w:r w:rsidRPr="00124329">
                <w:rPr>
                  <w:rFonts w:ascii="Arial" w:hAnsi="Arial" w:cs="Arial"/>
                  <w:color w:val="000000"/>
                  <w:sz w:val="20"/>
                  <w:szCs w:val="20"/>
                  <w:rPrChange w:id="937" w:author="Ahmad Rafif" w:date="2025-09-08T04:51:00Z" w16du:dateUtc="2025-09-07T21:51:00Z">
                    <w:rPr>
                      <w:rFonts w:ascii="Calibri" w:hAnsi="Calibri" w:cs="Calibri"/>
                      <w:color w:val="000000"/>
                      <w:sz w:val="22"/>
                      <w:szCs w:val="22"/>
                    </w:rPr>
                  </w:rPrChange>
                </w:rPr>
                <w:t>5.2</w:t>
              </w:r>
            </w:ins>
            <w:del w:id="938" w:author="Mubiyarto Wibisono" w:date="2025-09-05T04:39:00Z" w16du:dateUtc="2025-09-04T21:39:00Z">
              <w:r w:rsidRPr="00EB7A4E" w:rsidDel="000223CB">
                <w:rPr>
                  <w:rFonts w:ascii="Arial" w:hAnsi="Arial" w:cs="Arial"/>
                  <w:color w:val="000000"/>
                  <w:sz w:val="20"/>
                  <w:szCs w:val="20"/>
                </w:rPr>
                <w:delText>5.2</w:delText>
              </w:r>
            </w:del>
          </w:p>
        </w:tc>
        <w:tc>
          <w:tcPr>
            <w:tcW w:w="7046" w:type="dxa"/>
            <w:noWrap/>
            <w:vAlign w:val="bottom"/>
            <w:hideMark/>
          </w:tcPr>
          <w:p w14:paraId="5E64B3F1" w14:textId="02D3C751" w:rsidR="00422C67" w:rsidRPr="00EB7A4E" w:rsidRDefault="00422C67" w:rsidP="00422C67">
            <w:pPr>
              <w:rPr>
                <w:rFonts w:ascii="Arial" w:hAnsi="Arial" w:cs="Arial"/>
                <w:color w:val="000000"/>
                <w:sz w:val="20"/>
                <w:szCs w:val="20"/>
              </w:rPr>
            </w:pPr>
            <w:ins w:id="939" w:author="Mubiyarto Wibisono" w:date="2025-09-05T10:55:00Z" w16du:dateUtc="2025-09-05T03:55:00Z">
              <w:r w:rsidRPr="00124329">
                <w:rPr>
                  <w:rFonts w:ascii="Arial" w:hAnsi="Arial" w:cs="Arial"/>
                  <w:color w:val="000000"/>
                  <w:sz w:val="20"/>
                  <w:szCs w:val="20"/>
                  <w:rPrChange w:id="940" w:author="Ahmad Rafif" w:date="2025-09-08T04:51:00Z" w16du:dateUtc="2025-09-07T21:51:00Z">
                    <w:rPr>
                      <w:rFonts w:ascii="Calibri" w:hAnsi="Calibri" w:cs="Calibri"/>
                      <w:color w:val="000000"/>
                      <w:sz w:val="22"/>
                      <w:szCs w:val="22"/>
                    </w:rPr>
                  </w:rPrChange>
                </w:rPr>
                <w:t>Diagram Flow Image</w:t>
              </w:r>
            </w:ins>
            <w:del w:id="941" w:author="Mubiyarto Wibisono" w:date="2025-09-05T04:39:00Z" w16du:dateUtc="2025-09-04T21:39:00Z">
              <w:r w:rsidRPr="00EB7A4E" w:rsidDel="000223CB">
                <w:rPr>
                  <w:rFonts w:ascii="Arial" w:hAnsi="Arial" w:cs="Arial"/>
                  <w:color w:val="000000"/>
                  <w:sz w:val="20"/>
                  <w:szCs w:val="20"/>
                </w:rPr>
                <w:delText>Diagram Flow Image</w:delText>
              </w:r>
            </w:del>
          </w:p>
        </w:tc>
        <w:tc>
          <w:tcPr>
            <w:tcW w:w="862" w:type="dxa"/>
            <w:noWrap/>
            <w:vAlign w:val="bottom"/>
            <w:hideMark/>
          </w:tcPr>
          <w:p w14:paraId="5858123F" w14:textId="2E36EC14" w:rsidR="00422C67" w:rsidRPr="00EB7A4E" w:rsidRDefault="00422C67" w:rsidP="00422C67">
            <w:pPr>
              <w:jc w:val="center"/>
              <w:rPr>
                <w:rFonts w:ascii="Arial" w:hAnsi="Arial" w:cs="Arial"/>
                <w:color w:val="000000"/>
                <w:sz w:val="20"/>
                <w:szCs w:val="20"/>
              </w:rPr>
            </w:pPr>
            <w:ins w:id="942" w:author="Mubiyarto Wibisono" w:date="2025-09-05T10:55:00Z" w16du:dateUtc="2025-09-05T03:55:00Z">
              <w:r w:rsidRPr="00124329">
                <w:rPr>
                  <w:rFonts w:ascii="Arial" w:hAnsi="Arial" w:cs="Arial"/>
                  <w:color w:val="000000"/>
                  <w:sz w:val="20"/>
                  <w:szCs w:val="20"/>
                  <w:rPrChange w:id="943" w:author="Ahmad Rafif" w:date="2025-09-08T04:51:00Z" w16du:dateUtc="2025-09-07T21:51:00Z">
                    <w:rPr>
                      <w:rFonts w:ascii="Calibri" w:hAnsi="Calibri" w:cs="Calibri"/>
                      <w:color w:val="000000"/>
                      <w:sz w:val="22"/>
                      <w:szCs w:val="22"/>
                    </w:rPr>
                  </w:rPrChange>
                </w:rPr>
                <w:t>56</w:t>
              </w:r>
            </w:ins>
            <w:del w:id="944" w:author="Mubiyarto Wibisono" w:date="2025-09-05T04:39:00Z" w16du:dateUtc="2025-09-04T21:39:00Z">
              <w:r w:rsidRPr="00EB7A4E" w:rsidDel="000223CB">
                <w:rPr>
                  <w:rFonts w:ascii="Arial" w:hAnsi="Arial" w:cs="Arial"/>
                  <w:color w:val="000000"/>
                  <w:sz w:val="20"/>
                  <w:szCs w:val="20"/>
                </w:rPr>
                <w:delText>68</w:delText>
              </w:r>
            </w:del>
          </w:p>
        </w:tc>
      </w:tr>
      <w:tr w:rsidR="00422C67" w:rsidRPr="00124329" w14:paraId="0D8B08F2" w14:textId="77777777" w:rsidTr="00460E92">
        <w:trPr>
          <w:trHeight w:val="288"/>
        </w:trPr>
        <w:tc>
          <w:tcPr>
            <w:tcW w:w="939" w:type="dxa"/>
            <w:vMerge/>
            <w:vAlign w:val="center"/>
            <w:hideMark/>
          </w:tcPr>
          <w:p w14:paraId="113ABA6B"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50E594A" w14:textId="2E8D1639" w:rsidR="00422C67" w:rsidRPr="00EB7A4E" w:rsidRDefault="00422C67" w:rsidP="00422C67">
            <w:pPr>
              <w:rPr>
                <w:rFonts w:ascii="Arial" w:hAnsi="Arial" w:cs="Arial"/>
                <w:color w:val="000000"/>
                <w:sz w:val="20"/>
                <w:szCs w:val="20"/>
              </w:rPr>
            </w:pPr>
            <w:ins w:id="945" w:author="Mubiyarto Wibisono" w:date="2025-09-05T10:55:00Z" w16du:dateUtc="2025-09-05T03:55:00Z">
              <w:r w:rsidRPr="00124329">
                <w:rPr>
                  <w:rFonts w:ascii="Arial" w:hAnsi="Arial" w:cs="Arial"/>
                  <w:color w:val="000000"/>
                  <w:sz w:val="20"/>
                  <w:szCs w:val="20"/>
                  <w:rPrChange w:id="946" w:author="Ahmad Rafif" w:date="2025-09-08T04:51:00Z" w16du:dateUtc="2025-09-07T21:51:00Z">
                    <w:rPr>
                      <w:rFonts w:ascii="Calibri" w:hAnsi="Calibri" w:cs="Calibri"/>
                      <w:color w:val="000000"/>
                      <w:sz w:val="22"/>
                      <w:szCs w:val="22"/>
                    </w:rPr>
                  </w:rPrChange>
                </w:rPr>
                <w:t>5.3</w:t>
              </w:r>
            </w:ins>
            <w:del w:id="947" w:author="Mubiyarto Wibisono" w:date="2025-09-05T04:39:00Z" w16du:dateUtc="2025-09-04T21:39:00Z">
              <w:r w:rsidRPr="00EB7A4E" w:rsidDel="000223CB">
                <w:rPr>
                  <w:rFonts w:ascii="Arial" w:hAnsi="Arial" w:cs="Arial"/>
                  <w:color w:val="000000"/>
                  <w:sz w:val="20"/>
                  <w:szCs w:val="20"/>
                </w:rPr>
                <w:delText>5.3</w:delText>
              </w:r>
            </w:del>
          </w:p>
        </w:tc>
        <w:tc>
          <w:tcPr>
            <w:tcW w:w="7046" w:type="dxa"/>
            <w:noWrap/>
            <w:vAlign w:val="bottom"/>
            <w:hideMark/>
          </w:tcPr>
          <w:p w14:paraId="62842B1F" w14:textId="3AAA35BC" w:rsidR="00422C67" w:rsidRPr="00EB7A4E" w:rsidRDefault="00422C67" w:rsidP="00422C67">
            <w:pPr>
              <w:rPr>
                <w:rFonts w:ascii="Arial" w:hAnsi="Arial" w:cs="Arial"/>
                <w:color w:val="000000"/>
                <w:sz w:val="20"/>
                <w:szCs w:val="20"/>
              </w:rPr>
            </w:pPr>
            <w:ins w:id="948" w:author="Mubiyarto Wibisono" w:date="2025-09-05T10:55:00Z" w16du:dateUtc="2025-09-05T03:55:00Z">
              <w:r w:rsidRPr="00124329">
                <w:rPr>
                  <w:rFonts w:ascii="Arial" w:hAnsi="Arial" w:cs="Arial"/>
                  <w:color w:val="000000"/>
                  <w:sz w:val="20"/>
                  <w:szCs w:val="20"/>
                  <w:rPrChange w:id="949" w:author="Ahmad Rafif" w:date="2025-09-08T04:51:00Z" w16du:dateUtc="2025-09-07T21:51:00Z">
                    <w:rPr>
                      <w:rFonts w:ascii="Calibri" w:hAnsi="Calibri" w:cs="Calibri"/>
                      <w:color w:val="000000"/>
                      <w:sz w:val="22"/>
                      <w:szCs w:val="22"/>
                    </w:rPr>
                  </w:rPrChange>
                </w:rPr>
                <w:t>API Specification</w:t>
              </w:r>
            </w:ins>
            <w:del w:id="950" w:author="Mubiyarto Wibisono" w:date="2025-09-05T04:39:00Z" w16du:dateUtc="2025-09-04T21:39:00Z">
              <w:r w:rsidRPr="00EB7A4E" w:rsidDel="000223CB">
                <w:rPr>
                  <w:rFonts w:ascii="Arial" w:hAnsi="Arial" w:cs="Arial"/>
                  <w:color w:val="000000"/>
                  <w:sz w:val="20"/>
                  <w:szCs w:val="20"/>
                </w:rPr>
                <w:delText>Design Rationale</w:delText>
              </w:r>
            </w:del>
          </w:p>
        </w:tc>
        <w:tc>
          <w:tcPr>
            <w:tcW w:w="862" w:type="dxa"/>
            <w:noWrap/>
            <w:vAlign w:val="bottom"/>
            <w:hideMark/>
          </w:tcPr>
          <w:p w14:paraId="037729CB" w14:textId="54C70E32" w:rsidR="00422C67" w:rsidRPr="00EB7A4E" w:rsidRDefault="00422C67" w:rsidP="00422C67">
            <w:pPr>
              <w:jc w:val="center"/>
              <w:rPr>
                <w:rFonts w:ascii="Arial" w:hAnsi="Arial" w:cs="Arial"/>
                <w:color w:val="000000"/>
                <w:sz w:val="20"/>
                <w:szCs w:val="20"/>
              </w:rPr>
            </w:pPr>
            <w:ins w:id="951" w:author="Mubiyarto Wibisono" w:date="2025-09-05T10:55:00Z" w16du:dateUtc="2025-09-05T03:55:00Z">
              <w:r w:rsidRPr="00124329">
                <w:rPr>
                  <w:rFonts w:ascii="Arial" w:hAnsi="Arial" w:cs="Arial"/>
                  <w:color w:val="000000"/>
                  <w:sz w:val="20"/>
                  <w:szCs w:val="20"/>
                  <w:rPrChange w:id="952" w:author="Ahmad Rafif" w:date="2025-09-08T04:51:00Z" w16du:dateUtc="2025-09-07T21:51:00Z">
                    <w:rPr>
                      <w:rFonts w:ascii="Calibri" w:hAnsi="Calibri" w:cs="Calibri"/>
                      <w:color w:val="000000"/>
                      <w:sz w:val="22"/>
                      <w:szCs w:val="22"/>
                    </w:rPr>
                  </w:rPrChange>
                </w:rPr>
                <w:t>59</w:t>
              </w:r>
            </w:ins>
            <w:del w:id="953" w:author="Mubiyarto Wibisono" w:date="2025-09-05T04:39:00Z" w16du:dateUtc="2025-09-04T21:39:00Z">
              <w:r w:rsidRPr="00EB7A4E" w:rsidDel="000223CB">
                <w:rPr>
                  <w:rFonts w:ascii="Arial" w:hAnsi="Arial" w:cs="Arial"/>
                  <w:color w:val="000000"/>
                  <w:sz w:val="20"/>
                  <w:szCs w:val="20"/>
                </w:rPr>
                <w:delText>71</w:delText>
              </w:r>
            </w:del>
          </w:p>
        </w:tc>
      </w:tr>
      <w:tr w:rsidR="00422C67" w:rsidRPr="00124329" w14:paraId="27113C62" w14:textId="77777777" w:rsidTr="00460E92">
        <w:trPr>
          <w:trHeight w:val="288"/>
        </w:trPr>
        <w:tc>
          <w:tcPr>
            <w:tcW w:w="939" w:type="dxa"/>
            <w:vMerge/>
            <w:vAlign w:val="center"/>
            <w:hideMark/>
          </w:tcPr>
          <w:p w14:paraId="29E2E83C"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0F401BE" w14:textId="6E4EEBF7" w:rsidR="00422C67" w:rsidRPr="00EB7A4E" w:rsidRDefault="00422C67" w:rsidP="00422C67">
            <w:pPr>
              <w:rPr>
                <w:rFonts w:ascii="Arial" w:hAnsi="Arial" w:cs="Arial"/>
                <w:color w:val="000000"/>
                <w:sz w:val="20"/>
                <w:szCs w:val="20"/>
              </w:rPr>
            </w:pPr>
            <w:ins w:id="954" w:author="Mubiyarto Wibisono" w:date="2025-09-05T10:55:00Z" w16du:dateUtc="2025-09-05T03:55:00Z">
              <w:r w:rsidRPr="00124329">
                <w:rPr>
                  <w:rFonts w:ascii="Arial" w:hAnsi="Arial" w:cs="Arial"/>
                  <w:color w:val="000000"/>
                  <w:sz w:val="20"/>
                  <w:szCs w:val="20"/>
                  <w:rPrChange w:id="955" w:author="Ahmad Rafif" w:date="2025-09-08T04:51:00Z" w16du:dateUtc="2025-09-07T21:51:00Z">
                    <w:rPr>
                      <w:rFonts w:ascii="Calibri" w:hAnsi="Calibri" w:cs="Calibri"/>
                      <w:color w:val="000000"/>
                      <w:sz w:val="22"/>
                      <w:szCs w:val="22"/>
                    </w:rPr>
                  </w:rPrChange>
                </w:rPr>
                <w:t>5.3.1</w:t>
              </w:r>
            </w:ins>
            <w:del w:id="956" w:author="Mubiyarto Wibisono" w:date="2025-09-05T04:39:00Z" w16du:dateUtc="2025-09-04T21:39:00Z">
              <w:r w:rsidRPr="00EB7A4E" w:rsidDel="000223CB">
                <w:rPr>
                  <w:rFonts w:ascii="Arial" w:hAnsi="Arial" w:cs="Arial"/>
                  <w:color w:val="000000"/>
                  <w:sz w:val="20"/>
                  <w:szCs w:val="20"/>
                </w:rPr>
                <w:delText>5.4</w:delText>
              </w:r>
            </w:del>
          </w:p>
        </w:tc>
        <w:tc>
          <w:tcPr>
            <w:tcW w:w="7046" w:type="dxa"/>
            <w:noWrap/>
            <w:vAlign w:val="bottom"/>
            <w:hideMark/>
          </w:tcPr>
          <w:p w14:paraId="2BF3957D" w14:textId="1915ECAF" w:rsidR="00422C67" w:rsidRPr="00EB7A4E" w:rsidRDefault="00422C67" w:rsidP="00422C67">
            <w:pPr>
              <w:rPr>
                <w:rFonts w:ascii="Arial" w:hAnsi="Arial" w:cs="Arial"/>
                <w:color w:val="000000"/>
                <w:sz w:val="20"/>
                <w:szCs w:val="20"/>
              </w:rPr>
            </w:pPr>
            <w:ins w:id="957" w:author="Mubiyarto Wibisono" w:date="2025-09-05T10:55:00Z" w16du:dateUtc="2025-09-05T03:55:00Z">
              <w:r w:rsidRPr="00124329">
                <w:rPr>
                  <w:rFonts w:ascii="Arial" w:hAnsi="Arial" w:cs="Arial"/>
                  <w:color w:val="000000"/>
                  <w:sz w:val="20"/>
                  <w:szCs w:val="20"/>
                  <w:rPrChange w:id="958" w:author="Ahmad Rafif" w:date="2025-09-08T04:51:00Z" w16du:dateUtc="2025-09-07T21:51:00Z">
                    <w:rPr>
                      <w:rFonts w:ascii="Calibri" w:hAnsi="Calibri" w:cs="Calibri"/>
                      <w:color w:val="000000"/>
                      <w:sz w:val="22"/>
                      <w:szCs w:val="22"/>
                    </w:rPr>
                  </w:rPrChange>
                </w:rPr>
                <w:t>API for eService</w:t>
              </w:r>
            </w:ins>
            <w:del w:id="959" w:author="Mubiyarto Wibisono" w:date="2025-09-05T04:39:00Z" w16du:dateUtc="2025-09-04T21:39:00Z">
              <w:r w:rsidRPr="00EB7A4E" w:rsidDel="000223CB">
                <w:rPr>
                  <w:rFonts w:ascii="Arial" w:hAnsi="Arial" w:cs="Arial"/>
                  <w:color w:val="000000"/>
                  <w:sz w:val="20"/>
                  <w:szCs w:val="20"/>
                </w:rPr>
                <w:delText>API Specification</w:delText>
              </w:r>
            </w:del>
          </w:p>
        </w:tc>
        <w:tc>
          <w:tcPr>
            <w:tcW w:w="862" w:type="dxa"/>
            <w:noWrap/>
            <w:vAlign w:val="bottom"/>
            <w:hideMark/>
          </w:tcPr>
          <w:p w14:paraId="3ABAB07B" w14:textId="3593C0BB" w:rsidR="00422C67" w:rsidRPr="00EB7A4E" w:rsidRDefault="00422C67" w:rsidP="00422C67">
            <w:pPr>
              <w:jc w:val="center"/>
              <w:rPr>
                <w:rFonts w:ascii="Arial" w:hAnsi="Arial" w:cs="Arial"/>
                <w:color w:val="000000"/>
                <w:sz w:val="20"/>
                <w:szCs w:val="20"/>
              </w:rPr>
            </w:pPr>
            <w:ins w:id="960" w:author="Mubiyarto Wibisono" w:date="2025-09-05T10:55:00Z" w16du:dateUtc="2025-09-05T03:55:00Z">
              <w:r w:rsidRPr="00124329">
                <w:rPr>
                  <w:rFonts w:ascii="Arial" w:hAnsi="Arial" w:cs="Arial"/>
                  <w:color w:val="000000"/>
                  <w:sz w:val="20"/>
                  <w:szCs w:val="20"/>
                  <w:rPrChange w:id="961" w:author="Ahmad Rafif" w:date="2025-09-08T04:51:00Z" w16du:dateUtc="2025-09-07T21:51:00Z">
                    <w:rPr>
                      <w:rFonts w:ascii="Calibri" w:hAnsi="Calibri" w:cs="Calibri"/>
                      <w:color w:val="000000"/>
                      <w:sz w:val="22"/>
                      <w:szCs w:val="22"/>
                    </w:rPr>
                  </w:rPrChange>
                </w:rPr>
                <w:t>59</w:t>
              </w:r>
            </w:ins>
            <w:del w:id="962" w:author="Mubiyarto Wibisono" w:date="2025-09-05T04:39:00Z" w16du:dateUtc="2025-09-04T21:39:00Z">
              <w:r w:rsidRPr="00EB7A4E" w:rsidDel="000223CB">
                <w:rPr>
                  <w:rFonts w:ascii="Arial" w:hAnsi="Arial" w:cs="Arial"/>
                  <w:color w:val="000000"/>
                  <w:sz w:val="20"/>
                  <w:szCs w:val="20"/>
                </w:rPr>
                <w:delText>72</w:delText>
              </w:r>
            </w:del>
          </w:p>
        </w:tc>
      </w:tr>
      <w:tr w:rsidR="00422C67" w:rsidRPr="00124329" w14:paraId="32C6926D" w14:textId="77777777" w:rsidTr="00460E92">
        <w:trPr>
          <w:trHeight w:val="288"/>
        </w:trPr>
        <w:tc>
          <w:tcPr>
            <w:tcW w:w="939" w:type="dxa"/>
            <w:vMerge/>
            <w:vAlign w:val="center"/>
            <w:hideMark/>
          </w:tcPr>
          <w:p w14:paraId="5B4647BA"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23A9964" w14:textId="6EAE8E4F" w:rsidR="00422C67" w:rsidRPr="00EB7A4E" w:rsidRDefault="00422C67" w:rsidP="00422C67">
            <w:pPr>
              <w:rPr>
                <w:rFonts w:ascii="Arial" w:hAnsi="Arial" w:cs="Arial"/>
                <w:color w:val="000000"/>
                <w:sz w:val="20"/>
                <w:szCs w:val="20"/>
              </w:rPr>
            </w:pPr>
            <w:ins w:id="963" w:author="Mubiyarto Wibisono" w:date="2025-09-05T10:55:00Z" w16du:dateUtc="2025-09-05T03:55:00Z">
              <w:r w:rsidRPr="00124329">
                <w:rPr>
                  <w:rFonts w:ascii="Arial" w:hAnsi="Arial" w:cs="Arial"/>
                  <w:color w:val="000000"/>
                  <w:sz w:val="20"/>
                  <w:szCs w:val="20"/>
                  <w:rPrChange w:id="964" w:author="Ahmad Rafif" w:date="2025-09-08T04:51:00Z" w16du:dateUtc="2025-09-07T21:51:00Z">
                    <w:rPr>
                      <w:rFonts w:ascii="Calibri" w:hAnsi="Calibri" w:cs="Calibri"/>
                      <w:color w:val="000000"/>
                      <w:sz w:val="22"/>
                      <w:szCs w:val="22"/>
                    </w:rPr>
                  </w:rPrChange>
                </w:rPr>
                <w:t>5.3.1.1</w:t>
              </w:r>
            </w:ins>
            <w:del w:id="965" w:author="Mubiyarto Wibisono" w:date="2025-09-05T04:39:00Z" w16du:dateUtc="2025-09-04T21:39:00Z">
              <w:r w:rsidRPr="00EB7A4E" w:rsidDel="000223CB">
                <w:rPr>
                  <w:rFonts w:ascii="Arial" w:hAnsi="Arial" w:cs="Arial"/>
                  <w:color w:val="000000"/>
                  <w:sz w:val="20"/>
                  <w:szCs w:val="20"/>
                </w:rPr>
                <w:delText>5.4.1</w:delText>
              </w:r>
            </w:del>
          </w:p>
        </w:tc>
        <w:tc>
          <w:tcPr>
            <w:tcW w:w="7046" w:type="dxa"/>
            <w:noWrap/>
            <w:vAlign w:val="bottom"/>
            <w:hideMark/>
          </w:tcPr>
          <w:p w14:paraId="0D1B5D9C" w14:textId="5744E36F" w:rsidR="00422C67" w:rsidRPr="00EB7A4E" w:rsidRDefault="00422C67" w:rsidP="00422C67">
            <w:pPr>
              <w:rPr>
                <w:rFonts w:ascii="Arial" w:hAnsi="Arial" w:cs="Arial"/>
                <w:color w:val="000000"/>
                <w:sz w:val="20"/>
                <w:szCs w:val="20"/>
              </w:rPr>
            </w:pPr>
            <w:ins w:id="966" w:author="Mubiyarto Wibisono" w:date="2025-09-05T10:55:00Z" w16du:dateUtc="2025-09-05T03:55:00Z">
              <w:r w:rsidRPr="00124329">
                <w:rPr>
                  <w:rFonts w:ascii="Arial" w:hAnsi="Arial" w:cs="Arial"/>
                  <w:color w:val="000000"/>
                  <w:sz w:val="20"/>
                  <w:szCs w:val="20"/>
                  <w:rPrChange w:id="967" w:author="Ahmad Rafif" w:date="2025-09-08T04:51:00Z" w16du:dateUtc="2025-09-07T21:51:00Z">
                    <w:rPr>
                      <w:rFonts w:ascii="Calibri" w:hAnsi="Calibri" w:cs="Calibri"/>
                      <w:color w:val="000000"/>
                      <w:sz w:val="22"/>
                      <w:szCs w:val="22"/>
                    </w:rPr>
                  </w:rPrChange>
                </w:rPr>
                <w:t>API Generate Transaction</w:t>
              </w:r>
            </w:ins>
            <w:del w:id="968" w:author="Mubiyarto Wibisono" w:date="2025-09-05T04:39:00Z" w16du:dateUtc="2025-09-04T21:39:00Z">
              <w:r w:rsidRPr="00EB7A4E" w:rsidDel="000223CB">
                <w:rPr>
                  <w:rFonts w:ascii="Arial" w:hAnsi="Arial" w:cs="Arial"/>
                  <w:color w:val="000000"/>
                  <w:sz w:val="20"/>
                  <w:szCs w:val="20"/>
                </w:rPr>
                <w:delText>API for eService</w:delText>
              </w:r>
            </w:del>
          </w:p>
        </w:tc>
        <w:tc>
          <w:tcPr>
            <w:tcW w:w="862" w:type="dxa"/>
            <w:noWrap/>
            <w:vAlign w:val="bottom"/>
            <w:hideMark/>
          </w:tcPr>
          <w:p w14:paraId="6DE2D9B3" w14:textId="15486821" w:rsidR="00422C67" w:rsidRPr="00EB7A4E" w:rsidRDefault="00422C67" w:rsidP="00422C67">
            <w:pPr>
              <w:jc w:val="center"/>
              <w:rPr>
                <w:rFonts w:ascii="Arial" w:hAnsi="Arial" w:cs="Arial"/>
                <w:color w:val="000000"/>
                <w:sz w:val="20"/>
                <w:szCs w:val="20"/>
              </w:rPr>
            </w:pPr>
            <w:ins w:id="969" w:author="Mubiyarto Wibisono" w:date="2025-09-05T10:55:00Z" w16du:dateUtc="2025-09-05T03:55:00Z">
              <w:r w:rsidRPr="00124329">
                <w:rPr>
                  <w:rFonts w:ascii="Arial" w:hAnsi="Arial" w:cs="Arial"/>
                  <w:color w:val="000000"/>
                  <w:sz w:val="20"/>
                  <w:szCs w:val="20"/>
                  <w:rPrChange w:id="970" w:author="Ahmad Rafif" w:date="2025-09-08T04:51:00Z" w16du:dateUtc="2025-09-07T21:51:00Z">
                    <w:rPr>
                      <w:rFonts w:ascii="Calibri" w:hAnsi="Calibri" w:cs="Calibri"/>
                      <w:color w:val="000000"/>
                      <w:sz w:val="22"/>
                      <w:szCs w:val="22"/>
                    </w:rPr>
                  </w:rPrChange>
                </w:rPr>
                <w:t>59</w:t>
              </w:r>
            </w:ins>
            <w:del w:id="971" w:author="Mubiyarto Wibisono" w:date="2025-09-05T04:39:00Z" w16du:dateUtc="2025-09-04T21:39:00Z">
              <w:r w:rsidRPr="00EB7A4E" w:rsidDel="000223CB">
                <w:rPr>
                  <w:rFonts w:ascii="Arial" w:hAnsi="Arial" w:cs="Arial"/>
                  <w:color w:val="000000"/>
                  <w:sz w:val="20"/>
                  <w:szCs w:val="20"/>
                </w:rPr>
                <w:delText>72</w:delText>
              </w:r>
            </w:del>
          </w:p>
        </w:tc>
      </w:tr>
      <w:tr w:rsidR="00422C67" w:rsidRPr="00124329" w14:paraId="49ACF9DA" w14:textId="77777777" w:rsidTr="00460E92">
        <w:trPr>
          <w:trHeight w:val="288"/>
        </w:trPr>
        <w:tc>
          <w:tcPr>
            <w:tcW w:w="939" w:type="dxa"/>
            <w:vMerge/>
            <w:vAlign w:val="center"/>
            <w:hideMark/>
          </w:tcPr>
          <w:p w14:paraId="06EC36BE"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EFCD404" w14:textId="51092704" w:rsidR="00422C67" w:rsidRPr="00EB7A4E" w:rsidRDefault="00422C67" w:rsidP="00422C67">
            <w:pPr>
              <w:rPr>
                <w:rFonts w:ascii="Arial" w:hAnsi="Arial" w:cs="Arial"/>
                <w:color w:val="000000"/>
                <w:sz w:val="20"/>
                <w:szCs w:val="20"/>
              </w:rPr>
            </w:pPr>
            <w:ins w:id="972" w:author="Mubiyarto Wibisono" w:date="2025-09-05T10:55:00Z" w16du:dateUtc="2025-09-05T03:55:00Z">
              <w:r w:rsidRPr="00124329">
                <w:rPr>
                  <w:rFonts w:ascii="Arial" w:hAnsi="Arial" w:cs="Arial"/>
                  <w:color w:val="000000"/>
                  <w:sz w:val="20"/>
                  <w:szCs w:val="20"/>
                  <w:rPrChange w:id="973" w:author="Ahmad Rafif" w:date="2025-09-08T04:51:00Z" w16du:dateUtc="2025-09-07T21:51:00Z">
                    <w:rPr>
                      <w:rFonts w:ascii="Calibri" w:hAnsi="Calibri" w:cs="Calibri"/>
                      <w:color w:val="000000"/>
                      <w:sz w:val="22"/>
                      <w:szCs w:val="22"/>
                    </w:rPr>
                  </w:rPrChange>
                </w:rPr>
                <w:t>5.3.2</w:t>
              </w:r>
            </w:ins>
            <w:del w:id="974" w:author="Mubiyarto Wibisono" w:date="2025-09-05T04:39:00Z" w16du:dateUtc="2025-09-04T21:39:00Z">
              <w:r w:rsidRPr="00EB7A4E" w:rsidDel="000223CB">
                <w:rPr>
                  <w:rFonts w:ascii="Arial" w:hAnsi="Arial" w:cs="Arial"/>
                  <w:color w:val="000000"/>
                  <w:sz w:val="20"/>
                  <w:szCs w:val="20"/>
                </w:rPr>
                <w:delText>5.4.2</w:delText>
              </w:r>
            </w:del>
          </w:p>
        </w:tc>
        <w:tc>
          <w:tcPr>
            <w:tcW w:w="7046" w:type="dxa"/>
            <w:noWrap/>
            <w:vAlign w:val="bottom"/>
            <w:hideMark/>
          </w:tcPr>
          <w:p w14:paraId="345E71C0" w14:textId="686F1BC5" w:rsidR="00422C67" w:rsidRPr="00EB7A4E" w:rsidRDefault="00422C67" w:rsidP="00422C67">
            <w:pPr>
              <w:rPr>
                <w:rFonts w:ascii="Arial" w:hAnsi="Arial" w:cs="Arial"/>
                <w:color w:val="000000"/>
                <w:sz w:val="20"/>
                <w:szCs w:val="20"/>
              </w:rPr>
            </w:pPr>
            <w:ins w:id="975" w:author="Mubiyarto Wibisono" w:date="2025-09-05T10:55:00Z" w16du:dateUtc="2025-09-05T03:55:00Z">
              <w:r w:rsidRPr="00124329">
                <w:rPr>
                  <w:rFonts w:ascii="Arial" w:hAnsi="Arial" w:cs="Arial"/>
                  <w:color w:val="000000"/>
                  <w:sz w:val="20"/>
                  <w:szCs w:val="20"/>
                  <w:rPrChange w:id="976" w:author="Ahmad Rafif" w:date="2025-09-08T04:51:00Z" w16du:dateUtc="2025-09-07T21:51:00Z">
                    <w:rPr>
                      <w:rFonts w:ascii="Calibri" w:hAnsi="Calibri" w:cs="Calibri"/>
                      <w:color w:val="000000"/>
                      <w:sz w:val="22"/>
                      <w:szCs w:val="22"/>
                    </w:rPr>
                  </w:rPrChange>
                </w:rPr>
                <w:t>API Consume</w:t>
              </w:r>
            </w:ins>
            <w:del w:id="977" w:author="Mubiyarto Wibisono" w:date="2025-09-05T04:39:00Z" w16du:dateUtc="2025-09-04T21:39:00Z">
              <w:r w:rsidRPr="00EB7A4E" w:rsidDel="000223CB">
                <w:rPr>
                  <w:rFonts w:ascii="Arial" w:hAnsi="Arial" w:cs="Arial"/>
                  <w:color w:val="000000"/>
                  <w:sz w:val="20"/>
                  <w:szCs w:val="20"/>
                </w:rPr>
                <w:delText>API Consume</w:delText>
              </w:r>
            </w:del>
          </w:p>
        </w:tc>
        <w:tc>
          <w:tcPr>
            <w:tcW w:w="862" w:type="dxa"/>
            <w:noWrap/>
            <w:vAlign w:val="bottom"/>
            <w:hideMark/>
          </w:tcPr>
          <w:p w14:paraId="263E937D" w14:textId="72B15051" w:rsidR="00422C67" w:rsidRPr="00EB7A4E" w:rsidRDefault="00422C67" w:rsidP="00422C67">
            <w:pPr>
              <w:jc w:val="center"/>
              <w:rPr>
                <w:rFonts w:ascii="Arial" w:hAnsi="Arial" w:cs="Arial"/>
                <w:color w:val="000000"/>
                <w:sz w:val="20"/>
                <w:szCs w:val="20"/>
              </w:rPr>
            </w:pPr>
            <w:ins w:id="978" w:author="Mubiyarto Wibisono" w:date="2025-09-05T10:55:00Z" w16du:dateUtc="2025-09-05T03:55:00Z">
              <w:r w:rsidRPr="00124329">
                <w:rPr>
                  <w:rFonts w:ascii="Arial" w:hAnsi="Arial" w:cs="Arial"/>
                  <w:color w:val="000000"/>
                  <w:sz w:val="20"/>
                  <w:szCs w:val="20"/>
                  <w:rPrChange w:id="979" w:author="Ahmad Rafif" w:date="2025-09-08T04:51:00Z" w16du:dateUtc="2025-09-07T21:51:00Z">
                    <w:rPr>
                      <w:rFonts w:ascii="Calibri" w:hAnsi="Calibri" w:cs="Calibri"/>
                      <w:color w:val="000000"/>
                      <w:sz w:val="22"/>
                      <w:szCs w:val="22"/>
                    </w:rPr>
                  </w:rPrChange>
                </w:rPr>
                <w:t>60</w:t>
              </w:r>
            </w:ins>
            <w:del w:id="980" w:author="Mubiyarto Wibisono" w:date="2025-09-05T04:39:00Z" w16du:dateUtc="2025-09-04T21:39:00Z">
              <w:r w:rsidRPr="00EB7A4E" w:rsidDel="000223CB">
                <w:rPr>
                  <w:rFonts w:ascii="Arial" w:hAnsi="Arial" w:cs="Arial"/>
                  <w:color w:val="000000"/>
                  <w:sz w:val="20"/>
                  <w:szCs w:val="20"/>
                </w:rPr>
                <w:delText>73</w:delText>
              </w:r>
            </w:del>
          </w:p>
        </w:tc>
      </w:tr>
      <w:tr w:rsidR="00422C67" w:rsidRPr="00124329" w14:paraId="42781F53" w14:textId="77777777" w:rsidTr="00460E92">
        <w:trPr>
          <w:trHeight w:val="288"/>
        </w:trPr>
        <w:tc>
          <w:tcPr>
            <w:tcW w:w="939" w:type="dxa"/>
            <w:vMerge/>
            <w:vAlign w:val="center"/>
            <w:hideMark/>
          </w:tcPr>
          <w:p w14:paraId="0BF9F910"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0FD49EA0" w14:textId="50DDBA8C" w:rsidR="00422C67" w:rsidRPr="00EB7A4E" w:rsidRDefault="00422C67" w:rsidP="00422C67">
            <w:pPr>
              <w:rPr>
                <w:rFonts w:ascii="Arial" w:hAnsi="Arial" w:cs="Arial"/>
                <w:color w:val="000000"/>
                <w:sz w:val="20"/>
                <w:szCs w:val="20"/>
              </w:rPr>
            </w:pPr>
            <w:ins w:id="981" w:author="Mubiyarto Wibisono" w:date="2025-09-05T10:55:00Z" w16du:dateUtc="2025-09-05T03:55:00Z">
              <w:r w:rsidRPr="00124329">
                <w:rPr>
                  <w:rFonts w:ascii="Arial" w:hAnsi="Arial" w:cs="Arial"/>
                  <w:color w:val="000000"/>
                  <w:sz w:val="20"/>
                  <w:szCs w:val="20"/>
                  <w:rPrChange w:id="982" w:author="Ahmad Rafif" w:date="2025-09-08T04:51:00Z" w16du:dateUtc="2025-09-07T21:51:00Z">
                    <w:rPr>
                      <w:rFonts w:ascii="Calibri" w:hAnsi="Calibri" w:cs="Calibri"/>
                      <w:color w:val="000000"/>
                      <w:sz w:val="22"/>
                      <w:szCs w:val="22"/>
                    </w:rPr>
                  </w:rPrChange>
                </w:rPr>
                <w:t>5.3.2.1</w:t>
              </w:r>
            </w:ins>
            <w:del w:id="983" w:author="Mubiyarto Wibisono" w:date="2025-09-05T04:39:00Z" w16du:dateUtc="2025-09-04T21:39:00Z">
              <w:r w:rsidRPr="00EB7A4E" w:rsidDel="000223CB">
                <w:rPr>
                  <w:rFonts w:ascii="Arial" w:hAnsi="Arial" w:cs="Arial"/>
                  <w:color w:val="000000"/>
                  <w:sz w:val="20"/>
                  <w:szCs w:val="20"/>
                </w:rPr>
                <w:delText>5.5</w:delText>
              </w:r>
            </w:del>
          </w:p>
        </w:tc>
        <w:tc>
          <w:tcPr>
            <w:tcW w:w="7046" w:type="dxa"/>
            <w:noWrap/>
            <w:vAlign w:val="bottom"/>
            <w:hideMark/>
          </w:tcPr>
          <w:p w14:paraId="6AD6225C" w14:textId="7216556A" w:rsidR="00422C67" w:rsidRPr="00EB7A4E" w:rsidRDefault="00422C67" w:rsidP="00422C67">
            <w:pPr>
              <w:rPr>
                <w:rFonts w:ascii="Arial" w:hAnsi="Arial" w:cs="Arial"/>
                <w:color w:val="000000"/>
                <w:sz w:val="20"/>
                <w:szCs w:val="20"/>
              </w:rPr>
            </w:pPr>
            <w:ins w:id="984" w:author="Mubiyarto Wibisono" w:date="2025-09-05T10:55:00Z" w16du:dateUtc="2025-09-05T03:55:00Z">
              <w:r w:rsidRPr="00124329">
                <w:rPr>
                  <w:rFonts w:ascii="Arial" w:hAnsi="Arial" w:cs="Arial"/>
                  <w:color w:val="000000"/>
                  <w:sz w:val="20"/>
                  <w:szCs w:val="20"/>
                  <w:rPrChange w:id="985" w:author="Ahmad Rafif" w:date="2025-09-08T04:51:00Z" w16du:dateUtc="2025-09-07T21:51:00Z">
                    <w:rPr>
                      <w:rFonts w:ascii="Calibri" w:hAnsi="Calibri" w:cs="Calibri"/>
                      <w:color w:val="000000"/>
                      <w:sz w:val="22"/>
                      <w:szCs w:val="22"/>
                    </w:rPr>
                  </w:rPrChange>
                </w:rPr>
                <w:t>API Call URA PG</w:t>
              </w:r>
            </w:ins>
            <w:del w:id="986" w:author="Mubiyarto Wibisono" w:date="2025-09-05T04:39:00Z" w16du:dateUtc="2025-09-04T21:39:00Z">
              <w:r w:rsidRPr="00EB7A4E" w:rsidDel="000223CB">
                <w:rPr>
                  <w:rFonts w:ascii="Arial" w:hAnsi="Arial" w:cs="Arial"/>
                  <w:color w:val="000000"/>
                  <w:sz w:val="20"/>
                  <w:szCs w:val="20"/>
                </w:rPr>
                <w:delText>Database and Data Mapping</w:delText>
              </w:r>
            </w:del>
          </w:p>
        </w:tc>
        <w:tc>
          <w:tcPr>
            <w:tcW w:w="862" w:type="dxa"/>
            <w:noWrap/>
            <w:vAlign w:val="bottom"/>
            <w:hideMark/>
          </w:tcPr>
          <w:p w14:paraId="33F11324" w14:textId="352380D7" w:rsidR="00422C67" w:rsidRPr="00EB7A4E" w:rsidRDefault="00422C67" w:rsidP="00422C67">
            <w:pPr>
              <w:jc w:val="center"/>
              <w:rPr>
                <w:rFonts w:ascii="Arial" w:hAnsi="Arial" w:cs="Arial"/>
                <w:color w:val="000000"/>
                <w:sz w:val="20"/>
                <w:szCs w:val="20"/>
              </w:rPr>
            </w:pPr>
            <w:ins w:id="987" w:author="Mubiyarto Wibisono" w:date="2025-09-05T10:55:00Z" w16du:dateUtc="2025-09-05T03:55:00Z">
              <w:r w:rsidRPr="00124329">
                <w:rPr>
                  <w:rFonts w:ascii="Arial" w:hAnsi="Arial" w:cs="Arial"/>
                  <w:color w:val="000000"/>
                  <w:sz w:val="20"/>
                  <w:szCs w:val="20"/>
                  <w:rPrChange w:id="988" w:author="Ahmad Rafif" w:date="2025-09-08T04:51:00Z" w16du:dateUtc="2025-09-07T21:51:00Z">
                    <w:rPr>
                      <w:rFonts w:ascii="Calibri" w:hAnsi="Calibri" w:cs="Calibri"/>
                      <w:color w:val="000000"/>
                      <w:sz w:val="22"/>
                      <w:szCs w:val="22"/>
                    </w:rPr>
                  </w:rPrChange>
                </w:rPr>
                <w:t>60</w:t>
              </w:r>
            </w:ins>
            <w:del w:id="989" w:author="Mubiyarto Wibisono" w:date="2025-09-05T04:39:00Z" w16du:dateUtc="2025-09-04T21:39:00Z">
              <w:r w:rsidRPr="00EB7A4E" w:rsidDel="000223CB">
                <w:rPr>
                  <w:rFonts w:ascii="Arial" w:hAnsi="Arial" w:cs="Arial"/>
                  <w:color w:val="000000"/>
                  <w:sz w:val="20"/>
                  <w:szCs w:val="20"/>
                </w:rPr>
                <w:delText>73</w:delText>
              </w:r>
            </w:del>
          </w:p>
        </w:tc>
      </w:tr>
      <w:tr w:rsidR="00422C67" w:rsidRPr="00124329" w14:paraId="3002A3CC" w14:textId="77777777" w:rsidTr="00460E92">
        <w:trPr>
          <w:trHeight w:val="288"/>
        </w:trPr>
        <w:tc>
          <w:tcPr>
            <w:tcW w:w="939" w:type="dxa"/>
            <w:vMerge/>
            <w:vAlign w:val="center"/>
            <w:hideMark/>
          </w:tcPr>
          <w:p w14:paraId="1556856D"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3496B02" w14:textId="16EEFFB0" w:rsidR="00422C67" w:rsidRPr="00EB7A4E" w:rsidRDefault="00422C67" w:rsidP="00422C67">
            <w:pPr>
              <w:rPr>
                <w:rFonts w:ascii="Arial" w:hAnsi="Arial" w:cs="Arial"/>
                <w:color w:val="000000"/>
                <w:sz w:val="20"/>
                <w:szCs w:val="20"/>
              </w:rPr>
            </w:pPr>
            <w:ins w:id="990" w:author="Mubiyarto Wibisono" w:date="2025-09-05T10:55:00Z" w16du:dateUtc="2025-09-05T03:55:00Z">
              <w:r w:rsidRPr="00124329">
                <w:rPr>
                  <w:rFonts w:ascii="Arial" w:hAnsi="Arial" w:cs="Arial"/>
                  <w:color w:val="000000"/>
                  <w:sz w:val="20"/>
                  <w:szCs w:val="20"/>
                  <w:rPrChange w:id="991" w:author="Ahmad Rafif" w:date="2025-09-08T04:51:00Z" w16du:dateUtc="2025-09-07T21:51:00Z">
                    <w:rPr>
                      <w:rFonts w:ascii="Calibri" w:hAnsi="Calibri" w:cs="Calibri"/>
                      <w:color w:val="000000"/>
                      <w:sz w:val="22"/>
                      <w:szCs w:val="22"/>
                    </w:rPr>
                  </w:rPrChange>
                </w:rPr>
                <w:t>5.4</w:t>
              </w:r>
            </w:ins>
            <w:del w:id="992" w:author="Mubiyarto Wibisono" w:date="2025-09-05T04:39:00Z" w16du:dateUtc="2025-09-04T21:39:00Z">
              <w:r w:rsidRPr="00EB7A4E" w:rsidDel="000223CB">
                <w:rPr>
                  <w:rFonts w:ascii="Arial" w:hAnsi="Arial" w:cs="Arial"/>
                  <w:color w:val="000000"/>
                  <w:sz w:val="20"/>
                  <w:szCs w:val="20"/>
                </w:rPr>
                <w:delText>5.5.1</w:delText>
              </w:r>
            </w:del>
          </w:p>
        </w:tc>
        <w:tc>
          <w:tcPr>
            <w:tcW w:w="7046" w:type="dxa"/>
            <w:noWrap/>
            <w:vAlign w:val="bottom"/>
            <w:hideMark/>
          </w:tcPr>
          <w:p w14:paraId="229AFF59" w14:textId="7AF2A7B3" w:rsidR="00422C67" w:rsidRPr="00EB7A4E" w:rsidRDefault="00422C67" w:rsidP="00422C67">
            <w:pPr>
              <w:rPr>
                <w:rFonts w:ascii="Arial" w:hAnsi="Arial" w:cs="Arial"/>
                <w:color w:val="000000"/>
                <w:sz w:val="20"/>
                <w:szCs w:val="20"/>
              </w:rPr>
            </w:pPr>
            <w:ins w:id="993" w:author="Mubiyarto Wibisono" w:date="2025-09-05T10:55:00Z" w16du:dateUtc="2025-09-05T03:55:00Z">
              <w:r w:rsidRPr="00124329">
                <w:rPr>
                  <w:rFonts w:ascii="Arial" w:hAnsi="Arial" w:cs="Arial"/>
                  <w:color w:val="000000"/>
                  <w:sz w:val="20"/>
                  <w:szCs w:val="20"/>
                  <w:rPrChange w:id="994" w:author="Ahmad Rafif" w:date="2025-09-08T04:51:00Z" w16du:dateUtc="2025-09-07T21:51:00Z">
                    <w:rPr>
                      <w:rFonts w:ascii="Calibri" w:hAnsi="Calibri" w:cs="Calibri"/>
                      <w:color w:val="000000"/>
                      <w:sz w:val="22"/>
                      <w:szCs w:val="22"/>
                    </w:rPr>
                  </w:rPrChange>
                </w:rPr>
                <w:t>Database and Data Mapping</w:t>
              </w:r>
            </w:ins>
            <w:del w:id="995" w:author="Mubiyarto Wibisono" w:date="2025-09-05T04:39:00Z" w16du:dateUtc="2025-09-04T21:39:00Z">
              <w:r w:rsidRPr="00EB7A4E" w:rsidDel="000223CB">
                <w:rPr>
                  <w:rFonts w:ascii="Arial" w:hAnsi="Arial" w:cs="Arial"/>
                  <w:color w:val="000000"/>
                  <w:sz w:val="20"/>
                  <w:szCs w:val="20"/>
                </w:rPr>
                <w:delText>Payload for StorePG Json</w:delText>
              </w:r>
            </w:del>
          </w:p>
        </w:tc>
        <w:tc>
          <w:tcPr>
            <w:tcW w:w="862" w:type="dxa"/>
            <w:noWrap/>
            <w:vAlign w:val="bottom"/>
            <w:hideMark/>
          </w:tcPr>
          <w:p w14:paraId="2F42C815" w14:textId="2A55FC3F" w:rsidR="00422C67" w:rsidRPr="00EB7A4E" w:rsidRDefault="00422C67" w:rsidP="00422C67">
            <w:pPr>
              <w:jc w:val="center"/>
              <w:rPr>
                <w:rFonts w:ascii="Arial" w:hAnsi="Arial" w:cs="Arial"/>
                <w:color w:val="000000"/>
                <w:sz w:val="20"/>
                <w:szCs w:val="20"/>
              </w:rPr>
            </w:pPr>
            <w:ins w:id="996" w:author="Mubiyarto Wibisono" w:date="2025-09-05T10:55:00Z" w16du:dateUtc="2025-09-05T03:55:00Z">
              <w:r w:rsidRPr="00124329">
                <w:rPr>
                  <w:rFonts w:ascii="Arial" w:hAnsi="Arial" w:cs="Arial"/>
                  <w:color w:val="000000"/>
                  <w:sz w:val="20"/>
                  <w:szCs w:val="20"/>
                  <w:rPrChange w:id="997" w:author="Ahmad Rafif" w:date="2025-09-08T04:51:00Z" w16du:dateUtc="2025-09-07T21:51:00Z">
                    <w:rPr>
                      <w:rFonts w:ascii="Calibri" w:hAnsi="Calibri" w:cs="Calibri"/>
                      <w:color w:val="000000"/>
                      <w:sz w:val="22"/>
                      <w:szCs w:val="22"/>
                    </w:rPr>
                  </w:rPrChange>
                </w:rPr>
                <w:t>61</w:t>
              </w:r>
            </w:ins>
            <w:del w:id="998" w:author="Mubiyarto Wibisono" w:date="2025-09-05T04:39:00Z" w16du:dateUtc="2025-09-04T21:39:00Z">
              <w:r w:rsidRPr="00EB7A4E" w:rsidDel="000223CB">
                <w:rPr>
                  <w:rFonts w:ascii="Arial" w:hAnsi="Arial" w:cs="Arial"/>
                  <w:color w:val="000000"/>
                  <w:sz w:val="20"/>
                  <w:szCs w:val="20"/>
                </w:rPr>
                <w:delText>73</w:delText>
              </w:r>
            </w:del>
          </w:p>
        </w:tc>
      </w:tr>
      <w:tr w:rsidR="00422C67" w:rsidRPr="00124329" w14:paraId="32CA50AF" w14:textId="77777777" w:rsidTr="00460E92">
        <w:trPr>
          <w:trHeight w:val="288"/>
        </w:trPr>
        <w:tc>
          <w:tcPr>
            <w:tcW w:w="939" w:type="dxa"/>
            <w:vMerge/>
            <w:vAlign w:val="center"/>
            <w:hideMark/>
          </w:tcPr>
          <w:p w14:paraId="70529E9A"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2C9B5D74" w14:textId="7B45AC56" w:rsidR="00422C67" w:rsidRPr="00EB7A4E" w:rsidRDefault="00422C67" w:rsidP="00422C67">
            <w:pPr>
              <w:rPr>
                <w:rFonts w:ascii="Arial" w:hAnsi="Arial" w:cs="Arial"/>
                <w:color w:val="000000"/>
                <w:sz w:val="20"/>
                <w:szCs w:val="20"/>
              </w:rPr>
            </w:pPr>
            <w:ins w:id="999" w:author="Mubiyarto Wibisono" w:date="2025-09-05T10:55:00Z" w16du:dateUtc="2025-09-05T03:55:00Z">
              <w:r w:rsidRPr="00124329">
                <w:rPr>
                  <w:rFonts w:ascii="Arial" w:hAnsi="Arial" w:cs="Arial"/>
                  <w:color w:val="000000"/>
                  <w:sz w:val="20"/>
                  <w:szCs w:val="20"/>
                  <w:rPrChange w:id="1000" w:author="Ahmad Rafif" w:date="2025-09-08T04:51:00Z" w16du:dateUtc="2025-09-07T21:51:00Z">
                    <w:rPr>
                      <w:rFonts w:ascii="Calibri" w:hAnsi="Calibri" w:cs="Calibri"/>
                      <w:color w:val="000000"/>
                      <w:sz w:val="22"/>
                      <w:szCs w:val="22"/>
                    </w:rPr>
                  </w:rPrChange>
                </w:rPr>
                <w:t>5.4.1</w:t>
              </w:r>
            </w:ins>
            <w:del w:id="1001" w:author="Mubiyarto Wibisono" w:date="2025-09-05T04:39:00Z" w16du:dateUtc="2025-09-04T21:39:00Z">
              <w:r w:rsidRPr="00EB7A4E" w:rsidDel="000223CB">
                <w:rPr>
                  <w:rFonts w:ascii="Arial" w:hAnsi="Arial" w:cs="Arial"/>
                  <w:color w:val="000000"/>
                  <w:sz w:val="20"/>
                  <w:szCs w:val="20"/>
                </w:rPr>
                <w:delText>5.5.2</w:delText>
              </w:r>
            </w:del>
          </w:p>
        </w:tc>
        <w:tc>
          <w:tcPr>
            <w:tcW w:w="7046" w:type="dxa"/>
            <w:noWrap/>
            <w:vAlign w:val="bottom"/>
            <w:hideMark/>
          </w:tcPr>
          <w:p w14:paraId="5F5CE702" w14:textId="59D03F9C" w:rsidR="00422C67" w:rsidRPr="00EB7A4E" w:rsidRDefault="00422C67" w:rsidP="00422C67">
            <w:pPr>
              <w:rPr>
                <w:rFonts w:ascii="Arial" w:hAnsi="Arial" w:cs="Arial"/>
                <w:color w:val="000000"/>
                <w:sz w:val="20"/>
                <w:szCs w:val="20"/>
              </w:rPr>
            </w:pPr>
            <w:ins w:id="1002" w:author="Mubiyarto Wibisono" w:date="2025-09-05T10:55:00Z" w16du:dateUtc="2025-09-05T03:55:00Z">
              <w:r w:rsidRPr="00124329">
                <w:rPr>
                  <w:rFonts w:ascii="Arial" w:hAnsi="Arial" w:cs="Arial"/>
                  <w:color w:val="000000"/>
                  <w:sz w:val="20"/>
                  <w:szCs w:val="20"/>
                  <w:rPrChange w:id="1003" w:author="Ahmad Rafif" w:date="2025-09-08T04:51:00Z" w16du:dateUtc="2025-09-07T21:51:00Z">
                    <w:rPr>
                      <w:rFonts w:ascii="Calibri" w:hAnsi="Calibri" w:cs="Calibri"/>
                      <w:color w:val="000000"/>
                      <w:sz w:val="22"/>
                      <w:szCs w:val="22"/>
                    </w:rPr>
                  </w:rPrChange>
                </w:rPr>
                <w:t xml:space="preserve">Payload for </w:t>
              </w:r>
              <w:proofErr w:type="spellStart"/>
              <w:r w:rsidRPr="00124329">
                <w:rPr>
                  <w:rFonts w:ascii="Arial" w:hAnsi="Arial" w:cs="Arial"/>
                  <w:color w:val="000000"/>
                  <w:sz w:val="20"/>
                  <w:szCs w:val="20"/>
                  <w:rPrChange w:id="1004" w:author="Ahmad Rafif" w:date="2025-09-08T04:51:00Z" w16du:dateUtc="2025-09-07T21:51:00Z">
                    <w:rPr>
                      <w:rFonts w:ascii="Calibri" w:hAnsi="Calibri" w:cs="Calibri"/>
                      <w:color w:val="000000"/>
                      <w:sz w:val="22"/>
                      <w:szCs w:val="22"/>
                    </w:rPr>
                  </w:rPrChange>
                </w:rPr>
                <w:t>StorePG</w:t>
              </w:r>
              <w:proofErr w:type="spellEnd"/>
              <w:r w:rsidRPr="00124329">
                <w:rPr>
                  <w:rFonts w:ascii="Arial" w:hAnsi="Arial" w:cs="Arial"/>
                  <w:color w:val="000000"/>
                  <w:sz w:val="20"/>
                  <w:szCs w:val="20"/>
                  <w:rPrChange w:id="1005" w:author="Ahmad Rafif" w:date="2025-09-08T04:51:00Z" w16du:dateUtc="2025-09-07T21:51:00Z">
                    <w:rPr>
                      <w:rFonts w:ascii="Calibri" w:hAnsi="Calibri" w:cs="Calibri"/>
                      <w:color w:val="000000"/>
                      <w:sz w:val="22"/>
                      <w:szCs w:val="22"/>
                    </w:rPr>
                  </w:rPrChange>
                </w:rPr>
                <w:t xml:space="preserve"> Json</w:t>
              </w:r>
            </w:ins>
            <w:del w:id="1006" w:author="Mubiyarto Wibisono" w:date="2025-09-05T04:39:00Z" w16du:dateUtc="2025-09-04T21:39:00Z">
              <w:r w:rsidRPr="00EB7A4E" w:rsidDel="000223CB">
                <w:rPr>
                  <w:rFonts w:ascii="Arial" w:hAnsi="Arial" w:cs="Arial"/>
                  <w:color w:val="000000"/>
                  <w:sz w:val="20"/>
                  <w:szCs w:val="20"/>
                </w:rPr>
                <w:delText>Insert to eocms_web_txn_detail</w:delText>
              </w:r>
            </w:del>
          </w:p>
        </w:tc>
        <w:tc>
          <w:tcPr>
            <w:tcW w:w="862" w:type="dxa"/>
            <w:noWrap/>
            <w:vAlign w:val="bottom"/>
            <w:hideMark/>
          </w:tcPr>
          <w:p w14:paraId="0A171697" w14:textId="1D908941" w:rsidR="00422C67" w:rsidRPr="00EB7A4E" w:rsidRDefault="00422C67" w:rsidP="00422C67">
            <w:pPr>
              <w:jc w:val="center"/>
              <w:rPr>
                <w:rFonts w:ascii="Arial" w:hAnsi="Arial" w:cs="Arial"/>
                <w:color w:val="000000"/>
                <w:sz w:val="20"/>
                <w:szCs w:val="20"/>
              </w:rPr>
            </w:pPr>
            <w:ins w:id="1007" w:author="Mubiyarto Wibisono" w:date="2025-09-05T10:55:00Z" w16du:dateUtc="2025-09-05T03:55:00Z">
              <w:r w:rsidRPr="00124329">
                <w:rPr>
                  <w:rFonts w:ascii="Arial" w:hAnsi="Arial" w:cs="Arial"/>
                  <w:color w:val="000000"/>
                  <w:sz w:val="20"/>
                  <w:szCs w:val="20"/>
                  <w:rPrChange w:id="1008" w:author="Ahmad Rafif" w:date="2025-09-08T04:51:00Z" w16du:dateUtc="2025-09-07T21:51:00Z">
                    <w:rPr>
                      <w:rFonts w:ascii="Calibri" w:hAnsi="Calibri" w:cs="Calibri"/>
                      <w:color w:val="000000"/>
                      <w:sz w:val="22"/>
                      <w:szCs w:val="22"/>
                    </w:rPr>
                  </w:rPrChange>
                </w:rPr>
                <w:t>61</w:t>
              </w:r>
            </w:ins>
            <w:del w:id="1009" w:author="Mubiyarto Wibisono" w:date="2025-09-05T04:39:00Z" w16du:dateUtc="2025-09-04T21:39:00Z">
              <w:r w:rsidRPr="00EB7A4E" w:rsidDel="000223CB">
                <w:rPr>
                  <w:rFonts w:ascii="Arial" w:hAnsi="Arial" w:cs="Arial"/>
                  <w:color w:val="000000"/>
                  <w:sz w:val="20"/>
                  <w:szCs w:val="20"/>
                </w:rPr>
                <w:delText>74</w:delText>
              </w:r>
            </w:del>
          </w:p>
        </w:tc>
      </w:tr>
      <w:tr w:rsidR="00422C67" w:rsidRPr="00124329" w14:paraId="491CD9D4" w14:textId="77777777" w:rsidTr="00460E92">
        <w:trPr>
          <w:trHeight w:val="288"/>
        </w:trPr>
        <w:tc>
          <w:tcPr>
            <w:tcW w:w="939" w:type="dxa"/>
            <w:vMerge/>
            <w:vAlign w:val="center"/>
            <w:hideMark/>
          </w:tcPr>
          <w:p w14:paraId="16861B66"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1D5D905" w14:textId="6AC034F7" w:rsidR="00422C67" w:rsidRPr="00EB7A4E" w:rsidRDefault="00422C67" w:rsidP="00422C67">
            <w:pPr>
              <w:rPr>
                <w:rFonts w:ascii="Arial" w:hAnsi="Arial" w:cs="Arial"/>
                <w:color w:val="000000"/>
                <w:sz w:val="20"/>
                <w:szCs w:val="20"/>
              </w:rPr>
            </w:pPr>
            <w:ins w:id="1010" w:author="Mubiyarto Wibisono" w:date="2025-09-05T10:55:00Z" w16du:dateUtc="2025-09-05T03:55:00Z">
              <w:r w:rsidRPr="00124329">
                <w:rPr>
                  <w:rFonts w:ascii="Arial" w:hAnsi="Arial" w:cs="Arial"/>
                  <w:color w:val="000000"/>
                  <w:sz w:val="20"/>
                  <w:szCs w:val="20"/>
                  <w:rPrChange w:id="1011" w:author="Ahmad Rafif" w:date="2025-09-08T04:51:00Z" w16du:dateUtc="2025-09-07T21:51:00Z">
                    <w:rPr>
                      <w:rFonts w:ascii="Calibri" w:hAnsi="Calibri" w:cs="Calibri"/>
                      <w:color w:val="000000"/>
                      <w:sz w:val="22"/>
                      <w:szCs w:val="22"/>
                    </w:rPr>
                  </w:rPrChange>
                </w:rPr>
                <w:t>5.4.2</w:t>
              </w:r>
            </w:ins>
            <w:del w:id="1012" w:author="Mubiyarto Wibisono" w:date="2025-09-05T04:39:00Z" w16du:dateUtc="2025-09-04T21:39:00Z">
              <w:r w:rsidRPr="00EB7A4E" w:rsidDel="000223CB">
                <w:rPr>
                  <w:rFonts w:ascii="Arial" w:hAnsi="Arial" w:cs="Arial"/>
                  <w:color w:val="000000"/>
                  <w:sz w:val="20"/>
                  <w:szCs w:val="20"/>
                </w:rPr>
                <w:delText>5.5.3</w:delText>
              </w:r>
            </w:del>
          </w:p>
        </w:tc>
        <w:tc>
          <w:tcPr>
            <w:tcW w:w="7046" w:type="dxa"/>
            <w:noWrap/>
            <w:vAlign w:val="bottom"/>
            <w:hideMark/>
          </w:tcPr>
          <w:p w14:paraId="73F35ACC" w14:textId="6726E687" w:rsidR="00422C67" w:rsidRPr="00EB7A4E" w:rsidRDefault="00422C67" w:rsidP="00422C67">
            <w:pPr>
              <w:rPr>
                <w:rFonts w:ascii="Arial" w:hAnsi="Arial" w:cs="Arial"/>
                <w:color w:val="000000"/>
                <w:sz w:val="20"/>
                <w:szCs w:val="20"/>
              </w:rPr>
            </w:pPr>
            <w:ins w:id="1013" w:author="Mubiyarto Wibisono" w:date="2025-09-05T10:55:00Z" w16du:dateUtc="2025-09-05T03:55:00Z">
              <w:r w:rsidRPr="00124329">
                <w:rPr>
                  <w:rFonts w:ascii="Arial" w:hAnsi="Arial" w:cs="Arial"/>
                  <w:color w:val="000000"/>
                  <w:sz w:val="20"/>
                  <w:szCs w:val="20"/>
                  <w:rPrChange w:id="1014" w:author="Ahmad Rafif" w:date="2025-09-08T04:51:00Z" w16du:dateUtc="2025-09-07T21:51:00Z">
                    <w:rPr>
                      <w:rFonts w:ascii="Calibri" w:hAnsi="Calibri" w:cs="Calibri"/>
                      <w:color w:val="000000"/>
                      <w:sz w:val="22"/>
                      <w:szCs w:val="22"/>
                    </w:rPr>
                  </w:rPrChange>
                </w:rPr>
                <w:t xml:space="preserve">Insert to </w:t>
              </w:r>
              <w:proofErr w:type="spellStart"/>
              <w:r w:rsidRPr="00124329">
                <w:rPr>
                  <w:rFonts w:ascii="Arial" w:hAnsi="Arial" w:cs="Arial"/>
                  <w:color w:val="000000"/>
                  <w:sz w:val="20"/>
                  <w:szCs w:val="20"/>
                  <w:rPrChange w:id="1015" w:author="Ahmad Rafif" w:date="2025-09-08T04:51:00Z" w16du:dateUtc="2025-09-07T21:51:00Z">
                    <w:rPr>
                      <w:rFonts w:ascii="Calibri" w:hAnsi="Calibri" w:cs="Calibri"/>
                      <w:color w:val="000000"/>
                      <w:sz w:val="22"/>
                      <w:szCs w:val="22"/>
                    </w:rPr>
                  </w:rPrChange>
                </w:rPr>
                <w:t>eocms_web_txn_detail</w:t>
              </w:r>
            </w:ins>
            <w:proofErr w:type="spellEnd"/>
            <w:del w:id="1016" w:author="Mubiyarto Wibisono" w:date="2025-09-05T04:39:00Z" w16du:dateUtc="2025-09-04T21:39:00Z">
              <w:r w:rsidRPr="00EB7A4E" w:rsidDel="000223CB">
                <w:rPr>
                  <w:rFonts w:ascii="Arial" w:hAnsi="Arial" w:cs="Arial"/>
                  <w:color w:val="000000"/>
                  <w:sz w:val="20"/>
                  <w:szCs w:val="20"/>
                </w:rPr>
                <w:delText>Patch eocms_web_txn_detail</w:delText>
              </w:r>
            </w:del>
          </w:p>
        </w:tc>
        <w:tc>
          <w:tcPr>
            <w:tcW w:w="862" w:type="dxa"/>
            <w:noWrap/>
            <w:vAlign w:val="bottom"/>
            <w:hideMark/>
          </w:tcPr>
          <w:p w14:paraId="59EF36F9" w14:textId="309751D9" w:rsidR="00422C67" w:rsidRPr="00EB7A4E" w:rsidRDefault="00422C67" w:rsidP="00422C67">
            <w:pPr>
              <w:jc w:val="center"/>
              <w:rPr>
                <w:rFonts w:ascii="Arial" w:hAnsi="Arial" w:cs="Arial"/>
                <w:color w:val="000000"/>
                <w:sz w:val="20"/>
                <w:szCs w:val="20"/>
              </w:rPr>
            </w:pPr>
            <w:ins w:id="1017" w:author="Mubiyarto Wibisono" w:date="2025-09-05T10:55:00Z" w16du:dateUtc="2025-09-05T03:55:00Z">
              <w:r w:rsidRPr="00124329">
                <w:rPr>
                  <w:rFonts w:ascii="Arial" w:hAnsi="Arial" w:cs="Arial"/>
                  <w:color w:val="000000"/>
                  <w:sz w:val="20"/>
                  <w:szCs w:val="20"/>
                  <w:rPrChange w:id="1018" w:author="Ahmad Rafif" w:date="2025-09-08T04:51:00Z" w16du:dateUtc="2025-09-07T21:51:00Z">
                    <w:rPr>
                      <w:rFonts w:ascii="Calibri" w:hAnsi="Calibri" w:cs="Calibri"/>
                      <w:color w:val="000000"/>
                      <w:sz w:val="22"/>
                      <w:szCs w:val="22"/>
                    </w:rPr>
                  </w:rPrChange>
                </w:rPr>
                <w:t>61</w:t>
              </w:r>
            </w:ins>
            <w:del w:id="1019" w:author="Mubiyarto Wibisono" w:date="2025-09-05T04:39:00Z" w16du:dateUtc="2025-09-04T21:39:00Z">
              <w:r w:rsidRPr="00EB7A4E" w:rsidDel="000223CB">
                <w:rPr>
                  <w:rFonts w:ascii="Arial" w:hAnsi="Arial" w:cs="Arial"/>
                  <w:color w:val="000000"/>
                  <w:sz w:val="20"/>
                  <w:szCs w:val="20"/>
                </w:rPr>
                <w:delText>75</w:delText>
              </w:r>
            </w:del>
          </w:p>
        </w:tc>
      </w:tr>
      <w:tr w:rsidR="00422C67" w:rsidRPr="00124329" w14:paraId="3B80C55D" w14:textId="77777777" w:rsidTr="00460E92">
        <w:trPr>
          <w:trHeight w:val="288"/>
        </w:trPr>
        <w:tc>
          <w:tcPr>
            <w:tcW w:w="939" w:type="dxa"/>
            <w:vMerge/>
            <w:vAlign w:val="center"/>
            <w:hideMark/>
          </w:tcPr>
          <w:p w14:paraId="72DD7F0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65EB6F6" w14:textId="03DAEF88" w:rsidR="00422C67" w:rsidRPr="00EB7A4E" w:rsidRDefault="00422C67" w:rsidP="00422C67">
            <w:pPr>
              <w:rPr>
                <w:rFonts w:ascii="Arial" w:hAnsi="Arial" w:cs="Arial"/>
                <w:color w:val="000000"/>
                <w:sz w:val="20"/>
                <w:szCs w:val="20"/>
              </w:rPr>
            </w:pPr>
            <w:ins w:id="1020" w:author="Mubiyarto Wibisono" w:date="2025-09-05T10:55:00Z" w16du:dateUtc="2025-09-05T03:55:00Z">
              <w:r w:rsidRPr="00124329">
                <w:rPr>
                  <w:rFonts w:ascii="Arial" w:hAnsi="Arial" w:cs="Arial"/>
                  <w:color w:val="000000"/>
                  <w:sz w:val="20"/>
                  <w:szCs w:val="20"/>
                  <w:rPrChange w:id="1021" w:author="Ahmad Rafif" w:date="2025-09-08T04:51:00Z" w16du:dateUtc="2025-09-07T21:51:00Z">
                    <w:rPr>
                      <w:rFonts w:ascii="Calibri" w:hAnsi="Calibri" w:cs="Calibri"/>
                      <w:color w:val="000000"/>
                      <w:sz w:val="22"/>
                      <w:szCs w:val="22"/>
                    </w:rPr>
                  </w:rPrChange>
                </w:rPr>
                <w:t>5.4.3</w:t>
              </w:r>
            </w:ins>
            <w:del w:id="1022" w:author="Mubiyarto Wibisono" w:date="2025-09-05T04:39:00Z" w16du:dateUtc="2025-09-04T21:39:00Z">
              <w:r w:rsidRPr="00EB7A4E" w:rsidDel="000223CB">
                <w:rPr>
                  <w:rFonts w:ascii="Arial" w:hAnsi="Arial" w:cs="Arial"/>
                  <w:color w:val="000000"/>
                  <w:sz w:val="20"/>
                  <w:szCs w:val="20"/>
                </w:rPr>
                <w:delText>5.6</w:delText>
              </w:r>
            </w:del>
          </w:p>
        </w:tc>
        <w:tc>
          <w:tcPr>
            <w:tcW w:w="7046" w:type="dxa"/>
            <w:noWrap/>
            <w:vAlign w:val="bottom"/>
            <w:hideMark/>
          </w:tcPr>
          <w:p w14:paraId="6A9DD49B" w14:textId="578111EC" w:rsidR="00422C67" w:rsidRPr="00EB7A4E" w:rsidRDefault="00422C67" w:rsidP="00422C67">
            <w:pPr>
              <w:rPr>
                <w:rFonts w:ascii="Arial" w:hAnsi="Arial" w:cs="Arial"/>
                <w:color w:val="000000"/>
                <w:sz w:val="20"/>
                <w:szCs w:val="20"/>
              </w:rPr>
            </w:pPr>
            <w:ins w:id="1023" w:author="Mubiyarto Wibisono" w:date="2025-09-05T10:55:00Z" w16du:dateUtc="2025-09-05T03:55:00Z">
              <w:r w:rsidRPr="00124329">
                <w:rPr>
                  <w:rFonts w:ascii="Arial" w:hAnsi="Arial" w:cs="Arial"/>
                  <w:color w:val="000000"/>
                  <w:sz w:val="20"/>
                  <w:szCs w:val="20"/>
                  <w:rPrChange w:id="1024" w:author="Ahmad Rafif" w:date="2025-09-08T04:51:00Z" w16du:dateUtc="2025-09-07T21:51:00Z">
                    <w:rPr>
                      <w:rFonts w:ascii="Calibri" w:hAnsi="Calibri" w:cs="Calibri"/>
                      <w:color w:val="000000"/>
                      <w:sz w:val="22"/>
                      <w:szCs w:val="22"/>
                    </w:rPr>
                  </w:rPrChange>
                </w:rPr>
                <w:t xml:space="preserve">Patch </w:t>
              </w:r>
              <w:proofErr w:type="spellStart"/>
              <w:r w:rsidRPr="00124329">
                <w:rPr>
                  <w:rFonts w:ascii="Arial" w:hAnsi="Arial" w:cs="Arial"/>
                  <w:color w:val="000000"/>
                  <w:sz w:val="20"/>
                  <w:szCs w:val="20"/>
                  <w:rPrChange w:id="1025" w:author="Ahmad Rafif" w:date="2025-09-08T04:51:00Z" w16du:dateUtc="2025-09-07T21:51:00Z">
                    <w:rPr>
                      <w:rFonts w:ascii="Calibri" w:hAnsi="Calibri" w:cs="Calibri"/>
                      <w:color w:val="000000"/>
                      <w:sz w:val="22"/>
                      <w:szCs w:val="22"/>
                    </w:rPr>
                  </w:rPrChange>
                </w:rPr>
                <w:t>eocms_web_txn_detail</w:t>
              </w:r>
            </w:ins>
            <w:proofErr w:type="spellEnd"/>
            <w:del w:id="1026" w:author="Mubiyarto Wibisono" w:date="2025-09-05T04:39:00Z" w16du:dateUtc="2025-09-04T21:39:00Z">
              <w:r w:rsidRPr="00EB7A4E" w:rsidDel="000223CB">
                <w:rPr>
                  <w:rFonts w:ascii="Arial" w:hAnsi="Arial" w:cs="Arial"/>
                  <w:color w:val="000000"/>
                  <w:sz w:val="20"/>
                  <w:szCs w:val="20"/>
                </w:rPr>
                <w:delText>Success Outcome</w:delText>
              </w:r>
            </w:del>
          </w:p>
        </w:tc>
        <w:tc>
          <w:tcPr>
            <w:tcW w:w="862" w:type="dxa"/>
            <w:noWrap/>
            <w:vAlign w:val="bottom"/>
            <w:hideMark/>
          </w:tcPr>
          <w:p w14:paraId="43F224F6" w14:textId="51F34A2F" w:rsidR="00422C67" w:rsidRPr="00EB7A4E" w:rsidRDefault="00422C67" w:rsidP="00422C67">
            <w:pPr>
              <w:jc w:val="center"/>
              <w:rPr>
                <w:rFonts w:ascii="Arial" w:hAnsi="Arial" w:cs="Arial"/>
                <w:color w:val="000000"/>
                <w:sz w:val="20"/>
                <w:szCs w:val="20"/>
              </w:rPr>
            </w:pPr>
            <w:ins w:id="1027" w:author="Mubiyarto Wibisono" w:date="2025-09-05T10:55:00Z" w16du:dateUtc="2025-09-05T03:55:00Z">
              <w:r w:rsidRPr="00124329">
                <w:rPr>
                  <w:rFonts w:ascii="Arial" w:hAnsi="Arial" w:cs="Arial"/>
                  <w:color w:val="000000"/>
                  <w:sz w:val="20"/>
                  <w:szCs w:val="20"/>
                  <w:rPrChange w:id="1028" w:author="Ahmad Rafif" w:date="2025-09-08T04:51:00Z" w16du:dateUtc="2025-09-07T21:51:00Z">
                    <w:rPr>
                      <w:rFonts w:ascii="Calibri" w:hAnsi="Calibri" w:cs="Calibri"/>
                      <w:color w:val="000000"/>
                      <w:sz w:val="22"/>
                      <w:szCs w:val="22"/>
                    </w:rPr>
                  </w:rPrChange>
                </w:rPr>
                <w:t>62</w:t>
              </w:r>
            </w:ins>
            <w:del w:id="1029" w:author="Mubiyarto Wibisono" w:date="2025-09-05T04:39:00Z" w16du:dateUtc="2025-09-04T21:39:00Z">
              <w:r w:rsidRPr="00EB7A4E" w:rsidDel="000223CB">
                <w:rPr>
                  <w:rFonts w:ascii="Arial" w:hAnsi="Arial" w:cs="Arial"/>
                  <w:color w:val="000000"/>
                  <w:sz w:val="20"/>
                  <w:szCs w:val="20"/>
                </w:rPr>
                <w:delText>75</w:delText>
              </w:r>
            </w:del>
          </w:p>
        </w:tc>
      </w:tr>
      <w:tr w:rsidR="00422C67" w:rsidRPr="00124329" w14:paraId="0CB09E5F" w14:textId="77777777" w:rsidTr="00460E92">
        <w:trPr>
          <w:trHeight w:val="288"/>
        </w:trPr>
        <w:tc>
          <w:tcPr>
            <w:tcW w:w="939" w:type="dxa"/>
            <w:vMerge/>
            <w:vAlign w:val="center"/>
            <w:hideMark/>
          </w:tcPr>
          <w:p w14:paraId="56204C03"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010F704" w14:textId="10141A41" w:rsidR="00422C67" w:rsidRPr="00EB7A4E" w:rsidRDefault="00422C67" w:rsidP="00422C67">
            <w:pPr>
              <w:rPr>
                <w:rFonts w:ascii="Arial" w:hAnsi="Arial" w:cs="Arial"/>
                <w:color w:val="000000"/>
                <w:sz w:val="20"/>
                <w:szCs w:val="20"/>
              </w:rPr>
            </w:pPr>
            <w:ins w:id="1030" w:author="Mubiyarto Wibisono" w:date="2025-09-05T10:55:00Z" w16du:dateUtc="2025-09-05T03:55:00Z">
              <w:r w:rsidRPr="00124329">
                <w:rPr>
                  <w:rFonts w:ascii="Arial" w:hAnsi="Arial" w:cs="Arial"/>
                  <w:color w:val="000000"/>
                  <w:sz w:val="20"/>
                  <w:szCs w:val="20"/>
                  <w:rPrChange w:id="1031" w:author="Ahmad Rafif" w:date="2025-09-08T04:51:00Z" w16du:dateUtc="2025-09-07T21:51:00Z">
                    <w:rPr>
                      <w:rFonts w:ascii="Calibri" w:hAnsi="Calibri" w:cs="Calibri"/>
                      <w:color w:val="000000"/>
                      <w:sz w:val="22"/>
                      <w:szCs w:val="22"/>
                    </w:rPr>
                  </w:rPrChange>
                </w:rPr>
                <w:t>5.5</w:t>
              </w:r>
            </w:ins>
            <w:del w:id="1032" w:author="Mubiyarto Wibisono" w:date="2025-09-05T04:39:00Z" w16du:dateUtc="2025-09-04T21:39:00Z">
              <w:r w:rsidRPr="00EB7A4E" w:rsidDel="000223CB">
                <w:rPr>
                  <w:rFonts w:ascii="Arial" w:hAnsi="Arial" w:cs="Arial"/>
                  <w:color w:val="000000"/>
                  <w:sz w:val="20"/>
                  <w:szCs w:val="20"/>
                </w:rPr>
                <w:delText>5.7</w:delText>
              </w:r>
            </w:del>
          </w:p>
        </w:tc>
        <w:tc>
          <w:tcPr>
            <w:tcW w:w="7046" w:type="dxa"/>
            <w:noWrap/>
            <w:vAlign w:val="bottom"/>
            <w:hideMark/>
          </w:tcPr>
          <w:p w14:paraId="15E12BD3" w14:textId="239BBF2B" w:rsidR="00422C67" w:rsidRPr="00EB7A4E" w:rsidRDefault="00422C67" w:rsidP="00422C67">
            <w:pPr>
              <w:rPr>
                <w:rFonts w:ascii="Arial" w:hAnsi="Arial" w:cs="Arial"/>
                <w:color w:val="000000"/>
                <w:sz w:val="20"/>
                <w:szCs w:val="20"/>
              </w:rPr>
            </w:pPr>
            <w:ins w:id="1033" w:author="Mubiyarto Wibisono" w:date="2025-09-05T10:55:00Z" w16du:dateUtc="2025-09-05T03:55:00Z">
              <w:r w:rsidRPr="00124329">
                <w:rPr>
                  <w:rFonts w:ascii="Arial" w:hAnsi="Arial" w:cs="Arial"/>
                  <w:color w:val="000000"/>
                  <w:sz w:val="20"/>
                  <w:szCs w:val="20"/>
                  <w:rPrChange w:id="1034" w:author="Ahmad Rafif" w:date="2025-09-08T04:51:00Z" w16du:dateUtc="2025-09-07T21:51:00Z">
                    <w:rPr>
                      <w:rFonts w:ascii="Calibri" w:hAnsi="Calibri" w:cs="Calibri"/>
                      <w:color w:val="000000"/>
                      <w:sz w:val="22"/>
                      <w:szCs w:val="22"/>
                    </w:rPr>
                  </w:rPrChange>
                </w:rPr>
                <w:t>Success Outcome</w:t>
              </w:r>
            </w:ins>
            <w:del w:id="1035" w:author="Mubiyarto Wibisono" w:date="2025-09-05T04:39:00Z" w16du:dateUtc="2025-09-04T21:39:00Z">
              <w:r w:rsidRPr="00EB7A4E" w:rsidDel="000223CB">
                <w:rPr>
                  <w:rFonts w:ascii="Arial" w:hAnsi="Arial" w:cs="Arial"/>
                  <w:color w:val="000000"/>
                  <w:sz w:val="20"/>
                  <w:szCs w:val="20"/>
                </w:rPr>
                <w:delText>Error Handling</w:delText>
              </w:r>
            </w:del>
          </w:p>
        </w:tc>
        <w:tc>
          <w:tcPr>
            <w:tcW w:w="862" w:type="dxa"/>
            <w:noWrap/>
            <w:vAlign w:val="bottom"/>
            <w:hideMark/>
          </w:tcPr>
          <w:p w14:paraId="7A5AE92F" w14:textId="3D475C4D" w:rsidR="00422C67" w:rsidRPr="00EB7A4E" w:rsidRDefault="00422C67" w:rsidP="00422C67">
            <w:pPr>
              <w:jc w:val="center"/>
              <w:rPr>
                <w:rFonts w:ascii="Arial" w:hAnsi="Arial" w:cs="Arial"/>
                <w:color w:val="000000"/>
                <w:sz w:val="20"/>
                <w:szCs w:val="20"/>
              </w:rPr>
            </w:pPr>
            <w:ins w:id="1036" w:author="Mubiyarto Wibisono" w:date="2025-09-05T10:55:00Z" w16du:dateUtc="2025-09-05T03:55:00Z">
              <w:r w:rsidRPr="00124329">
                <w:rPr>
                  <w:rFonts w:ascii="Arial" w:hAnsi="Arial" w:cs="Arial"/>
                  <w:color w:val="000000"/>
                  <w:sz w:val="20"/>
                  <w:szCs w:val="20"/>
                  <w:rPrChange w:id="1037" w:author="Ahmad Rafif" w:date="2025-09-08T04:51:00Z" w16du:dateUtc="2025-09-07T21:51:00Z">
                    <w:rPr>
                      <w:rFonts w:ascii="Calibri" w:hAnsi="Calibri" w:cs="Calibri"/>
                      <w:color w:val="000000"/>
                      <w:sz w:val="22"/>
                      <w:szCs w:val="22"/>
                    </w:rPr>
                  </w:rPrChange>
                </w:rPr>
                <w:t>62</w:t>
              </w:r>
            </w:ins>
            <w:del w:id="1038" w:author="Mubiyarto Wibisono" w:date="2025-09-05T04:39:00Z" w16du:dateUtc="2025-09-04T21:39:00Z">
              <w:r w:rsidRPr="00EB7A4E" w:rsidDel="000223CB">
                <w:rPr>
                  <w:rFonts w:ascii="Arial" w:hAnsi="Arial" w:cs="Arial"/>
                  <w:color w:val="000000"/>
                  <w:sz w:val="20"/>
                  <w:szCs w:val="20"/>
                </w:rPr>
                <w:delText>75</w:delText>
              </w:r>
            </w:del>
          </w:p>
        </w:tc>
      </w:tr>
      <w:tr w:rsidR="00422C67" w:rsidRPr="00124329" w14:paraId="298081DD" w14:textId="77777777" w:rsidTr="00AF6651">
        <w:trPr>
          <w:trHeight w:val="288"/>
          <w:ins w:id="1039" w:author="Mubiyarto Wibisono" w:date="2025-09-05T04:39:00Z"/>
        </w:trPr>
        <w:tc>
          <w:tcPr>
            <w:tcW w:w="939" w:type="dxa"/>
            <w:vMerge/>
            <w:vAlign w:val="center"/>
          </w:tcPr>
          <w:p w14:paraId="64F49CC0" w14:textId="77777777" w:rsidR="00422C67" w:rsidRPr="00EB7A4E" w:rsidRDefault="00422C67" w:rsidP="00422C67">
            <w:pPr>
              <w:jc w:val="center"/>
              <w:rPr>
                <w:ins w:id="1040" w:author="Mubiyarto Wibisono" w:date="2025-09-05T04:39:00Z" w16du:dateUtc="2025-09-04T21:39:00Z"/>
                <w:rFonts w:ascii="Arial" w:hAnsi="Arial" w:cs="Arial"/>
                <w:color w:val="000000"/>
                <w:sz w:val="20"/>
                <w:szCs w:val="20"/>
              </w:rPr>
            </w:pPr>
          </w:p>
        </w:tc>
        <w:tc>
          <w:tcPr>
            <w:tcW w:w="1441" w:type="dxa"/>
            <w:noWrap/>
            <w:vAlign w:val="bottom"/>
          </w:tcPr>
          <w:p w14:paraId="172E5EEC" w14:textId="03B858B3" w:rsidR="00422C67" w:rsidRPr="00EB7A4E" w:rsidRDefault="00422C67" w:rsidP="00422C67">
            <w:pPr>
              <w:rPr>
                <w:ins w:id="1041" w:author="Mubiyarto Wibisono" w:date="2025-09-05T04:39:00Z" w16du:dateUtc="2025-09-04T21:39:00Z"/>
                <w:rFonts w:ascii="Arial" w:hAnsi="Arial" w:cs="Arial"/>
                <w:color w:val="000000"/>
                <w:sz w:val="20"/>
                <w:szCs w:val="20"/>
              </w:rPr>
            </w:pPr>
            <w:ins w:id="1042" w:author="Mubiyarto Wibisono" w:date="2025-09-05T10:55:00Z" w16du:dateUtc="2025-09-05T03:55:00Z">
              <w:r w:rsidRPr="00124329">
                <w:rPr>
                  <w:rFonts w:ascii="Arial" w:hAnsi="Arial" w:cs="Arial"/>
                  <w:color w:val="000000"/>
                  <w:sz w:val="20"/>
                  <w:szCs w:val="20"/>
                  <w:rPrChange w:id="1043" w:author="Ahmad Rafif" w:date="2025-09-08T04:51:00Z" w16du:dateUtc="2025-09-07T21:51:00Z">
                    <w:rPr>
                      <w:rFonts w:ascii="Calibri" w:hAnsi="Calibri" w:cs="Calibri"/>
                      <w:color w:val="000000"/>
                      <w:sz w:val="22"/>
                      <w:szCs w:val="22"/>
                    </w:rPr>
                  </w:rPrChange>
                </w:rPr>
                <w:t>5.6</w:t>
              </w:r>
            </w:ins>
          </w:p>
        </w:tc>
        <w:tc>
          <w:tcPr>
            <w:tcW w:w="7046" w:type="dxa"/>
            <w:noWrap/>
            <w:vAlign w:val="bottom"/>
          </w:tcPr>
          <w:p w14:paraId="68FC5029" w14:textId="0598CF92" w:rsidR="00422C67" w:rsidRPr="00EB7A4E" w:rsidRDefault="00422C67" w:rsidP="00422C67">
            <w:pPr>
              <w:rPr>
                <w:ins w:id="1044" w:author="Mubiyarto Wibisono" w:date="2025-09-05T04:39:00Z" w16du:dateUtc="2025-09-04T21:39:00Z"/>
                <w:rFonts w:ascii="Arial" w:hAnsi="Arial" w:cs="Arial"/>
                <w:color w:val="000000"/>
                <w:sz w:val="20"/>
                <w:szCs w:val="20"/>
              </w:rPr>
            </w:pPr>
            <w:ins w:id="1045" w:author="Mubiyarto Wibisono" w:date="2025-09-05T10:55:00Z" w16du:dateUtc="2025-09-05T03:55:00Z">
              <w:r w:rsidRPr="00124329">
                <w:rPr>
                  <w:rFonts w:ascii="Arial" w:hAnsi="Arial" w:cs="Arial"/>
                  <w:color w:val="000000"/>
                  <w:sz w:val="20"/>
                  <w:szCs w:val="20"/>
                  <w:rPrChange w:id="1046"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329C193A" w14:textId="3F08A98A" w:rsidR="00422C67" w:rsidRPr="00EB7A4E" w:rsidRDefault="00422C67" w:rsidP="00422C67">
            <w:pPr>
              <w:jc w:val="center"/>
              <w:rPr>
                <w:ins w:id="1047" w:author="Mubiyarto Wibisono" w:date="2025-09-05T04:39:00Z" w16du:dateUtc="2025-09-04T21:39:00Z"/>
                <w:rFonts w:ascii="Arial" w:hAnsi="Arial" w:cs="Arial"/>
                <w:color w:val="000000"/>
                <w:sz w:val="20"/>
                <w:szCs w:val="20"/>
              </w:rPr>
            </w:pPr>
            <w:ins w:id="1048" w:author="Mubiyarto Wibisono" w:date="2025-09-05T10:55:00Z" w16du:dateUtc="2025-09-05T03:55:00Z">
              <w:r w:rsidRPr="00124329">
                <w:rPr>
                  <w:rFonts w:ascii="Arial" w:hAnsi="Arial" w:cs="Arial"/>
                  <w:color w:val="000000"/>
                  <w:sz w:val="20"/>
                  <w:szCs w:val="20"/>
                  <w:rPrChange w:id="1049" w:author="Ahmad Rafif" w:date="2025-09-08T04:51:00Z" w16du:dateUtc="2025-09-07T21:51:00Z">
                    <w:rPr>
                      <w:rFonts w:ascii="Calibri" w:hAnsi="Calibri" w:cs="Calibri"/>
                      <w:color w:val="000000"/>
                      <w:sz w:val="22"/>
                      <w:szCs w:val="22"/>
                    </w:rPr>
                  </w:rPrChange>
                </w:rPr>
                <w:t>62</w:t>
              </w:r>
            </w:ins>
          </w:p>
        </w:tc>
      </w:tr>
      <w:tr w:rsidR="004C601F" w:rsidRPr="00124329" w14:paraId="37BD7837" w14:textId="77777777" w:rsidTr="00225FFF">
        <w:trPr>
          <w:trHeight w:val="288"/>
        </w:trPr>
        <w:tc>
          <w:tcPr>
            <w:tcW w:w="939" w:type="dxa"/>
            <w:vMerge w:val="restart"/>
            <w:noWrap/>
            <w:vAlign w:val="center"/>
            <w:hideMark/>
          </w:tcPr>
          <w:p w14:paraId="6EB8645F" w14:textId="77777777"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6</w:t>
            </w:r>
          </w:p>
        </w:tc>
        <w:tc>
          <w:tcPr>
            <w:tcW w:w="8487" w:type="dxa"/>
            <w:gridSpan w:val="2"/>
            <w:noWrap/>
            <w:hideMark/>
          </w:tcPr>
          <w:p w14:paraId="32EF83C1" w14:textId="77777777" w:rsidR="004C601F" w:rsidRPr="00EB7A4E" w:rsidRDefault="004C601F" w:rsidP="00686954">
            <w:pPr>
              <w:rPr>
                <w:rFonts w:ascii="Arial" w:hAnsi="Arial" w:cs="Arial"/>
                <w:color w:val="000000"/>
                <w:sz w:val="20"/>
                <w:szCs w:val="20"/>
              </w:rPr>
            </w:pPr>
            <w:r w:rsidRPr="00EB7A4E">
              <w:rPr>
                <w:rFonts w:ascii="Arial" w:hAnsi="Arial" w:cs="Arial"/>
                <w:color w:val="000000"/>
                <w:sz w:val="20"/>
                <w:szCs w:val="20"/>
              </w:rPr>
              <w:t>Transaction Success and Failure Handling</w:t>
            </w:r>
          </w:p>
        </w:tc>
        <w:tc>
          <w:tcPr>
            <w:tcW w:w="862" w:type="dxa"/>
            <w:noWrap/>
            <w:hideMark/>
          </w:tcPr>
          <w:p w14:paraId="299E44AD" w14:textId="1E364D08" w:rsidR="004C601F" w:rsidRPr="00EB7A4E" w:rsidRDefault="0017039B" w:rsidP="00686954">
            <w:pPr>
              <w:jc w:val="center"/>
              <w:rPr>
                <w:rFonts w:ascii="Arial" w:hAnsi="Arial" w:cs="Arial"/>
                <w:color w:val="000000"/>
                <w:sz w:val="20"/>
                <w:szCs w:val="20"/>
              </w:rPr>
            </w:pPr>
            <w:ins w:id="1050" w:author="Mubiyarto Wibisono" w:date="2025-09-05T09:33:00Z" w16du:dateUtc="2025-09-05T02:33:00Z">
              <w:r w:rsidRPr="00EB7A4E">
                <w:rPr>
                  <w:rFonts w:ascii="Arial" w:hAnsi="Arial" w:cs="Arial"/>
                  <w:color w:val="000000"/>
                  <w:sz w:val="20"/>
                  <w:szCs w:val="20"/>
                </w:rPr>
                <w:t>6</w:t>
              </w:r>
            </w:ins>
            <w:ins w:id="1051" w:author="Mubiyarto Wibisono" w:date="2025-09-05T10:55:00Z" w16du:dateUtc="2025-09-05T03:55:00Z">
              <w:r w:rsidR="00422C67" w:rsidRPr="00EB7A4E">
                <w:rPr>
                  <w:rFonts w:ascii="Arial" w:hAnsi="Arial" w:cs="Arial"/>
                  <w:color w:val="000000"/>
                  <w:sz w:val="20"/>
                  <w:szCs w:val="20"/>
                </w:rPr>
                <w:t>4</w:t>
              </w:r>
            </w:ins>
            <w:del w:id="1052" w:author="Mubiyarto Wibisono" w:date="2025-09-05T09:33:00Z" w16du:dateUtc="2025-09-05T02:33:00Z">
              <w:r w:rsidR="004C601F" w:rsidRPr="00EB7A4E" w:rsidDel="0017039B">
                <w:rPr>
                  <w:rFonts w:ascii="Arial" w:hAnsi="Arial" w:cs="Arial"/>
                  <w:color w:val="000000"/>
                  <w:sz w:val="20"/>
                  <w:szCs w:val="20"/>
                </w:rPr>
                <w:delText>76</w:delText>
              </w:r>
            </w:del>
          </w:p>
        </w:tc>
      </w:tr>
      <w:tr w:rsidR="00422C67" w:rsidRPr="00124329" w14:paraId="5C512A07" w14:textId="77777777" w:rsidTr="00225FFF">
        <w:trPr>
          <w:trHeight w:val="288"/>
        </w:trPr>
        <w:tc>
          <w:tcPr>
            <w:tcW w:w="939" w:type="dxa"/>
            <w:vMerge/>
            <w:vAlign w:val="center"/>
            <w:hideMark/>
          </w:tcPr>
          <w:p w14:paraId="7AB9A7E0"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F6A2AAB" w14:textId="0CEF4FBA" w:rsidR="00422C67" w:rsidRPr="00EB7A4E" w:rsidRDefault="00422C67" w:rsidP="00422C67">
            <w:pPr>
              <w:rPr>
                <w:rFonts w:ascii="Arial" w:hAnsi="Arial" w:cs="Arial"/>
                <w:color w:val="000000"/>
                <w:sz w:val="20"/>
                <w:szCs w:val="20"/>
              </w:rPr>
            </w:pPr>
            <w:ins w:id="1053" w:author="Mubiyarto Wibisono" w:date="2025-09-05T10:56:00Z" w16du:dateUtc="2025-09-05T03:56:00Z">
              <w:r w:rsidRPr="00124329">
                <w:rPr>
                  <w:rFonts w:ascii="Arial" w:hAnsi="Arial" w:cs="Arial"/>
                  <w:color w:val="000000"/>
                  <w:sz w:val="20"/>
                  <w:szCs w:val="20"/>
                  <w:rPrChange w:id="1054" w:author="Ahmad Rafif" w:date="2025-09-08T04:51:00Z" w16du:dateUtc="2025-09-07T21:51:00Z">
                    <w:rPr>
                      <w:rFonts w:ascii="Calibri" w:hAnsi="Calibri" w:cs="Calibri"/>
                      <w:color w:val="000000"/>
                      <w:sz w:val="22"/>
                      <w:szCs w:val="22"/>
                    </w:rPr>
                  </w:rPrChange>
                </w:rPr>
                <w:t>6.1</w:t>
              </w:r>
            </w:ins>
            <w:del w:id="1055" w:author="Mubiyarto Wibisono" w:date="2025-09-05T04:39:00Z" w16du:dateUtc="2025-09-04T21:39:00Z">
              <w:r w:rsidRPr="00EB7A4E" w:rsidDel="00121C08">
                <w:rPr>
                  <w:rFonts w:ascii="Arial" w:hAnsi="Arial" w:cs="Arial"/>
                  <w:color w:val="000000"/>
                  <w:sz w:val="20"/>
                  <w:szCs w:val="20"/>
                </w:rPr>
                <w:delText>6.1</w:delText>
              </w:r>
            </w:del>
          </w:p>
        </w:tc>
        <w:tc>
          <w:tcPr>
            <w:tcW w:w="7046" w:type="dxa"/>
            <w:noWrap/>
            <w:vAlign w:val="bottom"/>
            <w:hideMark/>
          </w:tcPr>
          <w:p w14:paraId="66F3CA58" w14:textId="46FB1354" w:rsidR="00422C67" w:rsidRPr="00EB7A4E" w:rsidRDefault="00422C67" w:rsidP="00422C67">
            <w:pPr>
              <w:rPr>
                <w:rFonts w:ascii="Arial" w:hAnsi="Arial" w:cs="Arial"/>
                <w:color w:val="000000"/>
                <w:sz w:val="20"/>
                <w:szCs w:val="20"/>
              </w:rPr>
            </w:pPr>
            <w:ins w:id="1056" w:author="Mubiyarto Wibisono" w:date="2025-09-05T10:56:00Z" w16du:dateUtc="2025-09-05T03:56:00Z">
              <w:r w:rsidRPr="00124329">
                <w:rPr>
                  <w:rFonts w:ascii="Arial" w:hAnsi="Arial" w:cs="Arial"/>
                  <w:color w:val="000000"/>
                  <w:sz w:val="20"/>
                  <w:szCs w:val="20"/>
                  <w:rPrChange w:id="1057" w:author="Ahmad Rafif" w:date="2025-09-08T04:51:00Z" w16du:dateUtc="2025-09-07T21:51:00Z">
                    <w:rPr>
                      <w:rFonts w:ascii="Calibri" w:hAnsi="Calibri" w:cs="Calibri"/>
                      <w:color w:val="000000"/>
                      <w:sz w:val="22"/>
                      <w:szCs w:val="22"/>
                    </w:rPr>
                  </w:rPrChange>
                </w:rPr>
                <w:t>Use Case</w:t>
              </w:r>
            </w:ins>
            <w:del w:id="1058" w:author="Mubiyarto Wibisono" w:date="2025-09-05T04:39:00Z" w16du:dateUtc="2025-09-04T21:39:00Z">
              <w:r w:rsidRPr="00EB7A4E" w:rsidDel="00121C08">
                <w:rPr>
                  <w:rFonts w:ascii="Arial" w:hAnsi="Arial" w:cs="Arial"/>
                  <w:color w:val="000000"/>
                  <w:sz w:val="20"/>
                  <w:szCs w:val="20"/>
                </w:rPr>
                <w:delText>Use Case</w:delText>
              </w:r>
            </w:del>
          </w:p>
        </w:tc>
        <w:tc>
          <w:tcPr>
            <w:tcW w:w="862" w:type="dxa"/>
            <w:noWrap/>
            <w:vAlign w:val="bottom"/>
            <w:hideMark/>
          </w:tcPr>
          <w:p w14:paraId="31A68536" w14:textId="01D5D091" w:rsidR="00422C67" w:rsidRPr="00EB7A4E" w:rsidRDefault="00422C67" w:rsidP="00422C67">
            <w:pPr>
              <w:jc w:val="center"/>
              <w:rPr>
                <w:rFonts w:ascii="Arial" w:hAnsi="Arial" w:cs="Arial"/>
                <w:color w:val="000000"/>
                <w:sz w:val="20"/>
                <w:szCs w:val="20"/>
              </w:rPr>
            </w:pPr>
            <w:ins w:id="1059" w:author="Mubiyarto Wibisono" w:date="2025-09-05T10:56:00Z" w16du:dateUtc="2025-09-05T03:56:00Z">
              <w:r w:rsidRPr="00124329">
                <w:rPr>
                  <w:rFonts w:ascii="Arial" w:hAnsi="Arial" w:cs="Arial"/>
                  <w:color w:val="000000"/>
                  <w:sz w:val="20"/>
                  <w:szCs w:val="20"/>
                  <w:rPrChange w:id="1060" w:author="Ahmad Rafif" w:date="2025-09-08T04:51:00Z" w16du:dateUtc="2025-09-07T21:51:00Z">
                    <w:rPr>
                      <w:rFonts w:ascii="Calibri" w:hAnsi="Calibri" w:cs="Calibri"/>
                      <w:color w:val="000000"/>
                      <w:sz w:val="22"/>
                      <w:szCs w:val="22"/>
                    </w:rPr>
                  </w:rPrChange>
                </w:rPr>
                <w:t>65</w:t>
              </w:r>
            </w:ins>
            <w:del w:id="1061" w:author="Mubiyarto Wibisono" w:date="2025-09-05T04:39:00Z" w16du:dateUtc="2025-09-04T21:39:00Z">
              <w:r w:rsidRPr="00EB7A4E" w:rsidDel="00121C08">
                <w:rPr>
                  <w:rFonts w:ascii="Arial" w:hAnsi="Arial" w:cs="Arial"/>
                  <w:color w:val="000000"/>
                  <w:sz w:val="20"/>
                  <w:szCs w:val="20"/>
                </w:rPr>
                <w:delText>77</w:delText>
              </w:r>
            </w:del>
          </w:p>
        </w:tc>
      </w:tr>
      <w:tr w:rsidR="00422C67" w:rsidRPr="00124329" w14:paraId="2FB133D3" w14:textId="77777777" w:rsidTr="00225FFF">
        <w:trPr>
          <w:trHeight w:val="288"/>
        </w:trPr>
        <w:tc>
          <w:tcPr>
            <w:tcW w:w="939" w:type="dxa"/>
            <w:vMerge/>
            <w:vAlign w:val="center"/>
            <w:hideMark/>
          </w:tcPr>
          <w:p w14:paraId="30C63E56"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0524362" w14:textId="0EEB8940" w:rsidR="00422C67" w:rsidRPr="00EB7A4E" w:rsidRDefault="00422C67" w:rsidP="00422C67">
            <w:pPr>
              <w:rPr>
                <w:rFonts w:ascii="Arial" w:hAnsi="Arial" w:cs="Arial"/>
                <w:color w:val="000000"/>
                <w:sz w:val="20"/>
                <w:szCs w:val="20"/>
              </w:rPr>
            </w:pPr>
            <w:ins w:id="1062" w:author="Mubiyarto Wibisono" w:date="2025-09-05T10:56:00Z" w16du:dateUtc="2025-09-05T03:56:00Z">
              <w:r w:rsidRPr="00124329">
                <w:rPr>
                  <w:rFonts w:ascii="Arial" w:hAnsi="Arial" w:cs="Arial"/>
                  <w:color w:val="000000"/>
                  <w:sz w:val="20"/>
                  <w:szCs w:val="20"/>
                  <w:rPrChange w:id="1063" w:author="Ahmad Rafif" w:date="2025-09-08T04:51:00Z" w16du:dateUtc="2025-09-07T21:51:00Z">
                    <w:rPr>
                      <w:rFonts w:ascii="Calibri" w:hAnsi="Calibri" w:cs="Calibri"/>
                      <w:color w:val="000000"/>
                      <w:sz w:val="22"/>
                      <w:szCs w:val="22"/>
                    </w:rPr>
                  </w:rPrChange>
                </w:rPr>
                <w:t>6.2</w:t>
              </w:r>
            </w:ins>
            <w:del w:id="1064" w:author="Mubiyarto Wibisono" w:date="2025-09-05T04:39:00Z" w16du:dateUtc="2025-09-04T21:39:00Z">
              <w:r w:rsidRPr="00EB7A4E" w:rsidDel="00121C08">
                <w:rPr>
                  <w:rFonts w:ascii="Arial" w:hAnsi="Arial" w:cs="Arial"/>
                  <w:color w:val="000000"/>
                  <w:sz w:val="20"/>
                  <w:szCs w:val="20"/>
                </w:rPr>
                <w:delText>6.2</w:delText>
              </w:r>
            </w:del>
          </w:p>
        </w:tc>
        <w:tc>
          <w:tcPr>
            <w:tcW w:w="7046" w:type="dxa"/>
            <w:noWrap/>
            <w:vAlign w:val="bottom"/>
            <w:hideMark/>
          </w:tcPr>
          <w:p w14:paraId="2EEFCDC9" w14:textId="13F1EF04" w:rsidR="00422C67" w:rsidRPr="00EB7A4E" w:rsidRDefault="00422C67" w:rsidP="00422C67">
            <w:pPr>
              <w:rPr>
                <w:rFonts w:ascii="Arial" w:hAnsi="Arial" w:cs="Arial"/>
                <w:color w:val="000000"/>
                <w:sz w:val="20"/>
                <w:szCs w:val="20"/>
              </w:rPr>
            </w:pPr>
            <w:ins w:id="1065" w:author="Mubiyarto Wibisono" w:date="2025-09-05T10:56:00Z" w16du:dateUtc="2025-09-05T03:56:00Z">
              <w:r w:rsidRPr="00124329">
                <w:rPr>
                  <w:rFonts w:ascii="Arial" w:hAnsi="Arial" w:cs="Arial"/>
                  <w:color w:val="000000"/>
                  <w:sz w:val="20"/>
                  <w:szCs w:val="20"/>
                  <w:rPrChange w:id="1066" w:author="Ahmad Rafif" w:date="2025-09-08T04:51:00Z" w16du:dateUtc="2025-09-07T21:51:00Z">
                    <w:rPr>
                      <w:rFonts w:ascii="Calibri" w:hAnsi="Calibri" w:cs="Calibri"/>
                      <w:color w:val="000000"/>
                      <w:sz w:val="22"/>
                      <w:szCs w:val="22"/>
                    </w:rPr>
                  </w:rPrChange>
                </w:rPr>
                <w:t>Diagram Flow Image</w:t>
              </w:r>
            </w:ins>
            <w:del w:id="1067" w:author="Mubiyarto Wibisono" w:date="2025-09-05T04:39:00Z" w16du:dateUtc="2025-09-04T21:39:00Z">
              <w:r w:rsidRPr="00EB7A4E" w:rsidDel="00121C08">
                <w:rPr>
                  <w:rFonts w:ascii="Arial" w:hAnsi="Arial" w:cs="Arial"/>
                  <w:color w:val="000000"/>
                  <w:sz w:val="20"/>
                  <w:szCs w:val="20"/>
                </w:rPr>
                <w:delText>Diagram Flow Image</w:delText>
              </w:r>
            </w:del>
          </w:p>
        </w:tc>
        <w:tc>
          <w:tcPr>
            <w:tcW w:w="862" w:type="dxa"/>
            <w:noWrap/>
            <w:vAlign w:val="bottom"/>
            <w:hideMark/>
          </w:tcPr>
          <w:p w14:paraId="40B660ED" w14:textId="01192F1A" w:rsidR="00422C67" w:rsidRPr="00EB7A4E" w:rsidRDefault="00422C67" w:rsidP="00422C67">
            <w:pPr>
              <w:jc w:val="center"/>
              <w:rPr>
                <w:rFonts w:ascii="Arial" w:hAnsi="Arial" w:cs="Arial"/>
                <w:color w:val="000000"/>
                <w:sz w:val="20"/>
                <w:szCs w:val="20"/>
              </w:rPr>
            </w:pPr>
            <w:ins w:id="1068" w:author="Mubiyarto Wibisono" w:date="2025-09-05T10:56:00Z" w16du:dateUtc="2025-09-05T03:56:00Z">
              <w:r w:rsidRPr="00124329">
                <w:rPr>
                  <w:rFonts w:ascii="Arial" w:hAnsi="Arial" w:cs="Arial"/>
                  <w:color w:val="000000"/>
                  <w:sz w:val="20"/>
                  <w:szCs w:val="20"/>
                  <w:rPrChange w:id="1069" w:author="Ahmad Rafif" w:date="2025-09-08T04:51:00Z" w16du:dateUtc="2025-09-07T21:51:00Z">
                    <w:rPr>
                      <w:rFonts w:ascii="Calibri" w:hAnsi="Calibri" w:cs="Calibri"/>
                      <w:color w:val="000000"/>
                      <w:sz w:val="22"/>
                      <w:szCs w:val="22"/>
                    </w:rPr>
                  </w:rPrChange>
                </w:rPr>
                <w:t>66</w:t>
              </w:r>
            </w:ins>
            <w:del w:id="1070" w:author="Mubiyarto Wibisono" w:date="2025-09-05T04:39:00Z" w16du:dateUtc="2025-09-04T21:39:00Z">
              <w:r w:rsidRPr="00EB7A4E" w:rsidDel="00121C08">
                <w:rPr>
                  <w:rFonts w:ascii="Arial" w:hAnsi="Arial" w:cs="Arial"/>
                  <w:color w:val="000000"/>
                  <w:sz w:val="20"/>
                  <w:szCs w:val="20"/>
                </w:rPr>
                <w:delText>78</w:delText>
              </w:r>
            </w:del>
          </w:p>
        </w:tc>
      </w:tr>
      <w:tr w:rsidR="00422C67" w:rsidRPr="00124329" w14:paraId="092143D4" w14:textId="77777777" w:rsidTr="00225FFF">
        <w:trPr>
          <w:trHeight w:val="288"/>
        </w:trPr>
        <w:tc>
          <w:tcPr>
            <w:tcW w:w="939" w:type="dxa"/>
            <w:vMerge/>
            <w:vAlign w:val="center"/>
            <w:hideMark/>
          </w:tcPr>
          <w:p w14:paraId="3C1DE352"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1A68712" w14:textId="6A57A464" w:rsidR="00422C67" w:rsidRPr="00EB7A4E" w:rsidRDefault="00422C67" w:rsidP="00422C67">
            <w:pPr>
              <w:rPr>
                <w:rFonts w:ascii="Arial" w:hAnsi="Arial" w:cs="Arial"/>
                <w:color w:val="000000"/>
                <w:sz w:val="20"/>
                <w:szCs w:val="20"/>
              </w:rPr>
            </w:pPr>
            <w:ins w:id="1071" w:author="Mubiyarto Wibisono" w:date="2025-09-05T10:56:00Z" w16du:dateUtc="2025-09-05T03:56:00Z">
              <w:r w:rsidRPr="00124329">
                <w:rPr>
                  <w:rFonts w:ascii="Arial" w:hAnsi="Arial" w:cs="Arial"/>
                  <w:color w:val="000000"/>
                  <w:sz w:val="20"/>
                  <w:szCs w:val="20"/>
                  <w:rPrChange w:id="1072" w:author="Ahmad Rafif" w:date="2025-09-08T04:51:00Z" w16du:dateUtc="2025-09-07T21:51:00Z">
                    <w:rPr>
                      <w:rFonts w:ascii="Calibri" w:hAnsi="Calibri" w:cs="Calibri"/>
                      <w:color w:val="000000"/>
                      <w:sz w:val="22"/>
                      <w:szCs w:val="22"/>
                    </w:rPr>
                  </w:rPrChange>
                </w:rPr>
                <w:t>6.3</w:t>
              </w:r>
            </w:ins>
            <w:del w:id="1073" w:author="Mubiyarto Wibisono" w:date="2025-09-05T04:39:00Z" w16du:dateUtc="2025-09-04T21:39:00Z">
              <w:r w:rsidRPr="00EB7A4E" w:rsidDel="00121C08">
                <w:rPr>
                  <w:rFonts w:ascii="Arial" w:hAnsi="Arial" w:cs="Arial"/>
                  <w:color w:val="000000"/>
                  <w:sz w:val="20"/>
                  <w:szCs w:val="20"/>
                </w:rPr>
                <w:delText>6.3</w:delText>
              </w:r>
            </w:del>
          </w:p>
        </w:tc>
        <w:tc>
          <w:tcPr>
            <w:tcW w:w="7046" w:type="dxa"/>
            <w:noWrap/>
            <w:vAlign w:val="bottom"/>
            <w:hideMark/>
          </w:tcPr>
          <w:p w14:paraId="4C98A5EA" w14:textId="27FF80F4" w:rsidR="00422C67" w:rsidRPr="00EB7A4E" w:rsidRDefault="00422C67" w:rsidP="00422C67">
            <w:pPr>
              <w:rPr>
                <w:rFonts w:ascii="Arial" w:hAnsi="Arial" w:cs="Arial"/>
                <w:color w:val="000000"/>
                <w:sz w:val="20"/>
                <w:szCs w:val="20"/>
              </w:rPr>
            </w:pPr>
            <w:ins w:id="1074" w:author="Mubiyarto Wibisono" w:date="2025-09-05T10:56:00Z" w16du:dateUtc="2025-09-05T03:56:00Z">
              <w:r w:rsidRPr="00124329">
                <w:rPr>
                  <w:rFonts w:ascii="Arial" w:hAnsi="Arial" w:cs="Arial"/>
                  <w:color w:val="000000"/>
                  <w:sz w:val="20"/>
                  <w:szCs w:val="20"/>
                  <w:rPrChange w:id="1075" w:author="Ahmad Rafif" w:date="2025-09-08T04:51:00Z" w16du:dateUtc="2025-09-07T21:51:00Z">
                    <w:rPr>
                      <w:rFonts w:ascii="Calibri" w:hAnsi="Calibri" w:cs="Calibri"/>
                      <w:color w:val="000000"/>
                      <w:sz w:val="22"/>
                      <w:szCs w:val="22"/>
                    </w:rPr>
                  </w:rPrChange>
                </w:rPr>
                <w:t>API Specification</w:t>
              </w:r>
            </w:ins>
            <w:del w:id="1076" w:author="Mubiyarto Wibisono" w:date="2025-09-05T04:39:00Z" w16du:dateUtc="2025-09-04T21:39:00Z">
              <w:r w:rsidRPr="00EB7A4E" w:rsidDel="00121C08">
                <w:rPr>
                  <w:rFonts w:ascii="Arial" w:hAnsi="Arial" w:cs="Arial"/>
                  <w:color w:val="000000"/>
                  <w:sz w:val="20"/>
                  <w:szCs w:val="20"/>
                </w:rPr>
                <w:delText>Design Rationale</w:delText>
              </w:r>
            </w:del>
          </w:p>
        </w:tc>
        <w:tc>
          <w:tcPr>
            <w:tcW w:w="862" w:type="dxa"/>
            <w:noWrap/>
            <w:vAlign w:val="bottom"/>
            <w:hideMark/>
          </w:tcPr>
          <w:p w14:paraId="1721DCD3" w14:textId="59C7EF6B" w:rsidR="00422C67" w:rsidRPr="00EB7A4E" w:rsidRDefault="00422C67" w:rsidP="00422C67">
            <w:pPr>
              <w:jc w:val="center"/>
              <w:rPr>
                <w:rFonts w:ascii="Arial" w:hAnsi="Arial" w:cs="Arial"/>
                <w:color w:val="000000"/>
                <w:sz w:val="20"/>
                <w:szCs w:val="20"/>
              </w:rPr>
            </w:pPr>
            <w:ins w:id="1077" w:author="Mubiyarto Wibisono" w:date="2025-09-05T10:56:00Z" w16du:dateUtc="2025-09-05T03:56:00Z">
              <w:r w:rsidRPr="00124329">
                <w:rPr>
                  <w:rFonts w:ascii="Arial" w:hAnsi="Arial" w:cs="Arial"/>
                  <w:color w:val="000000"/>
                  <w:sz w:val="20"/>
                  <w:szCs w:val="20"/>
                  <w:rPrChange w:id="1078" w:author="Ahmad Rafif" w:date="2025-09-08T04:51:00Z" w16du:dateUtc="2025-09-07T21:51:00Z">
                    <w:rPr>
                      <w:rFonts w:ascii="Calibri" w:hAnsi="Calibri" w:cs="Calibri"/>
                      <w:color w:val="000000"/>
                      <w:sz w:val="22"/>
                      <w:szCs w:val="22"/>
                    </w:rPr>
                  </w:rPrChange>
                </w:rPr>
                <w:t>69</w:t>
              </w:r>
            </w:ins>
            <w:del w:id="1079" w:author="Mubiyarto Wibisono" w:date="2025-09-05T04:39:00Z" w16du:dateUtc="2025-09-04T21:39:00Z">
              <w:r w:rsidRPr="00EB7A4E" w:rsidDel="00121C08">
                <w:rPr>
                  <w:rFonts w:ascii="Arial" w:hAnsi="Arial" w:cs="Arial"/>
                  <w:color w:val="000000"/>
                  <w:sz w:val="20"/>
                  <w:szCs w:val="20"/>
                </w:rPr>
                <w:delText>81</w:delText>
              </w:r>
            </w:del>
          </w:p>
        </w:tc>
      </w:tr>
      <w:tr w:rsidR="00422C67" w:rsidRPr="00124329" w14:paraId="548C9272" w14:textId="77777777" w:rsidTr="00225FFF">
        <w:trPr>
          <w:trHeight w:val="288"/>
        </w:trPr>
        <w:tc>
          <w:tcPr>
            <w:tcW w:w="939" w:type="dxa"/>
            <w:vMerge/>
            <w:vAlign w:val="center"/>
            <w:hideMark/>
          </w:tcPr>
          <w:p w14:paraId="5C33BFD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8532179" w14:textId="27B14386" w:rsidR="00422C67" w:rsidRPr="00EB7A4E" w:rsidRDefault="00422C67" w:rsidP="00422C67">
            <w:pPr>
              <w:rPr>
                <w:rFonts w:ascii="Arial" w:hAnsi="Arial" w:cs="Arial"/>
                <w:color w:val="000000"/>
                <w:sz w:val="20"/>
                <w:szCs w:val="20"/>
              </w:rPr>
            </w:pPr>
            <w:ins w:id="1080" w:author="Mubiyarto Wibisono" w:date="2025-09-05T10:56:00Z" w16du:dateUtc="2025-09-05T03:56:00Z">
              <w:r w:rsidRPr="00124329">
                <w:rPr>
                  <w:rFonts w:ascii="Arial" w:hAnsi="Arial" w:cs="Arial"/>
                  <w:color w:val="000000"/>
                  <w:sz w:val="20"/>
                  <w:szCs w:val="20"/>
                  <w:rPrChange w:id="1081" w:author="Ahmad Rafif" w:date="2025-09-08T04:51:00Z" w16du:dateUtc="2025-09-07T21:51:00Z">
                    <w:rPr>
                      <w:rFonts w:ascii="Calibri" w:hAnsi="Calibri" w:cs="Calibri"/>
                      <w:color w:val="000000"/>
                      <w:sz w:val="22"/>
                      <w:szCs w:val="22"/>
                    </w:rPr>
                  </w:rPrChange>
                </w:rPr>
                <w:t>6.3.1</w:t>
              </w:r>
            </w:ins>
            <w:del w:id="1082" w:author="Mubiyarto Wibisono" w:date="2025-09-05T04:39:00Z" w16du:dateUtc="2025-09-04T21:39:00Z">
              <w:r w:rsidRPr="00EB7A4E" w:rsidDel="00121C08">
                <w:rPr>
                  <w:rFonts w:ascii="Arial" w:hAnsi="Arial" w:cs="Arial"/>
                  <w:color w:val="000000"/>
                  <w:sz w:val="20"/>
                  <w:szCs w:val="20"/>
                </w:rPr>
                <w:delText>6.4</w:delText>
              </w:r>
            </w:del>
          </w:p>
        </w:tc>
        <w:tc>
          <w:tcPr>
            <w:tcW w:w="7046" w:type="dxa"/>
            <w:noWrap/>
            <w:vAlign w:val="bottom"/>
            <w:hideMark/>
          </w:tcPr>
          <w:p w14:paraId="383809A8" w14:textId="5E82F753" w:rsidR="00422C67" w:rsidRPr="00EB7A4E" w:rsidRDefault="00422C67" w:rsidP="00422C67">
            <w:pPr>
              <w:rPr>
                <w:rFonts w:ascii="Arial" w:hAnsi="Arial" w:cs="Arial"/>
                <w:color w:val="000000"/>
                <w:sz w:val="20"/>
                <w:szCs w:val="20"/>
              </w:rPr>
            </w:pPr>
            <w:ins w:id="1083" w:author="Mubiyarto Wibisono" w:date="2025-09-05T10:56:00Z" w16du:dateUtc="2025-09-05T03:56:00Z">
              <w:r w:rsidRPr="00124329">
                <w:rPr>
                  <w:rFonts w:ascii="Arial" w:hAnsi="Arial" w:cs="Arial"/>
                  <w:color w:val="000000"/>
                  <w:sz w:val="20"/>
                  <w:szCs w:val="20"/>
                  <w:rPrChange w:id="1084" w:author="Ahmad Rafif" w:date="2025-09-08T04:51:00Z" w16du:dateUtc="2025-09-07T21:51:00Z">
                    <w:rPr>
                      <w:rFonts w:ascii="Calibri" w:hAnsi="Calibri" w:cs="Calibri"/>
                      <w:color w:val="000000"/>
                      <w:sz w:val="22"/>
                      <w:szCs w:val="22"/>
                    </w:rPr>
                  </w:rPrChange>
                </w:rPr>
                <w:t>API Provide</w:t>
              </w:r>
            </w:ins>
            <w:del w:id="1085" w:author="Mubiyarto Wibisono" w:date="2025-09-05T04:39:00Z" w16du:dateUtc="2025-09-04T21:39:00Z">
              <w:r w:rsidRPr="00EB7A4E" w:rsidDel="00121C08">
                <w:rPr>
                  <w:rFonts w:ascii="Arial" w:hAnsi="Arial" w:cs="Arial"/>
                  <w:color w:val="000000"/>
                  <w:sz w:val="20"/>
                  <w:szCs w:val="20"/>
                </w:rPr>
                <w:delText>API Specification</w:delText>
              </w:r>
            </w:del>
          </w:p>
        </w:tc>
        <w:tc>
          <w:tcPr>
            <w:tcW w:w="862" w:type="dxa"/>
            <w:noWrap/>
            <w:vAlign w:val="bottom"/>
            <w:hideMark/>
          </w:tcPr>
          <w:p w14:paraId="58D73EAF" w14:textId="63DA2543" w:rsidR="00422C67" w:rsidRPr="00EB7A4E" w:rsidRDefault="00422C67" w:rsidP="00422C67">
            <w:pPr>
              <w:jc w:val="center"/>
              <w:rPr>
                <w:rFonts w:ascii="Arial" w:hAnsi="Arial" w:cs="Arial"/>
                <w:color w:val="000000"/>
                <w:sz w:val="20"/>
                <w:szCs w:val="20"/>
              </w:rPr>
            </w:pPr>
            <w:ins w:id="1086" w:author="Mubiyarto Wibisono" w:date="2025-09-05T10:56:00Z" w16du:dateUtc="2025-09-05T03:56:00Z">
              <w:r w:rsidRPr="00124329">
                <w:rPr>
                  <w:rFonts w:ascii="Arial" w:hAnsi="Arial" w:cs="Arial"/>
                  <w:color w:val="000000"/>
                  <w:sz w:val="20"/>
                  <w:szCs w:val="20"/>
                  <w:rPrChange w:id="1087" w:author="Ahmad Rafif" w:date="2025-09-08T04:51:00Z" w16du:dateUtc="2025-09-07T21:51:00Z">
                    <w:rPr>
                      <w:rFonts w:ascii="Calibri" w:hAnsi="Calibri" w:cs="Calibri"/>
                      <w:color w:val="000000"/>
                      <w:sz w:val="22"/>
                      <w:szCs w:val="22"/>
                    </w:rPr>
                  </w:rPrChange>
                </w:rPr>
                <w:t>69</w:t>
              </w:r>
            </w:ins>
            <w:del w:id="1088" w:author="Mubiyarto Wibisono" w:date="2025-09-05T04:39:00Z" w16du:dateUtc="2025-09-04T21:39:00Z">
              <w:r w:rsidRPr="00EB7A4E" w:rsidDel="00121C08">
                <w:rPr>
                  <w:rFonts w:ascii="Arial" w:hAnsi="Arial" w:cs="Arial"/>
                  <w:color w:val="000000"/>
                  <w:sz w:val="20"/>
                  <w:szCs w:val="20"/>
                </w:rPr>
                <w:delText>81</w:delText>
              </w:r>
            </w:del>
          </w:p>
        </w:tc>
      </w:tr>
      <w:tr w:rsidR="00422C67" w:rsidRPr="00124329" w14:paraId="471865B6" w14:textId="77777777" w:rsidTr="00225FFF">
        <w:trPr>
          <w:trHeight w:val="288"/>
        </w:trPr>
        <w:tc>
          <w:tcPr>
            <w:tcW w:w="939" w:type="dxa"/>
            <w:vMerge/>
            <w:vAlign w:val="center"/>
            <w:hideMark/>
          </w:tcPr>
          <w:p w14:paraId="2FDAF535"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DFDCB44" w14:textId="67952EB7" w:rsidR="00422C67" w:rsidRPr="00EB7A4E" w:rsidRDefault="00422C67" w:rsidP="00422C67">
            <w:pPr>
              <w:rPr>
                <w:rFonts w:ascii="Arial" w:hAnsi="Arial" w:cs="Arial"/>
                <w:color w:val="000000"/>
                <w:sz w:val="20"/>
                <w:szCs w:val="20"/>
              </w:rPr>
            </w:pPr>
            <w:ins w:id="1089" w:author="Mubiyarto Wibisono" w:date="2025-09-05T10:56:00Z" w16du:dateUtc="2025-09-05T03:56:00Z">
              <w:r w:rsidRPr="00124329">
                <w:rPr>
                  <w:rFonts w:ascii="Arial" w:hAnsi="Arial" w:cs="Arial"/>
                  <w:color w:val="000000"/>
                  <w:sz w:val="20"/>
                  <w:szCs w:val="20"/>
                  <w:rPrChange w:id="1090" w:author="Ahmad Rafif" w:date="2025-09-08T04:51:00Z" w16du:dateUtc="2025-09-07T21:51:00Z">
                    <w:rPr>
                      <w:rFonts w:ascii="Calibri" w:hAnsi="Calibri" w:cs="Calibri"/>
                      <w:color w:val="000000"/>
                      <w:sz w:val="22"/>
                      <w:szCs w:val="22"/>
                    </w:rPr>
                  </w:rPrChange>
                </w:rPr>
                <w:t>6.3.1.1</w:t>
              </w:r>
            </w:ins>
            <w:del w:id="1091" w:author="Mubiyarto Wibisono" w:date="2025-09-05T04:39:00Z" w16du:dateUtc="2025-09-04T21:39:00Z">
              <w:r w:rsidRPr="00EB7A4E" w:rsidDel="00121C08">
                <w:rPr>
                  <w:rFonts w:ascii="Arial" w:hAnsi="Arial" w:cs="Arial"/>
                  <w:color w:val="000000"/>
                  <w:sz w:val="20"/>
                  <w:szCs w:val="20"/>
                </w:rPr>
                <w:delText>6.4.1</w:delText>
              </w:r>
            </w:del>
          </w:p>
        </w:tc>
        <w:tc>
          <w:tcPr>
            <w:tcW w:w="7046" w:type="dxa"/>
            <w:noWrap/>
            <w:vAlign w:val="bottom"/>
            <w:hideMark/>
          </w:tcPr>
          <w:p w14:paraId="0C6BE7D1" w14:textId="40C1D316" w:rsidR="00422C67" w:rsidRPr="00EB7A4E" w:rsidRDefault="00422C67" w:rsidP="00422C67">
            <w:pPr>
              <w:rPr>
                <w:rFonts w:ascii="Arial" w:hAnsi="Arial" w:cs="Arial"/>
                <w:color w:val="000000"/>
                <w:sz w:val="20"/>
                <w:szCs w:val="20"/>
              </w:rPr>
            </w:pPr>
            <w:ins w:id="1092" w:author="Mubiyarto Wibisono" w:date="2025-09-05T10:56:00Z" w16du:dateUtc="2025-09-05T03:56:00Z">
              <w:r w:rsidRPr="00124329">
                <w:rPr>
                  <w:rFonts w:ascii="Arial" w:hAnsi="Arial" w:cs="Arial"/>
                  <w:color w:val="000000"/>
                  <w:sz w:val="20"/>
                  <w:szCs w:val="20"/>
                  <w:rPrChange w:id="1093" w:author="Ahmad Rafif" w:date="2025-09-08T04:51:00Z" w16du:dateUtc="2025-09-07T21:51:00Z">
                    <w:rPr>
                      <w:rFonts w:ascii="Calibri" w:hAnsi="Calibri" w:cs="Calibri"/>
                      <w:color w:val="000000"/>
                      <w:sz w:val="22"/>
                      <w:szCs w:val="22"/>
                    </w:rPr>
                  </w:rPrChange>
                </w:rPr>
                <w:t>API URA PG Callback Success</w:t>
              </w:r>
            </w:ins>
            <w:del w:id="1094" w:author="Mubiyarto Wibisono" w:date="2025-09-05T04:39:00Z" w16du:dateUtc="2025-09-04T21:39:00Z">
              <w:r w:rsidRPr="00EB7A4E" w:rsidDel="00121C08">
                <w:rPr>
                  <w:rFonts w:ascii="Arial" w:hAnsi="Arial" w:cs="Arial"/>
                  <w:color w:val="000000"/>
                  <w:sz w:val="20"/>
                  <w:szCs w:val="20"/>
                </w:rPr>
                <w:delText>API Provide</w:delText>
              </w:r>
            </w:del>
          </w:p>
        </w:tc>
        <w:tc>
          <w:tcPr>
            <w:tcW w:w="862" w:type="dxa"/>
            <w:noWrap/>
            <w:vAlign w:val="bottom"/>
            <w:hideMark/>
          </w:tcPr>
          <w:p w14:paraId="22A8F6FF" w14:textId="30841B53" w:rsidR="00422C67" w:rsidRPr="00EB7A4E" w:rsidRDefault="00422C67" w:rsidP="00422C67">
            <w:pPr>
              <w:jc w:val="center"/>
              <w:rPr>
                <w:rFonts w:ascii="Arial" w:hAnsi="Arial" w:cs="Arial"/>
                <w:color w:val="000000"/>
                <w:sz w:val="20"/>
                <w:szCs w:val="20"/>
              </w:rPr>
            </w:pPr>
            <w:ins w:id="1095" w:author="Mubiyarto Wibisono" w:date="2025-09-05T10:56:00Z" w16du:dateUtc="2025-09-05T03:56:00Z">
              <w:r w:rsidRPr="00124329">
                <w:rPr>
                  <w:rFonts w:ascii="Arial" w:hAnsi="Arial" w:cs="Arial"/>
                  <w:color w:val="000000"/>
                  <w:sz w:val="20"/>
                  <w:szCs w:val="20"/>
                  <w:rPrChange w:id="1096" w:author="Ahmad Rafif" w:date="2025-09-08T04:51:00Z" w16du:dateUtc="2025-09-07T21:51:00Z">
                    <w:rPr>
                      <w:rFonts w:ascii="Calibri" w:hAnsi="Calibri" w:cs="Calibri"/>
                      <w:color w:val="000000"/>
                      <w:sz w:val="22"/>
                      <w:szCs w:val="22"/>
                    </w:rPr>
                  </w:rPrChange>
                </w:rPr>
                <w:t>69</w:t>
              </w:r>
            </w:ins>
            <w:del w:id="1097" w:author="Mubiyarto Wibisono" w:date="2025-09-05T04:39:00Z" w16du:dateUtc="2025-09-04T21:39:00Z">
              <w:r w:rsidRPr="00EB7A4E" w:rsidDel="00121C08">
                <w:rPr>
                  <w:rFonts w:ascii="Arial" w:hAnsi="Arial" w:cs="Arial"/>
                  <w:color w:val="000000"/>
                  <w:sz w:val="20"/>
                  <w:szCs w:val="20"/>
                </w:rPr>
                <w:delText>81</w:delText>
              </w:r>
            </w:del>
          </w:p>
        </w:tc>
      </w:tr>
      <w:tr w:rsidR="00422C67" w:rsidRPr="00124329" w14:paraId="1A4B3FE6" w14:textId="77777777" w:rsidTr="00225FFF">
        <w:trPr>
          <w:trHeight w:val="288"/>
        </w:trPr>
        <w:tc>
          <w:tcPr>
            <w:tcW w:w="939" w:type="dxa"/>
            <w:vMerge/>
            <w:vAlign w:val="center"/>
            <w:hideMark/>
          </w:tcPr>
          <w:p w14:paraId="0E02BF20"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A6AF775" w14:textId="75BE9E06" w:rsidR="00422C67" w:rsidRPr="00EB7A4E" w:rsidRDefault="00422C67" w:rsidP="00422C67">
            <w:pPr>
              <w:rPr>
                <w:rFonts w:ascii="Arial" w:hAnsi="Arial" w:cs="Arial"/>
                <w:color w:val="000000"/>
                <w:sz w:val="20"/>
                <w:szCs w:val="20"/>
              </w:rPr>
            </w:pPr>
            <w:ins w:id="1098" w:author="Mubiyarto Wibisono" w:date="2025-09-05T10:56:00Z" w16du:dateUtc="2025-09-05T03:56:00Z">
              <w:r w:rsidRPr="00124329">
                <w:rPr>
                  <w:rFonts w:ascii="Arial" w:hAnsi="Arial" w:cs="Arial"/>
                  <w:color w:val="000000"/>
                  <w:sz w:val="20"/>
                  <w:szCs w:val="20"/>
                  <w:rPrChange w:id="1099" w:author="Ahmad Rafif" w:date="2025-09-08T04:51:00Z" w16du:dateUtc="2025-09-07T21:51:00Z">
                    <w:rPr>
                      <w:rFonts w:ascii="Calibri" w:hAnsi="Calibri" w:cs="Calibri"/>
                      <w:color w:val="000000"/>
                      <w:sz w:val="22"/>
                      <w:szCs w:val="22"/>
                    </w:rPr>
                  </w:rPrChange>
                </w:rPr>
                <w:t>6.3.1.2</w:t>
              </w:r>
            </w:ins>
            <w:del w:id="1100" w:author="Mubiyarto Wibisono" w:date="2025-09-05T04:39:00Z" w16du:dateUtc="2025-09-04T21:39:00Z">
              <w:r w:rsidRPr="00EB7A4E" w:rsidDel="00121C08">
                <w:rPr>
                  <w:rFonts w:ascii="Arial" w:hAnsi="Arial" w:cs="Arial"/>
                  <w:color w:val="000000"/>
                  <w:sz w:val="20"/>
                  <w:szCs w:val="20"/>
                </w:rPr>
                <w:delText>6.4.2</w:delText>
              </w:r>
            </w:del>
          </w:p>
        </w:tc>
        <w:tc>
          <w:tcPr>
            <w:tcW w:w="7046" w:type="dxa"/>
            <w:noWrap/>
            <w:vAlign w:val="bottom"/>
            <w:hideMark/>
          </w:tcPr>
          <w:p w14:paraId="14A40C43" w14:textId="0E5FC024" w:rsidR="00422C67" w:rsidRPr="00EB7A4E" w:rsidRDefault="00422C67" w:rsidP="00422C67">
            <w:pPr>
              <w:rPr>
                <w:rFonts w:ascii="Arial" w:hAnsi="Arial" w:cs="Arial"/>
                <w:color w:val="000000"/>
                <w:sz w:val="20"/>
                <w:szCs w:val="20"/>
              </w:rPr>
            </w:pPr>
            <w:ins w:id="1101" w:author="Mubiyarto Wibisono" w:date="2025-09-05T10:56:00Z" w16du:dateUtc="2025-09-05T03:56:00Z">
              <w:r w:rsidRPr="00124329">
                <w:rPr>
                  <w:rFonts w:ascii="Arial" w:hAnsi="Arial" w:cs="Arial"/>
                  <w:color w:val="000000"/>
                  <w:sz w:val="20"/>
                  <w:szCs w:val="20"/>
                  <w:rPrChange w:id="1102" w:author="Ahmad Rafif" w:date="2025-09-08T04:51:00Z" w16du:dateUtc="2025-09-07T21:51:00Z">
                    <w:rPr>
                      <w:rFonts w:ascii="Calibri" w:hAnsi="Calibri" w:cs="Calibri"/>
                      <w:color w:val="000000"/>
                      <w:sz w:val="22"/>
                      <w:szCs w:val="22"/>
                    </w:rPr>
                  </w:rPrChange>
                </w:rPr>
                <w:t>API URA PG Callback Failed</w:t>
              </w:r>
            </w:ins>
            <w:del w:id="1103" w:author="Mubiyarto Wibisono" w:date="2025-09-05T04:39:00Z" w16du:dateUtc="2025-09-04T21:39:00Z">
              <w:r w:rsidRPr="00EB7A4E" w:rsidDel="00121C08">
                <w:rPr>
                  <w:rFonts w:ascii="Arial" w:hAnsi="Arial" w:cs="Arial"/>
                  <w:color w:val="000000"/>
                  <w:sz w:val="20"/>
                  <w:szCs w:val="20"/>
                </w:rPr>
                <w:delText>API Consume</w:delText>
              </w:r>
            </w:del>
          </w:p>
        </w:tc>
        <w:tc>
          <w:tcPr>
            <w:tcW w:w="862" w:type="dxa"/>
            <w:noWrap/>
            <w:vAlign w:val="bottom"/>
            <w:hideMark/>
          </w:tcPr>
          <w:p w14:paraId="74772820" w14:textId="5DB08909" w:rsidR="00422C67" w:rsidRPr="00EB7A4E" w:rsidRDefault="00422C67" w:rsidP="00422C67">
            <w:pPr>
              <w:jc w:val="center"/>
              <w:rPr>
                <w:rFonts w:ascii="Arial" w:hAnsi="Arial" w:cs="Arial"/>
                <w:color w:val="000000"/>
                <w:sz w:val="20"/>
                <w:szCs w:val="20"/>
              </w:rPr>
            </w:pPr>
            <w:ins w:id="1104" w:author="Mubiyarto Wibisono" w:date="2025-09-05T10:56:00Z" w16du:dateUtc="2025-09-05T03:56:00Z">
              <w:r w:rsidRPr="00124329">
                <w:rPr>
                  <w:rFonts w:ascii="Arial" w:hAnsi="Arial" w:cs="Arial"/>
                  <w:color w:val="000000"/>
                  <w:sz w:val="20"/>
                  <w:szCs w:val="20"/>
                  <w:rPrChange w:id="1105" w:author="Ahmad Rafif" w:date="2025-09-08T04:51:00Z" w16du:dateUtc="2025-09-07T21:51:00Z">
                    <w:rPr>
                      <w:rFonts w:ascii="Calibri" w:hAnsi="Calibri" w:cs="Calibri"/>
                      <w:color w:val="000000"/>
                      <w:sz w:val="22"/>
                      <w:szCs w:val="22"/>
                    </w:rPr>
                  </w:rPrChange>
                </w:rPr>
                <w:t>69</w:t>
              </w:r>
            </w:ins>
            <w:del w:id="1106" w:author="Mubiyarto Wibisono" w:date="2025-09-05T04:39:00Z" w16du:dateUtc="2025-09-04T21:39:00Z">
              <w:r w:rsidRPr="00EB7A4E" w:rsidDel="00121C08">
                <w:rPr>
                  <w:rFonts w:ascii="Arial" w:hAnsi="Arial" w:cs="Arial"/>
                  <w:color w:val="000000"/>
                  <w:sz w:val="20"/>
                  <w:szCs w:val="20"/>
                </w:rPr>
                <w:delText>82</w:delText>
              </w:r>
            </w:del>
          </w:p>
        </w:tc>
      </w:tr>
      <w:tr w:rsidR="00422C67" w:rsidRPr="00124329" w14:paraId="211F9287" w14:textId="77777777" w:rsidTr="00225FFF">
        <w:trPr>
          <w:trHeight w:val="288"/>
        </w:trPr>
        <w:tc>
          <w:tcPr>
            <w:tcW w:w="939" w:type="dxa"/>
            <w:vMerge/>
            <w:vAlign w:val="center"/>
            <w:hideMark/>
          </w:tcPr>
          <w:p w14:paraId="53DF202A"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31E1BB48" w14:textId="29E1D570" w:rsidR="00422C67" w:rsidRPr="00EB7A4E" w:rsidRDefault="00422C67" w:rsidP="00422C67">
            <w:pPr>
              <w:rPr>
                <w:rFonts w:ascii="Arial" w:hAnsi="Arial" w:cs="Arial"/>
                <w:color w:val="000000"/>
                <w:sz w:val="20"/>
                <w:szCs w:val="20"/>
              </w:rPr>
            </w:pPr>
            <w:ins w:id="1107" w:author="Mubiyarto Wibisono" w:date="2025-09-05T10:56:00Z" w16du:dateUtc="2025-09-05T03:56:00Z">
              <w:r w:rsidRPr="00124329">
                <w:rPr>
                  <w:rFonts w:ascii="Arial" w:hAnsi="Arial" w:cs="Arial"/>
                  <w:color w:val="000000"/>
                  <w:sz w:val="20"/>
                  <w:szCs w:val="20"/>
                  <w:rPrChange w:id="1108" w:author="Ahmad Rafif" w:date="2025-09-08T04:51:00Z" w16du:dateUtc="2025-09-07T21:51:00Z">
                    <w:rPr>
                      <w:rFonts w:ascii="Calibri" w:hAnsi="Calibri" w:cs="Calibri"/>
                      <w:color w:val="000000"/>
                      <w:sz w:val="22"/>
                      <w:szCs w:val="22"/>
                    </w:rPr>
                  </w:rPrChange>
                </w:rPr>
                <w:t>6.3.2</w:t>
              </w:r>
            </w:ins>
            <w:del w:id="1109" w:author="Mubiyarto Wibisono" w:date="2025-09-05T04:39:00Z" w16du:dateUtc="2025-09-04T21:39:00Z">
              <w:r w:rsidRPr="00EB7A4E" w:rsidDel="00121C08">
                <w:rPr>
                  <w:rFonts w:ascii="Arial" w:hAnsi="Arial" w:cs="Arial"/>
                  <w:color w:val="000000"/>
                  <w:sz w:val="20"/>
                  <w:szCs w:val="20"/>
                </w:rPr>
                <w:delText>6.5</w:delText>
              </w:r>
            </w:del>
          </w:p>
        </w:tc>
        <w:tc>
          <w:tcPr>
            <w:tcW w:w="7046" w:type="dxa"/>
            <w:noWrap/>
            <w:vAlign w:val="bottom"/>
            <w:hideMark/>
          </w:tcPr>
          <w:p w14:paraId="3BDA92B2" w14:textId="5D3E005E" w:rsidR="00422C67" w:rsidRPr="00EB7A4E" w:rsidRDefault="00422C67" w:rsidP="00422C67">
            <w:pPr>
              <w:rPr>
                <w:rFonts w:ascii="Arial" w:hAnsi="Arial" w:cs="Arial"/>
                <w:color w:val="000000"/>
                <w:sz w:val="20"/>
                <w:szCs w:val="20"/>
              </w:rPr>
            </w:pPr>
            <w:ins w:id="1110" w:author="Mubiyarto Wibisono" w:date="2025-09-05T10:56:00Z" w16du:dateUtc="2025-09-05T03:56:00Z">
              <w:r w:rsidRPr="00124329">
                <w:rPr>
                  <w:rFonts w:ascii="Arial" w:hAnsi="Arial" w:cs="Arial"/>
                  <w:color w:val="000000"/>
                  <w:sz w:val="20"/>
                  <w:szCs w:val="20"/>
                  <w:rPrChange w:id="1111" w:author="Ahmad Rafif" w:date="2025-09-08T04:51:00Z" w16du:dateUtc="2025-09-07T21:51:00Z">
                    <w:rPr>
                      <w:rFonts w:ascii="Calibri" w:hAnsi="Calibri" w:cs="Calibri"/>
                      <w:color w:val="000000"/>
                      <w:sz w:val="22"/>
                      <w:szCs w:val="22"/>
                    </w:rPr>
                  </w:rPrChange>
                </w:rPr>
                <w:t>API Consume</w:t>
              </w:r>
            </w:ins>
            <w:del w:id="1112" w:author="Mubiyarto Wibisono" w:date="2025-09-05T04:39:00Z" w16du:dateUtc="2025-09-04T21:39:00Z">
              <w:r w:rsidRPr="00EB7A4E" w:rsidDel="00121C08">
                <w:rPr>
                  <w:rFonts w:ascii="Arial" w:hAnsi="Arial" w:cs="Arial"/>
                  <w:color w:val="000000"/>
                  <w:sz w:val="20"/>
                  <w:szCs w:val="20"/>
                </w:rPr>
                <w:delText>Database and Data Mapping</w:delText>
              </w:r>
            </w:del>
          </w:p>
        </w:tc>
        <w:tc>
          <w:tcPr>
            <w:tcW w:w="862" w:type="dxa"/>
            <w:noWrap/>
            <w:vAlign w:val="bottom"/>
            <w:hideMark/>
          </w:tcPr>
          <w:p w14:paraId="4B3A92D3" w14:textId="7142D623" w:rsidR="00422C67" w:rsidRPr="00EB7A4E" w:rsidRDefault="00422C67" w:rsidP="00422C67">
            <w:pPr>
              <w:jc w:val="center"/>
              <w:rPr>
                <w:rFonts w:ascii="Arial" w:hAnsi="Arial" w:cs="Arial"/>
                <w:color w:val="000000"/>
                <w:sz w:val="20"/>
                <w:szCs w:val="20"/>
              </w:rPr>
            </w:pPr>
            <w:ins w:id="1113" w:author="Mubiyarto Wibisono" w:date="2025-09-05T10:56:00Z" w16du:dateUtc="2025-09-05T03:56:00Z">
              <w:r w:rsidRPr="00124329">
                <w:rPr>
                  <w:rFonts w:ascii="Arial" w:hAnsi="Arial" w:cs="Arial"/>
                  <w:color w:val="000000"/>
                  <w:sz w:val="20"/>
                  <w:szCs w:val="20"/>
                  <w:rPrChange w:id="1114" w:author="Ahmad Rafif" w:date="2025-09-08T04:51:00Z" w16du:dateUtc="2025-09-07T21:51:00Z">
                    <w:rPr>
                      <w:rFonts w:ascii="Calibri" w:hAnsi="Calibri" w:cs="Calibri"/>
                      <w:color w:val="000000"/>
                      <w:sz w:val="22"/>
                      <w:szCs w:val="22"/>
                    </w:rPr>
                  </w:rPrChange>
                </w:rPr>
                <w:t>70</w:t>
              </w:r>
            </w:ins>
            <w:del w:id="1115" w:author="Mubiyarto Wibisono" w:date="2025-09-05T04:39:00Z" w16du:dateUtc="2025-09-04T21:39:00Z">
              <w:r w:rsidRPr="00EB7A4E" w:rsidDel="00121C08">
                <w:rPr>
                  <w:rFonts w:ascii="Arial" w:hAnsi="Arial" w:cs="Arial"/>
                  <w:color w:val="000000"/>
                  <w:sz w:val="20"/>
                  <w:szCs w:val="20"/>
                </w:rPr>
                <w:delText>83</w:delText>
              </w:r>
            </w:del>
          </w:p>
        </w:tc>
      </w:tr>
      <w:tr w:rsidR="00422C67" w:rsidRPr="00124329" w14:paraId="607C39A1" w14:textId="77777777" w:rsidTr="00225FFF">
        <w:trPr>
          <w:trHeight w:val="288"/>
        </w:trPr>
        <w:tc>
          <w:tcPr>
            <w:tcW w:w="939" w:type="dxa"/>
            <w:vMerge/>
            <w:vAlign w:val="center"/>
            <w:hideMark/>
          </w:tcPr>
          <w:p w14:paraId="534511C5"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BC78C68" w14:textId="13ADCA04" w:rsidR="00422C67" w:rsidRPr="00EB7A4E" w:rsidRDefault="00422C67" w:rsidP="00422C67">
            <w:pPr>
              <w:rPr>
                <w:rFonts w:ascii="Arial" w:hAnsi="Arial" w:cs="Arial"/>
                <w:color w:val="000000"/>
                <w:sz w:val="20"/>
                <w:szCs w:val="20"/>
              </w:rPr>
            </w:pPr>
            <w:ins w:id="1116" w:author="Mubiyarto Wibisono" w:date="2025-09-05T10:56:00Z" w16du:dateUtc="2025-09-05T03:56:00Z">
              <w:r w:rsidRPr="00124329">
                <w:rPr>
                  <w:rFonts w:ascii="Arial" w:hAnsi="Arial" w:cs="Arial"/>
                  <w:color w:val="000000"/>
                  <w:sz w:val="20"/>
                  <w:szCs w:val="20"/>
                  <w:rPrChange w:id="1117" w:author="Ahmad Rafif" w:date="2025-09-08T04:51:00Z" w16du:dateUtc="2025-09-07T21:51:00Z">
                    <w:rPr>
                      <w:rFonts w:ascii="Calibri" w:hAnsi="Calibri" w:cs="Calibri"/>
                      <w:color w:val="000000"/>
                      <w:sz w:val="22"/>
                      <w:szCs w:val="22"/>
                    </w:rPr>
                  </w:rPrChange>
                </w:rPr>
                <w:t>6.3.2.1</w:t>
              </w:r>
            </w:ins>
            <w:del w:id="1118" w:author="Mubiyarto Wibisono" w:date="2025-09-05T04:39:00Z" w16du:dateUtc="2025-09-04T21:39:00Z">
              <w:r w:rsidRPr="00EB7A4E" w:rsidDel="00121C08">
                <w:rPr>
                  <w:rFonts w:ascii="Arial" w:hAnsi="Arial" w:cs="Arial"/>
                  <w:color w:val="000000"/>
                  <w:sz w:val="20"/>
                  <w:szCs w:val="20"/>
                </w:rPr>
                <w:delText>6.5.1</w:delText>
              </w:r>
            </w:del>
          </w:p>
        </w:tc>
        <w:tc>
          <w:tcPr>
            <w:tcW w:w="7046" w:type="dxa"/>
            <w:noWrap/>
            <w:vAlign w:val="bottom"/>
            <w:hideMark/>
          </w:tcPr>
          <w:p w14:paraId="51624374" w14:textId="639A2753" w:rsidR="00422C67" w:rsidRPr="00EB7A4E" w:rsidRDefault="00422C67" w:rsidP="00422C67">
            <w:pPr>
              <w:rPr>
                <w:rFonts w:ascii="Arial" w:hAnsi="Arial" w:cs="Arial"/>
                <w:color w:val="000000"/>
                <w:sz w:val="20"/>
                <w:szCs w:val="20"/>
              </w:rPr>
            </w:pPr>
            <w:ins w:id="1119" w:author="Mubiyarto Wibisono" w:date="2025-09-05T10:56:00Z" w16du:dateUtc="2025-09-05T03:56:00Z">
              <w:r w:rsidRPr="00124329">
                <w:rPr>
                  <w:rFonts w:ascii="Arial" w:hAnsi="Arial" w:cs="Arial"/>
                  <w:color w:val="000000"/>
                  <w:sz w:val="20"/>
                  <w:szCs w:val="20"/>
                  <w:rPrChange w:id="1120" w:author="Ahmad Rafif" w:date="2025-09-08T04:51:00Z" w16du:dateUtc="2025-09-07T21:51:00Z">
                    <w:rPr>
                      <w:rFonts w:ascii="Calibri" w:hAnsi="Calibri" w:cs="Calibri"/>
                      <w:color w:val="000000"/>
                      <w:sz w:val="22"/>
                      <w:szCs w:val="22"/>
                    </w:rPr>
                  </w:rPrChange>
                </w:rPr>
                <w:t>API Check Payment Status from URA Payment Gateway</w:t>
              </w:r>
            </w:ins>
            <w:del w:id="1121" w:author="Mubiyarto Wibisono" w:date="2025-09-05T04:39:00Z" w16du:dateUtc="2025-09-04T21:39:00Z">
              <w:r w:rsidRPr="00EB7A4E" w:rsidDel="00121C08">
                <w:rPr>
                  <w:rFonts w:ascii="Arial" w:hAnsi="Arial" w:cs="Arial"/>
                  <w:color w:val="000000"/>
                  <w:sz w:val="20"/>
                  <w:szCs w:val="20"/>
                </w:rPr>
                <w:delText>Patch data to eocms_web_txn_detail</w:delText>
              </w:r>
            </w:del>
          </w:p>
        </w:tc>
        <w:tc>
          <w:tcPr>
            <w:tcW w:w="862" w:type="dxa"/>
            <w:noWrap/>
            <w:vAlign w:val="bottom"/>
            <w:hideMark/>
          </w:tcPr>
          <w:p w14:paraId="41C29288" w14:textId="5287495D" w:rsidR="00422C67" w:rsidRPr="00EB7A4E" w:rsidRDefault="00422C67" w:rsidP="00422C67">
            <w:pPr>
              <w:jc w:val="center"/>
              <w:rPr>
                <w:rFonts w:ascii="Arial" w:hAnsi="Arial" w:cs="Arial"/>
                <w:color w:val="000000"/>
                <w:sz w:val="20"/>
                <w:szCs w:val="20"/>
              </w:rPr>
            </w:pPr>
            <w:ins w:id="1122" w:author="Mubiyarto Wibisono" w:date="2025-09-05T10:56:00Z" w16du:dateUtc="2025-09-05T03:56:00Z">
              <w:r w:rsidRPr="00124329">
                <w:rPr>
                  <w:rFonts w:ascii="Arial" w:hAnsi="Arial" w:cs="Arial"/>
                  <w:color w:val="000000"/>
                  <w:sz w:val="20"/>
                  <w:szCs w:val="20"/>
                  <w:rPrChange w:id="1123" w:author="Ahmad Rafif" w:date="2025-09-08T04:51:00Z" w16du:dateUtc="2025-09-07T21:51:00Z">
                    <w:rPr>
                      <w:rFonts w:ascii="Calibri" w:hAnsi="Calibri" w:cs="Calibri"/>
                      <w:color w:val="000000"/>
                      <w:sz w:val="22"/>
                      <w:szCs w:val="22"/>
                    </w:rPr>
                  </w:rPrChange>
                </w:rPr>
                <w:t>70</w:t>
              </w:r>
            </w:ins>
            <w:del w:id="1124" w:author="Mubiyarto Wibisono" w:date="2025-09-05T04:39:00Z" w16du:dateUtc="2025-09-04T21:39:00Z">
              <w:r w:rsidRPr="00EB7A4E" w:rsidDel="00121C08">
                <w:rPr>
                  <w:rFonts w:ascii="Arial" w:hAnsi="Arial" w:cs="Arial"/>
                  <w:color w:val="000000"/>
                  <w:sz w:val="20"/>
                  <w:szCs w:val="20"/>
                </w:rPr>
                <w:delText>83</w:delText>
              </w:r>
            </w:del>
          </w:p>
        </w:tc>
      </w:tr>
      <w:tr w:rsidR="00422C67" w:rsidRPr="00124329" w14:paraId="2D2CB1B4" w14:textId="77777777" w:rsidTr="00225FFF">
        <w:trPr>
          <w:trHeight w:val="288"/>
        </w:trPr>
        <w:tc>
          <w:tcPr>
            <w:tcW w:w="939" w:type="dxa"/>
            <w:vMerge/>
            <w:vAlign w:val="center"/>
            <w:hideMark/>
          </w:tcPr>
          <w:p w14:paraId="18BBC79B"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76E55148" w14:textId="13403160" w:rsidR="00422C67" w:rsidRPr="00EB7A4E" w:rsidRDefault="00422C67" w:rsidP="00422C67">
            <w:pPr>
              <w:rPr>
                <w:rFonts w:ascii="Arial" w:hAnsi="Arial" w:cs="Arial"/>
                <w:color w:val="000000"/>
                <w:sz w:val="20"/>
                <w:szCs w:val="20"/>
              </w:rPr>
            </w:pPr>
            <w:ins w:id="1125" w:author="Mubiyarto Wibisono" w:date="2025-09-05T10:56:00Z" w16du:dateUtc="2025-09-05T03:56:00Z">
              <w:r w:rsidRPr="00124329">
                <w:rPr>
                  <w:rFonts w:ascii="Arial" w:hAnsi="Arial" w:cs="Arial"/>
                  <w:color w:val="000000"/>
                  <w:sz w:val="20"/>
                  <w:szCs w:val="20"/>
                  <w:rPrChange w:id="1126" w:author="Ahmad Rafif" w:date="2025-09-08T04:51:00Z" w16du:dateUtc="2025-09-07T21:51:00Z">
                    <w:rPr>
                      <w:rFonts w:ascii="Calibri" w:hAnsi="Calibri" w:cs="Calibri"/>
                      <w:color w:val="000000"/>
                      <w:sz w:val="22"/>
                      <w:szCs w:val="22"/>
                    </w:rPr>
                  </w:rPrChange>
                </w:rPr>
                <w:t>6.4</w:t>
              </w:r>
            </w:ins>
            <w:del w:id="1127" w:author="Mubiyarto Wibisono" w:date="2025-09-05T04:39:00Z" w16du:dateUtc="2025-09-04T21:39:00Z">
              <w:r w:rsidRPr="00EB7A4E" w:rsidDel="00121C08">
                <w:rPr>
                  <w:rFonts w:ascii="Arial" w:hAnsi="Arial" w:cs="Arial"/>
                  <w:color w:val="000000"/>
                  <w:sz w:val="20"/>
                  <w:szCs w:val="20"/>
                </w:rPr>
                <w:delText>6.5.2</w:delText>
              </w:r>
            </w:del>
          </w:p>
        </w:tc>
        <w:tc>
          <w:tcPr>
            <w:tcW w:w="7046" w:type="dxa"/>
            <w:noWrap/>
            <w:vAlign w:val="bottom"/>
            <w:hideMark/>
          </w:tcPr>
          <w:p w14:paraId="566C3E67" w14:textId="0BC58E7B" w:rsidR="00422C67" w:rsidRPr="00EB7A4E" w:rsidRDefault="00422C67" w:rsidP="00422C67">
            <w:pPr>
              <w:rPr>
                <w:rFonts w:ascii="Arial" w:hAnsi="Arial" w:cs="Arial"/>
                <w:color w:val="000000"/>
                <w:sz w:val="20"/>
                <w:szCs w:val="20"/>
              </w:rPr>
            </w:pPr>
            <w:ins w:id="1128" w:author="Mubiyarto Wibisono" w:date="2025-09-05T10:56:00Z" w16du:dateUtc="2025-09-05T03:56:00Z">
              <w:r w:rsidRPr="00124329">
                <w:rPr>
                  <w:rFonts w:ascii="Arial" w:hAnsi="Arial" w:cs="Arial"/>
                  <w:color w:val="000000"/>
                  <w:sz w:val="20"/>
                  <w:szCs w:val="20"/>
                  <w:rPrChange w:id="1129" w:author="Ahmad Rafif" w:date="2025-09-08T04:51:00Z" w16du:dateUtc="2025-09-07T21:51:00Z">
                    <w:rPr>
                      <w:rFonts w:ascii="Calibri" w:hAnsi="Calibri" w:cs="Calibri"/>
                      <w:color w:val="000000"/>
                      <w:sz w:val="22"/>
                      <w:szCs w:val="22"/>
                    </w:rPr>
                  </w:rPrChange>
                </w:rPr>
                <w:t>Database and Data Mapping</w:t>
              </w:r>
            </w:ins>
            <w:del w:id="1130" w:author="Mubiyarto Wibisono" w:date="2025-09-05T04:39:00Z" w16du:dateUtc="2025-09-04T21:39:00Z">
              <w:r w:rsidRPr="00EB7A4E" w:rsidDel="00121C08">
                <w:rPr>
                  <w:rFonts w:ascii="Arial" w:hAnsi="Arial" w:cs="Arial"/>
                  <w:color w:val="000000"/>
                  <w:sz w:val="20"/>
                  <w:szCs w:val="20"/>
                </w:rPr>
                <w:delText>UI Data Mapping Transaction Payment Success</w:delText>
              </w:r>
            </w:del>
          </w:p>
        </w:tc>
        <w:tc>
          <w:tcPr>
            <w:tcW w:w="862" w:type="dxa"/>
            <w:noWrap/>
            <w:vAlign w:val="bottom"/>
            <w:hideMark/>
          </w:tcPr>
          <w:p w14:paraId="11A2CA04" w14:textId="1E3B7040" w:rsidR="00422C67" w:rsidRPr="00EB7A4E" w:rsidRDefault="00422C67" w:rsidP="00422C67">
            <w:pPr>
              <w:jc w:val="center"/>
              <w:rPr>
                <w:rFonts w:ascii="Arial" w:hAnsi="Arial" w:cs="Arial"/>
                <w:color w:val="000000"/>
                <w:sz w:val="20"/>
                <w:szCs w:val="20"/>
              </w:rPr>
            </w:pPr>
            <w:ins w:id="1131" w:author="Mubiyarto Wibisono" w:date="2025-09-05T10:56:00Z" w16du:dateUtc="2025-09-05T03:56:00Z">
              <w:r w:rsidRPr="00124329">
                <w:rPr>
                  <w:rFonts w:ascii="Arial" w:hAnsi="Arial" w:cs="Arial"/>
                  <w:color w:val="000000"/>
                  <w:sz w:val="20"/>
                  <w:szCs w:val="20"/>
                  <w:rPrChange w:id="1132" w:author="Ahmad Rafif" w:date="2025-09-08T04:51:00Z" w16du:dateUtc="2025-09-07T21:51:00Z">
                    <w:rPr>
                      <w:rFonts w:ascii="Calibri" w:hAnsi="Calibri" w:cs="Calibri"/>
                      <w:color w:val="000000"/>
                      <w:sz w:val="22"/>
                      <w:szCs w:val="22"/>
                    </w:rPr>
                  </w:rPrChange>
                </w:rPr>
                <w:t>71</w:t>
              </w:r>
            </w:ins>
            <w:del w:id="1133" w:author="Mubiyarto Wibisono" w:date="2025-09-05T04:39:00Z" w16du:dateUtc="2025-09-04T21:39:00Z">
              <w:r w:rsidRPr="00EB7A4E" w:rsidDel="00121C08">
                <w:rPr>
                  <w:rFonts w:ascii="Arial" w:hAnsi="Arial" w:cs="Arial"/>
                  <w:color w:val="000000"/>
                  <w:sz w:val="20"/>
                  <w:szCs w:val="20"/>
                </w:rPr>
                <w:delText>83</w:delText>
              </w:r>
            </w:del>
          </w:p>
        </w:tc>
      </w:tr>
      <w:tr w:rsidR="00422C67" w:rsidRPr="00124329" w14:paraId="4ABC5AE1" w14:textId="77777777" w:rsidTr="00225FFF">
        <w:trPr>
          <w:trHeight w:val="288"/>
        </w:trPr>
        <w:tc>
          <w:tcPr>
            <w:tcW w:w="939" w:type="dxa"/>
            <w:vMerge/>
            <w:vAlign w:val="center"/>
            <w:hideMark/>
          </w:tcPr>
          <w:p w14:paraId="26AA0D59"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64CEE9B2" w14:textId="71CEC9C3" w:rsidR="00422C67" w:rsidRPr="00EB7A4E" w:rsidRDefault="00422C67" w:rsidP="00422C67">
            <w:pPr>
              <w:rPr>
                <w:rFonts w:ascii="Arial" w:hAnsi="Arial" w:cs="Arial"/>
                <w:color w:val="000000"/>
                <w:sz w:val="20"/>
                <w:szCs w:val="20"/>
              </w:rPr>
            </w:pPr>
            <w:ins w:id="1134" w:author="Mubiyarto Wibisono" w:date="2025-09-05T10:56:00Z" w16du:dateUtc="2025-09-05T03:56:00Z">
              <w:r w:rsidRPr="00124329">
                <w:rPr>
                  <w:rFonts w:ascii="Arial" w:hAnsi="Arial" w:cs="Arial"/>
                  <w:color w:val="000000"/>
                  <w:sz w:val="20"/>
                  <w:szCs w:val="20"/>
                  <w:rPrChange w:id="1135" w:author="Ahmad Rafif" w:date="2025-09-08T04:51:00Z" w16du:dateUtc="2025-09-07T21:51:00Z">
                    <w:rPr>
                      <w:rFonts w:ascii="Calibri" w:hAnsi="Calibri" w:cs="Calibri"/>
                      <w:color w:val="000000"/>
                      <w:sz w:val="22"/>
                      <w:szCs w:val="22"/>
                    </w:rPr>
                  </w:rPrChange>
                </w:rPr>
                <w:t>6.4.1</w:t>
              </w:r>
            </w:ins>
            <w:del w:id="1136" w:author="Mubiyarto Wibisono" w:date="2025-09-05T04:39:00Z" w16du:dateUtc="2025-09-04T21:39:00Z">
              <w:r w:rsidRPr="00EB7A4E" w:rsidDel="00121C08">
                <w:rPr>
                  <w:rFonts w:ascii="Arial" w:hAnsi="Arial" w:cs="Arial"/>
                  <w:color w:val="000000"/>
                  <w:sz w:val="20"/>
                  <w:szCs w:val="20"/>
                </w:rPr>
                <w:delText>6.5.3</w:delText>
              </w:r>
            </w:del>
          </w:p>
        </w:tc>
        <w:tc>
          <w:tcPr>
            <w:tcW w:w="7046" w:type="dxa"/>
            <w:noWrap/>
            <w:vAlign w:val="bottom"/>
            <w:hideMark/>
          </w:tcPr>
          <w:p w14:paraId="70E82DC0" w14:textId="399C2954" w:rsidR="00422C67" w:rsidRPr="00EB7A4E" w:rsidRDefault="00422C67" w:rsidP="00422C67">
            <w:pPr>
              <w:rPr>
                <w:rFonts w:ascii="Arial" w:hAnsi="Arial" w:cs="Arial"/>
                <w:color w:val="000000"/>
                <w:sz w:val="20"/>
                <w:szCs w:val="20"/>
              </w:rPr>
            </w:pPr>
            <w:ins w:id="1137" w:author="Mubiyarto Wibisono" w:date="2025-09-05T10:56:00Z" w16du:dateUtc="2025-09-05T03:56:00Z">
              <w:r w:rsidRPr="00124329">
                <w:rPr>
                  <w:rFonts w:ascii="Arial" w:hAnsi="Arial" w:cs="Arial"/>
                  <w:color w:val="000000"/>
                  <w:sz w:val="20"/>
                  <w:szCs w:val="20"/>
                  <w:rPrChange w:id="1138" w:author="Ahmad Rafif" w:date="2025-09-08T04:51:00Z" w16du:dateUtc="2025-09-07T21:51:00Z">
                    <w:rPr>
                      <w:rFonts w:ascii="Calibri" w:hAnsi="Calibri" w:cs="Calibri"/>
                      <w:color w:val="000000"/>
                      <w:sz w:val="22"/>
                      <w:szCs w:val="22"/>
                    </w:rPr>
                  </w:rPrChange>
                </w:rPr>
                <w:t xml:space="preserve">Patch data to </w:t>
              </w:r>
              <w:proofErr w:type="spellStart"/>
              <w:r w:rsidRPr="00124329">
                <w:rPr>
                  <w:rFonts w:ascii="Arial" w:hAnsi="Arial" w:cs="Arial"/>
                  <w:color w:val="000000"/>
                  <w:sz w:val="20"/>
                  <w:szCs w:val="20"/>
                  <w:rPrChange w:id="1139" w:author="Ahmad Rafif" w:date="2025-09-08T04:51:00Z" w16du:dateUtc="2025-09-07T21:51:00Z">
                    <w:rPr>
                      <w:rFonts w:ascii="Calibri" w:hAnsi="Calibri" w:cs="Calibri"/>
                      <w:color w:val="000000"/>
                      <w:sz w:val="22"/>
                      <w:szCs w:val="22"/>
                    </w:rPr>
                  </w:rPrChange>
                </w:rPr>
                <w:t>eocms_web_txn_detail</w:t>
              </w:r>
            </w:ins>
            <w:proofErr w:type="spellEnd"/>
            <w:del w:id="1140" w:author="Mubiyarto Wibisono" w:date="2025-09-05T04:39:00Z" w16du:dateUtc="2025-09-04T21:39:00Z">
              <w:r w:rsidRPr="00EB7A4E" w:rsidDel="00121C08">
                <w:rPr>
                  <w:rFonts w:ascii="Arial" w:hAnsi="Arial" w:cs="Arial"/>
                  <w:color w:val="000000"/>
                  <w:sz w:val="20"/>
                  <w:szCs w:val="20"/>
                </w:rPr>
                <w:delText>UI Patch eocms_valid_offence_notice</w:delText>
              </w:r>
            </w:del>
          </w:p>
        </w:tc>
        <w:tc>
          <w:tcPr>
            <w:tcW w:w="862" w:type="dxa"/>
            <w:noWrap/>
            <w:vAlign w:val="bottom"/>
            <w:hideMark/>
          </w:tcPr>
          <w:p w14:paraId="163001A9" w14:textId="5657FB8D" w:rsidR="00422C67" w:rsidRPr="00EB7A4E" w:rsidRDefault="00422C67" w:rsidP="00422C67">
            <w:pPr>
              <w:jc w:val="center"/>
              <w:rPr>
                <w:rFonts w:ascii="Arial" w:hAnsi="Arial" w:cs="Arial"/>
                <w:color w:val="000000"/>
                <w:sz w:val="20"/>
                <w:szCs w:val="20"/>
              </w:rPr>
            </w:pPr>
            <w:ins w:id="1141" w:author="Mubiyarto Wibisono" w:date="2025-09-05T10:56:00Z" w16du:dateUtc="2025-09-05T03:56:00Z">
              <w:r w:rsidRPr="00124329">
                <w:rPr>
                  <w:rFonts w:ascii="Arial" w:hAnsi="Arial" w:cs="Arial"/>
                  <w:color w:val="000000"/>
                  <w:sz w:val="20"/>
                  <w:szCs w:val="20"/>
                  <w:rPrChange w:id="1142" w:author="Ahmad Rafif" w:date="2025-09-08T04:51:00Z" w16du:dateUtc="2025-09-07T21:51:00Z">
                    <w:rPr>
                      <w:rFonts w:ascii="Calibri" w:hAnsi="Calibri" w:cs="Calibri"/>
                      <w:color w:val="000000"/>
                      <w:sz w:val="22"/>
                      <w:szCs w:val="22"/>
                    </w:rPr>
                  </w:rPrChange>
                </w:rPr>
                <w:t>71</w:t>
              </w:r>
            </w:ins>
            <w:del w:id="1143" w:author="Mubiyarto Wibisono" w:date="2025-09-05T04:39:00Z" w16du:dateUtc="2025-09-04T21:39:00Z">
              <w:r w:rsidRPr="00EB7A4E" w:rsidDel="00121C08">
                <w:rPr>
                  <w:rFonts w:ascii="Arial" w:hAnsi="Arial" w:cs="Arial"/>
                  <w:color w:val="000000"/>
                  <w:sz w:val="20"/>
                  <w:szCs w:val="20"/>
                </w:rPr>
                <w:delText>84</w:delText>
              </w:r>
            </w:del>
          </w:p>
        </w:tc>
      </w:tr>
      <w:tr w:rsidR="00422C67" w:rsidRPr="00124329" w14:paraId="77BED1AE" w14:textId="77777777" w:rsidTr="00225FFF">
        <w:trPr>
          <w:trHeight w:val="288"/>
        </w:trPr>
        <w:tc>
          <w:tcPr>
            <w:tcW w:w="939" w:type="dxa"/>
            <w:vMerge/>
            <w:vAlign w:val="center"/>
            <w:hideMark/>
          </w:tcPr>
          <w:p w14:paraId="36F74334"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46D9F716" w14:textId="0506E542" w:rsidR="00422C67" w:rsidRPr="00EB7A4E" w:rsidRDefault="00422C67" w:rsidP="00422C67">
            <w:pPr>
              <w:rPr>
                <w:rFonts w:ascii="Arial" w:hAnsi="Arial" w:cs="Arial"/>
                <w:color w:val="000000"/>
                <w:sz w:val="20"/>
                <w:szCs w:val="20"/>
              </w:rPr>
            </w:pPr>
            <w:ins w:id="1144" w:author="Mubiyarto Wibisono" w:date="2025-09-05T10:56:00Z" w16du:dateUtc="2025-09-05T03:56:00Z">
              <w:r w:rsidRPr="00124329">
                <w:rPr>
                  <w:rFonts w:ascii="Arial" w:hAnsi="Arial" w:cs="Arial"/>
                  <w:color w:val="000000"/>
                  <w:sz w:val="20"/>
                  <w:szCs w:val="20"/>
                  <w:rPrChange w:id="1145" w:author="Ahmad Rafif" w:date="2025-09-08T04:51:00Z" w16du:dateUtc="2025-09-07T21:51:00Z">
                    <w:rPr>
                      <w:rFonts w:ascii="Calibri" w:hAnsi="Calibri" w:cs="Calibri"/>
                      <w:color w:val="000000"/>
                      <w:sz w:val="22"/>
                      <w:szCs w:val="22"/>
                    </w:rPr>
                  </w:rPrChange>
                </w:rPr>
                <w:t>6.4.2</w:t>
              </w:r>
            </w:ins>
            <w:del w:id="1146" w:author="Mubiyarto Wibisono" w:date="2025-09-05T04:39:00Z" w16du:dateUtc="2025-09-04T21:39:00Z">
              <w:r w:rsidRPr="00EB7A4E" w:rsidDel="00121C08">
                <w:rPr>
                  <w:rFonts w:ascii="Arial" w:hAnsi="Arial" w:cs="Arial"/>
                  <w:color w:val="000000"/>
                  <w:sz w:val="20"/>
                  <w:szCs w:val="20"/>
                </w:rPr>
                <w:delText>6.6</w:delText>
              </w:r>
            </w:del>
          </w:p>
        </w:tc>
        <w:tc>
          <w:tcPr>
            <w:tcW w:w="7046" w:type="dxa"/>
            <w:noWrap/>
            <w:vAlign w:val="bottom"/>
            <w:hideMark/>
          </w:tcPr>
          <w:p w14:paraId="32E8CEA0" w14:textId="2FDC0B76" w:rsidR="00422C67" w:rsidRPr="00EB7A4E" w:rsidRDefault="00422C67" w:rsidP="00422C67">
            <w:pPr>
              <w:rPr>
                <w:rFonts w:ascii="Arial" w:hAnsi="Arial" w:cs="Arial"/>
                <w:color w:val="000000"/>
                <w:sz w:val="20"/>
                <w:szCs w:val="20"/>
              </w:rPr>
            </w:pPr>
            <w:ins w:id="1147" w:author="Mubiyarto Wibisono" w:date="2025-09-05T10:56:00Z" w16du:dateUtc="2025-09-05T03:56:00Z">
              <w:r w:rsidRPr="00124329">
                <w:rPr>
                  <w:rFonts w:ascii="Arial" w:hAnsi="Arial" w:cs="Arial"/>
                  <w:color w:val="000000"/>
                  <w:sz w:val="20"/>
                  <w:szCs w:val="20"/>
                  <w:rPrChange w:id="1148" w:author="Ahmad Rafif" w:date="2025-09-08T04:51:00Z" w16du:dateUtc="2025-09-07T21:51:00Z">
                    <w:rPr>
                      <w:rFonts w:ascii="Calibri" w:hAnsi="Calibri" w:cs="Calibri"/>
                      <w:color w:val="000000"/>
                      <w:sz w:val="22"/>
                      <w:szCs w:val="22"/>
                    </w:rPr>
                  </w:rPrChange>
                </w:rPr>
                <w:t>UI Data Mapping Transaction Payment Success</w:t>
              </w:r>
            </w:ins>
            <w:del w:id="1149" w:author="Mubiyarto Wibisono" w:date="2025-09-05T04:39:00Z" w16du:dateUtc="2025-09-04T21:39:00Z">
              <w:r w:rsidRPr="00EB7A4E" w:rsidDel="00121C08">
                <w:rPr>
                  <w:rFonts w:ascii="Arial" w:hAnsi="Arial" w:cs="Arial"/>
                  <w:color w:val="000000"/>
                  <w:sz w:val="20"/>
                  <w:szCs w:val="20"/>
                </w:rPr>
                <w:delText>Success Outcome</w:delText>
              </w:r>
            </w:del>
          </w:p>
        </w:tc>
        <w:tc>
          <w:tcPr>
            <w:tcW w:w="862" w:type="dxa"/>
            <w:noWrap/>
            <w:vAlign w:val="bottom"/>
            <w:hideMark/>
          </w:tcPr>
          <w:p w14:paraId="284B9C7B" w14:textId="3A41BD34" w:rsidR="00422C67" w:rsidRPr="00EB7A4E" w:rsidRDefault="00422C67" w:rsidP="00422C67">
            <w:pPr>
              <w:jc w:val="center"/>
              <w:rPr>
                <w:rFonts w:ascii="Arial" w:hAnsi="Arial" w:cs="Arial"/>
                <w:color w:val="000000"/>
                <w:sz w:val="20"/>
                <w:szCs w:val="20"/>
              </w:rPr>
            </w:pPr>
            <w:ins w:id="1150" w:author="Mubiyarto Wibisono" w:date="2025-09-05T10:56:00Z" w16du:dateUtc="2025-09-05T03:56:00Z">
              <w:r w:rsidRPr="00124329">
                <w:rPr>
                  <w:rFonts w:ascii="Arial" w:hAnsi="Arial" w:cs="Arial"/>
                  <w:color w:val="000000"/>
                  <w:sz w:val="20"/>
                  <w:szCs w:val="20"/>
                  <w:rPrChange w:id="1151" w:author="Ahmad Rafif" w:date="2025-09-08T04:51:00Z" w16du:dateUtc="2025-09-07T21:51:00Z">
                    <w:rPr>
                      <w:rFonts w:ascii="Calibri" w:hAnsi="Calibri" w:cs="Calibri"/>
                      <w:color w:val="000000"/>
                      <w:sz w:val="22"/>
                      <w:szCs w:val="22"/>
                    </w:rPr>
                  </w:rPrChange>
                </w:rPr>
                <w:t>71</w:t>
              </w:r>
            </w:ins>
            <w:del w:id="1152" w:author="Mubiyarto Wibisono" w:date="2025-09-05T04:39:00Z" w16du:dateUtc="2025-09-04T21:39:00Z">
              <w:r w:rsidRPr="00EB7A4E" w:rsidDel="00121C08">
                <w:rPr>
                  <w:rFonts w:ascii="Arial" w:hAnsi="Arial" w:cs="Arial"/>
                  <w:color w:val="000000"/>
                  <w:sz w:val="20"/>
                  <w:szCs w:val="20"/>
                </w:rPr>
                <w:delText>84</w:delText>
              </w:r>
            </w:del>
          </w:p>
        </w:tc>
      </w:tr>
      <w:tr w:rsidR="00422C67" w:rsidRPr="00124329" w14:paraId="1D9DEFA9" w14:textId="77777777" w:rsidTr="00225FFF">
        <w:trPr>
          <w:trHeight w:val="288"/>
        </w:trPr>
        <w:tc>
          <w:tcPr>
            <w:tcW w:w="939" w:type="dxa"/>
            <w:vMerge/>
            <w:vAlign w:val="center"/>
            <w:hideMark/>
          </w:tcPr>
          <w:p w14:paraId="6E7EE67C" w14:textId="77777777" w:rsidR="00422C67" w:rsidRPr="00EB7A4E" w:rsidRDefault="00422C67" w:rsidP="00422C67">
            <w:pPr>
              <w:jc w:val="center"/>
              <w:rPr>
                <w:rFonts w:ascii="Arial" w:hAnsi="Arial" w:cs="Arial"/>
                <w:color w:val="000000"/>
                <w:sz w:val="20"/>
                <w:szCs w:val="20"/>
              </w:rPr>
            </w:pPr>
          </w:p>
        </w:tc>
        <w:tc>
          <w:tcPr>
            <w:tcW w:w="1441" w:type="dxa"/>
            <w:noWrap/>
            <w:vAlign w:val="bottom"/>
            <w:hideMark/>
          </w:tcPr>
          <w:p w14:paraId="155D2101" w14:textId="490A68EB" w:rsidR="00422C67" w:rsidRPr="00EB7A4E" w:rsidRDefault="00422C67" w:rsidP="00422C67">
            <w:pPr>
              <w:rPr>
                <w:rFonts w:ascii="Arial" w:hAnsi="Arial" w:cs="Arial"/>
                <w:color w:val="000000"/>
                <w:sz w:val="20"/>
                <w:szCs w:val="20"/>
              </w:rPr>
            </w:pPr>
            <w:ins w:id="1153" w:author="Mubiyarto Wibisono" w:date="2025-09-05T10:56:00Z" w16du:dateUtc="2025-09-05T03:56:00Z">
              <w:r w:rsidRPr="00124329">
                <w:rPr>
                  <w:rFonts w:ascii="Arial" w:hAnsi="Arial" w:cs="Arial"/>
                  <w:color w:val="000000"/>
                  <w:sz w:val="20"/>
                  <w:szCs w:val="20"/>
                  <w:rPrChange w:id="1154" w:author="Ahmad Rafif" w:date="2025-09-08T04:51:00Z" w16du:dateUtc="2025-09-07T21:51:00Z">
                    <w:rPr>
                      <w:rFonts w:ascii="Calibri" w:hAnsi="Calibri" w:cs="Calibri"/>
                      <w:color w:val="000000"/>
                      <w:sz w:val="22"/>
                      <w:szCs w:val="22"/>
                    </w:rPr>
                  </w:rPrChange>
                </w:rPr>
                <w:t>6.4.3</w:t>
              </w:r>
            </w:ins>
            <w:del w:id="1155" w:author="Mubiyarto Wibisono" w:date="2025-09-05T04:39:00Z" w16du:dateUtc="2025-09-04T21:39:00Z">
              <w:r w:rsidRPr="00EB7A4E" w:rsidDel="00121C08">
                <w:rPr>
                  <w:rFonts w:ascii="Arial" w:hAnsi="Arial" w:cs="Arial"/>
                  <w:color w:val="000000"/>
                  <w:sz w:val="20"/>
                  <w:szCs w:val="20"/>
                </w:rPr>
                <w:delText>6.7</w:delText>
              </w:r>
            </w:del>
          </w:p>
        </w:tc>
        <w:tc>
          <w:tcPr>
            <w:tcW w:w="7046" w:type="dxa"/>
            <w:noWrap/>
            <w:vAlign w:val="bottom"/>
            <w:hideMark/>
          </w:tcPr>
          <w:p w14:paraId="30C7E3E1" w14:textId="3F12F222" w:rsidR="00422C67" w:rsidRPr="00EB7A4E" w:rsidRDefault="00422C67" w:rsidP="00422C67">
            <w:pPr>
              <w:rPr>
                <w:rFonts w:ascii="Arial" w:hAnsi="Arial" w:cs="Arial"/>
                <w:color w:val="000000"/>
                <w:sz w:val="20"/>
                <w:szCs w:val="20"/>
              </w:rPr>
            </w:pPr>
            <w:ins w:id="1156" w:author="Mubiyarto Wibisono" w:date="2025-09-05T10:56:00Z" w16du:dateUtc="2025-09-05T03:56:00Z">
              <w:r w:rsidRPr="00124329">
                <w:rPr>
                  <w:rFonts w:ascii="Arial" w:hAnsi="Arial" w:cs="Arial"/>
                  <w:color w:val="000000"/>
                  <w:sz w:val="20"/>
                  <w:szCs w:val="20"/>
                  <w:rPrChange w:id="1157" w:author="Ahmad Rafif" w:date="2025-09-08T04:51:00Z" w16du:dateUtc="2025-09-07T21:51:00Z">
                    <w:rPr>
                      <w:rFonts w:ascii="Calibri" w:hAnsi="Calibri" w:cs="Calibri"/>
                      <w:color w:val="000000"/>
                      <w:sz w:val="22"/>
                      <w:szCs w:val="22"/>
                    </w:rPr>
                  </w:rPrChange>
                </w:rPr>
                <w:t xml:space="preserve">UI Patch </w:t>
              </w:r>
              <w:proofErr w:type="spellStart"/>
              <w:r w:rsidRPr="00124329">
                <w:rPr>
                  <w:rFonts w:ascii="Arial" w:hAnsi="Arial" w:cs="Arial"/>
                  <w:color w:val="000000"/>
                  <w:sz w:val="20"/>
                  <w:szCs w:val="20"/>
                  <w:rPrChange w:id="1158" w:author="Ahmad Rafif" w:date="2025-09-08T04:51:00Z" w16du:dateUtc="2025-09-07T21:51:00Z">
                    <w:rPr>
                      <w:rFonts w:ascii="Calibri" w:hAnsi="Calibri" w:cs="Calibri"/>
                      <w:color w:val="000000"/>
                      <w:sz w:val="22"/>
                      <w:szCs w:val="22"/>
                    </w:rPr>
                  </w:rPrChange>
                </w:rPr>
                <w:t>eocms_valid_offence_notice</w:t>
              </w:r>
            </w:ins>
            <w:proofErr w:type="spellEnd"/>
            <w:del w:id="1159" w:author="Mubiyarto Wibisono" w:date="2025-09-05T04:39:00Z" w16du:dateUtc="2025-09-04T21:39:00Z">
              <w:r w:rsidRPr="00EB7A4E" w:rsidDel="00121C08">
                <w:rPr>
                  <w:rFonts w:ascii="Arial" w:hAnsi="Arial" w:cs="Arial"/>
                  <w:color w:val="000000"/>
                  <w:sz w:val="20"/>
                  <w:szCs w:val="20"/>
                </w:rPr>
                <w:delText>Error Handling</w:delText>
              </w:r>
            </w:del>
          </w:p>
        </w:tc>
        <w:tc>
          <w:tcPr>
            <w:tcW w:w="862" w:type="dxa"/>
            <w:noWrap/>
            <w:vAlign w:val="bottom"/>
            <w:hideMark/>
          </w:tcPr>
          <w:p w14:paraId="7F7DF145" w14:textId="2A6E1CB7" w:rsidR="00422C67" w:rsidRPr="00EB7A4E" w:rsidRDefault="00422C67" w:rsidP="00422C67">
            <w:pPr>
              <w:jc w:val="center"/>
              <w:rPr>
                <w:rFonts w:ascii="Arial" w:hAnsi="Arial" w:cs="Arial"/>
                <w:color w:val="000000"/>
                <w:sz w:val="20"/>
                <w:szCs w:val="20"/>
              </w:rPr>
            </w:pPr>
            <w:ins w:id="1160" w:author="Mubiyarto Wibisono" w:date="2025-09-05T10:56:00Z" w16du:dateUtc="2025-09-05T03:56:00Z">
              <w:r w:rsidRPr="00124329">
                <w:rPr>
                  <w:rFonts w:ascii="Arial" w:hAnsi="Arial" w:cs="Arial"/>
                  <w:color w:val="000000"/>
                  <w:sz w:val="20"/>
                  <w:szCs w:val="20"/>
                  <w:rPrChange w:id="1161" w:author="Ahmad Rafif" w:date="2025-09-08T04:51:00Z" w16du:dateUtc="2025-09-07T21:51:00Z">
                    <w:rPr>
                      <w:rFonts w:ascii="Calibri" w:hAnsi="Calibri" w:cs="Calibri"/>
                      <w:color w:val="000000"/>
                      <w:sz w:val="22"/>
                      <w:szCs w:val="22"/>
                    </w:rPr>
                  </w:rPrChange>
                </w:rPr>
                <w:t>71</w:t>
              </w:r>
            </w:ins>
            <w:del w:id="1162" w:author="Mubiyarto Wibisono" w:date="2025-09-05T04:39:00Z" w16du:dateUtc="2025-09-04T21:39:00Z">
              <w:r w:rsidRPr="00EB7A4E" w:rsidDel="00121C08">
                <w:rPr>
                  <w:rFonts w:ascii="Arial" w:hAnsi="Arial" w:cs="Arial"/>
                  <w:color w:val="000000"/>
                  <w:sz w:val="20"/>
                  <w:szCs w:val="20"/>
                </w:rPr>
                <w:delText>84</w:delText>
              </w:r>
            </w:del>
          </w:p>
        </w:tc>
      </w:tr>
      <w:tr w:rsidR="00422C67" w:rsidRPr="00124329" w14:paraId="258C33DE" w14:textId="77777777" w:rsidTr="00225FFF">
        <w:trPr>
          <w:trHeight w:val="288"/>
          <w:ins w:id="1163" w:author="Mubiyarto Wibisono" w:date="2025-09-05T04:39:00Z"/>
        </w:trPr>
        <w:tc>
          <w:tcPr>
            <w:tcW w:w="939" w:type="dxa"/>
            <w:vMerge/>
            <w:vAlign w:val="center"/>
          </w:tcPr>
          <w:p w14:paraId="305CE852" w14:textId="77777777" w:rsidR="00422C67" w:rsidRPr="00EB7A4E" w:rsidRDefault="00422C67" w:rsidP="00422C67">
            <w:pPr>
              <w:jc w:val="center"/>
              <w:rPr>
                <w:ins w:id="1164" w:author="Mubiyarto Wibisono" w:date="2025-09-05T04:39:00Z" w16du:dateUtc="2025-09-04T21:39:00Z"/>
                <w:rFonts w:ascii="Arial" w:hAnsi="Arial" w:cs="Arial"/>
                <w:color w:val="000000"/>
                <w:sz w:val="20"/>
                <w:szCs w:val="20"/>
              </w:rPr>
            </w:pPr>
          </w:p>
        </w:tc>
        <w:tc>
          <w:tcPr>
            <w:tcW w:w="1441" w:type="dxa"/>
            <w:noWrap/>
            <w:vAlign w:val="bottom"/>
          </w:tcPr>
          <w:p w14:paraId="7749621C" w14:textId="72444533" w:rsidR="00422C67" w:rsidRPr="00EB7A4E" w:rsidRDefault="00422C67" w:rsidP="00422C67">
            <w:pPr>
              <w:rPr>
                <w:ins w:id="1165" w:author="Mubiyarto Wibisono" w:date="2025-09-05T04:39:00Z" w16du:dateUtc="2025-09-04T21:39:00Z"/>
                <w:rFonts w:ascii="Arial" w:hAnsi="Arial" w:cs="Arial"/>
                <w:color w:val="000000"/>
                <w:sz w:val="20"/>
                <w:szCs w:val="20"/>
              </w:rPr>
            </w:pPr>
            <w:ins w:id="1166" w:author="Mubiyarto Wibisono" w:date="2025-09-05T10:56:00Z" w16du:dateUtc="2025-09-05T03:56:00Z">
              <w:r w:rsidRPr="00124329">
                <w:rPr>
                  <w:rFonts w:ascii="Arial" w:hAnsi="Arial" w:cs="Arial"/>
                  <w:color w:val="000000"/>
                  <w:sz w:val="20"/>
                  <w:szCs w:val="20"/>
                  <w:rPrChange w:id="1167" w:author="Ahmad Rafif" w:date="2025-09-08T04:51:00Z" w16du:dateUtc="2025-09-07T21:51:00Z">
                    <w:rPr>
                      <w:rFonts w:ascii="Calibri" w:hAnsi="Calibri" w:cs="Calibri"/>
                      <w:color w:val="000000"/>
                      <w:sz w:val="22"/>
                      <w:szCs w:val="22"/>
                    </w:rPr>
                  </w:rPrChange>
                </w:rPr>
                <w:t>6.5</w:t>
              </w:r>
            </w:ins>
          </w:p>
        </w:tc>
        <w:tc>
          <w:tcPr>
            <w:tcW w:w="7046" w:type="dxa"/>
            <w:noWrap/>
            <w:vAlign w:val="bottom"/>
          </w:tcPr>
          <w:p w14:paraId="5545C195" w14:textId="1A3E27AF" w:rsidR="00422C67" w:rsidRPr="00EB7A4E" w:rsidRDefault="00422C67" w:rsidP="00422C67">
            <w:pPr>
              <w:rPr>
                <w:ins w:id="1168" w:author="Mubiyarto Wibisono" w:date="2025-09-05T04:39:00Z" w16du:dateUtc="2025-09-04T21:39:00Z"/>
                <w:rFonts w:ascii="Arial" w:hAnsi="Arial" w:cs="Arial"/>
                <w:color w:val="000000"/>
                <w:sz w:val="20"/>
                <w:szCs w:val="20"/>
              </w:rPr>
            </w:pPr>
            <w:ins w:id="1169" w:author="Mubiyarto Wibisono" w:date="2025-09-05T10:56:00Z" w16du:dateUtc="2025-09-05T03:56:00Z">
              <w:r w:rsidRPr="00124329">
                <w:rPr>
                  <w:rFonts w:ascii="Arial" w:hAnsi="Arial" w:cs="Arial"/>
                  <w:color w:val="000000"/>
                  <w:sz w:val="20"/>
                  <w:szCs w:val="20"/>
                  <w:rPrChange w:id="1170" w:author="Ahmad Rafif" w:date="2025-09-08T04:51:00Z" w16du:dateUtc="2025-09-07T21:51:00Z">
                    <w:rPr>
                      <w:rFonts w:ascii="Calibri" w:hAnsi="Calibri" w:cs="Calibri"/>
                      <w:color w:val="000000"/>
                      <w:sz w:val="22"/>
                      <w:szCs w:val="22"/>
                    </w:rPr>
                  </w:rPrChange>
                </w:rPr>
                <w:t>Success Outcome</w:t>
              </w:r>
            </w:ins>
          </w:p>
        </w:tc>
        <w:tc>
          <w:tcPr>
            <w:tcW w:w="862" w:type="dxa"/>
            <w:noWrap/>
            <w:vAlign w:val="bottom"/>
          </w:tcPr>
          <w:p w14:paraId="7020633E" w14:textId="5998F29F" w:rsidR="00422C67" w:rsidRPr="00EB7A4E" w:rsidRDefault="00422C67" w:rsidP="00422C67">
            <w:pPr>
              <w:jc w:val="center"/>
              <w:rPr>
                <w:ins w:id="1171" w:author="Mubiyarto Wibisono" w:date="2025-09-05T04:39:00Z" w16du:dateUtc="2025-09-04T21:39:00Z"/>
                <w:rFonts w:ascii="Arial" w:hAnsi="Arial" w:cs="Arial"/>
                <w:color w:val="000000"/>
                <w:sz w:val="20"/>
                <w:szCs w:val="20"/>
              </w:rPr>
            </w:pPr>
            <w:ins w:id="1172" w:author="Mubiyarto Wibisono" w:date="2025-09-05T10:56:00Z" w16du:dateUtc="2025-09-05T03:56:00Z">
              <w:r w:rsidRPr="00124329">
                <w:rPr>
                  <w:rFonts w:ascii="Arial" w:hAnsi="Arial" w:cs="Arial"/>
                  <w:color w:val="000000"/>
                  <w:sz w:val="20"/>
                  <w:szCs w:val="20"/>
                  <w:rPrChange w:id="1173" w:author="Ahmad Rafif" w:date="2025-09-08T04:51:00Z" w16du:dateUtc="2025-09-07T21:51:00Z">
                    <w:rPr>
                      <w:rFonts w:ascii="Calibri" w:hAnsi="Calibri" w:cs="Calibri"/>
                      <w:color w:val="000000"/>
                      <w:sz w:val="22"/>
                      <w:szCs w:val="22"/>
                    </w:rPr>
                  </w:rPrChange>
                </w:rPr>
                <w:t>71</w:t>
              </w:r>
            </w:ins>
          </w:p>
        </w:tc>
      </w:tr>
      <w:tr w:rsidR="00422C67" w:rsidRPr="00124329" w14:paraId="3DD6987B" w14:textId="77777777" w:rsidTr="00225FFF">
        <w:trPr>
          <w:trHeight w:val="288"/>
          <w:ins w:id="1174" w:author="Mubiyarto Wibisono" w:date="2025-09-05T04:39:00Z"/>
        </w:trPr>
        <w:tc>
          <w:tcPr>
            <w:tcW w:w="939" w:type="dxa"/>
            <w:vMerge/>
            <w:vAlign w:val="center"/>
          </w:tcPr>
          <w:p w14:paraId="324A70F2" w14:textId="77777777" w:rsidR="00422C67" w:rsidRPr="00EB7A4E" w:rsidRDefault="00422C67" w:rsidP="00422C67">
            <w:pPr>
              <w:jc w:val="center"/>
              <w:rPr>
                <w:ins w:id="1175" w:author="Mubiyarto Wibisono" w:date="2025-09-05T04:39:00Z" w16du:dateUtc="2025-09-04T21:39:00Z"/>
                <w:rFonts w:ascii="Arial" w:hAnsi="Arial" w:cs="Arial"/>
                <w:color w:val="000000"/>
                <w:sz w:val="20"/>
                <w:szCs w:val="20"/>
              </w:rPr>
            </w:pPr>
          </w:p>
        </w:tc>
        <w:tc>
          <w:tcPr>
            <w:tcW w:w="1441" w:type="dxa"/>
            <w:noWrap/>
            <w:vAlign w:val="bottom"/>
          </w:tcPr>
          <w:p w14:paraId="6CDBB03B" w14:textId="3C910D59" w:rsidR="00422C67" w:rsidRPr="00EB7A4E" w:rsidRDefault="00422C67" w:rsidP="00422C67">
            <w:pPr>
              <w:rPr>
                <w:ins w:id="1176" w:author="Mubiyarto Wibisono" w:date="2025-09-05T04:39:00Z" w16du:dateUtc="2025-09-04T21:39:00Z"/>
                <w:rFonts w:ascii="Arial" w:hAnsi="Arial" w:cs="Arial"/>
                <w:color w:val="000000"/>
                <w:sz w:val="20"/>
                <w:szCs w:val="20"/>
              </w:rPr>
            </w:pPr>
            <w:ins w:id="1177" w:author="Mubiyarto Wibisono" w:date="2025-09-05T10:56:00Z" w16du:dateUtc="2025-09-05T03:56:00Z">
              <w:r w:rsidRPr="00124329">
                <w:rPr>
                  <w:rFonts w:ascii="Arial" w:hAnsi="Arial" w:cs="Arial"/>
                  <w:color w:val="000000"/>
                  <w:sz w:val="20"/>
                  <w:szCs w:val="20"/>
                  <w:rPrChange w:id="1178" w:author="Ahmad Rafif" w:date="2025-09-08T04:51:00Z" w16du:dateUtc="2025-09-07T21:51:00Z">
                    <w:rPr>
                      <w:rFonts w:ascii="Calibri" w:hAnsi="Calibri" w:cs="Calibri"/>
                      <w:color w:val="000000"/>
                      <w:sz w:val="22"/>
                      <w:szCs w:val="22"/>
                    </w:rPr>
                  </w:rPrChange>
                </w:rPr>
                <w:t>6.6</w:t>
              </w:r>
            </w:ins>
          </w:p>
        </w:tc>
        <w:tc>
          <w:tcPr>
            <w:tcW w:w="7046" w:type="dxa"/>
            <w:noWrap/>
            <w:vAlign w:val="bottom"/>
          </w:tcPr>
          <w:p w14:paraId="4304A9BD" w14:textId="2E192FD2" w:rsidR="00422C67" w:rsidRPr="00EB7A4E" w:rsidRDefault="00422C67" w:rsidP="00422C67">
            <w:pPr>
              <w:rPr>
                <w:ins w:id="1179" w:author="Mubiyarto Wibisono" w:date="2025-09-05T04:39:00Z" w16du:dateUtc="2025-09-04T21:39:00Z"/>
                <w:rFonts w:ascii="Arial" w:hAnsi="Arial" w:cs="Arial"/>
                <w:color w:val="000000"/>
                <w:sz w:val="20"/>
                <w:szCs w:val="20"/>
              </w:rPr>
            </w:pPr>
            <w:ins w:id="1180" w:author="Mubiyarto Wibisono" w:date="2025-09-05T10:56:00Z" w16du:dateUtc="2025-09-05T03:56:00Z">
              <w:r w:rsidRPr="00124329">
                <w:rPr>
                  <w:rFonts w:ascii="Arial" w:hAnsi="Arial" w:cs="Arial"/>
                  <w:color w:val="000000"/>
                  <w:sz w:val="20"/>
                  <w:szCs w:val="20"/>
                  <w:rPrChange w:id="1181"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24F09D7D" w14:textId="688E57A2" w:rsidR="00422C67" w:rsidRPr="00EB7A4E" w:rsidRDefault="00422C67" w:rsidP="00422C67">
            <w:pPr>
              <w:jc w:val="center"/>
              <w:rPr>
                <w:ins w:id="1182" w:author="Mubiyarto Wibisono" w:date="2025-09-05T04:39:00Z" w16du:dateUtc="2025-09-04T21:39:00Z"/>
                <w:rFonts w:ascii="Arial" w:hAnsi="Arial" w:cs="Arial"/>
                <w:color w:val="000000"/>
                <w:sz w:val="20"/>
                <w:szCs w:val="20"/>
              </w:rPr>
            </w:pPr>
            <w:ins w:id="1183" w:author="Mubiyarto Wibisono" w:date="2025-09-05T10:56:00Z" w16du:dateUtc="2025-09-05T03:56:00Z">
              <w:r w:rsidRPr="00124329">
                <w:rPr>
                  <w:rFonts w:ascii="Arial" w:hAnsi="Arial" w:cs="Arial"/>
                  <w:color w:val="000000"/>
                  <w:sz w:val="20"/>
                  <w:szCs w:val="20"/>
                  <w:rPrChange w:id="1184" w:author="Ahmad Rafif" w:date="2025-09-08T04:51:00Z" w16du:dateUtc="2025-09-07T21:51:00Z">
                    <w:rPr>
                      <w:rFonts w:ascii="Calibri" w:hAnsi="Calibri" w:cs="Calibri"/>
                      <w:color w:val="000000"/>
                      <w:sz w:val="22"/>
                      <w:szCs w:val="22"/>
                    </w:rPr>
                  </w:rPrChange>
                </w:rPr>
                <w:t>72</w:t>
              </w:r>
            </w:ins>
          </w:p>
        </w:tc>
      </w:tr>
      <w:tr w:rsidR="004C601F" w:rsidRPr="00124329" w14:paraId="6AFF9E51" w14:textId="77777777" w:rsidTr="00447120">
        <w:trPr>
          <w:trHeight w:val="288"/>
        </w:trPr>
        <w:tc>
          <w:tcPr>
            <w:tcW w:w="939" w:type="dxa"/>
            <w:vMerge w:val="restart"/>
            <w:noWrap/>
            <w:vAlign w:val="center"/>
            <w:hideMark/>
          </w:tcPr>
          <w:p w14:paraId="4EFFE928" w14:textId="77777777" w:rsidR="004C601F" w:rsidRPr="00EB7A4E" w:rsidRDefault="004C601F" w:rsidP="00686954">
            <w:pPr>
              <w:jc w:val="center"/>
              <w:rPr>
                <w:rFonts w:ascii="Arial" w:hAnsi="Arial" w:cs="Arial"/>
                <w:color w:val="000000"/>
                <w:sz w:val="20"/>
                <w:szCs w:val="20"/>
              </w:rPr>
            </w:pPr>
            <w:r w:rsidRPr="00EB7A4E">
              <w:rPr>
                <w:rFonts w:ascii="Arial" w:hAnsi="Arial" w:cs="Arial"/>
                <w:color w:val="000000"/>
                <w:sz w:val="20"/>
                <w:szCs w:val="20"/>
              </w:rPr>
              <w:t>7</w:t>
            </w:r>
          </w:p>
        </w:tc>
        <w:tc>
          <w:tcPr>
            <w:tcW w:w="8487" w:type="dxa"/>
            <w:gridSpan w:val="2"/>
            <w:noWrap/>
            <w:hideMark/>
          </w:tcPr>
          <w:p w14:paraId="4AA0774D" w14:textId="77777777" w:rsidR="004C601F" w:rsidRPr="00EB7A4E" w:rsidRDefault="004C601F" w:rsidP="00686954">
            <w:pPr>
              <w:rPr>
                <w:rFonts w:ascii="Arial" w:hAnsi="Arial" w:cs="Arial"/>
                <w:color w:val="000000"/>
                <w:sz w:val="20"/>
                <w:szCs w:val="20"/>
              </w:rPr>
            </w:pPr>
            <w:r w:rsidRPr="00EB7A4E">
              <w:rPr>
                <w:rFonts w:ascii="Arial" w:hAnsi="Arial" w:cs="Arial"/>
                <w:color w:val="000000"/>
                <w:sz w:val="20"/>
                <w:szCs w:val="20"/>
              </w:rPr>
              <w:t>Receipt Download</w:t>
            </w:r>
          </w:p>
        </w:tc>
        <w:tc>
          <w:tcPr>
            <w:tcW w:w="862" w:type="dxa"/>
            <w:noWrap/>
            <w:hideMark/>
          </w:tcPr>
          <w:p w14:paraId="090DA1AA" w14:textId="588228E9" w:rsidR="004C601F" w:rsidRPr="00EB7A4E" w:rsidRDefault="0017039B" w:rsidP="00686954">
            <w:pPr>
              <w:jc w:val="center"/>
              <w:rPr>
                <w:rFonts w:ascii="Arial" w:hAnsi="Arial" w:cs="Arial"/>
                <w:color w:val="000000"/>
                <w:sz w:val="20"/>
                <w:szCs w:val="20"/>
              </w:rPr>
            </w:pPr>
            <w:ins w:id="1185" w:author="Mubiyarto Wibisono" w:date="2025-09-05T09:34:00Z" w16du:dateUtc="2025-09-05T02:34:00Z">
              <w:r w:rsidRPr="00EB7A4E">
                <w:rPr>
                  <w:rFonts w:ascii="Arial" w:hAnsi="Arial" w:cs="Arial"/>
                  <w:color w:val="000000"/>
                  <w:sz w:val="20"/>
                  <w:szCs w:val="20"/>
                </w:rPr>
                <w:t>7</w:t>
              </w:r>
            </w:ins>
            <w:ins w:id="1186" w:author="Mubiyarto Wibisono" w:date="2025-09-05T10:56:00Z" w16du:dateUtc="2025-09-05T03:56:00Z">
              <w:r w:rsidR="00422C67" w:rsidRPr="00EB7A4E">
                <w:rPr>
                  <w:rFonts w:ascii="Arial" w:hAnsi="Arial" w:cs="Arial"/>
                  <w:color w:val="000000"/>
                  <w:sz w:val="20"/>
                  <w:szCs w:val="20"/>
                </w:rPr>
                <w:t>3</w:t>
              </w:r>
            </w:ins>
            <w:del w:id="1187" w:author="Mubiyarto Wibisono" w:date="2025-09-05T09:34:00Z" w16du:dateUtc="2025-09-05T02:34:00Z">
              <w:r w:rsidR="004C601F" w:rsidRPr="00EB7A4E" w:rsidDel="0017039B">
                <w:rPr>
                  <w:rFonts w:ascii="Arial" w:hAnsi="Arial" w:cs="Arial"/>
                  <w:color w:val="000000"/>
                  <w:sz w:val="20"/>
                  <w:szCs w:val="20"/>
                </w:rPr>
                <w:delText>86</w:delText>
              </w:r>
            </w:del>
          </w:p>
        </w:tc>
      </w:tr>
      <w:tr w:rsidR="00422C67" w:rsidRPr="00124329" w14:paraId="17E7CA86" w14:textId="77777777" w:rsidTr="00447120">
        <w:trPr>
          <w:trHeight w:val="288"/>
        </w:trPr>
        <w:tc>
          <w:tcPr>
            <w:tcW w:w="939" w:type="dxa"/>
            <w:vMerge/>
            <w:hideMark/>
          </w:tcPr>
          <w:p w14:paraId="6B698607"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4A47BD71" w14:textId="01663774" w:rsidR="00422C67" w:rsidRPr="00EB7A4E" w:rsidRDefault="00422C67" w:rsidP="00422C67">
            <w:pPr>
              <w:rPr>
                <w:rFonts w:ascii="Arial" w:hAnsi="Arial" w:cs="Arial"/>
                <w:color w:val="000000"/>
                <w:sz w:val="20"/>
                <w:szCs w:val="20"/>
              </w:rPr>
            </w:pPr>
            <w:ins w:id="1188" w:author="Mubiyarto Wibisono" w:date="2025-09-05T10:56:00Z" w16du:dateUtc="2025-09-05T03:56:00Z">
              <w:r w:rsidRPr="00124329">
                <w:rPr>
                  <w:rFonts w:ascii="Arial" w:hAnsi="Arial" w:cs="Arial"/>
                  <w:color w:val="000000"/>
                  <w:sz w:val="20"/>
                  <w:szCs w:val="20"/>
                  <w:rPrChange w:id="1189" w:author="Ahmad Rafif" w:date="2025-09-08T04:51:00Z" w16du:dateUtc="2025-09-07T21:51:00Z">
                    <w:rPr>
                      <w:rFonts w:ascii="Calibri" w:hAnsi="Calibri" w:cs="Calibri"/>
                      <w:color w:val="000000"/>
                      <w:sz w:val="22"/>
                      <w:szCs w:val="22"/>
                    </w:rPr>
                  </w:rPrChange>
                </w:rPr>
                <w:t>7.1</w:t>
              </w:r>
            </w:ins>
            <w:del w:id="1190" w:author="Mubiyarto Wibisono" w:date="2025-09-05T04:40:00Z" w16du:dateUtc="2025-09-04T21:40:00Z">
              <w:r w:rsidRPr="00EB7A4E" w:rsidDel="00464AAA">
                <w:rPr>
                  <w:rFonts w:ascii="Arial" w:hAnsi="Arial" w:cs="Arial"/>
                  <w:color w:val="000000"/>
                  <w:sz w:val="20"/>
                  <w:szCs w:val="20"/>
                </w:rPr>
                <w:delText>7.1</w:delText>
              </w:r>
            </w:del>
          </w:p>
        </w:tc>
        <w:tc>
          <w:tcPr>
            <w:tcW w:w="7046" w:type="dxa"/>
            <w:noWrap/>
            <w:vAlign w:val="bottom"/>
            <w:hideMark/>
          </w:tcPr>
          <w:p w14:paraId="3D3B7E7A" w14:textId="035A429B" w:rsidR="00422C67" w:rsidRPr="00EB7A4E" w:rsidRDefault="00422C67" w:rsidP="00422C67">
            <w:pPr>
              <w:rPr>
                <w:rFonts w:ascii="Arial" w:hAnsi="Arial" w:cs="Arial"/>
                <w:color w:val="000000"/>
                <w:sz w:val="20"/>
                <w:szCs w:val="20"/>
              </w:rPr>
            </w:pPr>
            <w:ins w:id="1191" w:author="Mubiyarto Wibisono" w:date="2025-09-05T10:56:00Z" w16du:dateUtc="2025-09-05T03:56:00Z">
              <w:r w:rsidRPr="00124329">
                <w:rPr>
                  <w:rFonts w:ascii="Arial" w:hAnsi="Arial" w:cs="Arial"/>
                  <w:color w:val="000000"/>
                  <w:sz w:val="20"/>
                  <w:szCs w:val="20"/>
                  <w:rPrChange w:id="1192" w:author="Ahmad Rafif" w:date="2025-09-08T04:51:00Z" w16du:dateUtc="2025-09-07T21:51:00Z">
                    <w:rPr>
                      <w:rFonts w:ascii="Calibri" w:hAnsi="Calibri" w:cs="Calibri"/>
                      <w:color w:val="000000"/>
                      <w:sz w:val="22"/>
                      <w:szCs w:val="22"/>
                    </w:rPr>
                  </w:rPrChange>
                </w:rPr>
                <w:t>Use Case</w:t>
              </w:r>
            </w:ins>
            <w:del w:id="1193" w:author="Mubiyarto Wibisono" w:date="2025-09-05T04:40:00Z" w16du:dateUtc="2025-09-04T21:40:00Z">
              <w:r w:rsidRPr="00EB7A4E" w:rsidDel="00464AAA">
                <w:rPr>
                  <w:rFonts w:ascii="Arial" w:hAnsi="Arial" w:cs="Arial"/>
                  <w:color w:val="000000"/>
                  <w:sz w:val="20"/>
                  <w:szCs w:val="20"/>
                </w:rPr>
                <w:delText>Use Case</w:delText>
              </w:r>
            </w:del>
          </w:p>
        </w:tc>
        <w:tc>
          <w:tcPr>
            <w:tcW w:w="862" w:type="dxa"/>
            <w:noWrap/>
            <w:vAlign w:val="bottom"/>
            <w:hideMark/>
          </w:tcPr>
          <w:p w14:paraId="2E6FF3C6" w14:textId="4C297C48" w:rsidR="00422C67" w:rsidRPr="00EB7A4E" w:rsidRDefault="00422C67" w:rsidP="00422C67">
            <w:pPr>
              <w:jc w:val="center"/>
              <w:rPr>
                <w:rFonts w:ascii="Arial" w:hAnsi="Arial" w:cs="Arial"/>
                <w:color w:val="000000"/>
                <w:sz w:val="20"/>
                <w:szCs w:val="20"/>
              </w:rPr>
            </w:pPr>
            <w:ins w:id="1194" w:author="Mubiyarto Wibisono" w:date="2025-09-05T10:56:00Z" w16du:dateUtc="2025-09-05T03:56:00Z">
              <w:r w:rsidRPr="00124329">
                <w:rPr>
                  <w:rFonts w:ascii="Arial" w:hAnsi="Arial" w:cs="Arial"/>
                  <w:color w:val="000000"/>
                  <w:sz w:val="20"/>
                  <w:szCs w:val="20"/>
                  <w:rPrChange w:id="1195" w:author="Ahmad Rafif" w:date="2025-09-08T04:51:00Z" w16du:dateUtc="2025-09-07T21:51:00Z">
                    <w:rPr>
                      <w:rFonts w:ascii="Calibri" w:hAnsi="Calibri" w:cs="Calibri"/>
                      <w:color w:val="000000"/>
                      <w:sz w:val="22"/>
                      <w:szCs w:val="22"/>
                    </w:rPr>
                  </w:rPrChange>
                </w:rPr>
                <w:t>74</w:t>
              </w:r>
            </w:ins>
            <w:del w:id="1196" w:author="Mubiyarto Wibisono" w:date="2025-09-05T04:40:00Z" w16du:dateUtc="2025-09-04T21:40:00Z">
              <w:r w:rsidRPr="00EB7A4E" w:rsidDel="00464AAA">
                <w:rPr>
                  <w:rFonts w:ascii="Arial" w:hAnsi="Arial" w:cs="Arial"/>
                  <w:color w:val="000000"/>
                  <w:sz w:val="20"/>
                  <w:szCs w:val="20"/>
                </w:rPr>
                <w:delText>87</w:delText>
              </w:r>
            </w:del>
          </w:p>
        </w:tc>
      </w:tr>
      <w:tr w:rsidR="00422C67" w:rsidRPr="00124329" w14:paraId="70451BEE" w14:textId="77777777" w:rsidTr="00447120">
        <w:trPr>
          <w:trHeight w:val="288"/>
        </w:trPr>
        <w:tc>
          <w:tcPr>
            <w:tcW w:w="939" w:type="dxa"/>
            <w:vMerge/>
            <w:hideMark/>
          </w:tcPr>
          <w:p w14:paraId="3251371F"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70BC5BD4" w14:textId="666FD76D" w:rsidR="00422C67" w:rsidRPr="00EB7A4E" w:rsidRDefault="00422C67" w:rsidP="00422C67">
            <w:pPr>
              <w:rPr>
                <w:rFonts w:ascii="Arial" w:hAnsi="Arial" w:cs="Arial"/>
                <w:color w:val="000000"/>
                <w:sz w:val="20"/>
                <w:szCs w:val="20"/>
              </w:rPr>
            </w:pPr>
            <w:ins w:id="1197" w:author="Mubiyarto Wibisono" w:date="2025-09-05T10:56:00Z" w16du:dateUtc="2025-09-05T03:56:00Z">
              <w:r w:rsidRPr="00124329">
                <w:rPr>
                  <w:rFonts w:ascii="Arial" w:hAnsi="Arial" w:cs="Arial"/>
                  <w:color w:val="000000"/>
                  <w:sz w:val="20"/>
                  <w:szCs w:val="20"/>
                  <w:rPrChange w:id="1198" w:author="Ahmad Rafif" w:date="2025-09-08T04:51:00Z" w16du:dateUtc="2025-09-07T21:51:00Z">
                    <w:rPr>
                      <w:rFonts w:ascii="Calibri" w:hAnsi="Calibri" w:cs="Calibri"/>
                      <w:color w:val="000000"/>
                      <w:sz w:val="22"/>
                      <w:szCs w:val="22"/>
                    </w:rPr>
                  </w:rPrChange>
                </w:rPr>
                <w:t>7.2</w:t>
              </w:r>
            </w:ins>
            <w:del w:id="1199" w:author="Mubiyarto Wibisono" w:date="2025-09-05T04:40:00Z" w16du:dateUtc="2025-09-04T21:40:00Z">
              <w:r w:rsidRPr="00EB7A4E" w:rsidDel="00464AAA">
                <w:rPr>
                  <w:rFonts w:ascii="Arial" w:hAnsi="Arial" w:cs="Arial"/>
                  <w:color w:val="000000"/>
                  <w:sz w:val="20"/>
                  <w:szCs w:val="20"/>
                </w:rPr>
                <w:delText>7.2</w:delText>
              </w:r>
            </w:del>
          </w:p>
        </w:tc>
        <w:tc>
          <w:tcPr>
            <w:tcW w:w="7046" w:type="dxa"/>
            <w:noWrap/>
            <w:vAlign w:val="bottom"/>
            <w:hideMark/>
          </w:tcPr>
          <w:p w14:paraId="051BBD5E" w14:textId="36A349AA" w:rsidR="00422C67" w:rsidRPr="00EB7A4E" w:rsidRDefault="00422C67" w:rsidP="00422C67">
            <w:pPr>
              <w:rPr>
                <w:rFonts w:ascii="Arial" w:hAnsi="Arial" w:cs="Arial"/>
                <w:color w:val="000000"/>
                <w:sz w:val="20"/>
                <w:szCs w:val="20"/>
              </w:rPr>
            </w:pPr>
            <w:ins w:id="1200" w:author="Mubiyarto Wibisono" w:date="2025-09-05T10:56:00Z" w16du:dateUtc="2025-09-05T03:56:00Z">
              <w:r w:rsidRPr="00124329">
                <w:rPr>
                  <w:rFonts w:ascii="Arial" w:hAnsi="Arial" w:cs="Arial"/>
                  <w:color w:val="000000"/>
                  <w:sz w:val="20"/>
                  <w:szCs w:val="20"/>
                  <w:rPrChange w:id="1201" w:author="Ahmad Rafif" w:date="2025-09-08T04:51:00Z" w16du:dateUtc="2025-09-07T21:51:00Z">
                    <w:rPr>
                      <w:rFonts w:ascii="Calibri" w:hAnsi="Calibri" w:cs="Calibri"/>
                      <w:color w:val="000000"/>
                      <w:sz w:val="22"/>
                      <w:szCs w:val="22"/>
                    </w:rPr>
                  </w:rPrChange>
                </w:rPr>
                <w:t>Diagram Flow Image</w:t>
              </w:r>
            </w:ins>
            <w:del w:id="1202" w:author="Mubiyarto Wibisono" w:date="2025-09-05T04:40:00Z" w16du:dateUtc="2025-09-04T21:40:00Z">
              <w:r w:rsidRPr="00EB7A4E" w:rsidDel="00464AAA">
                <w:rPr>
                  <w:rFonts w:ascii="Arial" w:hAnsi="Arial" w:cs="Arial"/>
                  <w:color w:val="000000"/>
                  <w:sz w:val="20"/>
                  <w:szCs w:val="20"/>
                </w:rPr>
                <w:delText>Diagram Flow Image</w:delText>
              </w:r>
            </w:del>
          </w:p>
        </w:tc>
        <w:tc>
          <w:tcPr>
            <w:tcW w:w="862" w:type="dxa"/>
            <w:noWrap/>
            <w:vAlign w:val="bottom"/>
            <w:hideMark/>
          </w:tcPr>
          <w:p w14:paraId="143C819D" w14:textId="11CEBF04" w:rsidR="00422C67" w:rsidRPr="00EB7A4E" w:rsidRDefault="00422C67" w:rsidP="00422C67">
            <w:pPr>
              <w:jc w:val="center"/>
              <w:rPr>
                <w:rFonts w:ascii="Arial" w:hAnsi="Arial" w:cs="Arial"/>
                <w:color w:val="000000"/>
                <w:sz w:val="20"/>
                <w:szCs w:val="20"/>
              </w:rPr>
            </w:pPr>
            <w:ins w:id="1203" w:author="Mubiyarto Wibisono" w:date="2025-09-05T10:56:00Z" w16du:dateUtc="2025-09-05T03:56:00Z">
              <w:r w:rsidRPr="00124329">
                <w:rPr>
                  <w:rFonts w:ascii="Arial" w:hAnsi="Arial" w:cs="Arial"/>
                  <w:color w:val="000000"/>
                  <w:sz w:val="20"/>
                  <w:szCs w:val="20"/>
                  <w:rPrChange w:id="1204" w:author="Ahmad Rafif" w:date="2025-09-08T04:51:00Z" w16du:dateUtc="2025-09-07T21:51:00Z">
                    <w:rPr>
                      <w:rFonts w:ascii="Calibri" w:hAnsi="Calibri" w:cs="Calibri"/>
                      <w:color w:val="000000"/>
                      <w:sz w:val="22"/>
                      <w:szCs w:val="22"/>
                    </w:rPr>
                  </w:rPrChange>
                </w:rPr>
                <w:t>75</w:t>
              </w:r>
            </w:ins>
            <w:del w:id="1205" w:author="Mubiyarto Wibisono" w:date="2025-09-05T04:40:00Z" w16du:dateUtc="2025-09-04T21:40:00Z">
              <w:r w:rsidRPr="00EB7A4E" w:rsidDel="00464AAA">
                <w:rPr>
                  <w:rFonts w:ascii="Arial" w:hAnsi="Arial" w:cs="Arial"/>
                  <w:color w:val="000000"/>
                  <w:sz w:val="20"/>
                  <w:szCs w:val="20"/>
                </w:rPr>
                <w:delText>88</w:delText>
              </w:r>
            </w:del>
          </w:p>
        </w:tc>
      </w:tr>
      <w:tr w:rsidR="00422C67" w:rsidRPr="00124329" w14:paraId="7B7EBFF7" w14:textId="77777777" w:rsidTr="00447120">
        <w:trPr>
          <w:trHeight w:val="288"/>
        </w:trPr>
        <w:tc>
          <w:tcPr>
            <w:tcW w:w="939" w:type="dxa"/>
            <w:vMerge/>
            <w:hideMark/>
          </w:tcPr>
          <w:p w14:paraId="264D66A2"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0267215C" w14:textId="0A22326D" w:rsidR="00422C67" w:rsidRPr="00EB7A4E" w:rsidRDefault="00422C67" w:rsidP="00422C67">
            <w:pPr>
              <w:rPr>
                <w:rFonts w:ascii="Arial" w:hAnsi="Arial" w:cs="Arial"/>
                <w:color w:val="000000"/>
                <w:sz w:val="20"/>
                <w:szCs w:val="20"/>
              </w:rPr>
            </w:pPr>
            <w:ins w:id="1206" w:author="Mubiyarto Wibisono" w:date="2025-09-05T10:56:00Z" w16du:dateUtc="2025-09-05T03:56:00Z">
              <w:r w:rsidRPr="00124329">
                <w:rPr>
                  <w:rFonts w:ascii="Arial" w:hAnsi="Arial" w:cs="Arial"/>
                  <w:color w:val="000000"/>
                  <w:sz w:val="20"/>
                  <w:szCs w:val="20"/>
                  <w:rPrChange w:id="1207" w:author="Ahmad Rafif" w:date="2025-09-08T04:51:00Z" w16du:dateUtc="2025-09-07T21:51:00Z">
                    <w:rPr>
                      <w:rFonts w:ascii="Calibri" w:hAnsi="Calibri" w:cs="Calibri"/>
                      <w:color w:val="000000"/>
                      <w:sz w:val="22"/>
                      <w:szCs w:val="22"/>
                    </w:rPr>
                  </w:rPrChange>
                </w:rPr>
                <w:t>7.3</w:t>
              </w:r>
            </w:ins>
            <w:del w:id="1208" w:author="Mubiyarto Wibisono" w:date="2025-09-05T04:40:00Z" w16du:dateUtc="2025-09-04T21:40:00Z">
              <w:r w:rsidRPr="00EB7A4E" w:rsidDel="00464AAA">
                <w:rPr>
                  <w:rFonts w:ascii="Arial" w:hAnsi="Arial" w:cs="Arial"/>
                  <w:color w:val="000000"/>
                  <w:sz w:val="20"/>
                  <w:szCs w:val="20"/>
                </w:rPr>
                <w:delText>7.3</w:delText>
              </w:r>
            </w:del>
          </w:p>
        </w:tc>
        <w:tc>
          <w:tcPr>
            <w:tcW w:w="7046" w:type="dxa"/>
            <w:noWrap/>
            <w:vAlign w:val="bottom"/>
            <w:hideMark/>
          </w:tcPr>
          <w:p w14:paraId="497764FE" w14:textId="46842843" w:rsidR="00422C67" w:rsidRPr="00EB7A4E" w:rsidRDefault="00422C67" w:rsidP="00422C67">
            <w:pPr>
              <w:rPr>
                <w:rFonts w:ascii="Arial" w:hAnsi="Arial" w:cs="Arial"/>
                <w:color w:val="000000"/>
                <w:sz w:val="20"/>
                <w:szCs w:val="20"/>
              </w:rPr>
            </w:pPr>
            <w:ins w:id="1209" w:author="Mubiyarto Wibisono" w:date="2025-09-05T10:56:00Z" w16du:dateUtc="2025-09-05T03:56:00Z">
              <w:r w:rsidRPr="00124329">
                <w:rPr>
                  <w:rFonts w:ascii="Arial" w:hAnsi="Arial" w:cs="Arial"/>
                  <w:color w:val="000000"/>
                  <w:sz w:val="20"/>
                  <w:szCs w:val="20"/>
                  <w:rPrChange w:id="1210" w:author="Ahmad Rafif" w:date="2025-09-08T04:51:00Z" w16du:dateUtc="2025-09-07T21:51:00Z">
                    <w:rPr>
                      <w:rFonts w:ascii="Calibri" w:hAnsi="Calibri" w:cs="Calibri"/>
                      <w:color w:val="000000"/>
                      <w:sz w:val="22"/>
                      <w:szCs w:val="22"/>
                    </w:rPr>
                  </w:rPrChange>
                </w:rPr>
                <w:t>API Specification</w:t>
              </w:r>
            </w:ins>
            <w:del w:id="1211" w:author="Mubiyarto Wibisono" w:date="2025-09-05T04:40:00Z" w16du:dateUtc="2025-09-04T21:40:00Z">
              <w:r w:rsidRPr="00EB7A4E" w:rsidDel="00464AAA">
                <w:rPr>
                  <w:rFonts w:ascii="Arial" w:hAnsi="Arial" w:cs="Arial"/>
                  <w:color w:val="000000"/>
                  <w:sz w:val="20"/>
                  <w:szCs w:val="20"/>
                </w:rPr>
                <w:delText>Design Rationale</w:delText>
              </w:r>
            </w:del>
          </w:p>
        </w:tc>
        <w:tc>
          <w:tcPr>
            <w:tcW w:w="862" w:type="dxa"/>
            <w:noWrap/>
            <w:vAlign w:val="bottom"/>
            <w:hideMark/>
          </w:tcPr>
          <w:p w14:paraId="046A4251" w14:textId="20FDA193" w:rsidR="00422C67" w:rsidRPr="00EB7A4E" w:rsidRDefault="00422C67" w:rsidP="00422C67">
            <w:pPr>
              <w:jc w:val="center"/>
              <w:rPr>
                <w:rFonts w:ascii="Arial" w:hAnsi="Arial" w:cs="Arial"/>
                <w:color w:val="000000"/>
                <w:sz w:val="20"/>
                <w:szCs w:val="20"/>
              </w:rPr>
            </w:pPr>
            <w:ins w:id="1212" w:author="Mubiyarto Wibisono" w:date="2025-09-05T10:56:00Z" w16du:dateUtc="2025-09-05T03:56:00Z">
              <w:r w:rsidRPr="00124329">
                <w:rPr>
                  <w:rFonts w:ascii="Arial" w:hAnsi="Arial" w:cs="Arial"/>
                  <w:color w:val="000000"/>
                  <w:sz w:val="20"/>
                  <w:szCs w:val="20"/>
                  <w:rPrChange w:id="1213" w:author="Ahmad Rafif" w:date="2025-09-08T04:51:00Z" w16du:dateUtc="2025-09-07T21:51:00Z">
                    <w:rPr>
                      <w:rFonts w:ascii="Calibri" w:hAnsi="Calibri" w:cs="Calibri"/>
                      <w:color w:val="000000"/>
                      <w:sz w:val="22"/>
                      <w:szCs w:val="22"/>
                    </w:rPr>
                  </w:rPrChange>
                </w:rPr>
                <w:t>76</w:t>
              </w:r>
            </w:ins>
            <w:del w:id="1214" w:author="Mubiyarto Wibisono" w:date="2025-09-05T04:40:00Z" w16du:dateUtc="2025-09-04T21:40:00Z">
              <w:r w:rsidRPr="00EB7A4E" w:rsidDel="00464AAA">
                <w:rPr>
                  <w:rFonts w:ascii="Arial" w:hAnsi="Arial" w:cs="Arial"/>
                  <w:color w:val="000000"/>
                  <w:sz w:val="20"/>
                  <w:szCs w:val="20"/>
                </w:rPr>
                <w:delText>89</w:delText>
              </w:r>
            </w:del>
          </w:p>
        </w:tc>
      </w:tr>
      <w:tr w:rsidR="00422C67" w:rsidRPr="00124329" w14:paraId="0CEDADD3" w14:textId="77777777" w:rsidTr="00447120">
        <w:trPr>
          <w:trHeight w:val="288"/>
        </w:trPr>
        <w:tc>
          <w:tcPr>
            <w:tcW w:w="939" w:type="dxa"/>
            <w:vMerge/>
            <w:hideMark/>
          </w:tcPr>
          <w:p w14:paraId="48975CD1"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71D0A1F4" w14:textId="648B02DB" w:rsidR="00422C67" w:rsidRPr="00EB7A4E" w:rsidRDefault="00422C67" w:rsidP="00422C67">
            <w:pPr>
              <w:rPr>
                <w:rFonts w:ascii="Arial" w:hAnsi="Arial" w:cs="Arial"/>
                <w:color w:val="000000"/>
                <w:sz w:val="20"/>
                <w:szCs w:val="20"/>
              </w:rPr>
            </w:pPr>
            <w:ins w:id="1215" w:author="Mubiyarto Wibisono" w:date="2025-09-05T10:56:00Z" w16du:dateUtc="2025-09-05T03:56:00Z">
              <w:r w:rsidRPr="00124329">
                <w:rPr>
                  <w:rFonts w:ascii="Arial" w:hAnsi="Arial" w:cs="Arial"/>
                  <w:color w:val="000000"/>
                  <w:sz w:val="20"/>
                  <w:szCs w:val="20"/>
                  <w:rPrChange w:id="1216" w:author="Ahmad Rafif" w:date="2025-09-08T04:51:00Z" w16du:dateUtc="2025-09-07T21:51:00Z">
                    <w:rPr>
                      <w:rFonts w:ascii="Calibri" w:hAnsi="Calibri" w:cs="Calibri"/>
                      <w:color w:val="000000"/>
                      <w:sz w:val="22"/>
                      <w:szCs w:val="22"/>
                    </w:rPr>
                  </w:rPrChange>
                </w:rPr>
                <w:t>7.3.1</w:t>
              </w:r>
            </w:ins>
            <w:del w:id="1217" w:author="Mubiyarto Wibisono" w:date="2025-09-05T04:40:00Z" w16du:dateUtc="2025-09-04T21:40:00Z">
              <w:r w:rsidRPr="00EB7A4E" w:rsidDel="00464AAA">
                <w:rPr>
                  <w:rFonts w:ascii="Arial" w:hAnsi="Arial" w:cs="Arial"/>
                  <w:color w:val="000000"/>
                  <w:sz w:val="20"/>
                  <w:szCs w:val="20"/>
                </w:rPr>
                <w:delText>7.4</w:delText>
              </w:r>
            </w:del>
          </w:p>
        </w:tc>
        <w:tc>
          <w:tcPr>
            <w:tcW w:w="7046" w:type="dxa"/>
            <w:noWrap/>
            <w:vAlign w:val="bottom"/>
            <w:hideMark/>
          </w:tcPr>
          <w:p w14:paraId="6BE1FA49" w14:textId="55B8DD6D" w:rsidR="00422C67" w:rsidRPr="00EB7A4E" w:rsidRDefault="00422C67" w:rsidP="00422C67">
            <w:pPr>
              <w:rPr>
                <w:rFonts w:ascii="Arial" w:hAnsi="Arial" w:cs="Arial"/>
                <w:color w:val="000000"/>
                <w:sz w:val="20"/>
                <w:szCs w:val="20"/>
              </w:rPr>
            </w:pPr>
            <w:ins w:id="1218" w:author="Mubiyarto Wibisono" w:date="2025-09-05T10:56:00Z" w16du:dateUtc="2025-09-05T03:56:00Z">
              <w:r w:rsidRPr="00124329">
                <w:rPr>
                  <w:rFonts w:ascii="Arial" w:hAnsi="Arial" w:cs="Arial"/>
                  <w:color w:val="000000"/>
                  <w:sz w:val="20"/>
                  <w:szCs w:val="20"/>
                  <w:rPrChange w:id="1219" w:author="Ahmad Rafif" w:date="2025-09-08T04:51:00Z" w16du:dateUtc="2025-09-07T21:51:00Z">
                    <w:rPr>
                      <w:rFonts w:ascii="Calibri" w:hAnsi="Calibri" w:cs="Calibri"/>
                      <w:color w:val="000000"/>
                      <w:sz w:val="22"/>
                      <w:szCs w:val="22"/>
                    </w:rPr>
                  </w:rPrChange>
                </w:rPr>
                <w:t>API for eService</w:t>
              </w:r>
            </w:ins>
            <w:del w:id="1220" w:author="Mubiyarto Wibisono" w:date="2025-09-05T04:40:00Z" w16du:dateUtc="2025-09-04T21:40:00Z">
              <w:r w:rsidRPr="00EB7A4E" w:rsidDel="00464AAA">
                <w:rPr>
                  <w:rFonts w:ascii="Arial" w:hAnsi="Arial" w:cs="Arial"/>
                  <w:color w:val="000000"/>
                  <w:sz w:val="20"/>
                  <w:szCs w:val="20"/>
                </w:rPr>
                <w:delText>API Specification</w:delText>
              </w:r>
            </w:del>
          </w:p>
        </w:tc>
        <w:tc>
          <w:tcPr>
            <w:tcW w:w="862" w:type="dxa"/>
            <w:noWrap/>
            <w:vAlign w:val="bottom"/>
            <w:hideMark/>
          </w:tcPr>
          <w:p w14:paraId="574BAB0B" w14:textId="790E0F2E" w:rsidR="00422C67" w:rsidRPr="00EB7A4E" w:rsidRDefault="00422C67" w:rsidP="00422C67">
            <w:pPr>
              <w:jc w:val="center"/>
              <w:rPr>
                <w:rFonts w:ascii="Arial" w:hAnsi="Arial" w:cs="Arial"/>
                <w:color w:val="000000"/>
                <w:sz w:val="20"/>
                <w:szCs w:val="20"/>
              </w:rPr>
            </w:pPr>
            <w:ins w:id="1221" w:author="Mubiyarto Wibisono" w:date="2025-09-05T10:56:00Z" w16du:dateUtc="2025-09-05T03:56:00Z">
              <w:r w:rsidRPr="00124329">
                <w:rPr>
                  <w:rFonts w:ascii="Arial" w:hAnsi="Arial" w:cs="Arial"/>
                  <w:color w:val="000000"/>
                  <w:sz w:val="20"/>
                  <w:szCs w:val="20"/>
                  <w:rPrChange w:id="1222" w:author="Ahmad Rafif" w:date="2025-09-08T04:51:00Z" w16du:dateUtc="2025-09-07T21:51:00Z">
                    <w:rPr>
                      <w:rFonts w:ascii="Calibri" w:hAnsi="Calibri" w:cs="Calibri"/>
                      <w:color w:val="000000"/>
                      <w:sz w:val="22"/>
                      <w:szCs w:val="22"/>
                    </w:rPr>
                  </w:rPrChange>
                </w:rPr>
                <w:t>76</w:t>
              </w:r>
            </w:ins>
            <w:del w:id="1223" w:author="Mubiyarto Wibisono" w:date="2025-09-05T04:40:00Z" w16du:dateUtc="2025-09-04T21:40:00Z">
              <w:r w:rsidRPr="00EB7A4E" w:rsidDel="00464AAA">
                <w:rPr>
                  <w:rFonts w:ascii="Arial" w:hAnsi="Arial" w:cs="Arial"/>
                  <w:color w:val="000000"/>
                  <w:sz w:val="20"/>
                  <w:szCs w:val="20"/>
                </w:rPr>
                <w:delText>89</w:delText>
              </w:r>
            </w:del>
          </w:p>
        </w:tc>
      </w:tr>
      <w:tr w:rsidR="00422C67" w:rsidRPr="00124329" w14:paraId="31556E69" w14:textId="77777777" w:rsidTr="00447120">
        <w:trPr>
          <w:trHeight w:val="288"/>
        </w:trPr>
        <w:tc>
          <w:tcPr>
            <w:tcW w:w="939" w:type="dxa"/>
            <w:vMerge/>
            <w:hideMark/>
          </w:tcPr>
          <w:p w14:paraId="15322F8D"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4156FB08" w14:textId="020B4D05" w:rsidR="00422C67" w:rsidRPr="00EB7A4E" w:rsidRDefault="00422C67" w:rsidP="00422C67">
            <w:pPr>
              <w:rPr>
                <w:rFonts w:ascii="Arial" w:hAnsi="Arial" w:cs="Arial"/>
                <w:color w:val="000000"/>
                <w:sz w:val="20"/>
                <w:szCs w:val="20"/>
              </w:rPr>
            </w:pPr>
            <w:ins w:id="1224" w:author="Mubiyarto Wibisono" w:date="2025-09-05T10:56:00Z" w16du:dateUtc="2025-09-05T03:56:00Z">
              <w:r w:rsidRPr="00124329">
                <w:rPr>
                  <w:rFonts w:ascii="Arial" w:hAnsi="Arial" w:cs="Arial"/>
                  <w:color w:val="000000"/>
                  <w:sz w:val="20"/>
                  <w:szCs w:val="20"/>
                  <w:rPrChange w:id="1225" w:author="Ahmad Rafif" w:date="2025-09-08T04:51:00Z" w16du:dateUtc="2025-09-07T21:51:00Z">
                    <w:rPr>
                      <w:rFonts w:ascii="Calibri" w:hAnsi="Calibri" w:cs="Calibri"/>
                      <w:color w:val="000000"/>
                      <w:sz w:val="22"/>
                      <w:szCs w:val="22"/>
                    </w:rPr>
                  </w:rPrChange>
                </w:rPr>
                <w:t>7.3.1.1</w:t>
              </w:r>
            </w:ins>
            <w:del w:id="1226" w:author="Mubiyarto Wibisono" w:date="2025-09-05T04:40:00Z" w16du:dateUtc="2025-09-04T21:40:00Z">
              <w:r w:rsidRPr="00EB7A4E" w:rsidDel="00464AAA">
                <w:rPr>
                  <w:rFonts w:ascii="Arial" w:hAnsi="Arial" w:cs="Arial"/>
                  <w:color w:val="000000"/>
                  <w:sz w:val="20"/>
                  <w:szCs w:val="20"/>
                </w:rPr>
                <w:delText>7.4.1</w:delText>
              </w:r>
            </w:del>
          </w:p>
        </w:tc>
        <w:tc>
          <w:tcPr>
            <w:tcW w:w="7046" w:type="dxa"/>
            <w:noWrap/>
            <w:vAlign w:val="bottom"/>
            <w:hideMark/>
          </w:tcPr>
          <w:p w14:paraId="40E92E55" w14:textId="52E23523" w:rsidR="00422C67" w:rsidRPr="00EB7A4E" w:rsidRDefault="00422C67" w:rsidP="00422C67">
            <w:pPr>
              <w:rPr>
                <w:rFonts w:ascii="Arial" w:hAnsi="Arial" w:cs="Arial"/>
                <w:color w:val="000000"/>
                <w:sz w:val="20"/>
                <w:szCs w:val="20"/>
              </w:rPr>
            </w:pPr>
            <w:ins w:id="1227" w:author="Mubiyarto Wibisono" w:date="2025-09-05T10:56:00Z" w16du:dateUtc="2025-09-05T03:56:00Z">
              <w:r w:rsidRPr="00124329">
                <w:rPr>
                  <w:rFonts w:ascii="Arial" w:hAnsi="Arial" w:cs="Arial"/>
                  <w:color w:val="000000"/>
                  <w:sz w:val="20"/>
                  <w:szCs w:val="20"/>
                  <w:rPrChange w:id="1228" w:author="Ahmad Rafif" w:date="2025-09-08T04:51:00Z" w16du:dateUtc="2025-09-07T21:51:00Z">
                    <w:rPr>
                      <w:rFonts w:ascii="Calibri" w:hAnsi="Calibri" w:cs="Calibri"/>
                      <w:color w:val="000000"/>
                      <w:sz w:val="22"/>
                      <w:szCs w:val="22"/>
                    </w:rPr>
                  </w:rPrChange>
                </w:rPr>
                <w:t>API Get Transaction Details</w:t>
              </w:r>
            </w:ins>
            <w:del w:id="1229" w:author="Mubiyarto Wibisono" w:date="2025-09-05T04:40:00Z" w16du:dateUtc="2025-09-04T21:40:00Z">
              <w:r w:rsidRPr="00EB7A4E" w:rsidDel="00464AAA">
                <w:rPr>
                  <w:rFonts w:ascii="Arial" w:hAnsi="Arial" w:cs="Arial"/>
                  <w:color w:val="000000"/>
                  <w:sz w:val="20"/>
                  <w:szCs w:val="20"/>
                </w:rPr>
                <w:delText>API for eService</w:delText>
              </w:r>
            </w:del>
          </w:p>
        </w:tc>
        <w:tc>
          <w:tcPr>
            <w:tcW w:w="862" w:type="dxa"/>
            <w:noWrap/>
            <w:vAlign w:val="bottom"/>
            <w:hideMark/>
          </w:tcPr>
          <w:p w14:paraId="4CA35735" w14:textId="406E4D55" w:rsidR="00422C67" w:rsidRPr="00EB7A4E" w:rsidRDefault="00422C67" w:rsidP="00422C67">
            <w:pPr>
              <w:jc w:val="center"/>
              <w:rPr>
                <w:rFonts w:ascii="Arial" w:hAnsi="Arial" w:cs="Arial"/>
                <w:color w:val="000000"/>
                <w:sz w:val="20"/>
                <w:szCs w:val="20"/>
              </w:rPr>
            </w:pPr>
            <w:ins w:id="1230" w:author="Mubiyarto Wibisono" w:date="2025-09-05T10:56:00Z" w16du:dateUtc="2025-09-05T03:56:00Z">
              <w:r w:rsidRPr="00124329">
                <w:rPr>
                  <w:rFonts w:ascii="Arial" w:hAnsi="Arial" w:cs="Arial"/>
                  <w:color w:val="000000"/>
                  <w:sz w:val="20"/>
                  <w:szCs w:val="20"/>
                  <w:rPrChange w:id="1231" w:author="Ahmad Rafif" w:date="2025-09-08T04:51:00Z" w16du:dateUtc="2025-09-07T21:51:00Z">
                    <w:rPr>
                      <w:rFonts w:ascii="Calibri" w:hAnsi="Calibri" w:cs="Calibri"/>
                      <w:color w:val="000000"/>
                      <w:sz w:val="22"/>
                      <w:szCs w:val="22"/>
                    </w:rPr>
                  </w:rPrChange>
                </w:rPr>
                <w:t>76</w:t>
              </w:r>
            </w:ins>
            <w:del w:id="1232" w:author="Mubiyarto Wibisono" w:date="2025-09-05T04:40:00Z" w16du:dateUtc="2025-09-04T21:40:00Z">
              <w:r w:rsidRPr="00EB7A4E" w:rsidDel="00464AAA">
                <w:rPr>
                  <w:rFonts w:ascii="Arial" w:hAnsi="Arial" w:cs="Arial"/>
                  <w:color w:val="000000"/>
                  <w:sz w:val="20"/>
                  <w:szCs w:val="20"/>
                </w:rPr>
                <w:delText>89</w:delText>
              </w:r>
            </w:del>
          </w:p>
        </w:tc>
      </w:tr>
      <w:tr w:rsidR="00422C67" w:rsidRPr="00124329" w14:paraId="210C1BD7" w14:textId="77777777" w:rsidTr="00447120">
        <w:trPr>
          <w:trHeight w:val="288"/>
        </w:trPr>
        <w:tc>
          <w:tcPr>
            <w:tcW w:w="939" w:type="dxa"/>
            <w:vMerge/>
            <w:hideMark/>
          </w:tcPr>
          <w:p w14:paraId="35798A09"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12B15796" w14:textId="3750E158" w:rsidR="00422C67" w:rsidRPr="00EB7A4E" w:rsidRDefault="00422C67" w:rsidP="00422C67">
            <w:pPr>
              <w:rPr>
                <w:rFonts w:ascii="Arial" w:hAnsi="Arial" w:cs="Arial"/>
                <w:color w:val="000000"/>
                <w:sz w:val="20"/>
                <w:szCs w:val="20"/>
              </w:rPr>
            </w:pPr>
            <w:ins w:id="1233" w:author="Mubiyarto Wibisono" w:date="2025-09-05T10:56:00Z" w16du:dateUtc="2025-09-05T03:56:00Z">
              <w:r w:rsidRPr="00124329">
                <w:rPr>
                  <w:rFonts w:ascii="Arial" w:hAnsi="Arial" w:cs="Arial"/>
                  <w:color w:val="000000"/>
                  <w:sz w:val="20"/>
                  <w:szCs w:val="20"/>
                  <w:rPrChange w:id="1234" w:author="Ahmad Rafif" w:date="2025-09-08T04:51:00Z" w16du:dateUtc="2025-09-07T21:51:00Z">
                    <w:rPr>
                      <w:rFonts w:ascii="Calibri" w:hAnsi="Calibri" w:cs="Calibri"/>
                      <w:color w:val="000000"/>
                      <w:sz w:val="22"/>
                      <w:szCs w:val="22"/>
                    </w:rPr>
                  </w:rPrChange>
                </w:rPr>
                <w:t>7.3.1.2</w:t>
              </w:r>
            </w:ins>
            <w:del w:id="1235" w:author="Mubiyarto Wibisono" w:date="2025-09-05T04:40:00Z" w16du:dateUtc="2025-09-04T21:40:00Z">
              <w:r w:rsidRPr="00EB7A4E" w:rsidDel="00464AAA">
                <w:rPr>
                  <w:rFonts w:ascii="Arial" w:hAnsi="Arial" w:cs="Arial"/>
                  <w:color w:val="000000"/>
                  <w:sz w:val="20"/>
                  <w:szCs w:val="20"/>
                </w:rPr>
                <w:delText>7.5</w:delText>
              </w:r>
            </w:del>
          </w:p>
        </w:tc>
        <w:tc>
          <w:tcPr>
            <w:tcW w:w="7046" w:type="dxa"/>
            <w:noWrap/>
            <w:vAlign w:val="bottom"/>
            <w:hideMark/>
          </w:tcPr>
          <w:p w14:paraId="3879C094" w14:textId="5574FAC8" w:rsidR="00422C67" w:rsidRPr="00EB7A4E" w:rsidRDefault="00422C67" w:rsidP="00422C67">
            <w:pPr>
              <w:rPr>
                <w:rFonts w:ascii="Arial" w:hAnsi="Arial" w:cs="Arial"/>
                <w:color w:val="000000"/>
                <w:sz w:val="20"/>
                <w:szCs w:val="20"/>
              </w:rPr>
            </w:pPr>
            <w:ins w:id="1236" w:author="Mubiyarto Wibisono" w:date="2025-09-05T10:56:00Z" w16du:dateUtc="2025-09-05T03:56:00Z">
              <w:r w:rsidRPr="00124329">
                <w:rPr>
                  <w:rFonts w:ascii="Arial" w:hAnsi="Arial" w:cs="Arial"/>
                  <w:color w:val="000000"/>
                  <w:sz w:val="20"/>
                  <w:szCs w:val="20"/>
                  <w:rPrChange w:id="1237" w:author="Ahmad Rafif" w:date="2025-09-08T04:51:00Z" w16du:dateUtc="2025-09-07T21:51:00Z">
                    <w:rPr>
                      <w:rFonts w:ascii="Calibri" w:hAnsi="Calibri" w:cs="Calibri"/>
                      <w:color w:val="000000"/>
                      <w:sz w:val="22"/>
                      <w:szCs w:val="22"/>
                    </w:rPr>
                  </w:rPrChange>
                </w:rPr>
                <w:t>API Download Receipt</w:t>
              </w:r>
            </w:ins>
            <w:del w:id="1238" w:author="Mubiyarto Wibisono" w:date="2025-09-05T04:40:00Z" w16du:dateUtc="2025-09-04T21:40:00Z">
              <w:r w:rsidRPr="00EB7A4E" w:rsidDel="00464AAA">
                <w:rPr>
                  <w:rFonts w:ascii="Arial" w:hAnsi="Arial" w:cs="Arial"/>
                  <w:color w:val="000000"/>
                  <w:sz w:val="20"/>
                  <w:szCs w:val="20"/>
                </w:rPr>
                <w:delText>Database and Data Mapping</w:delText>
              </w:r>
            </w:del>
          </w:p>
        </w:tc>
        <w:tc>
          <w:tcPr>
            <w:tcW w:w="862" w:type="dxa"/>
            <w:noWrap/>
            <w:vAlign w:val="bottom"/>
            <w:hideMark/>
          </w:tcPr>
          <w:p w14:paraId="31DDB240" w14:textId="53C54575" w:rsidR="00422C67" w:rsidRPr="00EB7A4E" w:rsidRDefault="00422C67" w:rsidP="00422C67">
            <w:pPr>
              <w:jc w:val="center"/>
              <w:rPr>
                <w:rFonts w:ascii="Arial" w:hAnsi="Arial" w:cs="Arial"/>
                <w:color w:val="000000"/>
                <w:sz w:val="20"/>
                <w:szCs w:val="20"/>
              </w:rPr>
            </w:pPr>
            <w:ins w:id="1239" w:author="Mubiyarto Wibisono" w:date="2025-09-05T10:56:00Z" w16du:dateUtc="2025-09-05T03:56:00Z">
              <w:r w:rsidRPr="00124329">
                <w:rPr>
                  <w:rFonts w:ascii="Arial" w:hAnsi="Arial" w:cs="Arial"/>
                  <w:color w:val="000000"/>
                  <w:sz w:val="20"/>
                  <w:szCs w:val="20"/>
                  <w:rPrChange w:id="1240" w:author="Ahmad Rafif" w:date="2025-09-08T04:51:00Z" w16du:dateUtc="2025-09-07T21:51:00Z">
                    <w:rPr>
                      <w:rFonts w:ascii="Calibri" w:hAnsi="Calibri" w:cs="Calibri"/>
                      <w:color w:val="000000"/>
                      <w:sz w:val="22"/>
                      <w:szCs w:val="22"/>
                    </w:rPr>
                  </w:rPrChange>
                </w:rPr>
                <w:t>77</w:t>
              </w:r>
            </w:ins>
            <w:del w:id="1241" w:author="Mubiyarto Wibisono" w:date="2025-09-05T04:40:00Z" w16du:dateUtc="2025-09-04T21:40:00Z">
              <w:r w:rsidRPr="00EB7A4E" w:rsidDel="00464AAA">
                <w:rPr>
                  <w:rFonts w:ascii="Arial" w:hAnsi="Arial" w:cs="Arial"/>
                  <w:color w:val="000000"/>
                  <w:sz w:val="20"/>
                  <w:szCs w:val="20"/>
                </w:rPr>
                <w:delText>91</w:delText>
              </w:r>
            </w:del>
          </w:p>
        </w:tc>
      </w:tr>
      <w:tr w:rsidR="00422C67" w:rsidRPr="00124329" w14:paraId="6E168A6F" w14:textId="77777777" w:rsidTr="00447120">
        <w:trPr>
          <w:trHeight w:val="288"/>
        </w:trPr>
        <w:tc>
          <w:tcPr>
            <w:tcW w:w="939" w:type="dxa"/>
            <w:vMerge/>
            <w:hideMark/>
          </w:tcPr>
          <w:p w14:paraId="6894D1BB"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303EEFD7" w14:textId="5F3B6958" w:rsidR="00422C67" w:rsidRPr="00EB7A4E" w:rsidRDefault="00422C67" w:rsidP="00422C67">
            <w:pPr>
              <w:rPr>
                <w:rFonts w:ascii="Arial" w:hAnsi="Arial" w:cs="Arial"/>
                <w:color w:val="000000"/>
                <w:sz w:val="20"/>
                <w:szCs w:val="20"/>
              </w:rPr>
            </w:pPr>
            <w:ins w:id="1242" w:author="Mubiyarto Wibisono" w:date="2025-09-05T10:56:00Z" w16du:dateUtc="2025-09-05T03:56:00Z">
              <w:r w:rsidRPr="00124329">
                <w:rPr>
                  <w:rFonts w:ascii="Arial" w:hAnsi="Arial" w:cs="Arial"/>
                  <w:color w:val="000000"/>
                  <w:sz w:val="20"/>
                  <w:szCs w:val="20"/>
                  <w:rPrChange w:id="1243" w:author="Ahmad Rafif" w:date="2025-09-08T04:51:00Z" w16du:dateUtc="2025-09-07T21:51:00Z">
                    <w:rPr>
                      <w:rFonts w:ascii="Calibri" w:hAnsi="Calibri" w:cs="Calibri"/>
                      <w:color w:val="000000"/>
                      <w:sz w:val="22"/>
                      <w:szCs w:val="22"/>
                    </w:rPr>
                  </w:rPrChange>
                </w:rPr>
                <w:t>7.4</w:t>
              </w:r>
            </w:ins>
            <w:del w:id="1244" w:author="Mubiyarto Wibisono" w:date="2025-09-05T04:40:00Z" w16du:dateUtc="2025-09-04T21:40:00Z">
              <w:r w:rsidRPr="00EB7A4E" w:rsidDel="00464AAA">
                <w:rPr>
                  <w:rFonts w:ascii="Arial" w:hAnsi="Arial" w:cs="Arial"/>
                  <w:color w:val="000000"/>
                  <w:sz w:val="20"/>
                  <w:szCs w:val="20"/>
                </w:rPr>
                <w:delText>7.5.1</w:delText>
              </w:r>
            </w:del>
          </w:p>
        </w:tc>
        <w:tc>
          <w:tcPr>
            <w:tcW w:w="7046" w:type="dxa"/>
            <w:noWrap/>
            <w:vAlign w:val="bottom"/>
            <w:hideMark/>
          </w:tcPr>
          <w:p w14:paraId="7983DD13" w14:textId="4A160D63" w:rsidR="00422C67" w:rsidRPr="00EB7A4E" w:rsidRDefault="00422C67" w:rsidP="00422C67">
            <w:pPr>
              <w:rPr>
                <w:rFonts w:ascii="Arial" w:hAnsi="Arial" w:cs="Arial"/>
                <w:color w:val="000000"/>
                <w:sz w:val="20"/>
                <w:szCs w:val="20"/>
              </w:rPr>
            </w:pPr>
            <w:ins w:id="1245" w:author="Mubiyarto Wibisono" w:date="2025-09-05T10:56:00Z" w16du:dateUtc="2025-09-05T03:56:00Z">
              <w:r w:rsidRPr="00124329">
                <w:rPr>
                  <w:rFonts w:ascii="Arial" w:hAnsi="Arial" w:cs="Arial"/>
                  <w:color w:val="000000"/>
                  <w:sz w:val="20"/>
                  <w:szCs w:val="20"/>
                  <w:rPrChange w:id="1246" w:author="Ahmad Rafif" w:date="2025-09-08T04:51:00Z" w16du:dateUtc="2025-09-07T21:51:00Z">
                    <w:rPr>
                      <w:rFonts w:ascii="Calibri" w:hAnsi="Calibri" w:cs="Calibri"/>
                      <w:color w:val="000000"/>
                      <w:sz w:val="22"/>
                      <w:szCs w:val="22"/>
                    </w:rPr>
                  </w:rPrChange>
                </w:rPr>
                <w:t>Database and Data Mapping</w:t>
              </w:r>
            </w:ins>
            <w:del w:id="1247" w:author="Mubiyarto Wibisono" w:date="2025-09-05T04:40:00Z" w16du:dateUtc="2025-09-04T21:40:00Z">
              <w:r w:rsidRPr="00EB7A4E" w:rsidDel="00464AAA">
                <w:rPr>
                  <w:rFonts w:ascii="Arial" w:hAnsi="Arial" w:cs="Arial"/>
                  <w:color w:val="000000"/>
                  <w:sz w:val="20"/>
                  <w:szCs w:val="20"/>
                </w:rPr>
                <w:delText>Data in Generated Receipt</w:delText>
              </w:r>
            </w:del>
          </w:p>
        </w:tc>
        <w:tc>
          <w:tcPr>
            <w:tcW w:w="862" w:type="dxa"/>
            <w:noWrap/>
            <w:vAlign w:val="bottom"/>
            <w:hideMark/>
          </w:tcPr>
          <w:p w14:paraId="52C5172A" w14:textId="38849CD5" w:rsidR="00422C67" w:rsidRPr="00EB7A4E" w:rsidRDefault="00422C67" w:rsidP="00422C67">
            <w:pPr>
              <w:jc w:val="center"/>
              <w:rPr>
                <w:rFonts w:ascii="Arial" w:hAnsi="Arial" w:cs="Arial"/>
                <w:color w:val="000000"/>
                <w:sz w:val="20"/>
                <w:szCs w:val="20"/>
              </w:rPr>
            </w:pPr>
            <w:ins w:id="1248" w:author="Mubiyarto Wibisono" w:date="2025-09-05T10:56:00Z" w16du:dateUtc="2025-09-05T03:56:00Z">
              <w:r w:rsidRPr="00124329">
                <w:rPr>
                  <w:rFonts w:ascii="Arial" w:hAnsi="Arial" w:cs="Arial"/>
                  <w:color w:val="000000"/>
                  <w:sz w:val="20"/>
                  <w:szCs w:val="20"/>
                  <w:rPrChange w:id="1249" w:author="Ahmad Rafif" w:date="2025-09-08T04:51:00Z" w16du:dateUtc="2025-09-07T21:51:00Z">
                    <w:rPr>
                      <w:rFonts w:ascii="Calibri" w:hAnsi="Calibri" w:cs="Calibri"/>
                      <w:color w:val="000000"/>
                      <w:sz w:val="22"/>
                      <w:szCs w:val="22"/>
                    </w:rPr>
                  </w:rPrChange>
                </w:rPr>
                <w:t>78</w:t>
              </w:r>
            </w:ins>
            <w:del w:id="1250" w:author="Mubiyarto Wibisono" w:date="2025-09-05T04:40:00Z" w16du:dateUtc="2025-09-04T21:40:00Z">
              <w:r w:rsidRPr="00EB7A4E" w:rsidDel="00464AAA">
                <w:rPr>
                  <w:rFonts w:ascii="Arial" w:hAnsi="Arial" w:cs="Arial"/>
                  <w:color w:val="000000"/>
                  <w:sz w:val="20"/>
                  <w:szCs w:val="20"/>
                </w:rPr>
                <w:delText>91</w:delText>
              </w:r>
            </w:del>
          </w:p>
        </w:tc>
      </w:tr>
      <w:tr w:rsidR="00422C67" w:rsidRPr="00124329" w14:paraId="2DA76321" w14:textId="77777777" w:rsidTr="00447120">
        <w:trPr>
          <w:trHeight w:val="288"/>
        </w:trPr>
        <w:tc>
          <w:tcPr>
            <w:tcW w:w="939" w:type="dxa"/>
            <w:vMerge/>
            <w:hideMark/>
          </w:tcPr>
          <w:p w14:paraId="71C9BEE7"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63ADAA6A" w14:textId="4AE14304" w:rsidR="00422C67" w:rsidRPr="00EB7A4E" w:rsidRDefault="00422C67" w:rsidP="00422C67">
            <w:pPr>
              <w:rPr>
                <w:rFonts w:ascii="Arial" w:hAnsi="Arial" w:cs="Arial"/>
                <w:color w:val="000000"/>
                <w:sz w:val="20"/>
                <w:szCs w:val="20"/>
              </w:rPr>
            </w:pPr>
            <w:ins w:id="1251" w:author="Mubiyarto Wibisono" w:date="2025-09-05T10:56:00Z" w16du:dateUtc="2025-09-05T03:56:00Z">
              <w:r w:rsidRPr="00124329">
                <w:rPr>
                  <w:rFonts w:ascii="Arial" w:hAnsi="Arial" w:cs="Arial"/>
                  <w:color w:val="000000"/>
                  <w:sz w:val="20"/>
                  <w:szCs w:val="20"/>
                  <w:rPrChange w:id="1252" w:author="Ahmad Rafif" w:date="2025-09-08T04:51:00Z" w16du:dateUtc="2025-09-07T21:51:00Z">
                    <w:rPr>
                      <w:rFonts w:ascii="Calibri" w:hAnsi="Calibri" w:cs="Calibri"/>
                      <w:color w:val="000000"/>
                      <w:sz w:val="22"/>
                      <w:szCs w:val="22"/>
                    </w:rPr>
                  </w:rPrChange>
                </w:rPr>
                <w:t>7.4.1</w:t>
              </w:r>
            </w:ins>
            <w:del w:id="1253" w:author="Mubiyarto Wibisono" w:date="2025-09-05T04:40:00Z" w16du:dateUtc="2025-09-04T21:40:00Z">
              <w:r w:rsidRPr="00EB7A4E" w:rsidDel="00464AAA">
                <w:rPr>
                  <w:rFonts w:ascii="Arial" w:hAnsi="Arial" w:cs="Arial"/>
                  <w:color w:val="000000"/>
                  <w:sz w:val="20"/>
                  <w:szCs w:val="20"/>
                </w:rPr>
                <w:delText>7.6</w:delText>
              </w:r>
            </w:del>
          </w:p>
        </w:tc>
        <w:tc>
          <w:tcPr>
            <w:tcW w:w="7046" w:type="dxa"/>
            <w:noWrap/>
            <w:vAlign w:val="bottom"/>
            <w:hideMark/>
          </w:tcPr>
          <w:p w14:paraId="186F8026" w14:textId="045031B3" w:rsidR="00422C67" w:rsidRPr="00EB7A4E" w:rsidRDefault="00422C67" w:rsidP="00422C67">
            <w:pPr>
              <w:rPr>
                <w:rFonts w:ascii="Arial" w:hAnsi="Arial" w:cs="Arial"/>
                <w:color w:val="000000"/>
                <w:sz w:val="20"/>
                <w:szCs w:val="20"/>
              </w:rPr>
            </w:pPr>
            <w:ins w:id="1254" w:author="Mubiyarto Wibisono" w:date="2025-09-05T10:56:00Z" w16du:dateUtc="2025-09-05T03:56:00Z">
              <w:r w:rsidRPr="00124329">
                <w:rPr>
                  <w:rFonts w:ascii="Arial" w:hAnsi="Arial" w:cs="Arial"/>
                  <w:color w:val="000000"/>
                  <w:sz w:val="20"/>
                  <w:szCs w:val="20"/>
                  <w:rPrChange w:id="1255" w:author="Ahmad Rafif" w:date="2025-09-08T04:51:00Z" w16du:dateUtc="2025-09-07T21:51:00Z">
                    <w:rPr>
                      <w:rFonts w:ascii="Calibri" w:hAnsi="Calibri" w:cs="Calibri"/>
                      <w:color w:val="000000"/>
                      <w:sz w:val="22"/>
                      <w:szCs w:val="22"/>
                    </w:rPr>
                  </w:rPrChange>
                </w:rPr>
                <w:t>Data in Generated Receipt</w:t>
              </w:r>
            </w:ins>
            <w:del w:id="1256" w:author="Mubiyarto Wibisono" w:date="2025-09-05T04:40:00Z" w16du:dateUtc="2025-09-04T21:40:00Z">
              <w:r w:rsidRPr="00EB7A4E" w:rsidDel="00464AAA">
                <w:rPr>
                  <w:rFonts w:ascii="Arial" w:hAnsi="Arial" w:cs="Arial"/>
                  <w:color w:val="000000"/>
                  <w:sz w:val="20"/>
                  <w:szCs w:val="20"/>
                </w:rPr>
                <w:delText>Success Outcome</w:delText>
              </w:r>
            </w:del>
          </w:p>
        </w:tc>
        <w:tc>
          <w:tcPr>
            <w:tcW w:w="862" w:type="dxa"/>
            <w:noWrap/>
            <w:vAlign w:val="bottom"/>
            <w:hideMark/>
          </w:tcPr>
          <w:p w14:paraId="0893EAE7" w14:textId="7A66E5D8" w:rsidR="00422C67" w:rsidRPr="00EB7A4E" w:rsidRDefault="00422C67" w:rsidP="00422C67">
            <w:pPr>
              <w:jc w:val="center"/>
              <w:rPr>
                <w:rFonts w:ascii="Arial" w:hAnsi="Arial" w:cs="Arial"/>
                <w:color w:val="000000"/>
                <w:sz w:val="20"/>
                <w:szCs w:val="20"/>
              </w:rPr>
            </w:pPr>
            <w:ins w:id="1257" w:author="Mubiyarto Wibisono" w:date="2025-09-05T10:56:00Z" w16du:dateUtc="2025-09-05T03:56:00Z">
              <w:r w:rsidRPr="00124329">
                <w:rPr>
                  <w:rFonts w:ascii="Arial" w:hAnsi="Arial" w:cs="Arial"/>
                  <w:color w:val="000000"/>
                  <w:sz w:val="20"/>
                  <w:szCs w:val="20"/>
                  <w:rPrChange w:id="1258" w:author="Ahmad Rafif" w:date="2025-09-08T04:51:00Z" w16du:dateUtc="2025-09-07T21:51:00Z">
                    <w:rPr>
                      <w:rFonts w:ascii="Calibri" w:hAnsi="Calibri" w:cs="Calibri"/>
                      <w:color w:val="000000"/>
                      <w:sz w:val="22"/>
                      <w:szCs w:val="22"/>
                    </w:rPr>
                  </w:rPrChange>
                </w:rPr>
                <w:t>78</w:t>
              </w:r>
            </w:ins>
            <w:del w:id="1259" w:author="Mubiyarto Wibisono" w:date="2025-09-05T04:40:00Z" w16du:dateUtc="2025-09-04T21:40:00Z">
              <w:r w:rsidRPr="00EB7A4E" w:rsidDel="00464AAA">
                <w:rPr>
                  <w:rFonts w:ascii="Arial" w:hAnsi="Arial" w:cs="Arial"/>
                  <w:color w:val="000000"/>
                  <w:sz w:val="20"/>
                  <w:szCs w:val="20"/>
                </w:rPr>
                <w:delText>91</w:delText>
              </w:r>
            </w:del>
          </w:p>
        </w:tc>
      </w:tr>
      <w:tr w:rsidR="00422C67" w:rsidRPr="00124329" w14:paraId="3A0B37DD" w14:textId="77777777" w:rsidTr="00447120">
        <w:trPr>
          <w:trHeight w:val="288"/>
        </w:trPr>
        <w:tc>
          <w:tcPr>
            <w:tcW w:w="939" w:type="dxa"/>
            <w:vMerge/>
            <w:hideMark/>
          </w:tcPr>
          <w:p w14:paraId="0992C035" w14:textId="77777777" w:rsidR="00422C67" w:rsidRPr="00EB7A4E" w:rsidRDefault="00422C67" w:rsidP="00422C67">
            <w:pPr>
              <w:rPr>
                <w:rFonts w:ascii="Arial" w:hAnsi="Arial" w:cs="Arial"/>
                <w:color w:val="000000"/>
                <w:sz w:val="20"/>
                <w:szCs w:val="20"/>
              </w:rPr>
            </w:pPr>
          </w:p>
        </w:tc>
        <w:tc>
          <w:tcPr>
            <w:tcW w:w="1441" w:type="dxa"/>
            <w:noWrap/>
            <w:vAlign w:val="bottom"/>
            <w:hideMark/>
          </w:tcPr>
          <w:p w14:paraId="5DE47536" w14:textId="247EBF14" w:rsidR="00422C67" w:rsidRPr="00EB7A4E" w:rsidRDefault="00422C67" w:rsidP="00422C67">
            <w:pPr>
              <w:rPr>
                <w:rFonts w:ascii="Arial" w:hAnsi="Arial" w:cs="Arial"/>
                <w:color w:val="000000"/>
                <w:sz w:val="20"/>
                <w:szCs w:val="20"/>
              </w:rPr>
            </w:pPr>
            <w:ins w:id="1260" w:author="Mubiyarto Wibisono" w:date="2025-09-05T10:56:00Z" w16du:dateUtc="2025-09-05T03:56:00Z">
              <w:r w:rsidRPr="00124329">
                <w:rPr>
                  <w:rFonts w:ascii="Arial" w:hAnsi="Arial" w:cs="Arial"/>
                  <w:color w:val="000000"/>
                  <w:sz w:val="20"/>
                  <w:szCs w:val="20"/>
                  <w:rPrChange w:id="1261" w:author="Ahmad Rafif" w:date="2025-09-08T04:51:00Z" w16du:dateUtc="2025-09-07T21:51:00Z">
                    <w:rPr>
                      <w:rFonts w:ascii="Calibri" w:hAnsi="Calibri" w:cs="Calibri"/>
                      <w:color w:val="000000"/>
                      <w:sz w:val="22"/>
                      <w:szCs w:val="22"/>
                    </w:rPr>
                  </w:rPrChange>
                </w:rPr>
                <w:t>7.5</w:t>
              </w:r>
            </w:ins>
            <w:del w:id="1262" w:author="Mubiyarto Wibisono" w:date="2025-09-05T04:40:00Z" w16du:dateUtc="2025-09-04T21:40:00Z">
              <w:r w:rsidRPr="00EB7A4E" w:rsidDel="00464AAA">
                <w:rPr>
                  <w:rFonts w:ascii="Arial" w:hAnsi="Arial" w:cs="Arial"/>
                  <w:color w:val="000000"/>
                  <w:sz w:val="20"/>
                  <w:szCs w:val="20"/>
                </w:rPr>
                <w:delText>7.7</w:delText>
              </w:r>
            </w:del>
          </w:p>
        </w:tc>
        <w:tc>
          <w:tcPr>
            <w:tcW w:w="7046" w:type="dxa"/>
            <w:noWrap/>
            <w:vAlign w:val="bottom"/>
            <w:hideMark/>
          </w:tcPr>
          <w:p w14:paraId="20718F28" w14:textId="003A46EA" w:rsidR="00422C67" w:rsidRPr="00EB7A4E" w:rsidRDefault="00422C67" w:rsidP="00422C67">
            <w:pPr>
              <w:rPr>
                <w:rFonts w:ascii="Arial" w:hAnsi="Arial" w:cs="Arial"/>
                <w:color w:val="000000"/>
                <w:sz w:val="20"/>
                <w:szCs w:val="20"/>
              </w:rPr>
            </w:pPr>
            <w:ins w:id="1263" w:author="Mubiyarto Wibisono" w:date="2025-09-05T10:56:00Z" w16du:dateUtc="2025-09-05T03:56:00Z">
              <w:r w:rsidRPr="00124329">
                <w:rPr>
                  <w:rFonts w:ascii="Arial" w:hAnsi="Arial" w:cs="Arial"/>
                  <w:color w:val="000000"/>
                  <w:sz w:val="20"/>
                  <w:szCs w:val="20"/>
                  <w:rPrChange w:id="1264" w:author="Ahmad Rafif" w:date="2025-09-08T04:51:00Z" w16du:dateUtc="2025-09-07T21:51:00Z">
                    <w:rPr>
                      <w:rFonts w:ascii="Calibri" w:hAnsi="Calibri" w:cs="Calibri"/>
                      <w:color w:val="000000"/>
                      <w:sz w:val="22"/>
                      <w:szCs w:val="22"/>
                    </w:rPr>
                  </w:rPrChange>
                </w:rPr>
                <w:t>Success Outcome</w:t>
              </w:r>
            </w:ins>
            <w:del w:id="1265" w:author="Mubiyarto Wibisono" w:date="2025-09-05T04:40:00Z" w16du:dateUtc="2025-09-04T21:40:00Z">
              <w:r w:rsidRPr="00EB7A4E" w:rsidDel="00464AAA">
                <w:rPr>
                  <w:rFonts w:ascii="Arial" w:hAnsi="Arial" w:cs="Arial"/>
                  <w:color w:val="000000"/>
                  <w:sz w:val="20"/>
                  <w:szCs w:val="20"/>
                </w:rPr>
                <w:delText>Error Handling</w:delText>
              </w:r>
            </w:del>
          </w:p>
        </w:tc>
        <w:tc>
          <w:tcPr>
            <w:tcW w:w="862" w:type="dxa"/>
            <w:noWrap/>
            <w:vAlign w:val="bottom"/>
            <w:hideMark/>
          </w:tcPr>
          <w:p w14:paraId="3F8DB2A5" w14:textId="0014AFD2" w:rsidR="00422C67" w:rsidRPr="00EB7A4E" w:rsidRDefault="00422C67" w:rsidP="00422C67">
            <w:pPr>
              <w:jc w:val="center"/>
              <w:rPr>
                <w:rFonts w:ascii="Arial" w:hAnsi="Arial" w:cs="Arial"/>
                <w:color w:val="000000"/>
                <w:sz w:val="20"/>
                <w:szCs w:val="20"/>
              </w:rPr>
            </w:pPr>
            <w:ins w:id="1266" w:author="Mubiyarto Wibisono" w:date="2025-09-05T10:56:00Z" w16du:dateUtc="2025-09-05T03:56:00Z">
              <w:r w:rsidRPr="00124329">
                <w:rPr>
                  <w:rFonts w:ascii="Arial" w:hAnsi="Arial" w:cs="Arial"/>
                  <w:color w:val="000000"/>
                  <w:sz w:val="20"/>
                  <w:szCs w:val="20"/>
                  <w:rPrChange w:id="1267" w:author="Ahmad Rafif" w:date="2025-09-08T04:51:00Z" w16du:dateUtc="2025-09-07T21:51:00Z">
                    <w:rPr>
                      <w:rFonts w:ascii="Calibri" w:hAnsi="Calibri" w:cs="Calibri"/>
                      <w:color w:val="000000"/>
                      <w:sz w:val="22"/>
                      <w:szCs w:val="22"/>
                    </w:rPr>
                  </w:rPrChange>
                </w:rPr>
                <w:t>78</w:t>
              </w:r>
            </w:ins>
            <w:del w:id="1268" w:author="Mubiyarto Wibisono" w:date="2025-09-05T04:40:00Z" w16du:dateUtc="2025-09-04T21:40:00Z">
              <w:r w:rsidRPr="00EB7A4E" w:rsidDel="00464AAA">
                <w:rPr>
                  <w:rFonts w:ascii="Arial" w:hAnsi="Arial" w:cs="Arial"/>
                  <w:color w:val="000000"/>
                  <w:sz w:val="20"/>
                  <w:szCs w:val="20"/>
                </w:rPr>
                <w:delText>92</w:delText>
              </w:r>
            </w:del>
          </w:p>
        </w:tc>
      </w:tr>
      <w:tr w:rsidR="00422C67" w:rsidRPr="00124329" w14:paraId="0DA962FB" w14:textId="77777777" w:rsidTr="00447120">
        <w:trPr>
          <w:trHeight w:val="288"/>
          <w:ins w:id="1269" w:author="Mubiyarto Wibisono" w:date="2025-09-05T04:40:00Z"/>
        </w:trPr>
        <w:tc>
          <w:tcPr>
            <w:tcW w:w="939" w:type="dxa"/>
            <w:vMerge/>
          </w:tcPr>
          <w:p w14:paraId="4822AF24" w14:textId="77777777" w:rsidR="00422C67" w:rsidRPr="00EB7A4E" w:rsidRDefault="00422C67" w:rsidP="00422C67">
            <w:pPr>
              <w:rPr>
                <w:ins w:id="1270" w:author="Mubiyarto Wibisono" w:date="2025-09-05T04:40:00Z" w16du:dateUtc="2025-09-04T21:40:00Z"/>
                <w:rFonts w:ascii="Arial" w:hAnsi="Arial" w:cs="Arial"/>
                <w:color w:val="000000"/>
                <w:sz w:val="20"/>
                <w:szCs w:val="20"/>
              </w:rPr>
            </w:pPr>
          </w:p>
        </w:tc>
        <w:tc>
          <w:tcPr>
            <w:tcW w:w="1441" w:type="dxa"/>
            <w:noWrap/>
            <w:vAlign w:val="bottom"/>
          </w:tcPr>
          <w:p w14:paraId="75A5C840" w14:textId="6CCC309C" w:rsidR="00422C67" w:rsidRPr="00EB7A4E" w:rsidRDefault="00422C67" w:rsidP="00422C67">
            <w:pPr>
              <w:rPr>
                <w:ins w:id="1271" w:author="Mubiyarto Wibisono" w:date="2025-09-05T04:40:00Z" w16du:dateUtc="2025-09-04T21:40:00Z"/>
                <w:rFonts w:ascii="Arial" w:hAnsi="Arial" w:cs="Arial"/>
                <w:color w:val="000000"/>
                <w:sz w:val="20"/>
                <w:szCs w:val="20"/>
              </w:rPr>
            </w:pPr>
            <w:ins w:id="1272" w:author="Mubiyarto Wibisono" w:date="2025-09-05T10:56:00Z" w16du:dateUtc="2025-09-05T03:56:00Z">
              <w:r w:rsidRPr="00124329">
                <w:rPr>
                  <w:rFonts w:ascii="Arial" w:hAnsi="Arial" w:cs="Arial"/>
                  <w:color w:val="000000"/>
                  <w:sz w:val="20"/>
                  <w:szCs w:val="20"/>
                  <w:rPrChange w:id="1273" w:author="Ahmad Rafif" w:date="2025-09-08T04:51:00Z" w16du:dateUtc="2025-09-07T21:51:00Z">
                    <w:rPr>
                      <w:rFonts w:ascii="Calibri" w:hAnsi="Calibri" w:cs="Calibri"/>
                      <w:color w:val="000000"/>
                      <w:sz w:val="22"/>
                      <w:szCs w:val="22"/>
                    </w:rPr>
                  </w:rPrChange>
                </w:rPr>
                <w:t>7.6</w:t>
              </w:r>
            </w:ins>
          </w:p>
        </w:tc>
        <w:tc>
          <w:tcPr>
            <w:tcW w:w="7046" w:type="dxa"/>
            <w:noWrap/>
            <w:vAlign w:val="bottom"/>
          </w:tcPr>
          <w:p w14:paraId="740026B9" w14:textId="57CBE58A" w:rsidR="00422C67" w:rsidRPr="00EB7A4E" w:rsidRDefault="00422C67" w:rsidP="00422C67">
            <w:pPr>
              <w:rPr>
                <w:ins w:id="1274" w:author="Mubiyarto Wibisono" w:date="2025-09-05T04:40:00Z" w16du:dateUtc="2025-09-04T21:40:00Z"/>
                <w:rFonts w:ascii="Arial" w:hAnsi="Arial" w:cs="Arial"/>
                <w:color w:val="000000"/>
                <w:sz w:val="20"/>
                <w:szCs w:val="20"/>
              </w:rPr>
            </w:pPr>
            <w:ins w:id="1275" w:author="Mubiyarto Wibisono" w:date="2025-09-05T10:56:00Z" w16du:dateUtc="2025-09-05T03:56:00Z">
              <w:r w:rsidRPr="00124329">
                <w:rPr>
                  <w:rFonts w:ascii="Arial" w:hAnsi="Arial" w:cs="Arial"/>
                  <w:color w:val="000000"/>
                  <w:sz w:val="20"/>
                  <w:szCs w:val="20"/>
                  <w:rPrChange w:id="1276" w:author="Ahmad Rafif" w:date="2025-09-08T04:51:00Z" w16du:dateUtc="2025-09-07T21:51:00Z">
                    <w:rPr>
                      <w:rFonts w:ascii="Calibri" w:hAnsi="Calibri" w:cs="Calibri"/>
                      <w:color w:val="000000"/>
                      <w:sz w:val="22"/>
                      <w:szCs w:val="22"/>
                    </w:rPr>
                  </w:rPrChange>
                </w:rPr>
                <w:t>Error Handling</w:t>
              </w:r>
            </w:ins>
          </w:p>
        </w:tc>
        <w:tc>
          <w:tcPr>
            <w:tcW w:w="862" w:type="dxa"/>
            <w:noWrap/>
            <w:vAlign w:val="bottom"/>
          </w:tcPr>
          <w:p w14:paraId="44DA8191" w14:textId="449762DA" w:rsidR="00422C67" w:rsidRPr="00EB7A4E" w:rsidRDefault="00422C67" w:rsidP="00422C67">
            <w:pPr>
              <w:jc w:val="center"/>
              <w:rPr>
                <w:ins w:id="1277" w:author="Mubiyarto Wibisono" w:date="2025-09-05T04:40:00Z" w16du:dateUtc="2025-09-04T21:40:00Z"/>
                <w:rFonts w:ascii="Arial" w:hAnsi="Arial" w:cs="Arial"/>
                <w:color w:val="000000"/>
                <w:sz w:val="20"/>
                <w:szCs w:val="20"/>
              </w:rPr>
            </w:pPr>
            <w:ins w:id="1278" w:author="Mubiyarto Wibisono" w:date="2025-09-05T10:56:00Z" w16du:dateUtc="2025-09-05T03:56:00Z">
              <w:r w:rsidRPr="00124329">
                <w:rPr>
                  <w:rFonts w:ascii="Arial" w:hAnsi="Arial" w:cs="Arial"/>
                  <w:color w:val="000000"/>
                  <w:sz w:val="20"/>
                  <w:szCs w:val="20"/>
                  <w:rPrChange w:id="1279" w:author="Ahmad Rafif" w:date="2025-09-08T04:51:00Z" w16du:dateUtc="2025-09-07T21:51:00Z">
                    <w:rPr>
                      <w:rFonts w:ascii="Calibri" w:hAnsi="Calibri" w:cs="Calibri"/>
                      <w:color w:val="000000"/>
                      <w:sz w:val="22"/>
                      <w:szCs w:val="22"/>
                    </w:rPr>
                  </w:rPrChange>
                </w:rPr>
                <w:t>79</w:t>
              </w:r>
            </w:ins>
          </w:p>
        </w:tc>
      </w:tr>
    </w:tbl>
    <w:p w14:paraId="5876B3E6" w14:textId="77777777" w:rsidR="003A60F2" w:rsidRPr="00A41EA1" w:rsidRDefault="003A60F2">
      <w:pPr>
        <w:rPr>
          <w:rFonts w:ascii="Arial" w:eastAsia="Arial" w:hAnsi="Arial" w:cs="Arial"/>
          <w:sz w:val="20"/>
          <w:szCs w:val="20"/>
          <w:rPrChange w:id="1280" w:author="Mubiyarto Wibisono" w:date="2025-09-05T08:31:00Z" w16du:dateUtc="2025-09-05T01:31:00Z">
            <w:rPr>
              <w:rFonts w:ascii="Arial" w:eastAsia="Arial" w:hAnsi="Arial" w:cs="Arial"/>
            </w:rPr>
          </w:rPrChange>
        </w:rPr>
      </w:pPr>
    </w:p>
    <w:p w14:paraId="5CE071B8" w14:textId="77777777" w:rsidR="003A60F2" w:rsidRPr="00A41EA1" w:rsidRDefault="003A60F2">
      <w:pPr>
        <w:rPr>
          <w:rFonts w:ascii="Arial" w:eastAsia="Arial" w:hAnsi="Arial" w:cs="Arial"/>
          <w:sz w:val="20"/>
          <w:szCs w:val="20"/>
          <w:rPrChange w:id="1281" w:author="Mubiyarto Wibisono" w:date="2025-09-05T08:31:00Z" w16du:dateUtc="2025-09-05T01:31:00Z">
            <w:rPr>
              <w:rFonts w:ascii="Arial" w:eastAsia="Arial" w:hAnsi="Arial" w:cs="Arial"/>
            </w:rPr>
          </w:rPrChange>
        </w:rPr>
      </w:pPr>
    </w:p>
    <w:p w14:paraId="297780A7" w14:textId="77777777" w:rsidR="003A60F2" w:rsidRPr="00A41EA1" w:rsidRDefault="003A60F2">
      <w:pPr>
        <w:rPr>
          <w:rFonts w:ascii="Arial" w:eastAsia="Arial" w:hAnsi="Arial" w:cs="Arial"/>
          <w:sz w:val="20"/>
          <w:szCs w:val="20"/>
          <w:rPrChange w:id="1282" w:author="Mubiyarto Wibisono" w:date="2025-09-05T08:31:00Z" w16du:dateUtc="2025-09-05T01:31:00Z">
            <w:rPr>
              <w:rFonts w:ascii="Arial" w:eastAsia="Arial" w:hAnsi="Arial" w:cs="Arial"/>
            </w:rPr>
          </w:rPrChange>
        </w:rPr>
      </w:pPr>
    </w:p>
    <w:p w14:paraId="688F5437" w14:textId="77777777" w:rsidR="003A60F2" w:rsidRPr="00A41EA1" w:rsidRDefault="003A60F2">
      <w:pPr>
        <w:rPr>
          <w:rFonts w:ascii="Arial" w:eastAsia="Arial" w:hAnsi="Arial" w:cs="Arial"/>
          <w:sz w:val="20"/>
          <w:szCs w:val="20"/>
          <w:rPrChange w:id="1283" w:author="Mubiyarto Wibisono" w:date="2025-09-05T08:31:00Z" w16du:dateUtc="2025-09-05T01:31:00Z">
            <w:rPr>
              <w:rFonts w:ascii="Arial" w:eastAsia="Arial" w:hAnsi="Arial" w:cs="Arial"/>
            </w:rPr>
          </w:rPrChange>
        </w:rPr>
      </w:pPr>
    </w:p>
    <w:p w14:paraId="5D9EC21B" w14:textId="77777777" w:rsidR="003A60F2" w:rsidRPr="00A41EA1" w:rsidRDefault="003A60F2">
      <w:pPr>
        <w:rPr>
          <w:rFonts w:ascii="Arial" w:eastAsia="Arial" w:hAnsi="Arial" w:cs="Arial"/>
          <w:sz w:val="20"/>
          <w:szCs w:val="20"/>
          <w:rPrChange w:id="1284" w:author="Mubiyarto Wibisono" w:date="2025-09-05T08:31:00Z" w16du:dateUtc="2025-09-05T01:31:00Z">
            <w:rPr>
              <w:rFonts w:ascii="Arial" w:eastAsia="Arial" w:hAnsi="Arial" w:cs="Arial"/>
            </w:rPr>
          </w:rPrChange>
        </w:rPr>
      </w:pPr>
    </w:p>
    <w:p w14:paraId="2E8976E0" w14:textId="77777777" w:rsidR="003A60F2" w:rsidRPr="00A41EA1" w:rsidRDefault="003A60F2">
      <w:pPr>
        <w:rPr>
          <w:rFonts w:ascii="Arial" w:eastAsia="Arial" w:hAnsi="Arial" w:cs="Arial"/>
          <w:sz w:val="20"/>
          <w:szCs w:val="20"/>
          <w:rPrChange w:id="1285" w:author="Mubiyarto Wibisono" w:date="2025-09-05T08:31:00Z" w16du:dateUtc="2025-09-05T01:31:00Z">
            <w:rPr>
              <w:rFonts w:ascii="Arial" w:eastAsia="Arial" w:hAnsi="Arial" w:cs="Arial"/>
            </w:rPr>
          </w:rPrChange>
        </w:rPr>
      </w:pPr>
    </w:p>
    <w:p w14:paraId="6AA24CE2" w14:textId="77777777" w:rsidR="003A60F2" w:rsidRPr="00A41EA1" w:rsidRDefault="003A60F2">
      <w:pPr>
        <w:rPr>
          <w:rFonts w:ascii="Arial" w:eastAsia="Arial" w:hAnsi="Arial" w:cs="Arial"/>
          <w:sz w:val="20"/>
          <w:szCs w:val="20"/>
          <w:rPrChange w:id="1286" w:author="Mubiyarto Wibisono" w:date="2025-09-05T08:31:00Z" w16du:dateUtc="2025-09-05T01:31:00Z">
            <w:rPr>
              <w:rFonts w:ascii="Arial" w:eastAsia="Arial" w:hAnsi="Arial" w:cs="Arial"/>
            </w:rPr>
          </w:rPrChange>
        </w:rPr>
      </w:pPr>
    </w:p>
    <w:p w14:paraId="6F6C6E50" w14:textId="77777777" w:rsidR="003A60F2" w:rsidRPr="00A41EA1" w:rsidRDefault="003A60F2">
      <w:pPr>
        <w:rPr>
          <w:rFonts w:ascii="Arial" w:eastAsia="Arial" w:hAnsi="Arial" w:cs="Arial"/>
          <w:sz w:val="20"/>
          <w:szCs w:val="20"/>
          <w:rPrChange w:id="1287" w:author="Mubiyarto Wibisono" w:date="2025-09-05T08:31:00Z" w16du:dateUtc="2025-09-05T01:31:00Z">
            <w:rPr>
              <w:rFonts w:ascii="Arial" w:eastAsia="Arial" w:hAnsi="Arial" w:cs="Arial"/>
            </w:rPr>
          </w:rPrChange>
        </w:rPr>
      </w:pPr>
    </w:p>
    <w:p w14:paraId="0399EFE4" w14:textId="77777777" w:rsidR="003A60F2" w:rsidRPr="00A41EA1" w:rsidRDefault="003A60F2">
      <w:pPr>
        <w:rPr>
          <w:rFonts w:ascii="Arial" w:eastAsia="Arial" w:hAnsi="Arial" w:cs="Arial"/>
          <w:sz w:val="20"/>
          <w:szCs w:val="20"/>
          <w:rPrChange w:id="1288" w:author="Mubiyarto Wibisono" w:date="2025-09-05T08:31:00Z" w16du:dateUtc="2025-09-05T01:31:00Z">
            <w:rPr>
              <w:rFonts w:ascii="Arial" w:eastAsia="Arial" w:hAnsi="Arial" w:cs="Arial"/>
            </w:rPr>
          </w:rPrChange>
        </w:rPr>
      </w:pPr>
    </w:p>
    <w:p w14:paraId="4394B9EC" w14:textId="77777777" w:rsidR="003A60F2" w:rsidRPr="00A41EA1" w:rsidRDefault="003A60F2">
      <w:pPr>
        <w:rPr>
          <w:rFonts w:ascii="Arial" w:eastAsia="Arial" w:hAnsi="Arial" w:cs="Arial"/>
          <w:sz w:val="20"/>
          <w:szCs w:val="20"/>
          <w:rPrChange w:id="1289" w:author="Mubiyarto Wibisono" w:date="2025-09-05T08:31:00Z" w16du:dateUtc="2025-09-05T01:31:00Z">
            <w:rPr>
              <w:rFonts w:ascii="Arial" w:eastAsia="Arial" w:hAnsi="Arial" w:cs="Arial"/>
            </w:rPr>
          </w:rPrChange>
        </w:rPr>
      </w:pPr>
    </w:p>
    <w:p w14:paraId="3BAD6023" w14:textId="77777777" w:rsidR="003A60F2" w:rsidRPr="00A41EA1" w:rsidRDefault="003A60F2">
      <w:pPr>
        <w:rPr>
          <w:rFonts w:ascii="Arial" w:eastAsia="Arial" w:hAnsi="Arial" w:cs="Arial"/>
          <w:sz w:val="20"/>
          <w:szCs w:val="20"/>
          <w:rPrChange w:id="1290" w:author="Mubiyarto Wibisono" w:date="2025-09-05T08:31:00Z" w16du:dateUtc="2025-09-05T01:31:00Z">
            <w:rPr>
              <w:rFonts w:ascii="Arial" w:eastAsia="Arial" w:hAnsi="Arial" w:cs="Arial"/>
            </w:rPr>
          </w:rPrChange>
        </w:rPr>
      </w:pPr>
    </w:p>
    <w:p w14:paraId="054DEA8C" w14:textId="77777777" w:rsidR="003A60F2" w:rsidRPr="00A41EA1" w:rsidRDefault="003A60F2">
      <w:pPr>
        <w:rPr>
          <w:rFonts w:ascii="Arial" w:eastAsia="Arial" w:hAnsi="Arial" w:cs="Arial"/>
          <w:sz w:val="20"/>
          <w:szCs w:val="20"/>
          <w:rPrChange w:id="1291" w:author="Mubiyarto Wibisono" w:date="2025-09-05T08:31:00Z" w16du:dateUtc="2025-09-05T01:31:00Z">
            <w:rPr>
              <w:rFonts w:ascii="Arial" w:eastAsia="Arial" w:hAnsi="Arial" w:cs="Arial"/>
            </w:rPr>
          </w:rPrChange>
        </w:rPr>
      </w:pPr>
    </w:p>
    <w:p w14:paraId="192BA972" w14:textId="77777777" w:rsidR="003A60F2" w:rsidRPr="00A41EA1" w:rsidRDefault="003A60F2">
      <w:pPr>
        <w:rPr>
          <w:rFonts w:ascii="Arial" w:eastAsia="Arial" w:hAnsi="Arial" w:cs="Arial"/>
          <w:sz w:val="20"/>
          <w:szCs w:val="20"/>
          <w:rPrChange w:id="1292" w:author="Mubiyarto Wibisono" w:date="2025-09-05T08:31:00Z" w16du:dateUtc="2025-09-05T01:31:00Z">
            <w:rPr>
              <w:rFonts w:ascii="Arial" w:eastAsia="Arial" w:hAnsi="Arial" w:cs="Arial"/>
            </w:rPr>
          </w:rPrChange>
        </w:rPr>
      </w:pPr>
    </w:p>
    <w:p w14:paraId="3B1030D0" w14:textId="77777777" w:rsidR="003A60F2" w:rsidRPr="00A41EA1" w:rsidRDefault="003A60F2">
      <w:pPr>
        <w:rPr>
          <w:rFonts w:ascii="Arial" w:eastAsia="Arial" w:hAnsi="Arial" w:cs="Arial"/>
          <w:sz w:val="20"/>
          <w:szCs w:val="20"/>
          <w:rPrChange w:id="1293" w:author="Mubiyarto Wibisono" w:date="2025-09-05T08:31:00Z" w16du:dateUtc="2025-09-05T01:31:00Z">
            <w:rPr>
              <w:rFonts w:ascii="Arial" w:eastAsia="Arial" w:hAnsi="Arial" w:cs="Arial"/>
            </w:rPr>
          </w:rPrChange>
        </w:rPr>
      </w:pPr>
    </w:p>
    <w:p w14:paraId="772D7074" w14:textId="77777777" w:rsidR="003A60F2" w:rsidRPr="00A41EA1" w:rsidRDefault="003A60F2">
      <w:pPr>
        <w:rPr>
          <w:rFonts w:ascii="Arial" w:eastAsia="Arial" w:hAnsi="Arial" w:cs="Arial"/>
          <w:sz w:val="20"/>
          <w:szCs w:val="20"/>
          <w:rPrChange w:id="1294" w:author="Mubiyarto Wibisono" w:date="2025-09-05T08:31:00Z" w16du:dateUtc="2025-09-05T01:31:00Z">
            <w:rPr>
              <w:rFonts w:ascii="Arial" w:eastAsia="Arial" w:hAnsi="Arial" w:cs="Arial"/>
            </w:rPr>
          </w:rPrChange>
        </w:rPr>
      </w:pPr>
    </w:p>
    <w:p w14:paraId="25400AA1" w14:textId="77777777" w:rsidR="003A60F2" w:rsidRPr="00A41EA1" w:rsidRDefault="003A60F2">
      <w:pPr>
        <w:ind w:left="5040"/>
        <w:rPr>
          <w:rFonts w:ascii="Arial" w:eastAsia="Arial" w:hAnsi="Arial" w:cs="Arial"/>
          <w:sz w:val="20"/>
          <w:szCs w:val="20"/>
          <w:rPrChange w:id="1295" w:author="Mubiyarto Wibisono" w:date="2025-09-05T08:31:00Z" w16du:dateUtc="2025-09-05T01:31:00Z">
            <w:rPr>
              <w:rFonts w:ascii="Arial" w:eastAsia="Arial" w:hAnsi="Arial" w:cs="Arial"/>
            </w:rPr>
          </w:rPrChange>
        </w:rPr>
      </w:pPr>
    </w:p>
    <w:p w14:paraId="24E478F7" w14:textId="77777777" w:rsidR="003A60F2" w:rsidRPr="00A41EA1" w:rsidRDefault="003A60F2">
      <w:pPr>
        <w:ind w:left="5040"/>
        <w:rPr>
          <w:rFonts w:ascii="Arial" w:eastAsia="Arial" w:hAnsi="Arial" w:cs="Arial"/>
          <w:sz w:val="20"/>
          <w:szCs w:val="20"/>
          <w:rPrChange w:id="1296" w:author="Mubiyarto Wibisono" w:date="2025-09-05T08:31:00Z" w16du:dateUtc="2025-09-05T01:31:00Z">
            <w:rPr>
              <w:rFonts w:ascii="Arial" w:eastAsia="Arial" w:hAnsi="Arial" w:cs="Arial"/>
            </w:rPr>
          </w:rPrChange>
        </w:rPr>
      </w:pPr>
    </w:p>
    <w:p w14:paraId="6C01513A" w14:textId="77777777" w:rsidR="003A60F2" w:rsidRPr="00A41EA1" w:rsidRDefault="003A60F2">
      <w:pPr>
        <w:ind w:left="5040"/>
        <w:rPr>
          <w:rFonts w:ascii="Arial" w:eastAsia="Arial" w:hAnsi="Arial" w:cs="Arial"/>
          <w:sz w:val="20"/>
          <w:szCs w:val="20"/>
          <w:rPrChange w:id="1297" w:author="Mubiyarto Wibisono" w:date="2025-09-05T08:31:00Z" w16du:dateUtc="2025-09-05T01:31:00Z">
            <w:rPr>
              <w:rFonts w:ascii="Arial" w:eastAsia="Arial" w:hAnsi="Arial" w:cs="Arial"/>
            </w:rPr>
          </w:rPrChange>
        </w:rPr>
      </w:pPr>
    </w:p>
    <w:p w14:paraId="09961270" w14:textId="77777777" w:rsidR="003A60F2" w:rsidRPr="00A41EA1" w:rsidRDefault="003A60F2">
      <w:pPr>
        <w:ind w:left="5040"/>
        <w:rPr>
          <w:rFonts w:ascii="Arial" w:eastAsia="Arial" w:hAnsi="Arial" w:cs="Arial"/>
          <w:sz w:val="20"/>
          <w:szCs w:val="20"/>
          <w:rPrChange w:id="1298" w:author="Mubiyarto Wibisono" w:date="2025-09-05T08:31:00Z" w16du:dateUtc="2025-09-05T01:31:00Z">
            <w:rPr>
              <w:rFonts w:ascii="Arial" w:eastAsia="Arial" w:hAnsi="Arial" w:cs="Arial"/>
            </w:rPr>
          </w:rPrChange>
        </w:rPr>
      </w:pPr>
    </w:p>
    <w:p w14:paraId="5D4E099C" w14:textId="77777777" w:rsidR="003A60F2" w:rsidRPr="00A41EA1" w:rsidRDefault="003A60F2">
      <w:pPr>
        <w:ind w:left="5040"/>
        <w:rPr>
          <w:rFonts w:ascii="Arial" w:eastAsia="Arial" w:hAnsi="Arial" w:cs="Arial"/>
          <w:sz w:val="20"/>
          <w:szCs w:val="20"/>
          <w:rPrChange w:id="1299" w:author="Mubiyarto Wibisono" w:date="2025-09-05T08:31:00Z" w16du:dateUtc="2025-09-05T01:31:00Z">
            <w:rPr>
              <w:rFonts w:ascii="Arial" w:eastAsia="Arial" w:hAnsi="Arial" w:cs="Arial"/>
            </w:rPr>
          </w:rPrChange>
        </w:rPr>
      </w:pPr>
    </w:p>
    <w:p w14:paraId="15D384FC" w14:textId="77777777" w:rsidR="003A60F2" w:rsidRPr="00A41EA1" w:rsidRDefault="003A60F2">
      <w:pPr>
        <w:ind w:left="5040"/>
        <w:rPr>
          <w:rFonts w:ascii="Arial" w:eastAsia="Arial" w:hAnsi="Arial" w:cs="Arial"/>
          <w:sz w:val="20"/>
          <w:szCs w:val="20"/>
          <w:rPrChange w:id="1300" w:author="Mubiyarto Wibisono" w:date="2025-09-05T08:31:00Z" w16du:dateUtc="2025-09-05T01:31:00Z">
            <w:rPr>
              <w:rFonts w:ascii="Arial" w:eastAsia="Arial" w:hAnsi="Arial" w:cs="Arial"/>
            </w:rPr>
          </w:rPrChange>
        </w:rPr>
      </w:pPr>
    </w:p>
    <w:p w14:paraId="6EA16CD2" w14:textId="77777777" w:rsidR="003A60F2" w:rsidRPr="00A41EA1" w:rsidRDefault="003A60F2">
      <w:pPr>
        <w:ind w:left="5040"/>
        <w:rPr>
          <w:rFonts w:ascii="Arial" w:eastAsia="Arial" w:hAnsi="Arial" w:cs="Arial"/>
          <w:sz w:val="20"/>
          <w:szCs w:val="20"/>
          <w:rPrChange w:id="1301" w:author="Mubiyarto Wibisono" w:date="2025-09-05T08:31:00Z" w16du:dateUtc="2025-09-05T01:31:00Z">
            <w:rPr>
              <w:rFonts w:ascii="Arial" w:eastAsia="Arial" w:hAnsi="Arial" w:cs="Arial"/>
            </w:rPr>
          </w:rPrChange>
        </w:rPr>
      </w:pPr>
    </w:p>
    <w:p w14:paraId="41D893BF" w14:textId="77777777" w:rsidR="003A60F2" w:rsidRPr="00A41EA1" w:rsidRDefault="003A60F2">
      <w:pPr>
        <w:ind w:left="5040"/>
        <w:rPr>
          <w:rFonts w:ascii="Arial" w:eastAsia="Arial" w:hAnsi="Arial" w:cs="Arial"/>
          <w:sz w:val="20"/>
          <w:szCs w:val="20"/>
          <w:rPrChange w:id="1302" w:author="Mubiyarto Wibisono" w:date="2025-09-05T08:31:00Z" w16du:dateUtc="2025-09-05T01:31:00Z">
            <w:rPr>
              <w:rFonts w:ascii="Arial" w:eastAsia="Arial" w:hAnsi="Arial" w:cs="Arial"/>
            </w:rPr>
          </w:rPrChange>
        </w:rPr>
      </w:pPr>
    </w:p>
    <w:p w14:paraId="2CA8F01D" w14:textId="77777777" w:rsidR="003A60F2" w:rsidRPr="00A41EA1" w:rsidRDefault="003A60F2">
      <w:pPr>
        <w:ind w:left="5040"/>
        <w:rPr>
          <w:rFonts w:ascii="Arial" w:eastAsia="Arial" w:hAnsi="Arial" w:cs="Arial"/>
          <w:sz w:val="20"/>
          <w:szCs w:val="20"/>
          <w:rPrChange w:id="1303" w:author="Mubiyarto Wibisono" w:date="2025-09-05T08:31:00Z" w16du:dateUtc="2025-09-05T01:31:00Z">
            <w:rPr>
              <w:rFonts w:ascii="Arial" w:eastAsia="Arial" w:hAnsi="Arial" w:cs="Arial"/>
            </w:rPr>
          </w:rPrChange>
        </w:rPr>
      </w:pPr>
    </w:p>
    <w:p w14:paraId="68104753" w14:textId="77777777" w:rsidR="003A60F2" w:rsidRPr="00A41EA1" w:rsidRDefault="003A60F2">
      <w:pPr>
        <w:ind w:left="5040"/>
        <w:rPr>
          <w:rFonts w:ascii="Arial" w:eastAsia="Arial" w:hAnsi="Arial" w:cs="Arial"/>
          <w:sz w:val="20"/>
          <w:szCs w:val="20"/>
          <w:rPrChange w:id="1304" w:author="Mubiyarto Wibisono" w:date="2025-09-05T08:31:00Z" w16du:dateUtc="2025-09-05T01:31:00Z">
            <w:rPr>
              <w:rFonts w:ascii="Arial" w:eastAsia="Arial" w:hAnsi="Arial" w:cs="Arial"/>
            </w:rPr>
          </w:rPrChange>
        </w:rPr>
      </w:pPr>
    </w:p>
    <w:p w14:paraId="538D1D3C" w14:textId="77777777" w:rsidR="003A60F2" w:rsidRPr="00A41EA1" w:rsidRDefault="003A60F2">
      <w:pPr>
        <w:ind w:left="5040"/>
        <w:rPr>
          <w:rFonts w:ascii="Arial" w:eastAsia="Arial" w:hAnsi="Arial" w:cs="Arial"/>
          <w:sz w:val="20"/>
          <w:szCs w:val="20"/>
          <w:rPrChange w:id="1305" w:author="Mubiyarto Wibisono" w:date="2025-09-05T08:31:00Z" w16du:dateUtc="2025-09-05T01:31:00Z">
            <w:rPr>
              <w:rFonts w:ascii="Arial" w:eastAsia="Arial" w:hAnsi="Arial" w:cs="Arial"/>
            </w:rPr>
          </w:rPrChange>
        </w:rPr>
      </w:pPr>
    </w:p>
    <w:p w14:paraId="67A757B8" w14:textId="77777777" w:rsidR="003A60F2" w:rsidRPr="00A41EA1" w:rsidRDefault="003A60F2">
      <w:pPr>
        <w:ind w:left="5040"/>
        <w:rPr>
          <w:rFonts w:ascii="Arial" w:eastAsia="Arial" w:hAnsi="Arial" w:cs="Arial"/>
          <w:sz w:val="20"/>
          <w:szCs w:val="20"/>
          <w:rPrChange w:id="1306" w:author="Mubiyarto Wibisono" w:date="2025-09-05T08:31:00Z" w16du:dateUtc="2025-09-05T01:31:00Z">
            <w:rPr>
              <w:rFonts w:ascii="Arial" w:eastAsia="Arial" w:hAnsi="Arial" w:cs="Arial"/>
            </w:rPr>
          </w:rPrChange>
        </w:rPr>
      </w:pPr>
    </w:p>
    <w:p w14:paraId="19DD0E47" w14:textId="77777777" w:rsidR="003A60F2" w:rsidRPr="00A41EA1" w:rsidRDefault="003A60F2">
      <w:pPr>
        <w:ind w:left="5040"/>
        <w:rPr>
          <w:rFonts w:ascii="Arial" w:eastAsia="Arial" w:hAnsi="Arial" w:cs="Arial"/>
          <w:sz w:val="20"/>
          <w:szCs w:val="20"/>
          <w:rPrChange w:id="1307" w:author="Mubiyarto Wibisono" w:date="2025-09-05T08:31:00Z" w16du:dateUtc="2025-09-05T01:31:00Z">
            <w:rPr>
              <w:rFonts w:ascii="Arial" w:eastAsia="Arial" w:hAnsi="Arial" w:cs="Arial"/>
            </w:rPr>
          </w:rPrChange>
        </w:rPr>
      </w:pPr>
    </w:p>
    <w:p w14:paraId="50798ADD" w14:textId="77777777" w:rsidR="003A60F2" w:rsidRPr="00A41EA1" w:rsidRDefault="003A60F2">
      <w:pPr>
        <w:rPr>
          <w:rFonts w:ascii="Arial" w:eastAsia="Arial" w:hAnsi="Arial" w:cs="Arial"/>
          <w:sz w:val="20"/>
          <w:szCs w:val="20"/>
          <w:rPrChange w:id="1308" w:author="Mubiyarto Wibisono" w:date="2025-09-05T08:31:00Z" w16du:dateUtc="2025-09-05T01:31:00Z">
            <w:rPr>
              <w:rFonts w:ascii="Arial" w:eastAsia="Arial" w:hAnsi="Arial" w:cs="Arial"/>
            </w:rPr>
          </w:rPrChange>
        </w:rPr>
      </w:pPr>
    </w:p>
    <w:p w14:paraId="61D12EA7" w14:textId="77777777" w:rsidR="003A60F2" w:rsidRPr="00A41EA1" w:rsidRDefault="003A60F2">
      <w:pPr>
        <w:ind w:left="5040"/>
        <w:rPr>
          <w:rFonts w:ascii="Arial" w:eastAsia="Arial" w:hAnsi="Arial" w:cs="Arial"/>
          <w:sz w:val="20"/>
          <w:szCs w:val="20"/>
          <w:rPrChange w:id="1309" w:author="Mubiyarto Wibisono" w:date="2025-09-05T08:31:00Z" w16du:dateUtc="2025-09-05T01:31:00Z">
            <w:rPr>
              <w:rFonts w:ascii="Arial" w:eastAsia="Arial" w:hAnsi="Arial" w:cs="Arial"/>
            </w:rPr>
          </w:rPrChange>
        </w:rPr>
      </w:pPr>
    </w:p>
    <w:p w14:paraId="30F7ABDD" w14:textId="61F96B8A" w:rsidR="003A60F2" w:rsidRPr="00A41EA1" w:rsidDel="004C601F" w:rsidRDefault="003A60F2">
      <w:pPr>
        <w:ind w:left="5040"/>
        <w:rPr>
          <w:del w:id="1310" w:author="Mubiyarto Wibisono" w:date="2025-09-05T04:42:00Z" w16du:dateUtc="2025-09-04T21:42:00Z"/>
          <w:rFonts w:ascii="Arial" w:eastAsia="Arial" w:hAnsi="Arial" w:cs="Arial"/>
          <w:sz w:val="36"/>
          <w:szCs w:val="36"/>
          <w:rPrChange w:id="1311" w:author="Mubiyarto Wibisono" w:date="2025-09-05T08:32:00Z" w16du:dateUtc="2025-09-05T01:32:00Z">
            <w:rPr>
              <w:del w:id="1312" w:author="Mubiyarto Wibisono" w:date="2025-09-05T04:42:00Z" w16du:dateUtc="2025-09-04T21:42:00Z"/>
              <w:rFonts w:ascii="Arial" w:eastAsia="Arial" w:hAnsi="Arial" w:cs="Arial"/>
            </w:rPr>
          </w:rPrChange>
        </w:rPr>
      </w:pPr>
    </w:p>
    <w:p w14:paraId="2889060B" w14:textId="389F7881" w:rsidR="003A60F2" w:rsidRPr="00A41EA1" w:rsidDel="004C601F" w:rsidRDefault="003A60F2">
      <w:pPr>
        <w:ind w:left="5040"/>
        <w:rPr>
          <w:del w:id="1313" w:author="Mubiyarto Wibisono" w:date="2025-09-05T04:42:00Z" w16du:dateUtc="2025-09-04T21:42:00Z"/>
          <w:rFonts w:ascii="Arial" w:eastAsia="Arial" w:hAnsi="Arial" w:cs="Arial"/>
          <w:sz w:val="36"/>
          <w:szCs w:val="36"/>
          <w:rPrChange w:id="1314" w:author="Mubiyarto Wibisono" w:date="2025-09-05T08:32:00Z" w16du:dateUtc="2025-09-05T01:32:00Z">
            <w:rPr>
              <w:del w:id="1315" w:author="Mubiyarto Wibisono" w:date="2025-09-05T04:42:00Z" w16du:dateUtc="2025-09-04T21:42:00Z"/>
              <w:rFonts w:ascii="Arial" w:eastAsia="Arial" w:hAnsi="Arial" w:cs="Arial"/>
            </w:rPr>
          </w:rPrChange>
        </w:rPr>
      </w:pPr>
    </w:p>
    <w:p w14:paraId="5F82144C" w14:textId="09946307" w:rsidR="00937893" w:rsidRPr="00A41EA1" w:rsidDel="004C601F" w:rsidRDefault="00937893">
      <w:pPr>
        <w:ind w:left="5040"/>
        <w:rPr>
          <w:del w:id="1316" w:author="Mubiyarto Wibisono" w:date="2025-09-05T04:42:00Z" w16du:dateUtc="2025-09-04T21:42:00Z"/>
          <w:rFonts w:ascii="Arial" w:eastAsia="Arial" w:hAnsi="Arial" w:cs="Arial"/>
          <w:sz w:val="36"/>
          <w:szCs w:val="36"/>
          <w:rPrChange w:id="1317" w:author="Mubiyarto Wibisono" w:date="2025-09-05T08:32:00Z" w16du:dateUtc="2025-09-05T01:32:00Z">
            <w:rPr>
              <w:del w:id="1318" w:author="Mubiyarto Wibisono" w:date="2025-09-05T04:42:00Z" w16du:dateUtc="2025-09-04T21:42:00Z"/>
              <w:rFonts w:ascii="Arial" w:eastAsia="Arial" w:hAnsi="Arial" w:cs="Arial"/>
            </w:rPr>
          </w:rPrChange>
        </w:rPr>
      </w:pPr>
    </w:p>
    <w:p w14:paraId="09B405EE" w14:textId="1CA7C8DB" w:rsidR="003A60F2" w:rsidRPr="00A41EA1" w:rsidDel="004C601F" w:rsidRDefault="003A60F2">
      <w:pPr>
        <w:ind w:left="5040"/>
        <w:rPr>
          <w:del w:id="1319" w:author="Mubiyarto Wibisono" w:date="2025-09-05T04:42:00Z" w16du:dateUtc="2025-09-04T21:42:00Z"/>
          <w:rFonts w:ascii="Arial" w:eastAsia="Arial" w:hAnsi="Arial" w:cs="Arial"/>
          <w:sz w:val="36"/>
          <w:szCs w:val="36"/>
          <w:rPrChange w:id="1320" w:author="Mubiyarto Wibisono" w:date="2025-09-05T08:32:00Z" w16du:dateUtc="2025-09-05T01:32:00Z">
            <w:rPr>
              <w:del w:id="1321" w:author="Mubiyarto Wibisono" w:date="2025-09-05T04:42:00Z" w16du:dateUtc="2025-09-04T21:42:00Z"/>
              <w:rFonts w:ascii="Arial" w:eastAsia="Arial" w:hAnsi="Arial" w:cs="Arial"/>
            </w:rPr>
          </w:rPrChange>
        </w:rPr>
      </w:pPr>
    </w:p>
    <w:p w14:paraId="5A5440FE" w14:textId="311DE699" w:rsidR="003A60F2" w:rsidRPr="00A41EA1" w:rsidDel="004C601F" w:rsidRDefault="003A60F2">
      <w:pPr>
        <w:ind w:left="5040"/>
        <w:jc w:val="both"/>
        <w:rPr>
          <w:del w:id="1322" w:author="Mubiyarto Wibisono" w:date="2025-09-05T04:42:00Z" w16du:dateUtc="2025-09-04T21:42:00Z"/>
          <w:rFonts w:ascii="Arial" w:eastAsia="Arial" w:hAnsi="Arial" w:cs="Arial"/>
          <w:sz w:val="36"/>
          <w:szCs w:val="36"/>
          <w:rPrChange w:id="1323" w:author="Mubiyarto Wibisono" w:date="2025-09-05T08:32:00Z" w16du:dateUtc="2025-09-05T01:32:00Z">
            <w:rPr>
              <w:del w:id="1324" w:author="Mubiyarto Wibisono" w:date="2025-09-05T04:42:00Z" w16du:dateUtc="2025-09-04T21:42:00Z"/>
              <w:rFonts w:ascii="Arial" w:eastAsia="Arial" w:hAnsi="Arial" w:cs="Arial"/>
            </w:rPr>
          </w:rPrChange>
        </w:rPr>
      </w:pPr>
    </w:p>
    <w:p w14:paraId="6D4E3FB0" w14:textId="4298198A" w:rsidR="003A60F2" w:rsidRPr="00A41EA1" w:rsidDel="004C601F" w:rsidRDefault="003A60F2">
      <w:pPr>
        <w:jc w:val="both"/>
        <w:rPr>
          <w:del w:id="1325" w:author="Mubiyarto Wibisono" w:date="2025-09-05T04:42:00Z" w16du:dateUtc="2025-09-04T21:42:00Z"/>
          <w:rFonts w:ascii="Arial" w:eastAsia="Arial" w:hAnsi="Arial" w:cs="Arial"/>
          <w:sz w:val="36"/>
          <w:szCs w:val="36"/>
          <w:rPrChange w:id="1326" w:author="Mubiyarto Wibisono" w:date="2025-09-05T08:32:00Z" w16du:dateUtc="2025-09-05T01:32:00Z">
            <w:rPr>
              <w:del w:id="1327" w:author="Mubiyarto Wibisono" w:date="2025-09-05T04:42:00Z" w16du:dateUtc="2025-09-04T21:42:00Z"/>
              <w:rFonts w:ascii="Arial" w:eastAsia="Arial" w:hAnsi="Arial" w:cs="Arial"/>
            </w:rPr>
          </w:rPrChange>
        </w:rPr>
      </w:pPr>
    </w:p>
    <w:p w14:paraId="6DEE46F5" w14:textId="51CD4D90" w:rsidR="003A60F2" w:rsidRPr="00A41EA1" w:rsidDel="004C601F" w:rsidRDefault="003A60F2">
      <w:pPr>
        <w:jc w:val="both"/>
        <w:rPr>
          <w:del w:id="1328" w:author="Mubiyarto Wibisono" w:date="2025-09-05T04:42:00Z" w16du:dateUtc="2025-09-04T21:42:00Z"/>
          <w:rFonts w:ascii="Arial" w:eastAsia="Arial" w:hAnsi="Arial" w:cs="Arial"/>
          <w:sz w:val="36"/>
          <w:szCs w:val="36"/>
          <w:rPrChange w:id="1329" w:author="Mubiyarto Wibisono" w:date="2025-09-05T08:32:00Z" w16du:dateUtc="2025-09-05T01:32:00Z">
            <w:rPr>
              <w:del w:id="1330" w:author="Mubiyarto Wibisono" w:date="2025-09-05T04:42:00Z" w16du:dateUtc="2025-09-04T21:42:00Z"/>
              <w:rFonts w:ascii="Arial" w:eastAsia="Arial" w:hAnsi="Arial" w:cs="Arial"/>
            </w:rPr>
          </w:rPrChange>
        </w:rPr>
      </w:pPr>
    </w:p>
    <w:p w14:paraId="3BD22201" w14:textId="7A2BC3CD" w:rsidR="00965EA9" w:rsidRPr="00A41EA1" w:rsidDel="004C601F" w:rsidRDefault="00965EA9">
      <w:pPr>
        <w:jc w:val="both"/>
        <w:rPr>
          <w:del w:id="1331" w:author="Mubiyarto Wibisono" w:date="2025-09-05T04:42:00Z" w16du:dateUtc="2025-09-04T21:42:00Z"/>
          <w:rFonts w:ascii="Arial" w:eastAsia="Arial" w:hAnsi="Arial" w:cs="Arial"/>
          <w:sz w:val="36"/>
          <w:szCs w:val="36"/>
          <w:rPrChange w:id="1332" w:author="Mubiyarto Wibisono" w:date="2025-09-05T08:32:00Z" w16du:dateUtc="2025-09-05T01:32:00Z">
            <w:rPr>
              <w:del w:id="1333" w:author="Mubiyarto Wibisono" w:date="2025-09-05T04:42:00Z" w16du:dateUtc="2025-09-04T21:42:00Z"/>
              <w:rFonts w:ascii="Arial" w:eastAsia="Arial" w:hAnsi="Arial" w:cs="Arial"/>
            </w:rPr>
          </w:rPrChange>
        </w:rPr>
      </w:pPr>
    </w:p>
    <w:p w14:paraId="5382E9FB" w14:textId="18E8F405" w:rsidR="00965EA9" w:rsidRPr="00A41EA1" w:rsidDel="004C601F" w:rsidRDefault="00965EA9">
      <w:pPr>
        <w:jc w:val="both"/>
        <w:rPr>
          <w:del w:id="1334" w:author="Mubiyarto Wibisono" w:date="2025-09-05T04:42:00Z" w16du:dateUtc="2025-09-04T21:42:00Z"/>
          <w:rFonts w:ascii="Arial" w:eastAsia="Arial" w:hAnsi="Arial" w:cs="Arial"/>
          <w:sz w:val="36"/>
          <w:szCs w:val="36"/>
          <w:rPrChange w:id="1335" w:author="Mubiyarto Wibisono" w:date="2025-09-05T08:32:00Z" w16du:dateUtc="2025-09-05T01:32:00Z">
            <w:rPr>
              <w:del w:id="1336" w:author="Mubiyarto Wibisono" w:date="2025-09-05T04:42:00Z" w16du:dateUtc="2025-09-04T21:42:00Z"/>
              <w:rFonts w:ascii="Arial" w:eastAsia="Arial" w:hAnsi="Arial" w:cs="Arial"/>
            </w:rPr>
          </w:rPrChange>
        </w:rPr>
      </w:pPr>
    </w:p>
    <w:p w14:paraId="7C371B79" w14:textId="040DD863" w:rsidR="003A60F2" w:rsidRPr="00A41EA1" w:rsidRDefault="0007210C" w:rsidP="0007210C">
      <w:pPr>
        <w:pStyle w:val="Heading1"/>
        <w:jc w:val="center"/>
        <w:rPr>
          <w:rFonts w:ascii="Arial" w:eastAsia="Arial" w:hAnsi="Arial" w:cs="Arial"/>
          <w:b/>
          <w:bCs/>
          <w:color w:val="215E99" w:themeColor="text2" w:themeTint="BF"/>
          <w:sz w:val="36"/>
          <w:szCs w:val="36"/>
          <w:rPrChange w:id="1337" w:author="Mubiyarto Wibisono" w:date="2025-09-05T08:32:00Z" w16du:dateUtc="2025-09-05T01:32:00Z">
            <w:rPr>
              <w:rFonts w:ascii="Arial" w:eastAsia="Arial" w:hAnsi="Arial" w:cs="Arial"/>
              <w:b/>
              <w:bCs/>
            </w:rPr>
          </w:rPrChange>
        </w:rPr>
      </w:pPr>
      <w:bookmarkStart w:id="1338" w:name="_Toc205930388"/>
      <w:bookmarkStart w:id="1339" w:name="_Toc206576641"/>
      <w:bookmarkStart w:id="1340" w:name="_Toc206577175"/>
      <w:bookmarkStart w:id="1341" w:name="_Toc207935471"/>
      <w:bookmarkStart w:id="1342" w:name="_Toc207956982"/>
      <w:bookmarkStart w:id="1343" w:name="_Toc207961228"/>
      <w:r w:rsidRPr="00A41EA1">
        <w:rPr>
          <w:rFonts w:ascii="Arial" w:eastAsia="Arial" w:hAnsi="Arial" w:cs="Arial"/>
          <w:b/>
          <w:bCs/>
          <w:color w:val="215E99" w:themeColor="text2" w:themeTint="BF"/>
          <w:sz w:val="36"/>
          <w:szCs w:val="36"/>
          <w:rPrChange w:id="1344" w:author="Mubiyarto Wibisono" w:date="2025-09-05T08:32:00Z" w16du:dateUtc="2025-09-05T01:32:00Z">
            <w:rPr>
              <w:rFonts w:ascii="Arial" w:eastAsia="Arial" w:hAnsi="Arial" w:cs="Arial"/>
              <w:b/>
              <w:bCs/>
            </w:rPr>
          </w:rPrChange>
        </w:rPr>
        <w:t>Section 1 - Search Notices for Parking Fines</w:t>
      </w:r>
      <w:bookmarkEnd w:id="1338"/>
      <w:bookmarkEnd w:id="1339"/>
      <w:bookmarkEnd w:id="1340"/>
      <w:bookmarkEnd w:id="1341"/>
      <w:bookmarkEnd w:id="1342"/>
      <w:bookmarkEnd w:id="1343"/>
    </w:p>
    <w:p w14:paraId="6925FA60" w14:textId="77777777" w:rsidR="003A60F2" w:rsidRPr="00A41EA1" w:rsidRDefault="003A60F2">
      <w:pPr>
        <w:jc w:val="both"/>
        <w:rPr>
          <w:rFonts w:ascii="Arial" w:eastAsia="Arial" w:hAnsi="Arial" w:cs="Arial"/>
          <w:sz w:val="20"/>
          <w:szCs w:val="20"/>
          <w:rPrChange w:id="1345" w:author="Mubiyarto Wibisono" w:date="2025-09-05T08:31:00Z" w16du:dateUtc="2025-09-05T01:31:00Z">
            <w:rPr>
              <w:rFonts w:ascii="Arial" w:eastAsia="Arial" w:hAnsi="Arial" w:cs="Arial"/>
            </w:rPr>
          </w:rPrChange>
        </w:rPr>
      </w:pPr>
    </w:p>
    <w:p w14:paraId="710313CE" w14:textId="77777777" w:rsidR="003A60F2" w:rsidRPr="00A41EA1" w:rsidRDefault="003A60F2">
      <w:pPr>
        <w:jc w:val="both"/>
        <w:rPr>
          <w:rFonts w:ascii="Arial" w:eastAsia="Arial" w:hAnsi="Arial" w:cs="Arial"/>
          <w:sz w:val="20"/>
          <w:szCs w:val="20"/>
          <w:rPrChange w:id="1346" w:author="Mubiyarto Wibisono" w:date="2025-09-05T08:31:00Z" w16du:dateUtc="2025-09-05T01:31:00Z">
            <w:rPr>
              <w:rFonts w:ascii="Arial" w:eastAsia="Arial" w:hAnsi="Arial" w:cs="Arial"/>
            </w:rPr>
          </w:rPrChange>
        </w:rPr>
      </w:pPr>
    </w:p>
    <w:p w14:paraId="1E1BCB5C" w14:textId="77777777" w:rsidR="003A60F2" w:rsidRPr="00A41EA1" w:rsidRDefault="003A60F2">
      <w:pPr>
        <w:jc w:val="both"/>
        <w:rPr>
          <w:rFonts w:ascii="Arial" w:eastAsia="Arial" w:hAnsi="Arial" w:cs="Arial"/>
          <w:sz w:val="20"/>
          <w:szCs w:val="20"/>
          <w:rPrChange w:id="1347" w:author="Mubiyarto Wibisono" w:date="2025-09-05T08:31:00Z" w16du:dateUtc="2025-09-05T01:31:00Z">
            <w:rPr>
              <w:rFonts w:ascii="Arial" w:eastAsia="Arial" w:hAnsi="Arial" w:cs="Arial"/>
            </w:rPr>
          </w:rPrChange>
        </w:rPr>
      </w:pPr>
    </w:p>
    <w:p w14:paraId="2B555646" w14:textId="77777777" w:rsidR="003A60F2" w:rsidRPr="00A41EA1" w:rsidRDefault="003A60F2">
      <w:pPr>
        <w:jc w:val="both"/>
        <w:rPr>
          <w:rFonts w:ascii="Arial" w:eastAsia="Arial" w:hAnsi="Arial" w:cs="Arial"/>
          <w:sz w:val="20"/>
          <w:szCs w:val="20"/>
          <w:rPrChange w:id="1348" w:author="Mubiyarto Wibisono" w:date="2025-09-05T08:31:00Z" w16du:dateUtc="2025-09-05T01:31:00Z">
            <w:rPr>
              <w:rFonts w:ascii="Arial" w:eastAsia="Arial" w:hAnsi="Arial" w:cs="Arial"/>
            </w:rPr>
          </w:rPrChange>
        </w:rPr>
      </w:pPr>
    </w:p>
    <w:p w14:paraId="03DB8AB5" w14:textId="77777777" w:rsidR="003A60F2" w:rsidRPr="00A41EA1" w:rsidRDefault="003A60F2">
      <w:pPr>
        <w:jc w:val="both"/>
        <w:rPr>
          <w:rFonts w:ascii="Arial" w:eastAsia="Arial" w:hAnsi="Arial" w:cs="Arial"/>
          <w:sz w:val="20"/>
          <w:szCs w:val="20"/>
          <w:rPrChange w:id="1349" w:author="Mubiyarto Wibisono" w:date="2025-09-05T08:31:00Z" w16du:dateUtc="2025-09-05T01:31:00Z">
            <w:rPr>
              <w:rFonts w:ascii="Arial" w:eastAsia="Arial" w:hAnsi="Arial" w:cs="Arial"/>
            </w:rPr>
          </w:rPrChange>
        </w:rPr>
      </w:pPr>
    </w:p>
    <w:p w14:paraId="1864FBFA" w14:textId="77777777" w:rsidR="003A60F2" w:rsidRPr="00A41EA1" w:rsidRDefault="003A60F2">
      <w:pPr>
        <w:jc w:val="both"/>
        <w:rPr>
          <w:rFonts w:ascii="Arial" w:eastAsia="Arial" w:hAnsi="Arial" w:cs="Arial"/>
          <w:sz w:val="20"/>
          <w:szCs w:val="20"/>
          <w:rPrChange w:id="1350" w:author="Mubiyarto Wibisono" w:date="2025-09-05T08:31:00Z" w16du:dateUtc="2025-09-05T01:31:00Z">
            <w:rPr>
              <w:rFonts w:ascii="Arial" w:eastAsia="Arial" w:hAnsi="Arial" w:cs="Arial"/>
            </w:rPr>
          </w:rPrChange>
        </w:rPr>
      </w:pPr>
    </w:p>
    <w:p w14:paraId="75235E77" w14:textId="77777777" w:rsidR="003A60F2" w:rsidRPr="00A41EA1" w:rsidRDefault="003A60F2">
      <w:pPr>
        <w:jc w:val="both"/>
        <w:rPr>
          <w:rFonts w:ascii="Arial" w:eastAsia="Arial" w:hAnsi="Arial" w:cs="Arial"/>
          <w:sz w:val="20"/>
          <w:szCs w:val="20"/>
          <w:rPrChange w:id="1351" w:author="Mubiyarto Wibisono" w:date="2025-09-05T08:31:00Z" w16du:dateUtc="2025-09-05T01:31:00Z">
            <w:rPr>
              <w:rFonts w:ascii="Arial" w:eastAsia="Arial" w:hAnsi="Arial" w:cs="Arial"/>
            </w:rPr>
          </w:rPrChange>
        </w:rPr>
      </w:pPr>
    </w:p>
    <w:p w14:paraId="68EBE15B" w14:textId="77777777" w:rsidR="003A60F2" w:rsidRPr="00A41EA1" w:rsidRDefault="003A60F2">
      <w:pPr>
        <w:jc w:val="both"/>
        <w:rPr>
          <w:rFonts w:ascii="Arial" w:eastAsia="Arial" w:hAnsi="Arial" w:cs="Arial"/>
          <w:sz w:val="20"/>
          <w:szCs w:val="20"/>
          <w:rPrChange w:id="1352" w:author="Mubiyarto Wibisono" w:date="2025-09-05T08:31:00Z" w16du:dateUtc="2025-09-05T01:31:00Z">
            <w:rPr>
              <w:rFonts w:ascii="Arial" w:eastAsia="Arial" w:hAnsi="Arial" w:cs="Arial"/>
            </w:rPr>
          </w:rPrChange>
        </w:rPr>
      </w:pPr>
    </w:p>
    <w:p w14:paraId="3C315014" w14:textId="77777777" w:rsidR="003A60F2" w:rsidRPr="00A41EA1" w:rsidRDefault="003A60F2">
      <w:pPr>
        <w:jc w:val="both"/>
        <w:rPr>
          <w:rFonts w:ascii="Arial" w:eastAsia="Arial" w:hAnsi="Arial" w:cs="Arial"/>
          <w:sz w:val="20"/>
          <w:szCs w:val="20"/>
          <w:rPrChange w:id="1353" w:author="Mubiyarto Wibisono" w:date="2025-09-05T08:31:00Z" w16du:dateUtc="2025-09-05T01:31:00Z">
            <w:rPr>
              <w:rFonts w:ascii="Arial" w:eastAsia="Arial" w:hAnsi="Arial" w:cs="Arial"/>
            </w:rPr>
          </w:rPrChange>
        </w:rPr>
      </w:pPr>
    </w:p>
    <w:p w14:paraId="4AD9D7F2" w14:textId="77777777" w:rsidR="003A60F2" w:rsidRPr="00A41EA1" w:rsidRDefault="003A60F2">
      <w:pPr>
        <w:jc w:val="both"/>
        <w:rPr>
          <w:rFonts w:ascii="Arial" w:eastAsia="Arial" w:hAnsi="Arial" w:cs="Arial"/>
          <w:sz w:val="20"/>
          <w:szCs w:val="20"/>
          <w:rPrChange w:id="1354" w:author="Mubiyarto Wibisono" w:date="2025-09-05T08:31:00Z" w16du:dateUtc="2025-09-05T01:31:00Z">
            <w:rPr>
              <w:rFonts w:ascii="Arial" w:eastAsia="Arial" w:hAnsi="Arial" w:cs="Arial"/>
            </w:rPr>
          </w:rPrChange>
        </w:rPr>
      </w:pPr>
    </w:p>
    <w:p w14:paraId="223E4019" w14:textId="77777777" w:rsidR="003A60F2" w:rsidRPr="00A41EA1" w:rsidRDefault="003A60F2">
      <w:pPr>
        <w:jc w:val="both"/>
        <w:rPr>
          <w:rFonts w:ascii="Arial" w:eastAsia="Arial" w:hAnsi="Arial" w:cs="Arial"/>
          <w:sz w:val="20"/>
          <w:szCs w:val="20"/>
          <w:rPrChange w:id="1355" w:author="Mubiyarto Wibisono" w:date="2025-09-05T08:31:00Z" w16du:dateUtc="2025-09-05T01:31:00Z">
            <w:rPr>
              <w:rFonts w:ascii="Arial" w:eastAsia="Arial" w:hAnsi="Arial" w:cs="Arial"/>
            </w:rPr>
          </w:rPrChange>
        </w:rPr>
      </w:pPr>
    </w:p>
    <w:p w14:paraId="492DC91C" w14:textId="77777777" w:rsidR="003A60F2" w:rsidRPr="00A41EA1" w:rsidRDefault="003A60F2">
      <w:pPr>
        <w:jc w:val="both"/>
        <w:rPr>
          <w:rFonts w:ascii="Arial" w:eastAsia="Arial" w:hAnsi="Arial" w:cs="Arial"/>
          <w:sz w:val="20"/>
          <w:szCs w:val="20"/>
          <w:rPrChange w:id="1356" w:author="Mubiyarto Wibisono" w:date="2025-09-05T08:31:00Z" w16du:dateUtc="2025-09-05T01:31:00Z">
            <w:rPr>
              <w:rFonts w:ascii="Arial" w:eastAsia="Arial" w:hAnsi="Arial" w:cs="Arial"/>
            </w:rPr>
          </w:rPrChange>
        </w:rPr>
      </w:pPr>
    </w:p>
    <w:p w14:paraId="7C8922B1" w14:textId="77777777" w:rsidR="003A60F2" w:rsidRPr="00A41EA1" w:rsidRDefault="003A60F2">
      <w:pPr>
        <w:jc w:val="both"/>
        <w:rPr>
          <w:rFonts w:ascii="Arial" w:eastAsia="Arial" w:hAnsi="Arial" w:cs="Arial"/>
          <w:sz w:val="20"/>
          <w:szCs w:val="20"/>
          <w:rPrChange w:id="1357" w:author="Mubiyarto Wibisono" w:date="2025-09-05T08:31:00Z" w16du:dateUtc="2025-09-05T01:31:00Z">
            <w:rPr>
              <w:rFonts w:ascii="Arial" w:eastAsia="Arial" w:hAnsi="Arial" w:cs="Arial"/>
            </w:rPr>
          </w:rPrChange>
        </w:rPr>
      </w:pPr>
    </w:p>
    <w:p w14:paraId="3404D33E" w14:textId="77777777" w:rsidR="003A60F2" w:rsidRPr="00A41EA1" w:rsidRDefault="003A60F2">
      <w:pPr>
        <w:jc w:val="both"/>
        <w:rPr>
          <w:rFonts w:ascii="Arial" w:eastAsia="Arial" w:hAnsi="Arial" w:cs="Arial"/>
          <w:sz w:val="20"/>
          <w:szCs w:val="20"/>
          <w:rPrChange w:id="1358" w:author="Mubiyarto Wibisono" w:date="2025-09-05T08:31:00Z" w16du:dateUtc="2025-09-05T01:31:00Z">
            <w:rPr>
              <w:rFonts w:ascii="Arial" w:eastAsia="Arial" w:hAnsi="Arial" w:cs="Arial"/>
            </w:rPr>
          </w:rPrChange>
        </w:rPr>
      </w:pPr>
    </w:p>
    <w:p w14:paraId="3828BD94" w14:textId="77777777" w:rsidR="003A60F2" w:rsidRPr="00A41EA1" w:rsidRDefault="003A60F2">
      <w:pPr>
        <w:jc w:val="both"/>
        <w:rPr>
          <w:rFonts w:ascii="Arial" w:eastAsia="Arial" w:hAnsi="Arial" w:cs="Arial"/>
          <w:sz w:val="20"/>
          <w:szCs w:val="20"/>
          <w:rPrChange w:id="1359" w:author="Mubiyarto Wibisono" w:date="2025-09-05T08:31:00Z" w16du:dateUtc="2025-09-05T01:31:00Z">
            <w:rPr>
              <w:rFonts w:ascii="Arial" w:eastAsia="Arial" w:hAnsi="Arial" w:cs="Arial"/>
            </w:rPr>
          </w:rPrChange>
        </w:rPr>
      </w:pPr>
    </w:p>
    <w:p w14:paraId="0DFD9842" w14:textId="77777777" w:rsidR="003A60F2" w:rsidRPr="00A41EA1" w:rsidRDefault="003A60F2">
      <w:pPr>
        <w:jc w:val="both"/>
        <w:rPr>
          <w:rFonts w:ascii="Arial" w:eastAsia="Arial" w:hAnsi="Arial" w:cs="Arial"/>
          <w:sz w:val="20"/>
          <w:szCs w:val="20"/>
          <w:rPrChange w:id="1360" w:author="Mubiyarto Wibisono" w:date="2025-09-05T08:31:00Z" w16du:dateUtc="2025-09-05T01:31:00Z">
            <w:rPr>
              <w:rFonts w:ascii="Arial" w:eastAsia="Arial" w:hAnsi="Arial" w:cs="Arial"/>
            </w:rPr>
          </w:rPrChange>
        </w:rPr>
      </w:pPr>
    </w:p>
    <w:p w14:paraId="54C6C603" w14:textId="77777777" w:rsidR="003A60F2" w:rsidRPr="00A41EA1" w:rsidRDefault="003A60F2">
      <w:pPr>
        <w:jc w:val="both"/>
        <w:rPr>
          <w:rFonts w:ascii="Arial" w:eastAsia="Arial" w:hAnsi="Arial" w:cs="Arial"/>
          <w:sz w:val="20"/>
          <w:szCs w:val="20"/>
          <w:rPrChange w:id="1361" w:author="Mubiyarto Wibisono" w:date="2025-09-05T08:31:00Z" w16du:dateUtc="2025-09-05T01:31:00Z">
            <w:rPr>
              <w:rFonts w:ascii="Arial" w:eastAsia="Arial" w:hAnsi="Arial" w:cs="Arial"/>
            </w:rPr>
          </w:rPrChange>
        </w:rPr>
      </w:pPr>
    </w:p>
    <w:p w14:paraId="68A7371B" w14:textId="77777777" w:rsidR="003A60F2" w:rsidRPr="00A41EA1" w:rsidRDefault="003A60F2">
      <w:pPr>
        <w:jc w:val="both"/>
        <w:rPr>
          <w:rFonts w:ascii="Arial" w:eastAsia="Arial" w:hAnsi="Arial" w:cs="Arial"/>
          <w:sz w:val="20"/>
          <w:szCs w:val="20"/>
          <w:rPrChange w:id="1362" w:author="Mubiyarto Wibisono" w:date="2025-09-05T08:31:00Z" w16du:dateUtc="2025-09-05T01:31:00Z">
            <w:rPr>
              <w:rFonts w:ascii="Arial" w:eastAsia="Arial" w:hAnsi="Arial" w:cs="Arial"/>
            </w:rPr>
          </w:rPrChange>
        </w:rPr>
      </w:pPr>
    </w:p>
    <w:p w14:paraId="71F9F4BA" w14:textId="77777777" w:rsidR="003A60F2" w:rsidRPr="00A41EA1" w:rsidRDefault="003A60F2">
      <w:pPr>
        <w:jc w:val="both"/>
        <w:rPr>
          <w:rFonts w:ascii="Arial" w:eastAsia="Arial" w:hAnsi="Arial" w:cs="Arial"/>
          <w:sz w:val="20"/>
          <w:szCs w:val="20"/>
          <w:rPrChange w:id="1363" w:author="Mubiyarto Wibisono" w:date="2025-09-05T08:31:00Z" w16du:dateUtc="2025-09-05T01:31:00Z">
            <w:rPr>
              <w:rFonts w:ascii="Arial" w:eastAsia="Arial" w:hAnsi="Arial" w:cs="Arial"/>
            </w:rPr>
          </w:rPrChange>
        </w:rPr>
      </w:pPr>
    </w:p>
    <w:p w14:paraId="1D2E6F52" w14:textId="77777777" w:rsidR="003A60F2" w:rsidRPr="00A41EA1" w:rsidRDefault="003A60F2">
      <w:pPr>
        <w:jc w:val="both"/>
        <w:rPr>
          <w:rFonts w:ascii="Arial" w:eastAsia="Arial" w:hAnsi="Arial" w:cs="Arial"/>
          <w:sz w:val="20"/>
          <w:szCs w:val="20"/>
          <w:rPrChange w:id="1364" w:author="Mubiyarto Wibisono" w:date="2025-09-05T08:31:00Z" w16du:dateUtc="2025-09-05T01:31:00Z">
            <w:rPr>
              <w:rFonts w:ascii="Arial" w:eastAsia="Arial" w:hAnsi="Arial" w:cs="Arial"/>
            </w:rPr>
          </w:rPrChange>
        </w:rPr>
      </w:pPr>
    </w:p>
    <w:p w14:paraId="3D51F766" w14:textId="3C5324B0" w:rsidR="003A60F2" w:rsidRPr="00A41EA1" w:rsidRDefault="00BA5C95">
      <w:pPr>
        <w:pStyle w:val="Heading3"/>
        <w:numPr>
          <w:ilvl w:val="1"/>
          <w:numId w:val="53"/>
        </w:numPr>
        <w:ind w:left="567" w:hanging="567"/>
        <w:rPr>
          <w:rFonts w:eastAsia="Arial" w:cs="Arial"/>
          <w:b/>
          <w:bCs/>
          <w:color w:val="000000"/>
          <w:sz w:val="20"/>
          <w:szCs w:val="20"/>
          <w:rPrChange w:id="1365" w:author="Mubiyarto Wibisono" w:date="2025-09-05T08:31:00Z" w16du:dateUtc="2025-09-05T01:31:00Z">
            <w:rPr>
              <w:rFonts w:eastAsia="Arial"/>
              <w:color w:val="000000"/>
              <w:sz w:val="28"/>
              <w:szCs w:val="28"/>
            </w:rPr>
          </w:rPrChange>
        </w:rPr>
        <w:pPrChange w:id="1366" w:author="Mubiyarto Wibisono" w:date="2025-09-04T12:58:00Z" w16du:dateUtc="2025-09-04T05:58:00Z">
          <w:pPr>
            <w:pStyle w:val="Heading2"/>
          </w:pPr>
        </w:pPrChange>
      </w:pPr>
      <w:r w:rsidRPr="00A41EA1">
        <w:rPr>
          <w:rFonts w:eastAsia="Arial" w:cs="Arial"/>
          <w:sz w:val="20"/>
          <w:szCs w:val="20"/>
          <w:rPrChange w:id="1367" w:author="Mubiyarto Wibisono" w:date="2025-09-05T08:31:00Z" w16du:dateUtc="2025-09-05T01:31:00Z">
            <w:rPr>
              <w:rFonts w:eastAsia="Arial" w:cs="Arial"/>
            </w:rPr>
          </w:rPrChange>
        </w:rPr>
        <w:br w:type="page"/>
      </w:r>
      <w:bookmarkStart w:id="1368" w:name="_Toc205930389"/>
      <w:bookmarkStart w:id="1369" w:name="_Toc206576642"/>
      <w:bookmarkStart w:id="1370" w:name="_Toc206577176"/>
      <w:del w:id="1371" w:author="Mubiyarto Wibisono" w:date="2025-09-04T12:57:00Z" w16du:dateUtc="2025-09-04T05:57:00Z">
        <w:r w:rsidRPr="00D76900" w:rsidDel="00937893">
          <w:rPr>
            <w:rStyle w:val="Heading2Char"/>
            <w:rFonts w:ascii="Arial" w:hAnsi="Arial" w:cs="Arial"/>
            <w:b/>
            <w:bCs/>
            <w:color w:val="215E99" w:themeColor="text2" w:themeTint="BF"/>
            <w:sz w:val="28"/>
            <w:szCs w:val="28"/>
            <w:rPrChange w:id="1372" w:author="Mubiyarto Wibisono" w:date="2025-09-05T08:36:00Z" w16du:dateUtc="2025-09-05T01:36:00Z">
              <w:rPr>
                <w:rStyle w:val="Heading2Char"/>
                <w:rFonts w:ascii="Arial" w:hAnsi="Arial" w:cs="Arial"/>
                <w:b/>
                <w:bCs/>
                <w:color w:val="002060"/>
                <w:sz w:val="28"/>
                <w:szCs w:val="28"/>
              </w:rPr>
            </w:rPrChange>
          </w:rPr>
          <w:lastRenderedPageBreak/>
          <w:delText>1.1</w:delText>
        </w:r>
        <w:r w:rsidR="001A7ED4" w:rsidRPr="00D76900" w:rsidDel="00937893">
          <w:rPr>
            <w:rFonts w:eastAsia="Arial" w:cs="Arial"/>
            <w:b/>
            <w:bCs/>
            <w:color w:val="215E99" w:themeColor="text2" w:themeTint="BF"/>
            <w:rPrChange w:id="1373" w:author="Mubiyarto Wibisono" w:date="2025-09-05T08:36:00Z" w16du:dateUtc="2025-09-05T01:36:00Z">
              <w:rPr>
                <w:rFonts w:eastAsia="Arial"/>
              </w:rPr>
            </w:rPrChange>
          </w:rPr>
          <w:delText xml:space="preserve"> </w:delText>
        </w:r>
      </w:del>
      <w:bookmarkStart w:id="1374" w:name="_Toc207935472"/>
      <w:bookmarkStart w:id="1375" w:name="_Toc207956983"/>
      <w:bookmarkStart w:id="1376" w:name="_Toc207961229"/>
      <w:r w:rsidR="001A7ED4" w:rsidRPr="00D76900">
        <w:rPr>
          <w:rFonts w:eastAsia="Arial" w:cs="Arial"/>
          <w:b/>
          <w:bCs/>
          <w:color w:val="215E99" w:themeColor="text2" w:themeTint="BF"/>
          <w:rPrChange w:id="1377" w:author="Mubiyarto Wibisono" w:date="2025-09-05T08:36:00Z" w16du:dateUtc="2025-09-05T01:36:00Z">
            <w:rPr>
              <w:rFonts w:eastAsia="Arial"/>
            </w:rPr>
          </w:rPrChange>
        </w:rPr>
        <w:t>Use Case</w:t>
      </w:r>
      <w:bookmarkEnd w:id="1368"/>
      <w:bookmarkEnd w:id="1369"/>
      <w:bookmarkEnd w:id="1370"/>
      <w:bookmarkEnd w:id="1374"/>
      <w:bookmarkEnd w:id="1375"/>
      <w:bookmarkEnd w:id="1376"/>
    </w:p>
    <w:p w14:paraId="749ED7E6" w14:textId="60D2592F" w:rsidR="003A60F2" w:rsidRPr="00A41EA1" w:rsidRDefault="00E9397B" w:rsidP="006D20C5">
      <w:pPr>
        <w:widowControl w:val="0"/>
        <w:numPr>
          <w:ilvl w:val="0"/>
          <w:numId w:val="2"/>
        </w:numPr>
        <w:pBdr>
          <w:top w:val="nil"/>
          <w:left w:val="nil"/>
          <w:bottom w:val="nil"/>
          <w:right w:val="nil"/>
          <w:between w:val="nil"/>
        </w:pBdr>
        <w:spacing w:before="240" w:line="360" w:lineRule="auto"/>
        <w:ind w:left="720"/>
        <w:rPr>
          <w:rFonts w:ascii="Arial" w:eastAsia="Arial" w:hAnsi="Arial" w:cs="Arial"/>
          <w:color w:val="000000"/>
          <w:sz w:val="20"/>
          <w:szCs w:val="20"/>
        </w:rPr>
      </w:pPr>
      <w:r w:rsidRPr="00A41EA1">
        <w:rPr>
          <w:rFonts w:ascii="Arial" w:eastAsia="Arial" w:hAnsi="Arial" w:cs="Arial"/>
          <w:color w:val="000000"/>
          <w:sz w:val="20"/>
          <w:szCs w:val="20"/>
        </w:rPr>
        <w:t xml:space="preserve">The Pay Parking Offence Notice eService has a search function that lets Motorists search for outstanding/unpaid Notices to make payment. </w:t>
      </w:r>
    </w:p>
    <w:p w14:paraId="0CCD7696" w14:textId="77777777" w:rsidR="003A60F2" w:rsidRPr="00A41EA1" w:rsidRDefault="00E9397B" w:rsidP="006D20C5">
      <w:pPr>
        <w:widowControl w:val="0"/>
        <w:numPr>
          <w:ilvl w:val="0"/>
          <w:numId w:val="2"/>
        </w:numPr>
        <w:pBdr>
          <w:top w:val="nil"/>
          <w:left w:val="nil"/>
          <w:bottom w:val="nil"/>
          <w:right w:val="nil"/>
          <w:between w:val="nil"/>
        </w:pBdr>
        <w:spacing w:before="240" w:line="360" w:lineRule="auto"/>
        <w:ind w:left="720"/>
        <w:rPr>
          <w:rFonts w:ascii="Arial" w:eastAsia="Arial" w:hAnsi="Arial" w:cs="Arial"/>
          <w:color w:val="000000"/>
          <w:sz w:val="20"/>
          <w:szCs w:val="20"/>
        </w:rPr>
      </w:pPr>
      <w:r w:rsidRPr="00A41EA1">
        <w:rPr>
          <w:rFonts w:ascii="Arial" w:eastAsia="Arial" w:hAnsi="Arial" w:cs="Arial"/>
          <w:color w:val="000000"/>
          <w:sz w:val="20"/>
          <w:szCs w:val="20"/>
        </w:rPr>
        <w:t>The function allows Motorists to search for Notices using the following search parameter types:</w:t>
      </w:r>
    </w:p>
    <w:p w14:paraId="414B1EDA" w14:textId="77777777" w:rsidR="003A60F2" w:rsidRPr="00A41EA1" w:rsidRDefault="00E9397B" w:rsidP="006D20C5">
      <w:pPr>
        <w:widowControl w:val="0"/>
        <w:numPr>
          <w:ilvl w:val="0"/>
          <w:numId w:val="1"/>
        </w:numPr>
        <w:spacing w:before="240" w:line="360" w:lineRule="auto"/>
        <w:ind w:left="1494"/>
        <w:rPr>
          <w:rFonts w:ascii="Arial" w:eastAsia="Arial" w:hAnsi="Arial" w:cs="Arial"/>
          <w:sz w:val="20"/>
          <w:szCs w:val="20"/>
        </w:rPr>
      </w:pPr>
      <w:r w:rsidRPr="00A41EA1">
        <w:rPr>
          <w:rFonts w:ascii="Arial" w:eastAsia="Arial" w:hAnsi="Arial" w:cs="Arial"/>
          <w:sz w:val="20"/>
          <w:szCs w:val="20"/>
        </w:rPr>
        <w:t>Vehicle number</w:t>
      </w:r>
    </w:p>
    <w:p w14:paraId="79EB5A2C" w14:textId="77777777" w:rsidR="003A60F2" w:rsidRPr="00A41EA1" w:rsidRDefault="00E9397B" w:rsidP="006D20C5">
      <w:pPr>
        <w:widowControl w:val="0"/>
        <w:numPr>
          <w:ilvl w:val="0"/>
          <w:numId w:val="1"/>
        </w:numPr>
        <w:spacing w:before="240" w:line="360" w:lineRule="auto"/>
        <w:ind w:left="1494"/>
        <w:rPr>
          <w:rFonts w:ascii="Arial" w:eastAsia="Arial" w:hAnsi="Arial" w:cs="Arial"/>
          <w:sz w:val="20"/>
          <w:szCs w:val="20"/>
        </w:rPr>
      </w:pPr>
      <w:r w:rsidRPr="00A41EA1">
        <w:rPr>
          <w:rFonts w:ascii="Arial" w:eastAsia="Arial" w:hAnsi="Arial" w:cs="Arial"/>
          <w:sz w:val="20"/>
          <w:szCs w:val="20"/>
        </w:rPr>
        <w:t>Notice number.</w:t>
      </w:r>
    </w:p>
    <w:p w14:paraId="7A852A9D" w14:textId="39312878" w:rsidR="003A60F2" w:rsidRPr="00A41EA1" w:rsidRDefault="00E9397B" w:rsidP="006D20C5">
      <w:pPr>
        <w:widowControl w:val="0"/>
        <w:numPr>
          <w:ilvl w:val="0"/>
          <w:numId w:val="1"/>
        </w:numPr>
        <w:spacing w:before="240" w:line="360" w:lineRule="auto"/>
        <w:ind w:left="1494"/>
        <w:rPr>
          <w:rFonts w:ascii="Arial" w:eastAsia="Arial" w:hAnsi="Arial" w:cs="Arial"/>
          <w:sz w:val="20"/>
          <w:szCs w:val="20"/>
        </w:rPr>
      </w:pPr>
      <w:r w:rsidRPr="00A41EA1">
        <w:rPr>
          <w:rFonts w:ascii="Arial" w:eastAsia="Arial" w:hAnsi="Arial" w:cs="Arial"/>
          <w:sz w:val="20"/>
          <w:szCs w:val="20"/>
        </w:rPr>
        <w:t xml:space="preserve">NRIC, FIN or UEN by logging in to their </w:t>
      </w:r>
      <w:proofErr w:type="spellStart"/>
      <w:r w:rsidRPr="00A41EA1">
        <w:rPr>
          <w:rFonts w:ascii="Arial" w:eastAsia="Arial" w:hAnsi="Arial" w:cs="Arial"/>
          <w:sz w:val="20"/>
          <w:szCs w:val="20"/>
        </w:rPr>
        <w:t>Singpass</w:t>
      </w:r>
      <w:proofErr w:type="spellEnd"/>
      <w:r w:rsidRPr="00A41EA1">
        <w:rPr>
          <w:rFonts w:ascii="Arial" w:eastAsia="Arial" w:hAnsi="Arial" w:cs="Arial"/>
          <w:sz w:val="20"/>
          <w:szCs w:val="20"/>
        </w:rPr>
        <w:t xml:space="preserve"> or </w:t>
      </w:r>
      <w:proofErr w:type="spellStart"/>
      <w:r w:rsidRPr="00A41EA1">
        <w:rPr>
          <w:rFonts w:ascii="Arial" w:eastAsia="Arial" w:hAnsi="Arial" w:cs="Arial"/>
          <w:sz w:val="20"/>
          <w:szCs w:val="20"/>
        </w:rPr>
        <w:t>Corppass</w:t>
      </w:r>
      <w:proofErr w:type="spellEnd"/>
      <w:r w:rsidRPr="00A41EA1">
        <w:rPr>
          <w:rFonts w:ascii="Arial" w:eastAsia="Arial" w:hAnsi="Arial" w:cs="Arial"/>
          <w:sz w:val="20"/>
          <w:szCs w:val="20"/>
        </w:rPr>
        <w:t xml:space="preserve"> account</w:t>
      </w:r>
    </w:p>
    <w:p w14:paraId="61C0BD06" w14:textId="77777777" w:rsidR="003A60F2" w:rsidRPr="00A41EA1" w:rsidRDefault="00E9397B" w:rsidP="006D20C5">
      <w:pPr>
        <w:widowControl w:val="0"/>
        <w:numPr>
          <w:ilvl w:val="0"/>
          <w:numId w:val="2"/>
        </w:numPr>
        <w:pBdr>
          <w:top w:val="nil"/>
          <w:left w:val="nil"/>
          <w:bottom w:val="nil"/>
          <w:right w:val="nil"/>
          <w:between w:val="nil"/>
        </w:pBdr>
        <w:spacing w:before="240" w:line="360" w:lineRule="auto"/>
        <w:ind w:left="720"/>
        <w:rPr>
          <w:rFonts w:ascii="Arial" w:eastAsia="Arial" w:hAnsi="Arial" w:cs="Arial"/>
          <w:color w:val="000000"/>
          <w:sz w:val="20"/>
          <w:szCs w:val="20"/>
        </w:rPr>
      </w:pPr>
      <w:r w:rsidRPr="00A41EA1">
        <w:rPr>
          <w:rFonts w:ascii="Arial" w:eastAsia="Arial" w:hAnsi="Arial" w:cs="Arial"/>
          <w:color w:val="000000"/>
          <w:sz w:val="20"/>
          <w:szCs w:val="20"/>
        </w:rPr>
        <w:t>When a search is initiated, the OCMS backend retrieves the notice(s) from the database and checks each notice to determine:</w:t>
      </w:r>
    </w:p>
    <w:p w14:paraId="3A206FEA" w14:textId="77777777" w:rsidR="003A60F2" w:rsidRPr="00A41EA1" w:rsidRDefault="00E9397B" w:rsidP="006D20C5">
      <w:pPr>
        <w:widowControl w:val="0"/>
        <w:numPr>
          <w:ilvl w:val="1"/>
          <w:numId w:val="2"/>
        </w:numPr>
        <w:pBdr>
          <w:top w:val="nil"/>
          <w:left w:val="nil"/>
          <w:bottom w:val="nil"/>
          <w:right w:val="nil"/>
          <w:between w:val="nil"/>
        </w:pBdr>
        <w:spacing w:before="240" w:line="360" w:lineRule="auto"/>
        <w:ind w:left="1440"/>
        <w:rPr>
          <w:rFonts w:ascii="Arial" w:eastAsia="Arial" w:hAnsi="Arial" w:cs="Arial"/>
          <w:color w:val="000000"/>
          <w:sz w:val="20"/>
          <w:szCs w:val="20"/>
        </w:rPr>
      </w:pPr>
      <w:r w:rsidRPr="00A41EA1">
        <w:rPr>
          <w:rFonts w:ascii="Arial" w:eastAsia="Arial" w:hAnsi="Arial" w:cs="Arial"/>
          <w:color w:val="000000"/>
          <w:sz w:val="20"/>
          <w:szCs w:val="20"/>
        </w:rPr>
        <w:t>Whether it is payable or not</w:t>
      </w:r>
    </w:p>
    <w:p w14:paraId="09722A98" w14:textId="77777777" w:rsidR="003A60F2" w:rsidRPr="00A41EA1" w:rsidRDefault="00E9397B" w:rsidP="006D20C5">
      <w:pPr>
        <w:widowControl w:val="0"/>
        <w:numPr>
          <w:ilvl w:val="1"/>
          <w:numId w:val="2"/>
        </w:numPr>
        <w:pBdr>
          <w:top w:val="nil"/>
          <w:left w:val="nil"/>
          <w:bottom w:val="nil"/>
          <w:right w:val="nil"/>
          <w:between w:val="nil"/>
        </w:pBdr>
        <w:spacing w:before="240" w:line="360" w:lineRule="auto"/>
        <w:ind w:left="1440"/>
        <w:rPr>
          <w:rFonts w:ascii="Arial" w:eastAsia="Arial" w:hAnsi="Arial" w:cs="Arial"/>
          <w:color w:val="000000"/>
          <w:sz w:val="20"/>
          <w:szCs w:val="20"/>
        </w:rPr>
      </w:pPr>
      <w:r w:rsidRPr="00A41EA1">
        <w:rPr>
          <w:rFonts w:ascii="Arial" w:eastAsia="Arial" w:hAnsi="Arial" w:cs="Arial"/>
          <w:color w:val="000000"/>
          <w:sz w:val="20"/>
          <w:szCs w:val="20"/>
        </w:rPr>
        <w:t>Whether a payment attempt was made today, and if it occurred within the last 5 minutes</w:t>
      </w:r>
    </w:p>
    <w:p w14:paraId="4567035A" w14:textId="2008AA79" w:rsidR="003A60F2" w:rsidRPr="00A41EA1" w:rsidRDefault="00E9397B" w:rsidP="006D20C5">
      <w:pPr>
        <w:widowControl w:val="0"/>
        <w:numPr>
          <w:ilvl w:val="1"/>
          <w:numId w:val="2"/>
        </w:numPr>
        <w:pBdr>
          <w:top w:val="nil"/>
          <w:left w:val="nil"/>
          <w:bottom w:val="nil"/>
          <w:right w:val="nil"/>
          <w:between w:val="nil"/>
        </w:pBdr>
        <w:spacing w:before="240" w:line="360" w:lineRule="auto"/>
        <w:ind w:left="1440"/>
        <w:rPr>
          <w:rFonts w:ascii="Arial" w:eastAsia="Arial" w:hAnsi="Arial" w:cs="Arial"/>
          <w:color w:val="000000"/>
          <w:sz w:val="20"/>
          <w:szCs w:val="20"/>
        </w:rPr>
      </w:pPr>
      <w:r w:rsidRPr="00A41EA1">
        <w:rPr>
          <w:rFonts w:ascii="Arial" w:eastAsia="Arial" w:hAnsi="Arial" w:cs="Arial"/>
          <w:color w:val="000000"/>
          <w:sz w:val="20"/>
          <w:szCs w:val="20"/>
        </w:rPr>
        <w:t>Whether it has been paid within the past 6 months</w:t>
      </w:r>
    </w:p>
    <w:p w14:paraId="1BF874BB" w14:textId="77777777" w:rsidR="003A60F2" w:rsidRPr="00A41EA1" w:rsidRDefault="00E9397B" w:rsidP="006D20C5">
      <w:pPr>
        <w:widowControl w:val="0"/>
        <w:numPr>
          <w:ilvl w:val="0"/>
          <w:numId w:val="2"/>
        </w:numPr>
        <w:pBdr>
          <w:top w:val="nil"/>
          <w:left w:val="nil"/>
          <w:bottom w:val="nil"/>
          <w:right w:val="nil"/>
          <w:between w:val="nil"/>
        </w:pBdr>
        <w:spacing w:before="240" w:line="360" w:lineRule="auto"/>
        <w:ind w:left="720"/>
        <w:rPr>
          <w:rFonts w:ascii="Arial" w:eastAsia="Arial" w:hAnsi="Arial" w:cs="Arial"/>
          <w:color w:val="000000"/>
          <w:sz w:val="20"/>
          <w:szCs w:val="20"/>
        </w:rPr>
      </w:pPr>
      <w:r w:rsidRPr="00A41EA1">
        <w:rPr>
          <w:rFonts w:ascii="Arial" w:eastAsia="Arial" w:hAnsi="Arial" w:cs="Arial"/>
          <w:color w:val="000000"/>
          <w:sz w:val="20"/>
          <w:szCs w:val="20"/>
        </w:rPr>
        <w:t>The notice(s) will be returned to the eService Portal, and the search result will be classified and displayed onscreen:</w:t>
      </w:r>
    </w:p>
    <w:p w14:paraId="25A2E607" w14:textId="77777777" w:rsidR="003A60F2" w:rsidRPr="00A41EA1" w:rsidRDefault="00E9397B" w:rsidP="006D20C5">
      <w:pPr>
        <w:widowControl w:val="0"/>
        <w:numPr>
          <w:ilvl w:val="1"/>
          <w:numId w:val="2"/>
        </w:numPr>
        <w:pBdr>
          <w:top w:val="nil"/>
          <w:left w:val="nil"/>
          <w:bottom w:val="nil"/>
          <w:right w:val="nil"/>
          <w:between w:val="nil"/>
        </w:pBdr>
        <w:spacing w:before="240" w:line="360" w:lineRule="auto"/>
        <w:ind w:left="1440"/>
        <w:rPr>
          <w:rFonts w:ascii="Arial" w:eastAsia="Arial" w:hAnsi="Arial" w:cs="Arial"/>
          <w:color w:val="000000"/>
          <w:sz w:val="20"/>
          <w:szCs w:val="20"/>
        </w:rPr>
      </w:pPr>
      <w:r w:rsidRPr="00A41EA1">
        <w:rPr>
          <w:rFonts w:ascii="Arial" w:eastAsia="Arial" w:hAnsi="Arial" w:cs="Arial"/>
          <w:color w:val="1C1C1C"/>
          <w:sz w:val="20"/>
          <w:szCs w:val="20"/>
          <w:highlight w:val="white"/>
        </w:rPr>
        <w:t xml:space="preserve">Notices that users can select to make payment </w:t>
      </w:r>
    </w:p>
    <w:p w14:paraId="755F67F1" w14:textId="0780B76E" w:rsidR="003A60F2" w:rsidRPr="00A41EA1" w:rsidRDefault="00E9397B" w:rsidP="006D20C5">
      <w:pPr>
        <w:widowControl w:val="0"/>
        <w:numPr>
          <w:ilvl w:val="1"/>
          <w:numId w:val="2"/>
        </w:numPr>
        <w:pBdr>
          <w:top w:val="nil"/>
          <w:left w:val="nil"/>
          <w:bottom w:val="nil"/>
          <w:right w:val="nil"/>
          <w:between w:val="nil"/>
        </w:pBdr>
        <w:spacing w:before="240" w:line="360" w:lineRule="auto"/>
        <w:ind w:left="1440"/>
        <w:rPr>
          <w:rFonts w:ascii="Arial" w:eastAsia="Arial" w:hAnsi="Arial" w:cs="Arial"/>
          <w:color w:val="000000"/>
          <w:sz w:val="20"/>
          <w:szCs w:val="20"/>
        </w:rPr>
      </w:pPr>
      <w:r w:rsidRPr="00A41EA1">
        <w:rPr>
          <w:rFonts w:ascii="Arial" w:eastAsia="Arial" w:hAnsi="Arial" w:cs="Arial"/>
          <w:color w:val="000000"/>
          <w:sz w:val="20"/>
          <w:szCs w:val="20"/>
        </w:rPr>
        <w:t xml:space="preserve">Notices that are non-payable and cannot be selected for payment  </w:t>
      </w:r>
    </w:p>
    <w:p w14:paraId="68237ABD" w14:textId="77777777" w:rsidR="003A60F2" w:rsidRPr="00A41EA1" w:rsidRDefault="00E9397B" w:rsidP="006D20C5">
      <w:pPr>
        <w:widowControl w:val="0"/>
        <w:numPr>
          <w:ilvl w:val="0"/>
          <w:numId w:val="2"/>
        </w:numPr>
        <w:pBdr>
          <w:top w:val="nil"/>
          <w:left w:val="nil"/>
          <w:bottom w:val="nil"/>
          <w:right w:val="nil"/>
          <w:between w:val="nil"/>
        </w:pBdr>
        <w:spacing w:before="240" w:line="360" w:lineRule="auto"/>
        <w:ind w:left="720"/>
        <w:rPr>
          <w:rFonts w:ascii="Arial" w:eastAsia="Arial" w:hAnsi="Arial" w:cs="Arial"/>
          <w:color w:val="000000"/>
          <w:sz w:val="20"/>
          <w:szCs w:val="20"/>
        </w:rPr>
      </w:pPr>
      <w:r w:rsidRPr="00A41EA1">
        <w:rPr>
          <w:rFonts w:ascii="Arial" w:eastAsia="Arial" w:hAnsi="Arial" w:cs="Arial"/>
          <w:color w:val="000000"/>
          <w:sz w:val="20"/>
          <w:szCs w:val="20"/>
        </w:rPr>
        <w:t xml:space="preserve">User who login to the eService portal using their </w:t>
      </w:r>
      <w:proofErr w:type="spellStart"/>
      <w:r w:rsidRPr="00A41EA1">
        <w:rPr>
          <w:rFonts w:ascii="Arial" w:eastAsia="Arial" w:hAnsi="Arial" w:cs="Arial"/>
          <w:color w:val="000000"/>
          <w:sz w:val="20"/>
          <w:szCs w:val="20"/>
        </w:rPr>
        <w:t>SingPass</w:t>
      </w:r>
      <w:proofErr w:type="spellEnd"/>
      <w:r w:rsidRPr="00A41EA1">
        <w:rPr>
          <w:rFonts w:ascii="Arial" w:eastAsia="Arial" w:hAnsi="Arial" w:cs="Arial"/>
          <w:color w:val="000000"/>
          <w:sz w:val="20"/>
          <w:szCs w:val="20"/>
        </w:rPr>
        <w:t xml:space="preserve"> or </w:t>
      </w:r>
      <w:proofErr w:type="spellStart"/>
      <w:r w:rsidRPr="00A41EA1">
        <w:rPr>
          <w:rFonts w:ascii="Arial" w:eastAsia="Arial" w:hAnsi="Arial" w:cs="Arial"/>
          <w:color w:val="000000"/>
          <w:sz w:val="20"/>
          <w:szCs w:val="20"/>
        </w:rPr>
        <w:t>Corppass</w:t>
      </w:r>
      <w:proofErr w:type="spellEnd"/>
      <w:r w:rsidRPr="00A41EA1">
        <w:rPr>
          <w:rFonts w:ascii="Arial" w:eastAsia="Arial" w:hAnsi="Arial" w:cs="Arial"/>
          <w:color w:val="000000"/>
          <w:sz w:val="20"/>
          <w:szCs w:val="20"/>
        </w:rPr>
        <w:t xml:space="preserve"> will be able to access these additional functions: </w:t>
      </w:r>
    </w:p>
    <w:p w14:paraId="34289DF8" w14:textId="77777777" w:rsidR="003A60F2" w:rsidRPr="0093535A" w:rsidDel="0093535A" w:rsidRDefault="00E9397B" w:rsidP="0093535A">
      <w:pPr>
        <w:widowControl w:val="0"/>
        <w:numPr>
          <w:ilvl w:val="1"/>
          <w:numId w:val="2"/>
        </w:numPr>
        <w:pBdr>
          <w:top w:val="nil"/>
          <w:left w:val="nil"/>
          <w:bottom w:val="nil"/>
          <w:right w:val="nil"/>
          <w:between w:val="nil"/>
        </w:pBdr>
        <w:spacing w:before="240" w:line="360" w:lineRule="auto"/>
        <w:ind w:left="1440"/>
        <w:rPr>
          <w:del w:id="1378" w:author="Mubiyarto Wibisono" w:date="2025-09-23T20:01:00Z" w16du:dateUtc="2025-09-23T13:01:00Z"/>
          <w:rFonts w:ascii="Arial" w:eastAsia="Arial" w:hAnsi="Arial" w:cs="Arial"/>
          <w:color w:val="000000"/>
          <w:sz w:val="20"/>
          <w:szCs w:val="20"/>
          <w:rPrChange w:id="1379" w:author="Mubiyarto Wibisono" w:date="2025-09-23T20:01:00Z" w16du:dateUtc="2025-09-23T13:01:00Z">
            <w:rPr>
              <w:del w:id="1380" w:author="Mubiyarto Wibisono" w:date="2025-09-23T20:01:00Z" w16du:dateUtc="2025-09-23T13:01:00Z"/>
              <w:rFonts w:ascii="Arial" w:eastAsia="Arial" w:hAnsi="Arial" w:cs="Arial"/>
              <w:sz w:val="20"/>
              <w:szCs w:val="20"/>
            </w:rPr>
          </w:rPrChange>
        </w:rPr>
      </w:pPr>
      <w:r w:rsidRPr="00A41EA1">
        <w:rPr>
          <w:rFonts w:ascii="Arial" w:eastAsia="Arial" w:hAnsi="Arial" w:cs="Arial"/>
          <w:color w:val="000000"/>
          <w:sz w:val="20"/>
          <w:szCs w:val="20"/>
        </w:rPr>
        <w:t xml:space="preserve">View paid notices from the past six months </w:t>
      </w:r>
    </w:p>
    <w:p w14:paraId="4B2EBD97" w14:textId="77777777" w:rsidR="0093535A" w:rsidRPr="00A41EA1" w:rsidRDefault="0093535A" w:rsidP="006D20C5">
      <w:pPr>
        <w:widowControl w:val="0"/>
        <w:numPr>
          <w:ilvl w:val="1"/>
          <w:numId w:val="2"/>
        </w:numPr>
        <w:pBdr>
          <w:top w:val="nil"/>
          <w:left w:val="nil"/>
          <w:bottom w:val="nil"/>
          <w:right w:val="nil"/>
          <w:between w:val="nil"/>
        </w:pBdr>
        <w:spacing w:before="240" w:line="360" w:lineRule="auto"/>
        <w:ind w:left="1440"/>
        <w:rPr>
          <w:ins w:id="1381" w:author="Mubiyarto Wibisono" w:date="2025-09-23T20:01:00Z" w16du:dateUtc="2025-09-23T13:01:00Z"/>
          <w:rFonts w:ascii="Arial" w:eastAsia="Arial" w:hAnsi="Arial" w:cs="Arial"/>
          <w:color w:val="000000"/>
          <w:sz w:val="20"/>
          <w:szCs w:val="20"/>
        </w:rPr>
      </w:pPr>
    </w:p>
    <w:p w14:paraId="15410FDC" w14:textId="77777777" w:rsidR="003A60F2" w:rsidRPr="0093535A" w:rsidRDefault="00E9397B">
      <w:pPr>
        <w:widowControl w:val="0"/>
        <w:numPr>
          <w:ilvl w:val="1"/>
          <w:numId w:val="2"/>
        </w:numPr>
        <w:pBdr>
          <w:top w:val="nil"/>
          <w:left w:val="nil"/>
          <w:bottom w:val="nil"/>
          <w:right w:val="nil"/>
          <w:between w:val="nil"/>
        </w:pBdr>
        <w:spacing w:before="240" w:line="360" w:lineRule="auto"/>
        <w:ind w:left="1440"/>
        <w:rPr>
          <w:rFonts w:ascii="Arial" w:eastAsia="Arial" w:hAnsi="Arial" w:cs="Arial"/>
          <w:sz w:val="20"/>
          <w:szCs w:val="20"/>
        </w:rPr>
        <w:pPrChange w:id="1382" w:author="Mubiyarto Wibisono" w:date="2025-09-23T20:01:00Z" w16du:dateUtc="2025-09-23T13:01:00Z">
          <w:pPr>
            <w:spacing w:before="240" w:line="360" w:lineRule="auto"/>
            <w:ind w:left="720"/>
            <w:jc w:val="both"/>
          </w:pPr>
        </w:pPrChange>
      </w:pPr>
      <w:r w:rsidRPr="0093535A">
        <w:rPr>
          <w:rFonts w:ascii="Arial" w:eastAsia="Arial" w:hAnsi="Arial" w:cs="Arial"/>
          <w:sz w:val="20"/>
          <w:szCs w:val="20"/>
        </w:rPr>
        <w:t>Download and print receipts for notices paid within the past 6 months</w:t>
      </w:r>
    </w:p>
    <w:p w14:paraId="7C0A1973" w14:textId="77777777" w:rsidR="003A60F2" w:rsidRPr="00A41EA1" w:rsidRDefault="003A60F2">
      <w:pPr>
        <w:jc w:val="both"/>
        <w:rPr>
          <w:rFonts w:ascii="Arial" w:eastAsia="Arial" w:hAnsi="Arial" w:cs="Arial"/>
          <w:sz w:val="20"/>
          <w:szCs w:val="20"/>
          <w:rPrChange w:id="1383" w:author="Mubiyarto Wibisono" w:date="2025-09-05T08:31:00Z" w16du:dateUtc="2025-09-05T01:31:00Z">
            <w:rPr>
              <w:rFonts w:ascii="Arial" w:eastAsia="Arial" w:hAnsi="Arial" w:cs="Arial"/>
            </w:rPr>
          </w:rPrChange>
        </w:rPr>
      </w:pPr>
    </w:p>
    <w:p w14:paraId="0C71AE4B" w14:textId="27DDF7BC" w:rsidR="00F57651" w:rsidRPr="00A41EA1" w:rsidDel="00937893" w:rsidRDefault="00BA5C95" w:rsidP="00C81B55">
      <w:pPr>
        <w:pStyle w:val="Heading2"/>
        <w:rPr>
          <w:del w:id="1384" w:author="Mubiyarto Wibisono" w:date="2025-09-04T13:01:00Z" w16du:dateUtc="2025-09-04T06:01:00Z"/>
          <w:rFonts w:ascii="Arial" w:eastAsia="Arial" w:hAnsi="Arial" w:cs="Arial"/>
          <w:b/>
          <w:bCs/>
          <w:sz w:val="20"/>
          <w:szCs w:val="20"/>
          <w:rPrChange w:id="1385" w:author="Mubiyarto Wibisono" w:date="2025-09-05T08:31:00Z" w16du:dateUtc="2025-09-05T01:31:00Z">
            <w:rPr>
              <w:del w:id="1386" w:author="Mubiyarto Wibisono" w:date="2025-09-04T13:01:00Z" w16du:dateUtc="2025-09-04T06:01:00Z"/>
              <w:rFonts w:ascii="Arial" w:eastAsia="Arial" w:hAnsi="Arial" w:cs="Arial"/>
              <w:b/>
              <w:bCs/>
            </w:rPr>
          </w:rPrChange>
        </w:rPr>
      </w:pPr>
      <w:bookmarkStart w:id="1387" w:name="_Toc205930390"/>
      <w:bookmarkStart w:id="1388" w:name="_Toc206576643"/>
      <w:bookmarkStart w:id="1389" w:name="_Toc206577177"/>
      <w:del w:id="1390" w:author="Mubiyarto Wibisono" w:date="2025-09-04T13:01:00Z" w16du:dateUtc="2025-09-04T06:01:00Z">
        <w:r w:rsidRPr="00A41EA1" w:rsidDel="00937893">
          <w:rPr>
            <w:rFonts w:ascii="Arial" w:eastAsia="Arial" w:hAnsi="Arial" w:cs="Arial"/>
            <w:b/>
            <w:bCs/>
            <w:sz w:val="20"/>
            <w:szCs w:val="20"/>
            <w:rPrChange w:id="1391" w:author="Mubiyarto Wibisono" w:date="2025-09-05T08:31:00Z" w16du:dateUtc="2025-09-05T01:31:00Z">
              <w:rPr>
                <w:rFonts w:ascii="Arial" w:eastAsia="Arial" w:hAnsi="Arial" w:cs="Arial"/>
                <w:b/>
                <w:bCs/>
              </w:rPr>
            </w:rPrChange>
          </w:rPr>
          <w:delText xml:space="preserve">1.2 </w:delText>
        </w:r>
        <w:r w:rsidR="00F57651" w:rsidRPr="00A41EA1" w:rsidDel="00937893">
          <w:rPr>
            <w:rFonts w:ascii="Arial" w:eastAsia="Arial" w:hAnsi="Arial" w:cs="Arial"/>
            <w:b/>
            <w:bCs/>
            <w:sz w:val="20"/>
            <w:szCs w:val="20"/>
            <w:rPrChange w:id="1392" w:author="Mubiyarto Wibisono" w:date="2025-09-05T08:31:00Z" w16du:dateUtc="2025-09-05T01:31:00Z">
              <w:rPr>
                <w:rFonts w:ascii="Arial" w:eastAsia="Arial" w:hAnsi="Arial" w:cs="Arial"/>
                <w:b/>
                <w:bCs/>
              </w:rPr>
            </w:rPrChange>
          </w:rPr>
          <w:delText>High Level Business Flow</w:delText>
        </w:r>
        <w:bookmarkEnd w:id="1387"/>
        <w:bookmarkEnd w:id="1388"/>
        <w:bookmarkEnd w:id="1389"/>
      </w:del>
    </w:p>
    <w:p w14:paraId="481E6A81" w14:textId="2F314431" w:rsidR="00F57651" w:rsidRPr="00A41EA1" w:rsidDel="00937893" w:rsidRDefault="00F57651" w:rsidP="00F57651">
      <w:pPr>
        <w:rPr>
          <w:del w:id="1393" w:author="Mubiyarto Wibisono" w:date="2025-09-04T13:01:00Z" w16du:dateUtc="2025-09-04T06:01:00Z"/>
          <w:rFonts w:ascii="Arial" w:eastAsia="Arial" w:hAnsi="Arial" w:cs="Arial"/>
          <w:sz w:val="20"/>
          <w:szCs w:val="20"/>
          <w:rPrChange w:id="1394" w:author="Mubiyarto Wibisono" w:date="2025-09-05T08:31:00Z" w16du:dateUtc="2025-09-05T01:31:00Z">
            <w:rPr>
              <w:del w:id="1395" w:author="Mubiyarto Wibisono" w:date="2025-09-04T13:01:00Z" w16du:dateUtc="2025-09-04T06:01:00Z"/>
              <w:rFonts w:eastAsia="Arial"/>
            </w:rPr>
          </w:rPrChange>
        </w:rPr>
      </w:pPr>
    </w:p>
    <w:p w14:paraId="03C8292E" w14:textId="3627C53E" w:rsidR="00F57651" w:rsidRPr="00A41EA1" w:rsidDel="00937893" w:rsidRDefault="001C4FF6" w:rsidP="001C4FF6">
      <w:pPr>
        <w:rPr>
          <w:del w:id="1396" w:author="Mubiyarto Wibisono" w:date="2025-09-04T13:01:00Z" w16du:dateUtc="2025-09-04T06:01:00Z"/>
          <w:rFonts w:ascii="Arial" w:eastAsia="Arial" w:hAnsi="Arial" w:cs="Arial"/>
          <w:sz w:val="20"/>
          <w:szCs w:val="20"/>
        </w:rPr>
      </w:pPr>
      <w:del w:id="1397" w:author="Mubiyarto Wibisono" w:date="2025-09-04T13:01:00Z" w16du:dateUtc="2025-09-04T06:01:00Z">
        <w:r w:rsidRPr="00A41EA1" w:rsidDel="00937893">
          <w:rPr>
            <w:rFonts w:ascii="Arial" w:eastAsia="Arial" w:hAnsi="Arial" w:cs="Arial"/>
            <w:sz w:val="20"/>
            <w:szCs w:val="20"/>
          </w:rPr>
          <w:delText>NOTE: Due to page size limit, the full-sized image is appended.</w:delText>
        </w:r>
      </w:del>
    </w:p>
    <w:p w14:paraId="3C9CA920" w14:textId="5ABE90E3" w:rsidR="001C4FF6" w:rsidRPr="00A41EA1" w:rsidDel="00937893" w:rsidRDefault="001C4FF6" w:rsidP="001C4FF6">
      <w:pPr>
        <w:rPr>
          <w:del w:id="1398" w:author="Mubiyarto Wibisono" w:date="2025-09-04T13:01:00Z" w16du:dateUtc="2025-09-04T06:01:00Z"/>
          <w:rFonts w:ascii="Arial" w:eastAsia="Arial" w:hAnsi="Arial" w:cs="Arial"/>
          <w:sz w:val="20"/>
          <w:szCs w:val="20"/>
          <w:rPrChange w:id="1399" w:author="Mubiyarto Wibisono" w:date="2025-09-05T08:31:00Z" w16du:dateUtc="2025-09-05T01:31:00Z">
            <w:rPr>
              <w:del w:id="1400" w:author="Mubiyarto Wibisono" w:date="2025-09-04T13:01:00Z" w16du:dateUtc="2025-09-04T06:01:00Z"/>
              <w:rFonts w:eastAsia="Arial"/>
            </w:rPr>
          </w:rPrChange>
        </w:rPr>
      </w:pPr>
    </w:p>
    <w:tbl>
      <w:tblPr>
        <w:tblStyle w:val="TableGrid"/>
        <w:tblW w:w="0" w:type="auto"/>
        <w:tblCellMar>
          <w:top w:w="113" w:type="dxa"/>
          <w:bottom w:w="113" w:type="dxa"/>
        </w:tblCellMar>
        <w:tblLook w:val="04A0" w:firstRow="1" w:lastRow="0" w:firstColumn="1" w:lastColumn="0" w:noHBand="0" w:noVBand="1"/>
      </w:tblPr>
      <w:tblGrid>
        <w:gridCol w:w="1643"/>
        <w:gridCol w:w="2401"/>
        <w:gridCol w:w="5306"/>
      </w:tblGrid>
      <w:tr w:rsidR="006828FD" w:rsidRPr="00A41EA1" w:rsidDel="00937893" w14:paraId="5348334C" w14:textId="75537C91" w:rsidTr="006D20C5">
        <w:trPr>
          <w:del w:id="1401" w:author="Mubiyarto Wibisono" w:date="2025-09-04T13:01:00Z"/>
        </w:trPr>
        <w:tc>
          <w:tcPr>
            <w:tcW w:w="1643" w:type="dxa"/>
            <w:shd w:val="clear" w:color="auto" w:fill="F2F2F2" w:themeFill="background1" w:themeFillShade="F2"/>
            <w:vAlign w:val="center"/>
          </w:tcPr>
          <w:p w14:paraId="3A1FEAC8" w14:textId="448193DE" w:rsidR="006828FD" w:rsidRPr="00A41EA1" w:rsidDel="00937893" w:rsidRDefault="006828FD" w:rsidP="006828FD">
            <w:pPr>
              <w:jc w:val="center"/>
              <w:rPr>
                <w:del w:id="1402" w:author="Mubiyarto Wibisono" w:date="2025-09-04T13:01:00Z" w16du:dateUtc="2025-09-04T06:01:00Z"/>
                <w:rFonts w:ascii="Arial" w:eastAsia="Arial" w:hAnsi="Arial" w:cs="Arial"/>
                <w:b/>
                <w:bCs/>
                <w:sz w:val="20"/>
                <w:szCs w:val="20"/>
              </w:rPr>
            </w:pPr>
            <w:del w:id="1403" w:author="Mubiyarto Wibisono" w:date="2025-09-04T13:01:00Z" w16du:dateUtc="2025-09-04T06:01:00Z">
              <w:r w:rsidRPr="00A41EA1" w:rsidDel="00937893">
                <w:rPr>
                  <w:rFonts w:ascii="Arial" w:hAnsi="Arial" w:cs="Arial"/>
                  <w:b/>
                  <w:bCs/>
                  <w:color w:val="000000"/>
                  <w:sz w:val="20"/>
                  <w:szCs w:val="20"/>
                </w:rPr>
                <w:delText>Step</w:delText>
              </w:r>
            </w:del>
          </w:p>
        </w:tc>
        <w:tc>
          <w:tcPr>
            <w:tcW w:w="2401" w:type="dxa"/>
            <w:shd w:val="clear" w:color="auto" w:fill="F2F2F2" w:themeFill="background1" w:themeFillShade="F2"/>
            <w:vAlign w:val="center"/>
          </w:tcPr>
          <w:p w14:paraId="757EBEC3" w14:textId="742A777C" w:rsidR="006828FD" w:rsidRPr="00A41EA1" w:rsidDel="00937893" w:rsidRDefault="006828FD" w:rsidP="006828FD">
            <w:pPr>
              <w:jc w:val="center"/>
              <w:rPr>
                <w:del w:id="1404" w:author="Mubiyarto Wibisono" w:date="2025-09-04T13:01:00Z" w16du:dateUtc="2025-09-04T06:01:00Z"/>
                <w:rFonts w:ascii="Arial" w:eastAsia="Arial" w:hAnsi="Arial" w:cs="Arial"/>
                <w:b/>
                <w:bCs/>
                <w:sz w:val="20"/>
                <w:szCs w:val="20"/>
              </w:rPr>
            </w:pPr>
            <w:del w:id="1405" w:author="Mubiyarto Wibisono" w:date="2025-09-04T13:01:00Z" w16du:dateUtc="2025-09-04T06:01:00Z">
              <w:r w:rsidRPr="00A41EA1" w:rsidDel="00937893">
                <w:rPr>
                  <w:rFonts w:ascii="Arial" w:hAnsi="Arial" w:cs="Arial"/>
                  <w:b/>
                  <w:bCs/>
                  <w:color w:val="000000"/>
                  <w:sz w:val="20"/>
                  <w:szCs w:val="20"/>
                </w:rPr>
                <w:delText>Definition</w:delText>
              </w:r>
            </w:del>
          </w:p>
        </w:tc>
        <w:tc>
          <w:tcPr>
            <w:tcW w:w="5306" w:type="dxa"/>
            <w:shd w:val="clear" w:color="auto" w:fill="F2F2F2" w:themeFill="background1" w:themeFillShade="F2"/>
            <w:vAlign w:val="center"/>
          </w:tcPr>
          <w:p w14:paraId="1A694351" w14:textId="7B0E7961" w:rsidR="006828FD" w:rsidRPr="00A41EA1" w:rsidDel="00937893" w:rsidRDefault="006828FD" w:rsidP="006828FD">
            <w:pPr>
              <w:jc w:val="center"/>
              <w:rPr>
                <w:del w:id="1406" w:author="Mubiyarto Wibisono" w:date="2025-09-04T13:01:00Z" w16du:dateUtc="2025-09-04T06:01:00Z"/>
                <w:rFonts w:ascii="Arial" w:eastAsia="Arial" w:hAnsi="Arial" w:cs="Arial"/>
                <w:b/>
                <w:bCs/>
                <w:sz w:val="20"/>
                <w:szCs w:val="20"/>
              </w:rPr>
            </w:pPr>
            <w:del w:id="1407" w:author="Mubiyarto Wibisono" w:date="2025-09-04T13:01:00Z" w16du:dateUtc="2025-09-04T06:01:00Z">
              <w:r w:rsidRPr="00A41EA1" w:rsidDel="00937893">
                <w:rPr>
                  <w:rFonts w:ascii="Arial" w:hAnsi="Arial" w:cs="Arial"/>
                  <w:b/>
                  <w:bCs/>
                  <w:color w:val="000000"/>
                  <w:sz w:val="20"/>
                  <w:szCs w:val="20"/>
                </w:rPr>
                <w:delText>Brief Description</w:delText>
              </w:r>
            </w:del>
          </w:p>
        </w:tc>
      </w:tr>
      <w:tr w:rsidR="006828FD" w:rsidRPr="00A41EA1" w:rsidDel="00937893" w14:paraId="5E564BDB" w14:textId="79564BE3" w:rsidTr="006D20C5">
        <w:trPr>
          <w:del w:id="1408" w:author="Mubiyarto Wibisono" w:date="2025-09-04T13:01:00Z"/>
        </w:trPr>
        <w:tc>
          <w:tcPr>
            <w:tcW w:w="1643" w:type="dxa"/>
            <w:vAlign w:val="center"/>
          </w:tcPr>
          <w:p w14:paraId="13E4BF48" w14:textId="5F30A925" w:rsidR="006828FD" w:rsidRPr="00A41EA1" w:rsidDel="00937893" w:rsidRDefault="006828FD" w:rsidP="006828FD">
            <w:pPr>
              <w:rPr>
                <w:del w:id="1409" w:author="Mubiyarto Wibisono" w:date="2025-09-04T13:01:00Z" w16du:dateUtc="2025-09-04T06:01:00Z"/>
                <w:rFonts w:ascii="Arial" w:eastAsia="Arial" w:hAnsi="Arial" w:cs="Arial"/>
                <w:sz w:val="20"/>
                <w:szCs w:val="20"/>
              </w:rPr>
            </w:pPr>
            <w:del w:id="1410" w:author="Mubiyarto Wibisono" w:date="2025-09-04T13:01:00Z" w16du:dateUtc="2025-09-04T06:01:00Z">
              <w:r w:rsidRPr="00A41EA1" w:rsidDel="00937893">
                <w:rPr>
                  <w:rFonts w:ascii="Arial" w:hAnsi="Arial" w:cs="Arial"/>
                  <w:color w:val="000000"/>
                  <w:sz w:val="20"/>
                  <w:szCs w:val="20"/>
                </w:rPr>
                <w:delText>Start</w:delText>
              </w:r>
            </w:del>
          </w:p>
        </w:tc>
        <w:tc>
          <w:tcPr>
            <w:tcW w:w="2401" w:type="dxa"/>
            <w:vAlign w:val="center"/>
          </w:tcPr>
          <w:p w14:paraId="498AEA5F" w14:textId="6F280205" w:rsidR="006828FD" w:rsidRPr="00A41EA1" w:rsidDel="00937893" w:rsidRDefault="006828FD" w:rsidP="006828FD">
            <w:pPr>
              <w:rPr>
                <w:del w:id="1411" w:author="Mubiyarto Wibisono" w:date="2025-09-04T13:01:00Z" w16du:dateUtc="2025-09-04T06:01:00Z"/>
                <w:rFonts w:ascii="Arial" w:eastAsia="Arial" w:hAnsi="Arial" w:cs="Arial"/>
                <w:sz w:val="20"/>
                <w:szCs w:val="20"/>
              </w:rPr>
            </w:pPr>
            <w:del w:id="1412" w:author="Mubiyarto Wibisono" w:date="2025-09-04T13:01:00Z" w16du:dateUtc="2025-09-04T06:01:00Z">
              <w:r w:rsidRPr="00A41EA1" w:rsidDel="00937893">
                <w:rPr>
                  <w:rFonts w:ascii="Arial" w:hAnsi="Arial" w:cs="Arial"/>
                  <w:color w:val="000000"/>
                  <w:sz w:val="20"/>
                  <w:szCs w:val="20"/>
                </w:rPr>
                <w:delText>Initialization</w:delText>
              </w:r>
            </w:del>
          </w:p>
        </w:tc>
        <w:tc>
          <w:tcPr>
            <w:tcW w:w="5306" w:type="dxa"/>
            <w:vAlign w:val="center"/>
          </w:tcPr>
          <w:p w14:paraId="714E27B5" w14:textId="46D1CA9A" w:rsidR="006828FD" w:rsidRPr="00A41EA1" w:rsidDel="00937893" w:rsidRDefault="006828FD" w:rsidP="006828FD">
            <w:pPr>
              <w:rPr>
                <w:del w:id="1413" w:author="Mubiyarto Wibisono" w:date="2025-09-04T13:01:00Z" w16du:dateUtc="2025-09-04T06:01:00Z"/>
                <w:rFonts w:ascii="Arial" w:eastAsia="Arial" w:hAnsi="Arial" w:cs="Arial"/>
                <w:sz w:val="20"/>
                <w:szCs w:val="20"/>
              </w:rPr>
            </w:pPr>
            <w:del w:id="1414" w:author="Mubiyarto Wibisono" w:date="2025-09-04T13:01:00Z" w16du:dateUtc="2025-09-04T06:01:00Z">
              <w:r w:rsidRPr="00A41EA1" w:rsidDel="00937893">
                <w:rPr>
                  <w:rFonts w:ascii="Arial" w:hAnsi="Arial" w:cs="Arial"/>
                  <w:color w:val="000000"/>
                  <w:sz w:val="20"/>
                  <w:szCs w:val="20"/>
                </w:rPr>
                <w:delText>User enters the eService to search/pay parking fines.</w:delText>
              </w:r>
            </w:del>
          </w:p>
        </w:tc>
      </w:tr>
      <w:tr w:rsidR="006828FD" w:rsidRPr="00A41EA1" w:rsidDel="00937893" w14:paraId="00E67C6D" w14:textId="7A943319" w:rsidTr="006D20C5">
        <w:trPr>
          <w:del w:id="1415" w:author="Mubiyarto Wibisono" w:date="2025-09-04T13:01:00Z"/>
        </w:trPr>
        <w:tc>
          <w:tcPr>
            <w:tcW w:w="1643" w:type="dxa"/>
            <w:vAlign w:val="center"/>
          </w:tcPr>
          <w:p w14:paraId="2FA8E933" w14:textId="612A1486" w:rsidR="006828FD" w:rsidRPr="00A41EA1" w:rsidDel="00937893" w:rsidRDefault="006828FD" w:rsidP="006828FD">
            <w:pPr>
              <w:rPr>
                <w:del w:id="1416" w:author="Mubiyarto Wibisono" w:date="2025-09-04T13:01:00Z" w16du:dateUtc="2025-09-04T06:01:00Z"/>
                <w:rFonts w:ascii="Arial" w:eastAsia="Arial" w:hAnsi="Arial" w:cs="Arial"/>
                <w:sz w:val="20"/>
                <w:szCs w:val="20"/>
              </w:rPr>
            </w:pPr>
            <w:del w:id="1417" w:author="Mubiyarto Wibisono" w:date="2025-09-04T13:01:00Z" w16du:dateUtc="2025-09-04T06:01:00Z">
              <w:r w:rsidRPr="00A41EA1" w:rsidDel="00937893">
                <w:rPr>
                  <w:rFonts w:ascii="Arial" w:hAnsi="Arial" w:cs="Arial"/>
                  <w:color w:val="000000"/>
                  <w:sz w:val="20"/>
                  <w:szCs w:val="20"/>
                </w:rPr>
                <w:delText>Display Notice Search Page</w:delText>
              </w:r>
            </w:del>
          </w:p>
        </w:tc>
        <w:tc>
          <w:tcPr>
            <w:tcW w:w="2401" w:type="dxa"/>
            <w:vAlign w:val="center"/>
          </w:tcPr>
          <w:p w14:paraId="7E071ECB" w14:textId="23694543" w:rsidR="006828FD" w:rsidRPr="00A41EA1" w:rsidDel="00937893" w:rsidRDefault="006828FD" w:rsidP="006828FD">
            <w:pPr>
              <w:rPr>
                <w:del w:id="1418" w:author="Mubiyarto Wibisono" w:date="2025-09-04T13:01:00Z" w16du:dateUtc="2025-09-04T06:01:00Z"/>
                <w:rFonts w:ascii="Arial" w:eastAsia="Arial" w:hAnsi="Arial" w:cs="Arial"/>
                <w:sz w:val="20"/>
                <w:szCs w:val="20"/>
              </w:rPr>
            </w:pPr>
            <w:del w:id="1419"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723546B5" w14:textId="70369F8F" w:rsidR="006828FD" w:rsidRPr="00A41EA1" w:rsidDel="00937893" w:rsidRDefault="006828FD" w:rsidP="006828FD">
            <w:pPr>
              <w:rPr>
                <w:del w:id="1420" w:author="Mubiyarto Wibisono" w:date="2025-09-04T13:01:00Z" w16du:dateUtc="2025-09-04T06:01:00Z"/>
                <w:rFonts w:ascii="Arial" w:eastAsia="Arial" w:hAnsi="Arial" w:cs="Arial"/>
                <w:sz w:val="20"/>
                <w:szCs w:val="20"/>
              </w:rPr>
            </w:pPr>
            <w:del w:id="1421" w:author="Mubiyarto Wibisono" w:date="2025-09-04T13:01:00Z" w16du:dateUtc="2025-09-04T06:01:00Z">
              <w:r w:rsidRPr="00A41EA1" w:rsidDel="00937893">
                <w:rPr>
                  <w:rFonts w:ascii="Arial" w:hAnsi="Arial" w:cs="Arial"/>
                  <w:color w:val="000000"/>
                  <w:sz w:val="20"/>
                  <w:szCs w:val="20"/>
                </w:rPr>
                <w:delText xml:space="preserve">Shows search options: Vehicle Number, ID (SPCP), or Notice Number. Also shows landing note: </w:delText>
              </w:r>
              <w:r w:rsidRPr="00A41EA1" w:rsidDel="00937893">
                <w:rPr>
                  <w:rFonts w:ascii="Arial" w:hAnsi="Arial" w:cs="Arial"/>
                  <w:color w:val="000000"/>
                  <w:sz w:val="20"/>
                  <w:szCs w:val="20"/>
                  <w:rPrChange w:id="1422" w:author="Mubiyarto Wibisono" w:date="2025-09-05T08:31:00Z" w16du:dateUtc="2025-09-05T01:31:00Z">
                    <w:rPr>
                      <w:rFonts w:ascii="Arial" w:hAnsi="Arial" w:cs="Arial"/>
                      <w:i/>
                      <w:iCs/>
                      <w:color w:val="000000"/>
                      <w:sz w:val="20"/>
                      <w:szCs w:val="20"/>
                    </w:rPr>
                  </w:rPrChange>
                </w:rPr>
                <w:delText>New notices may take up to 2 days to appear</w:delText>
              </w:r>
              <w:r w:rsidRPr="00A41EA1" w:rsidDel="00937893">
                <w:rPr>
                  <w:rFonts w:ascii="Arial" w:hAnsi="Arial" w:cs="Arial"/>
                  <w:color w:val="000000"/>
                  <w:sz w:val="20"/>
                  <w:szCs w:val="20"/>
                </w:rPr>
                <w:delText>.</w:delText>
              </w:r>
            </w:del>
          </w:p>
        </w:tc>
      </w:tr>
      <w:tr w:rsidR="006828FD" w:rsidRPr="00A41EA1" w:rsidDel="00937893" w14:paraId="46CC76B9" w14:textId="58D5D1AA" w:rsidTr="006D20C5">
        <w:trPr>
          <w:del w:id="1423" w:author="Mubiyarto Wibisono" w:date="2025-09-04T13:01:00Z"/>
        </w:trPr>
        <w:tc>
          <w:tcPr>
            <w:tcW w:w="1643" w:type="dxa"/>
            <w:vAlign w:val="center"/>
          </w:tcPr>
          <w:p w14:paraId="25402004" w14:textId="1EBB909A" w:rsidR="006828FD" w:rsidRPr="00A41EA1" w:rsidDel="00937893" w:rsidRDefault="006828FD" w:rsidP="006828FD">
            <w:pPr>
              <w:rPr>
                <w:del w:id="1424" w:author="Mubiyarto Wibisono" w:date="2025-09-04T13:01:00Z" w16du:dateUtc="2025-09-04T06:01:00Z"/>
                <w:rFonts w:ascii="Arial" w:eastAsia="Arial" w:hAnsi="Arial" w:cs="Arial"/>
                <w:sz w:val="20"/>
                <w:szCs w:val="20"/>
              </w:rPr>
            </w:pPr>
            <w:del w:id="1425" w:author="Mubiyarto Wibisono" w:date="2025-09-04T13:01:00Z" w16du:dateUtc="2025-09-04T06:01:00Z">
              <w:r w:rsidRPr="00A41EA1" w:rsidDel="00937893">
                <w:rPr>
                  <w:rFonts w:ascii="Arial" w:hAnsi="Arial" w:cs="Arial"/>
                  <w:color w:val="000000"/>
                  <w:sz w:val="20"/>
                  <w:szCs w:val="20"/>
                </w:rPr>
                <w:delText>Validate Notice Input</w:delText>
              </w:r>
            </w:del>
          </w:p>
        </w:tc>
        <w:tc>
          <w:tcPr>
            <w:tcW w:w="2401" w:type="dxa"/>
            <w:vAlign w:val="center"/>
          </w:tcPr>
          <w:p w14:paraId="2818F8B2" w14:textId="515FBA39" w:rsidR="006828FD" w:rsidRPr="00A41EA1" w:rsidDel="00937893" w:rsidRDefault="006828FD" w:rsidP="006828FD">
            <w:pPr>
              <w:rPr>
                <w:del w:id="1426" w:author="Mubiyarto Wibisono" w:date="2025-09-04T13:01:00Z" w16du:dateUtc="2025-09-04T06:01:00Z"/>
                <w:rFonts w:ascii="Arial" w:eastAsia="Arial" w:hAnsi="Arial" w:cs="Arial"/>
                <w:sz w:val="20"/>
                <w:szCs w:val="20"/>
              </w:rPr>
            </w:pPr>
            <w:del w:id="1427" w:author="Mubiyarto Wibisono" w:date="2025-09-04T13:01:00Z" w16du:dateUtc="2025-09-04T06:01:00Z">
              <w:r w:rsidRPr="00A41EA1" w:rsidDel="00937893">
                <w:rPr>
                  <w:rFonts w:ascii="Arial" w:hAnsi="Arial" w:cs="Arial"/>
                  <w:color w:val="000000"/>
                  <w:sz w:val="20"/>
                  <w:szCs w:val="20"/>
                </w:rPr>
                <w:delText>Validation</w:delText>
              </w:r>
            </w:del>
          </w:p>
        </w:tc>
        <w:tc>
          <w:tcPr>
            <w:tcW w:w="5306" w:type="dxa"/>
            <w:vAlign w:val="center"/>
          </w:tcPr>
          <w:p w14:paraId="61098F54" w14:textId="78A12358" w:rsidR="006828FD" w:rsidRPr="00A41EA1" w:rsidDel="00937893" w:rsidRDefault="006828FD" w:rsidP="006828FD">
            <w:pPr>
              <w:rPr>
                <w:del w:id="1428" w:author="Mubiyarto Wibisono" w:date="2025-09-04T13:01:00Z" w16du:dateUtc="2025-09-04T06:01:00Z"/>
                <w:rFonts w:ascii="Arial" w:eastAsia="Arial" w:hAnsi="Arial" w:cs="Arial"/>
                <w:sz w:val="20"/>
                <w:szCs w:val="20"/>
              </w:rPr>
            </w:pPr>
            <w:del w:id="1429" w:author="Mubiyarto Wibisono" w:date="2025-09-04T13:01:00Z" w16du:dateUtc="2025-09-04T06:01:00Z">
              <w:r w:rsidRPr="00A41EA1" w:rsidDel="00937893">
                <w:rPr>
                  <w:rFonts w:ascii="Arial" w:hAnsi="Arial" w:cs="Arial"/>
                  <w:color w:val="000000"/>
                  <w:sz w:val="20"/>
                  <w:szCs w:val="20"/>
                </w:rPr>
                <w:delText>UI field check: Notice number must match the expected format.</w:delText>
              </w:r>
            </w:del>
          </w:p>
        </w:tc>
      </w:tr>
      <w:tr w:rsidR="006828FD" w:rsidRPr="00A41EA1" w:rsidDel="00937893" w14:paraId="39CE59C7" w14:textId="213FDB16" w:rsidTr="006D20C5">
        <w:trPr>
          <w:del w:id="1430" w:author="Mubiyarto Wibisono" w:date="2025-09-04T13:01:00Z"/>
        </w:trPr>
        <w:tc>
          <w:tcPr>
            <w:tcW w:w="1643" w:type="dxa"/>
            <w:vAlign w:val="center"/>
          </w:tcPr>
          <w:p w14:paraId="2CF37A44" w14:textId="3655D3CD" w:rsidR="006828FD" w:rsidRPr="00A41EA1" w:rsidDel="00937893" w:rsidRDefault="006828FD" w:rsidP="006828FD">
            <w:pPr>
              <w:rPr>
                <w:del w:id="1431" w:author="Mubiyarto Wibisono" w:date="2025-09-04T13:01:00Z" w16du:dateUtc="2025-09-04T06:01:00Z"/>
                <w:rFonts w:ascii="Arial" w:eastAsia="Arial" w:hAnsi="Arial" w:cs="Arial"/>
                <w:sz w:val="20"/>
                <w:szCs w:val="20"/>
              </w:rPr>
            </w:pPr>
            <w:del w:id="1432" w:author="Mubiyarto Wibisono" w:date="2025-09-04T13:01:00Z" w16du:dateUtc="2025-09-04T06:01:00Z">
              <w:r w:rsidRPr="00A41EA1" w:rsidDel="00937893">
                <w:rPr>
                  <w:rFonts w:ascii="Arial" w:hAnsi="Arial" w:cs="Arial"/>
                  <w:color w:val="000000"/>
                  <w:sz w:val="20"/>
                  <w:szCs w:val="20"/>
                </w:rPr>
                <w:delText>Search by Vehicle Number</w:delText>
              </w:r>
            </w:del>
          </w:p>
        </w:tc>
        <w:tc>
          <w:tcPr>
            <w:tcW w:w="2401" w:type="dxa"/>
            <w:vAlign w:val="center"/>
          </w:tcPr>
          <w:p w14:paraId="13A63B21" w14:textId="64274AB7" w:rsidR="006828FD" w:rsidRPr="00A41EA1" w:rsidDel="00937893" w:rsidRDefault="006828FD" w:rsidP="006828FD">
            <w:pPr>
              <w:rPr>
                <w:del w:id="1433" w:author="Mubiyarto Wibisono" w:date="2025-09-04T13:01:00Z" w16du:dateUtc="2025-09-04T06:01:00Z"/>
                <w:rFonts w:ascii="Arial" w:eastAsia="Arial" w:hAnsi="Arial" w:cs="Arial"/>
                <w:sz w:val="20"/>
                <w:szCs w:val="20"/>
              </w:rPr>
            </w:pPr>
            <w:del w:id="1434" w:author="Mubiyarto Wibisono" w:date="2025-09-04T13:01:00Z" w16du:dateUtc="2025-09-04T06:01:00Z">
              <w:r w:rsidRPr="00A41EA1" w:rsidDel="00937893">
                <w:rPr>
                  <w:rFonts w:ascii="Arial" w:hAnsi="Arial" w:cs="Arial"/>
                  <w:color w:val="000000"/>
                  <w:sz w:val="20"/>
                  <w:szCs w:val="20"/>
                </w:rPr>
                <w:delText>User Input</w:delText>
              </w:r>
            </w:del>
          </w:p>
        </w:tc>
        <w:tc>
          <w:tcPr>
            <w:tcW w:w="5306" w:type="dxa"/>
            <w:vAlign w:val="center"/>
          </w:tcPr>
          <w:p w14:paraId="6B370BD8" w14:textId="5222EF36" w:rsidR="006828FD" w:rsidRPr="00A41EA1" w:rsidDel="00937893" w:rsidRDefault="006828FD" w:rsidP="006828FD">
            <w:pPr>
              <w:rPr>
                <w:del w:id="1435" w:author="Mubiyarto Wibisono" w:date="2025-09-04T13:01:00Z" w16du:dateUtc="2025-09-04T06:01:00Z"/>
                <w:rFonts w:ascii="Arial" w:eastAsia="Arial" w:hAnsi="Arial" w:cs="Arial"/>
                <w:sz w:val="20"/>
                <w:szCs w:val="20"/>
              </w:rPr>
            </w:pPr>
            <w:del w:id="1436" w:author="Mubiyarto Wibisono" w:date="2025-09-04T13:01:00Z" w16du:dateUtc="2025-09-04T06:01:00Z">
              <w:r w:rsidRPr="00A41EA1" w:rsidDel="00937893">
                <w:rPr>
                  <w:rFonts w:ascii="Arial" w:hAnsi="Arial" w:cs="Arial"/>
                  <w:color w:val="000000"/>
                  <w:sz w:val="20"/>
                  <w:szCs w:val="20"/>
                </w:rPr>
                <w:delText>User provides vehicle number to look up related notices.</w:delText>
              </w:r>
            </w:del>
          </w:p>
        </w:tc>
      </w:tr>
      <w:tr w:rsidR="006828FD" w:rsidRPr="00A41EA1" w:rsidDel="00937893" w14:paraId="2B7AA48D" w14:textId="4C621392" w:rsidTr="006D20C5">
        <w:trPr>
          <w:del w:id="1437" w:author="Mubiyarto Wibisono" w:date="2025-09-04T13:01:00Z"/>
        </w:trPr>
        <w:tc>
          <w:tcPr>
            <w:tcW w:w="1643" w:type="dxa"/>
            <w:vAlign w:val="center"/>
          </w:tcPr>
          <w:p w14:paraId="16F91D59" w14:textId="784C18B7" w:rsidR="006828FD" w:rsidRPr="00A41EA1" w:rsidDel="00937893" w:rsidRDefault="006828FD" w:rsidP="006828FD">
            <w:pPr>
              <w:rPr>
                <w:del w:id="1438" w:author="Mubiyarto Wibisono" w:date="2025-09-04T13:01:00Z" w16du:dateUtc="2025-09-04T06:01:00Z"/>
                <w:rFonts w:ascii="Arial" w:eastAsia="Arial" w:hAnsi="Arial" w:cs="Arial"/>
                <w:sz w:val="20"/>
                <w:szCs w:val="20"/>
              </w:rPr>
            </w:pPr>
            <w:del w:id="1439" w:author="Mubiyarto Wibisono" w:date="2025-09-04T13:01:00Z" w16du:dateUtc="2025-09-04T06:01:00Z">
              <w:r w:rsidRPr="00A41EA1" w:rsidDel="00937893">
                <w:rPr>
                  <w:rFonts w:ascii="Arial" w:hAnsi="Arial" w:cs="Arial"/>
                  <w:color w:val="000000"/>
                  <w:sz w:val="20"/>
                  <w:szCs w:val="20"/>
                </w:rPr>
                <w:delText>Search by Notice Number</w:delText>
              </w:r>
            </w:del>
          </w:p>
        </w:tc>
        <w:tc>
          <w:tcPr>
            <w:tcW w:w="2401" w:type="dxa"/>
            <w:vAlign w:val="center"/>
          </w:tcPr>
          <w:p w14:paraId="6DE792CE" w14:textId="004CD6CF" w:rsidR="006828FD" w:rsidRPr="00A41EA1" w:rsidDel="00937893" w:rsidRDefault="006828FD" w:rsidP="006828FD">
            <w:pPr>
              <w:rPr>
                <w:del w:id="1440" w:author="Mubiyarto Wibisono" w:date="2025-09-04T13:01:00Z" w16du:dateUtc="2025-09-04T06:01:00Z"/>
                <w:rFonts w:ascii="Arial" w:eastAsia="Arial" w:hAnsi="Arial" w:cs="Arial"/>
                <w:sz w:val="20"/>
                <w:szCs w:val="20"/>
              </w:rPr>
            </w:pPr>
            <w:del w:id="1441" w:author="Mubiyarto Wibisono" w:date="2025-09-04T13:01:00Z" w16du:dateUtc="2025-09-04T06:01:00Z">
              <w:r w:rsidRPr="00A41EA1" w:rsidDel="00937893">
                <w:rPr>
                  <w:rFonts w:ascii="Arial" w:hAnsi="Arial" w:cs="Arial"/>
                  <w:color w:val="000000"/>
                  <w:sz w:val="20"/>
                  <w:szCs w:val="20"/>
                </w:rPr>
                <w:delText>User Input</w:delText>
              </w:r>
            </w:del>
          </w:p>
        </w:tc>
        <w:tc>
          <w:tcPr>
            <w:tcW w:w="5306" w:type="dxa"/>
            <w:vAlign w:val="center"/>
          </w:tcPr>
          <w:p w14:paraId="67F7E0DE" w14:textId="167CCA1A" w:rsidR="006828FD" w:rsidRPr="00A41EA1" w:rsidDel="00937893" w:rsidRDefault="006828FD" w:rsidP="006828FD">
            <w:pPr>
              <w:rPr>
                <w:del w:id="1442" w:author="Mubiyarto Wibisono" w:date="2025-09-04T13:01:00Z" w16du:dateUtc="2025-09-04T06:01:00Z"/>
                <w:rFonts w:ascii="Arial" w:eastAsia="Arial" w:hAnsi="Arial" w:cs="Arial"/>
                <w:sz w:val="20"/>
                <w:szCs w:val="20"/>
              </w:rPr>
            </w:pPr>
            <w:del w:id="1443" w:author="Mubiyarto Wibisono" w:date="2025-09-04T13:01:00Z" w16du:dateUtc="2025-09-04T06:01:00Z">
              <w:r w:rsidRPr="00A41EA1" w:rsidDel="00937893">
                <w:rPr>
                  <w:rFonts w:ascii="Arial" w:hAnsi="Arial" w:cs="Arial"/>
                  <w:color w:val="000000"/>
                  <w:sz w:val="20"/>
                  <w:szCs w:val="20"/>
                </w:rPr>
                <w:delText>User enters a specific notice number to fetch that record.</w:delText>
              </w:r>
            </w:del>
          </w:p>
        </w:tc>
      </w:tr>
      <w:tr w:rsidR="006828FD" w:rsidRPr="00A41EA1" w:rsidDel="00937893" w14:paraId="55853D33" w14:textId="138DD278" w:rsidTr="006D20C5">
        <w:trPr>
          <w:del w:id="1444" w:author="Mubiyarto Wibisono" w:date="2025-09-04T13:01:00Z"/>
        </w:trPr>
        <w:tc>
          <w:tcPr>
            <w:tcW w:w="1643" w:type="dxa"/>
            <w:vAlign w:val="center"/>
          </w:tcPr>
          <w:p w14:paraId="1B079163" w14:textId="2F94E233" w:rsidR="006828FD" w:rsidRPr="00A41EA1" w:rsidDel="00937893" w:rsidRDefault="006828FD" w:rsidP="006828FD">
            <w:pPr>
              <w:rPr>
                <w:del w:id="1445" w:author="Mubiyarto Wibisono" w:date="2025-09-04T13:01:00Z" w16du:dateUtc="2025-09-04T06:01:00Z"/>
                <w:rFonts w:ascii="Arial" w:eastAsia="Arial" w:hAnsi="Arial" w:cs="Arial"/>
                <w:sz w:val="20"/>
                <w:szCs w:val="20"/>
              </w:rPr>
            </w:pPr>
            <w:del w:id="1446" w:author="Mubiyarto Wibisono" w:date="2025-09-04T13:01:00Z" w16du:dateUtc="2025-09-04T06:01:00Z">
              <w:r w:rsidRPr="00A41EA1" w:rsidDel="00937893">
                <w:rPr>
                  <w:rFonts w:ascii="Arial" w:hAnsi="Arial" w:cs="Arial"/>
                  <w:color w:val="000000"/>
                  <w:sz w:val="20"/>
                  <w:szCs w:val="20"/>
                </w:rPr>
                <w:delText>Check Search Method (SPCP?)</w:delText>
              </w:r>
            </w:del>
          </w:p>
        </w:tc>
        <w:tc>
          <w:tcPr>
            <w:tcW w:w="2401" w:type="dxa"/>
            <w:vAlign w:val="center"/>
          </w:tcPr>
          <w:p w14:paraId="0C61467B" w14:textId="607BE5C5" w:rsidR="006828FD" w:rsidRPr="00A41EA1" w:rsidDel="00937893" w:rsidRDefault="006828FD" w:rsidP="006828FD">
            <w:pPr>
              <w:rPr>
                <w:del w:id="1447" w:author="Mubiyarto Wibisono" w:date="2025-09-04T13:01:00Z" w16du:dateUtc="2025-09-04T06:01:00Z"/>
                <w:rFonts w:ascii="Arial" w:eastAsia="Arial" w:hAnsi="Arial" w:cs="Arial"/>
                <w:sz w:val="20"/>
                <w:szCs w:val="20"/>
              </w:rPr>
            </w:pPr>
            <w:del w:id="1448"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0AD9830D" w14:textId="578B3C1C" w:rsidR="006828FD" w:rsidRPr="00A41EA1" w:rsidDel="00937893" w:rsidRDefault="006828FD" w:rsidP="006828FD">
            <w:pPr>
              <w:rPr>
                <w:del w:id="1449" w:author="Mubiyarto Wibisono" w:date="2025-09-04T13:01:00Z" w16du:dateUtc="2025-09-04T06:01:00Z"/>
                <w:rFonts w:ascii="Arial" w:eastAsia="Arial" w:hAnsi="Arial" w:cs="Arial"/>
                <w:sz w:val="20"/>
                <w:szCs w:val="20"/>
              </w:rPr>
            </w:pPr>
            <w:del w:id="1450" w:author="Mubiyarto Wibisono" w:date="2025-09-04T13:01:00Z" w16du:dateUtc="2025-09-04T06:01:00Z">
              <w:r w:rsidRPr="00A41EA1" w:rsidDel="00937893">
                <w:rPr>
                  <w:rFonts w:ascii="Arial" w:hAnsi="Arial" w:cs="Arial"/>
                  <w:color w:val="000000"/>
                  <w:sz w:val="20"/>
                  <w:szCs w:val="20"/>
                </w:rPr>
                <w:delText>If ID search, trigger SPCP login; else continue without login.</w:delText>
              </w:r>
            </w:del>
          </w:p>
        </w:tc>
      </w:tr>
      <w:tr w:rsidR="006828FD" w:rsidRPr="00A41EA1" w:rsidDel="00937893" w14:paraId="159DAA36" w14:textId="0433D659" w:rsidTr="006D20C5">
        <w:trPr>
          <w:del w:id="1451" w:author="Mubiyarto Wibisono" w:date="2025-09-04T13:01:00Z"/>
        </w:trPr>
        <w:tc>
          <w:tcPr>
            <w:tcW w:w="1643" w:type="dxa"/>
            <w:vAlign w:val="center"/>
          </w:tcPr>
          <w:p w14:paraId="73899F32" w14:textId="418FC252" w:rsidR="006828FD" w:rsidRPr="00A41EA1" w:rsidDel="00937893" w:rsidRDefault="006828FD" w:rsidP="006828FD">
            <w:pPr>
              <w:rPr>
                <w:del w:id="1452" w:author="Mubiyarto Wibisono" w:date="2025-09-04T13:01:00Z" w16du:dateUtc="2025-09-04T06:01:00Z"/>
                <w:rFonts w:ascii="Arial" w:eastAsia="Arial" w:hAnsi="Arial" w:cs="Arial"/>
                <w:sz w:val="20"/>
                <w:szCs w:val="20"/>
              </w:rPr>
            </w:pPr>
            <w:del w:id="1453" w:author="Mubiyarto Wibisono" w:date="2025-09-04T13:01:00Z" w16du:dateUtc="2025-09-04T06:01:00Z">
              <w:r w:rsidRPr="00A41EA1" w:rsidDel="00937893">
                <w:rPr>
                  <w:rFonts w:ascii="Arial" w:hAnsi="Arial" w:cs="Arial"/>
                  <w:color w:val="000000"/>
                  <w:sz w:val="20"/>
                  <w:szCs w:val="20"/>
                </w:rPr>
                <w:delText>Initiate SPCP Login</w:delText>
              </w:r>
            </w:del>
          </w:p>
        </w:tc>
        <w:tc>
          <w:tcPr>
            <w:tcW w:w="2401" w:type="dxa"/>
            <w:vAlign w:val="center"/>
          </w:tcPr>
          <w:p w14:paraId="01AD40EC" w14:textId="086C9CD8" w:rsidR="006828FD" w:rsidRPr="00A41EA1" w:rsidDel="00937893" w:rsidRDefault="006828FD" w:rsidP="006828FD">
            <w:pPr>
              <w:rPr>
                <w:del w:id="1454" w:author="Mubiyarto Wibisono" w:date="2025-09-04T13:01:00Z" w16du:dateUtc="2025-09-04T06:01:00Z"/>
                <w:rFonts w:ascii="Arial" w:eastAsia="Arial" w:hAnsi="Arial" w:cs="Arial"/>
                <w:sz w:val="20"/>
                <w:szCs w:val="20"/>
              </w:rPr>
            </w:pPr>
            <w:del w:id="1455"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6EA045AB" w14:textId="5DBF051B" w:rsidR="006828FD" w:rsidRPr="00A41EA1" w:rsidDel="00937893" w:rsidRDefault="006828FD" w:rsidP="006828FD">
            <w:pPr>
              <w:rPr>
                <w:del w:id="1456" w:author="Mubiyarto Wibisono" w:date="2025-09-04T13:01:00Z" w16du:dateUtc="2025-09-04T06:01:00Z"/>
                <w:rFonts w:ascii="Arial" w:eastAsia="Arial" w:hAnsi="Arial" w:cs="Arial"/>
                <w:sz w:val="20"/>
                <w:szCs w:val="20"/>
              </w:rPr>
            </w:pPr>
            <w:del w:id="1457" w:author="Mubiyarto Wibisono" w:date="2025-09-04T13:01:00Z" w16du:dateUtc="2025-09-04T06:01:00Z">
              <w:r w:rsidRPr="00A41EA1" w:rsidDel="00937893">
                <w:rPr>
                  <w:rFonts w:ascii="Arial" w:hAnsi="Arial" w:cs="Arial"/>
                  <w:color w:val="000000"/>
                  <w:sz w:val="20"/>
                  <w:szCs w:val="20"/>
                </w:rPr>
                <w:delText>Redirect to Singpass/Corppass for authentication.</w:delText>
              </w:r>
            </w:del>
          </w:p>
        </w:tc>
      </w:tr>
      <w:tr w:rsidR="006828FD" w:rsidRPr="00A41EA1" w:rsidDel="00937893" w14:paraId="566B0ADB" w14:textId="0EA0D886" w:rsidTr="006D20C5">
        <w:trPr>
          <w:del w:id="1458" w:author="Mubiyarto Wibisono" w:date="2025-09-04T13:01:00Z"/>
        </w:trPr>
        <w:tc>
          <w:tcPr>
            <w:tcW w:w="1643" w:type="dxa"/>
            <w:vAlign w:val="center"/>
          </w:tcPr>
          <w:p w14:paraId="5C979230" w14:textId="0A7A7AF7" w:rsidR="006828FD" w:rsidRPr="00A41EA1" w:rsidDel="00937893" w:rsidRDefault="006828FD" w:rsidP="006828FD">
            <w:pPr>
              <w:rPr>
                <w:del w:id="1459" w:author="Mubiyarto Wibisono" w:date="2025-09-04T13:01:00Z" w16du:dateUtc="2025-09-04T06:01:00Z"/>
                <w:rFonts w:ascii="Arial" w:eastAsia="Arial" w:hAnsi="Arial" w:cs="Arial"/>
                <w:sz w:val="20"/>
                <w:szCs w:val="20"/>
              </w:rPr>
            </w:pPr>
            <w:del w:id="1460" w:author="Mubiyarto Wibisono" w:date="2025-09-04T13:01:00Z" w16du:dateUtc="2025-09-04T06:01:00Z">
              <w:r w:rsidRPr="00A41EA1" w:rsidDel="00937893">
                <w:rPr>
                  <w:rFonts w:ascii="Arial" w:hAnsi="Arial" w:cs="Arial"/>
                  <w:color w:val="000000"/>
                  <w:sz w:val="20"/>
                  <w:szCs w:val="20"/>
                </w:rPr>
                <w:delText>Authentication Success?</w:delText>
              </w:r>
            </w:del>
          </w:p>
        </w:tc>
        <w:tc>
          <w:tcPr>
            <w:tcW w:w="2401" w:type="dxa"/>
            <w:vAlign w:val="center"/>
          </w:tcPr>
          <w:p w14:paraId="3DD01A99" w14:textId="088D134F" w:rsidR="006828FD" w:rsidRPr="00A41EA1" w:rsidDel="00937893" w:rsidRDefault="006828FD" w:rsidP="006828FD">
            <w:pPr>
              <w:rPr>
                <w:del w:id="1461" w:author="Mubiyarto Wibisono" w:date="2025-09-04T13:01:00Z" w16du:dateUtc="2025-09-04T06:01:00Z"/>
                <w:rFonts w:ascii="Arial" w:eastAsia="Arial" w:hAnsi="Arial" w:cs="Arial"/>
                <w:sz w:val="20"/>
                <w:szCs w:val="20"/>
              </w:rPr>
            </w:pPr>
            <w:del w:id="1462"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68FC2B2E" w14:textId="24CE3FCB" w:rsidR="006828FD" w:rsidRPr="00A41EA1" w:rsidDel="00937893" w:rsidRDefault="006828FD" w:rsidP="006828FD">
            <w:pPr>
              <w:rPr>
                <w:del w:id="1463" w:author="Mubiyarto Wibisono" w:date="2025-09-04T13:01:00Z" w16du:dateUtc="2025-09-04T06:01:00Z"/>
                <w:rFonts w:ascii="Arial" w:hAnsi="Arial" w:cs="Arial"/>
                <w:color w:val="000000"/>
                <w:sz w:val="20"/>
                <w:szCs w:val="20"/>
              </w:rPr>
            </w:pPr>
            <w:del w:id="1464" w:author="Mubiyarto Wibisono" w:date="2025-09-04T13:01:00Z" w16du:dateUtc="2025-09-04T06:01:00Z">
              <w:r w:rsidRPr="00A41EA1" w:rsidDel="00937893">
                <w:rPr>
                  <w:rFonts w:ascii="Arial" w:hAnsi="Arial" w:cs="Arial"/>
                  <w:color w:val="000000"/>
                  <w:sz w:val="20"/>
                  <w:szCs w:val="20"/>
                </w:rPr>
                <w:delText xml:space="preserve">If No, return user to the search page; </w:delText>
              </w:r>
            </w:del>
          </w:p>
          <w:p w14:paraId="73992D48" w14:textId="7BA1F0D3" w:rsidR="006828FD" w:rsidRPr="00A41EA1" w:rsidDel="00937893" w:rsidRDefault="006828FD" w:rsidP="006828FD">
            <w:pPr>
              <w:rPr>
                <w:del w:id="1465" w:author="Mubiyarto Wibisono" w:date="2025-09-04T13:01:00Z" w16du:dateUtc="2025-09-04T06:01:00Z"/>
                <w:rFonts w:ascii="Arial" w:eastAsia="Arial" w:hAnsi="Arial" w:cs="Arial"/>
                <w:sz w:val="20"/>
                <w:szCs w:val="20"/>
              </w:rPr>
            </w:pPr>
            <w:del w:id="1466" w:author="Mubiyarto Wibisono" w:date="2025-09-04T13:01:00Z" w16du:dateUtc="2025-09-04T06:01:00Z">
              <w:r w:rsidRPr="00A41EA1" w:rsidDel="00937893">
                <w:rPr>
                  <w:rFonts w:ascii="Arial" w:hAnsi="Arial" w:cs="Arial"/>
                  <w:color w:val="000000"/>
                  <w:sz w:val="20"/>
                  <w:szCs w:val="20"/>
                </w:rPr>
                <w:delText>if Yes, capture NRIC/FIN/UEN and proceed.</w:delText>
              </w:r>
            </w:del>
          </w:p>
        </w:tc>
      </w:tr>
      <w:tr w:rsidR="006828FD" w:rsidRPr="00A41EA1" w:rsidDel="00937893" w14:paraId="0B131726" w14:textId="277AC336" w:rsidTr="006D20C5">
        <w:trPr>
          <w:del w:id="1467" w:author="Mubiyarto Wibisono" w:date="2025-09-04T13:01:00Z"/>
        </w:trPr>
        <w:tc>
          <w:tcPr>
            <w:tcW w:w="1643" w:type="dxa"/>
            <w:vAlign w:val="center"/>
          </w:tcPr>
          <w:p w14:paraId="638C5C62" w14:textId="38AF01B8" w:rsidR="006828FD" w:rsidRPr="00A41EA1" w:rsidDel="00937893" w:rsidRDefault="006828FD" w:rsidP="006828FD">
            <w:pPr>
              <w:rPr>
                <w:del w:id="1468" w:author="Mubiyarto Wibisono" w:date="2025-09-04T13:01:00Z" w16du:dateUtc="2025-09-04T06:01:00Z"/>
                <w:rFonts w:ascii="Arial" w:eastAsia="Arial" w:hAnsi="Arial" w:cs="Arial"/>
                <w:sz w:val="20"/>
                <w:szCs w:val="20"/>
              </w:rPr>
            </w:pPr>
            <w:del w:id="1469" w:author="Mubiyarto Wibisono" w:date="2025-09-04T13:01:00Z" w16du:dateUtc="2025-09-04T06:01:00Z">
              <w:r w:rsidRPr="00A41EA1" w:rsidDel="00937893">
                <w:rPr>
                  <w:rFonts w:ascii="Arial" w:hAnsi="Arial" w:cs="Arial"/>
                  <w:color w:val="000000"/>
                  <w:sz w:val="20"/>
                  <w:szCs w:val="20"/>
                </w:rPr>
                <w:delText>Prepare Backend Query</w:delText>
              </w:r>
            </w:del>
          </w:p>
        </w:tc>
        <w:tc>
          <w:tcPr>
            <w:tcW w:w="2401" w:type="dxa"/>
            <w:vAlign w:val="center"/>
          </w:tcPr>
          <w:p w14:paraId="1AC0F9DD" w14:textId="6CC3D317" w:rsidR="006828FD" w:rsidRPr="00A41EA1" w:rsidDel="00937893" w:rsidRDefault="006828FD" w:rsidP="006828FD">
            <w:pPr>
              <w:rPr>
                <w:del w:id="1470" w:author="Mubiyarto Wibisono" w:date="2025-09-04T13:01:00Z" w16du:dateUtc="2025-09-04T06:01:00Z"/>
                <w:rFonts w:ascii="Arial" w:eastAsia="Arial" w:hAnsi="Arial" w:cs="Arial"/>
                <w:sz w:val="20"/>
                <w:szCs w:val="20"/>
              </w:rPr>
            </w:pPr>
            <w:del w:id="1471"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783E5A17" w14:textId="2D2CB725" w:rsidR="006828FD" w:rsidRPr="00A41EA1" w:rsidDel="00937893" w:rsidRDefault="006828FD" w:rsidP="006828FD">
            <w:pPr>
              <w:rPr>
                <w:del w:id="1472" w:author="Mubiyarto Wibisono" w:date="2025-09-04T13:01:00Z" w16du:dateUtc="2025-09-04T06:01:00Z"/>
                <w:rFonts w:ascii="Arial" w:eastAsia="Arial" w:hAnsi="Arial" w:cs="Arial"/>
                <w:sz w:val="20"/>
                <w:szCs w:val="20"/>
              </w:rPr>
            </w:pPr>
            <w:commentRangeStart w:id="1473"/>
            <w:commentRangeStart w:id="1474"/>
            <w:del w:id="1475" w:author="Mubiyarto Wibisono" w:date="2025-09-04T13:01:00Z" w16du:dateUtc="2025-09-04T06:01:00Z">
              <w:r w:rsidRPr="00A41EA1" w:rsidDel="00937893">
                <w:rPr>
                  <w:rFonts w:ascii="Arial" w:hAnsi="Arial" w:cs="Arial"/>
                  <w:color w:val="000000"/>
                  <w:sz w:val="20"/>
                  <w:szCs w:val="20"/>
                </w:rPr>
                <w:delText>Build query by param</w:delText>
              </w:r>
              <w:commentRangeEnd w:id="1473"/>
              <w:r w:rsidR="00F67E71" w:rsidRPr="00A41EA1" w:rsidDel="00937893">
                <w:rPr>
                  <w:rStyle w:val="CommentReference"/>
                  <w:rFonts w:ascii="Arial" w:hAnsi="Arial" w:cs="Arial"/>
                  <w:sz w:val="20"/>
                  <w:szCs w:val="20"/>
                  <w:lang w:eastAsia="en-US" w:bidi="my-MM"/>
                  <w:rPrChange w:id="1476" w:author="Mubiyarto Wibisono" w:date="2025-09-05T08:31:00Z" w16du:dateUtc="2025-09-05T01:31:00Z">
                    <w:rPr>
                      <w:rStyle w:val="CommentReference"/>
                      <w:lang w:eastAsia="en-US" w:bidi="my-MM"/>
                    </w:rPr>
                  </w:rPrChange>
                </w:rPr>
                <w:commentReference w:id="1473"/>
              </w:r>
              <w:commentRangeEnd w:id="1474"/>
              <w:r w:rsidR="002A4FFF" w:rsidRPr="00A41EA1" w:rsidDel="00937893">
                <w:rPr>
                  <w:rStyle w:val="CommentReference"/>
                  <w:rFonts w:ascii="Arial" w:hAnsi="Arial" w:cs="Arial"/>
                  <w:sz w:val="20"/>
                  <w:szCs w:val="20"/>
                  <w:lang w:eastAsia="en-US" w:bidi="my-MM"/>
                  <w:rPrChange w:id="1477" w:author="Mubiyarto Wibisono" w:date="2025-09-05T08:31:00Z" w16du:dateUtc="2025-09-05T01:31:00Z">
                    <w:rPr>
                      <w:rStyle w:val="CommentReference"/>
                      <w:lang w:eastAsia="en-US" w:bidi="my-MM"/>
                    </w:rPr>
                  </w:rPrChange>
                </w:rPr>
                <w:commentReference w:id="1474"/>
              </w:r>
              <w:r w:rsidRPr="00A41EA1" w:rsidDel="00937893">
                <w:rPr>
                  <w:rFonts w:ascii="Arial" w:hAnsi="Arial" w:cs="Arial"/>
                  <w:color w:val="000000"/>
                  <w:sz w:val="20"/>
                  <w:szCs w:val="20"/>
                </w:rPr>
                <w:delText>: Vehicle No, Notice No, or ID (from SPCP).</w:delText>
              </w:r>
            </w:del>
          </w:p>
        </w:tc>
      </w:tr>
      <w:tr w:rsidR="006828FD" w:rsidRPr="00A41EA1" w:rsidDel="00937893" w14:paraId="7D99D922" w14:textId="35A3B1ED" w:rsidTr="006D20C5">
        <w:trPr>
          <w:del w:id="1478" w:author="Mubiyarto Wibisono" w:date="2025-09-04T13:01:00Z"/>
        </w:trPr>
        <w:tc>
          <w:tcPr>
            <w:tcW w:w="1643" w:type="dxa"/>
            <w:vAlign w:val="center"/>
          </w:tcPr>
          <w:p w14:paraId="766BCAC4" w14:textId="27E34FD4" w:rsidR="006828FD" w:rsidRPr="00A41EA1" w:rsidDel="00937893" w:rsidRDefault="006828FD" w:rsidP="006828FD">
            <w:pPr>
              <w:rPr>
                <w:del w:id="1479" w:author="Mubiyarto Wibisono" w:date="2025-09-04T13:01:00Z" w16du:dateUtc="2025-09-04T06:01:00Z"/>
                <w:rFonts w:ascii="Arial" w:eastAsia="Arial" w:hAnsi="Arial" w:cs="Arial"/>
                <w:sz w:val="20"/>
                <w:szCs w:val="20"/>
              </w:rPr>
            </w:pPr>
            <w:del w:id="1480" w:author="Mubiyarto Wibisono" w:date="2025-09-04T13:01:00Z" w16du:dateUtc="2025-09-04T06:01:00Z">
              <w:r w:rsidRPr="00A41EA1" w:rsidDel="00937893">
                <w:rPr>
                  <w:rFonts w:ascii="Arial" w:hAnsi="Arial" w:cs="Arial"/>
                  <w:color w:val="000000"/>
                  <w:sz w:val="20"/>
                  <w:szCs w:val="20"/>
                </w:rPr>
                <w:delText>Query Internet DB</w:delText>
              </w:r>
            </w:del>
          </w:p>
        </w:tc>
        <w:tc>
          <w:tcPr>
            <w:tcW w:w="2401" w:type="dxa"/>
            <w:vAlign w:val="center"/>
          </w:tcPr>
          <w:p w14:paraId="204EC9BA" w14:textId="2D1BF64F" w:rsidR="006828FD" w:rsidRPr="00A41EA1" w:rsidDel="00937893" w:rsidRDefault="006828FD" w:rsidP="006828FD">
            <w:pPr>
              <w:rPr>
                <w:del w:id="1481" w:author="Mubiyarto Wibisono" w:date="2025-09-04T13:01:00Z" w16du:dateUtc="2025-09-04T06:01:00Z"/>
                <w:rFonts w:ascii="Arial" w:eastAsia="Arial" w:hAnsi="Arial" w:cs="Arial"/>
                <w:sz w:val="20"/>
                <w:szCs w:val="20"/>
              </w:rPr>
            </w:pPr>
            <w:del w:id="1482"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099D9640" w14:textId="1102DB4C" w:rsidR="006828FD" w:rsidRPr="00A41EA1" w:rsidDel="00937893" w:rsidRDefault="006828FD" w:rsidP="006828FD">
            <w:pPr>
              <w:rPr>
                <w:del w:id="1483" w:author="Mubiyarto Wibisono" w:date="2025-09-04T13:01:00Z" w16du:dateUtc="2025-09-04T06:01:00Z"/>
                <w:rFonts w:ascii="Arial" w:eastAsia="Arial" w:hAnsi="Arial" w:cs="Arial"/>
                <w:sz w:val="20"/>
                <w:szCs w:val="20"/>
              </w:rPr>
            </w:pPr>
            <w:commentRangeStart w:id="1484"/>
            <w:commentRangeStart w:id="1485"/>
            <w:commentRangeStart w:id="1486"/>
            <w:del w:id="1487" w:author="Mubiyarto Wibisono" w:date="2025-09-04T13:01:00Z" w16du:dateUtc="2025-09-04T06:01:00Z">
              <w:r w:rsidRPr="00A41EA1" w:rsidDel="00937893">
                <w:rPr>
                  <w:rFonts w:ascii="Arial" w:hAnsi="Arial" w:cs="Arial"/>
                  <w:color w:val="000000"/>
                  <w:sz w:val="20"/>
                  <w:szCs w:val="20"/>
                </w:rPr>
                <w:delText xml:space="preserve">Query DBs: </w:delText>
              </w:r>
              <w:r w:rsidRPr="00A41EA1" w:rsidDel="00937893">
                <w:rPr>
                  <w:rFonts w:ascii="Arial" w:eastAsia="Arial Unicode MS" w:hAnsi="Arial" w:cs="Arial"/>
                  <w:color w:val="000000"/>
                  <w:sz w:val="20"/>
                  <w:szCs w:val="20"/>
                </w:rPr>
                <w:delText>ownerdriver</w:delText>
              </w:r>
              <w:r w:rsidRPr="00A41EA1" w:rsidDel="00937893">
                <w:rPr>
                  <w:rFonts w:ascii="Arial" w:hAnsi="Arial" w:cs="Arial"/>
                  <w:color w:val="000000"/>
                  <w:sz w:val="20"/>
                  <w:szCs w:val="20"/>
                </w:rPr>
                <w:delText xml:space="preserve"> and </w:delText>
              </w:r>
              <w:r w:rsidRPr="00A41EA1" w:rsidDel="00937893">
                <w:rPr>
                  <w:rFonts w:ascii="Arial" w:eastAsia="Arial Unicode MS" w:hAnsi="Arial" w:cs="Arial"/>
                  <w:color w:val="000000"/>
                  <w:sz w:val="20"/>
                  <w:szCs w:val="20"/>
                </w:rPr>
                <w:delText>eVON</w:delText>
              </w:r>
              <w:r w:rsidRPr="00A41EA1" w:rsidDel="00937893">
                <w:rPr>
                  <w:rFonts w:ascii="Arial" w:hAnsi="Arial" w:cs="Arial"/>
                  <w:color w:val="000000"/>
                  <w:sz w:val="20"/>
                  <w:szCs w:val="20"/>
                </w:rPr>
                <w:delText xml:space="preserve"> (vehicle/notice paths use </w:delText>
              </w:r>
              <w:r w:rsidRPr="00A41EA1" w:rsidDel="00937893">
                <w:rPr>
                  <w:rFonts w:ascii="Arial" w:eastAsia="Arial Unicode MS" w:hAnsi="Arial" w:cs="Arial"/>
                  <w:color w:val="000000"/>
                  <w:sz w:val="20"/>
                  <w:szCs w:val="20"/>
                </w:rPr>
                <w:delText>eVON</w:delText>
              </w:r>
              <w:r w:rsidRPr="00A41EA1" w:rsidDel="00937893">
                <w:rPr>
                  <w:rFonts w:ascii="Arial" w:hAnsi="Arial" w:cs="Arial"/>
                  <w:color w:val="000000"/>
                  <w:sz w:val="20"/>
                  <w:szCs w:val="20"/>
                </w:rPr>
                <w:delText>).</w:delText>
              </w:r>
              <w:commentRangeEnd w:id="1484"/>
              <w:r w:rsidR="00F67E71" w:rsidRPr="00A41EA1" w:rsidDel="00937893">
                <w:rPr>
                  <w:rStyle w:val="CommentReference"/>
                  <w:rFonts w:ascii="Arial" w:hAnsi="Arial" w:cs="Arial"/>
                  <w:sz w:val="20"/>
                  <w:szCs w:val="20"/>
                  <w:lang w:eastAsia="en-US" w:bidi="my-MM"/>
                  <w:rPrChange w:id="1488" w:author="Mubiyarto Wibisono" w:date="2025-09-05T08:31:00Z" w16du:dateUtc="2025-09-05T01:31:00Z">
                    <w:rPr>
                      <w:rStyle w:val="CommentReference"/>
                      <w:lang w:eastAsia="en-US" w:bidi="my-MM"/>
                    </w:rPr>
                  </w:rPrChange>
                </w:rPr>
                <w:commentReference w:id="1484"/>
              </w:r>
              <w:commentRangeEnd w:id="1485"/>
              <w:r w:rsidR="00442830" w:rsidRPr="00A41EA1" w:rsidDel="00937893">
                <w:rPr>
                  <w:rStyle w:val="CommentReference"/>
                  <w:rFonts w:ascii="Arial" w:hAnsi="Arial" w:cs="Arial"/>
                  <w:sz w:val="20"/>
                  <w:szCs w:val="20"/>
                  <w:lang w:eastAsia="en-US" w:bidi="my-MM"/>
                  <w:rPrChange w:id="1489" w:author="Mubiyarto Wibisono" w:date="2025-09-05T08:31:00Z" w16du:dateUtc="2025-09-05T01:31:00Z">
                    <w:rPr>
                      <w:rStyle w:val="CommentReference"/>
                      <w:lang w:eastAsia="en-US" w:bidi="my-MM"/>
                    </w:rPr>
                  </w:rPrChange>
                </w:rPr>
                <w:commentReference w:id="1485"/>
              </w:r>
            </w:del>
            <w:commentRangeEnd w:id="1486"/>
            <w:r w:rsidR="00BB0343">
              <w:rPr>
                <w:rStyle w:val="CommentReference"/>
                <w:lang w:eastAsia="en-US" w:bidi="my-MM"/>
              </w:rPr>
              <w:commentReference w:id="1486"/>
            </w:r>
          </w:p>
        </w:tc>
      </w:tr>
      <w:tr w:rsidR="006828FD" w:rsidRPr="00A41EA1" w:rsidDel="00937893" w14:paraId="08C2AC41" w14:textId="254A5110" w:rsidTr="006D20C5">
        <w:trPr>
          <w:del w:id="1490" w:author="Mubiyarto Wibisono" w:date="2025-09-04T13:01:00Z"/>
        </w:trPr>
        <w:tc>
          <w:tcPr>
            <w:tcW w:w="1643" w:type="dxa"/>
            <w:vAlign w:val="center"/>
          </w:tcPr>
          <w:p w14:paraId="122BDCEC" w14:textId="2CCF8CE0" w:rsidR="006828FD" w:rsidRPr="00A41EA1" w:rsidDel="00937893" w:rsidRDefault="006828FD" w:rsidP="006828FD">
            <w:pPr>
              <w:rPr>
                <w:del w:id="1491" w:author="Mubiyarto Wibisono" w:date="2025-09-04T13:01:00Z" w16du:dateUtc="2025-09-04T06:01:00Z"/>
                <w:rFonts w:ascii="Arial" w:eastAsia="Arial" w:hAnsi="Arial" w:cs="Arial"/>
                <w:sz w:val="20"/>
                <w:szCs w:val="20"/>
              </w:rPr>
            </w:pPr>
            <w:del w:id="1492" w:author="Mubiyarto Wibisono" w:date="2025-09-04T13:01:00Z" w16du:dateUtc="2025-09-04T06:01:00Z">
              <w:r w:rsidRPr="00A41EA1" w:rsidDel="00937893">
                <w:rPr>
                  <w:rFonts w:ascii="Arial" w:hAnsi="Arial" w:cs="Arial"/>
                  <w:color w:val="000000"/>
                  <w:sz w:val="20"/>
                  <w:szCs w:val="20"/>
                </w:rPr>
                <w:delText>Results Found?</w:delText>
              </w:r>
            </w:del>
          </w:p>
        </w:tc>
        <w:tc>
          <w:tcPr>
            <w:tcW w:w="2401" w:type="dxa"/>
            <w:vAlign w:val="center"/>
          </w:tcPr>
          <w:p w14:paraId="37C70F0B" w14:textId="37C6ACF6" w:rsidR="006828FD" w:rsidRPr="00A41EA1" w:rsidDel="00937893" w:rsidRDefault="006828FD" w:rsidP="006828FD">
            <w:pPr>
              <w:rPr>
                <w:del w:id="1493" w:author="Mubiyarto Wibisono" w:date="2025-09-04T13:01:00Z" w16du:dateUtc="2025-09-04T06:01:00Z"/>
                <w:rFonts w:ascii="Arial" w:eastAsia="Arial" w:hAnsi="Arial" w:cs="Arial"/>
                <w:sz w:val="20"/>
                <w:szCs w:val="20"/>
              </w:rPr>
            </w:pPr>
            <w:del w:id="1494"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6A98F382" w14:textId="27FCB8CD" w:rsidR="006828FD" w:rsidRPr="00A41EA1" w:rsidDel="00937893" w:rsidRDefault="006828FD" w:rsidP="006828FD">
            <w:pPr>
              <w:rPr>
                <w:del w:id="1495" w:author="Mubiyarto Wibisono" w:date="2025-09-04T13:01:00Z" w16du:dateUtc="2025-09-04T06:01:00Z"/>
                <w:rFonts w:ascii="Arial" w:eastAsia="Arial" w:hAnsi="Arial" w:cs="Arial"/>
                <w:sz w:val="20"/>
                <w:szCs w:val="20"/>
              </w:rPr>
            </w:pPr>
            <w:del w:id="1496" w:author="Mubiyarto Wibisono" w:date="2025-09-04T13:01:00Z" w16du:dateUtc="2025-09-04T06:01:00Z">
              <w:r w:rsidRPr="00A41EA1" w:rsidDel="00937893">
                <w:rPr>
                  <w:rFonts w:ascii="Arial" w:hAnsi="Arial" w:cs="Arial"/>
                  <w:color w:val="000000"/>
                  <w:sz w:val="20"/>
                  <w:szCs w:val="20"/>
                </w:rPr>
                <w:delText>If No, fetch user message and respond (e.g., “No outstanding offence…” per search type) and return to Search.</w:delText>
              </w:r>
            </w:del>
          </w:p>
        </w:tc>
      </w:tr>
      <w:tr w:rsidR="006828FD" w:rsidRPr="00A41EA1" w:rsidDel="00937893" w14:paraId="4E564747" w14:textId="0CEDFD67" w:rsidTr="006D20C5">
        <w:trPr>
          <w:del w:id="1497" w:author="Mubiyarto Wibisono" w:date="2025-09-04T13:01:00Z"/>
        </w:trPr>
        <w:tc>
          <w:tcPr>
            <w:tcW w:w="1643" w:type="dxa"/>
            <w:vAlign w:val="center"/>
          </w:tcPr>
          <w:p w14:paraId="2F56EDEA" w14:textId="44BDB088" w:rsidR="006828FD" w:rsidRPr="00A41EA1" w:rsidDel="00937893" w:rsidRDefault="006828FD" w:rsidP="006828FD">
            <w:pPr>
              <w:rPr>
                <w:del w:id="1498" w:author="Mubiyarto Wibisono" w:date="2025-09-04T13:01:00Z" w16du:dateUtc="2025-09-04T06:01:00Z"/>
                <w:rFonts w:ascii="Arial" w:eastAsia="Arial" w:hAnsi="Arial" w:cs="Arial"/>
                <w:sz w:val="20"/>
                <w:szCs w:val="20"/>
              </w:rPr>
            </w:pPr>
            <w:del w:id="1499" w:author="Mubiyarto Wibisono" w:date="2025-09-04T13:01:00Z" w16du:dateUtc="2025-09-04T06:01:00Z">
              <w:r w:rsidRPr="00A41EA1" w:rsidDel="00937893">
                <w:rPr>
                  <w:rFonts w:ascii="Arial" w:hAnsi="Arial" w:cs="Arial"/>
                  <w:color w:val="000000"/>
                  <w:sz w:val="20"/>
                  <w:szCs w:val="20"/>
                </w:rPr>
                <w:delText>Sort by CSR Reason</w:delText>
              </w:r>
            </w:del>
          </w:p>
        </w:tc>
        <w:tc>
          <w:tcPr>
            <w:tcW w:w="2401" w:type="dxa"/>
            <w:vAlign w:val="center"/>
          </w:tcPr>
          <w:p w14:paraId="34F1FB9B" w14:textId="3B1FC6A9" w:rsidR="006828FD" w:rsidRPr="00A41EA1" w:rsidDel="00937893" w:rsidRDefault="006828FD" w:rsidP="006828FD">
            <w:pPr>
              <w:rPr>
                <w:del w:id="1500" w:author="Mubiyarto Wibisono" w:date="2025-09-04T13:01:00Z" w16du:dateUtc="2025-09-04T06:01:00Z"/>
                <w:rFonts w:ascii="Arial" w:eastAsia="Arial" w:hAnsi="Arial" w:cs="Arial"/>
                <w:sz w:val="20"/>
                <w:szCs w:val="20"/>
              </w:rPr>
            </w:pPr>
            <w:del w:id="1501"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424E3BBB" w14:textId="4E6ED4FE" w:rsidR="006828FD" w:rsidRPr="00A41EA1" w:rsidDel="00937893" w:rsidRDefault="006828FD" w:rsidP="006828FD">
            <w:pPr>
              <w:rPr>
                <w:del w:id="1502" w:author="Mubiyarto Wibisono" w:date="2025-09-04T13:01:00Z" w16du:dateUtc="2025-09-04T06:01:00Z"/>
                <w:rFonts w:ascii="Arial" w:eastAsia="Arial" w:hAnsi="Arial" w:cs="Arial"/>
                <w:sz w:val="20"/>
                <w:szCs w:val="20"/>
              </w:rPr>
            </w:pPr>
            <w:del w:id="1503" w:author="Mubiyarto Wibisono" w:date="2025-09-04T13:01:00Z" w16du:dateUtc="2025-09-04T06:01:00Z">
              <w:r w:rsidRPr="00A41EA1" w:rsidDel="00937893">
                <w:rPr>
                  <w:rFonts w:ascii="Arial" w:hAnsi="Arial" w:cs="Arial"/>
                  <w:color w:val="000000"/>
                  <w:sz w:val="20"/>
                  <w:szCs w:val="20"/>
                </w:rPr>
                <w:delText xml:space="preserve">Sort result set by </w:delText>
              </w:r>
              <w:commentRangeStart w:id="1504"/>
              <w:commentRangeStart w:id="1505"/>
              <w:r w:rsidRPr="00A41EA1" w:rsidDel="00937893">
                <w:rPr>
                  <w:rFonts w:ascii="Arial" w:eastAsia="Arial Unicode MS" w:hAnsi="Arial" w:cs="Arial"/>
                  <w:color w:val="000000"/>
                  <w:sz w:val="20"/>
                  <w:szCs w:val="20"/>
                </w:rPr>
                <w:delText>csr</w:delText>
              </w:r>
            </w:del>
            <w:commentRangeEnd w:id="1504"/>
            <w:ins w:id="1506" w:author="Ahmad Rafif" w:date="2025-08-29T13:58:00Z" w16du:dateUtc="2025-08-29T06:58:00Z">
              <w:del w:id="1507" w:author="Mubiyarto Wibisono" w:date="2025-09-04T13:01:00Z" w16du:dateUtc="2025-09-04T06:01:00Z">
                <w:r w:rsidR="00442830" w:rsidRPr="00A41EA1" w:rsidDel="00937893">
                  <w:rPr>
                    <w:rFonts w:ascii="Arial" w:eastAsia="Arial Unicode MS" w:hAnsi="Arial" w:cs="Arial"/>
                    <w:color w:val="000000"/>
                    <w:sz w:val="20"/>
                    <w:szCs w:val="20"/>
                  </w:rPr>
                  <w:delText>crs</w:delText>
                </w:r>
              </w:del>
            </w:ins>
            <w:del w:id="1508" w:author="Mubiyarto Wibisono" w:date="2025-09-04T13:01:00Z" w16du:dateUtc="2025-09-04T06:01:00Z">
              <w:r w:rsidR="00B23DE9" w:rsidRPr="00A41EA1" w:rsidDel="00937893">
                <w:rPr>
                  <w:rStyle w:val="CommentReference"/>
                  <w:rFonts w:ascii="Arial" w:hAnsi="Arial" w:cs="Arial"/>
                  <w:sz w:val="20"/>
                  <w:szCs w:val="20"/>
                  <w:lang w:eastAsia="en-US" w:bidi="my-MM"/>
                  <w:rPrChange w:id="1509" w:author="Mubiyarto Wibisono" w:date="2025-09-05T08:31:00Z" w16du:dateUtc="2025-09-05T01:31:00Z">
                    <w:rPr>
                      <w:rStyle w:val="CommentReference"/>
                      <w:lang w:eastAsia="en-US" w:bidi="my-MM"/>
                    </w:rPr>
                  </w:rPrChange>
                </w:rPr>
                <w:commentReference w:id="1504"/>
              </w:r>
              <w:commentRangeEnd w:id="1505"/>
              <w:r w:rsidR="00442830" w:rsidRPr="00A41EA1" w:rsidDel="00937893">
                <w:rPr>
                  <w:rStyle w:val="CommentReference"/>
                  <w:rFonts w:ascii="Arial" w:hAnsi="Arial" w:cs="Arial"/>
                  <w:sz w:val="20"/>
                  <w:szCs w:val="20"/>
                  <w:lang w:eastAsia="en-US" w:bidi="my-MM"/>
                  <w:rPrChange w:id="1510" w:author="Mubiyarto Wibisono" w:date="2025-09-05T08:31:00Z" w16du:dateUtc="2025-09-05T01:31:00Z">
                    <w:rPr>
                      <w:rStyle w:val="CommentReference"/>
                      <w:lang w:eastAsia="en-US" w:bidi="my-MM"/>
                    </w:rPr>
                  </w:rPrChange>
                </w:rPr>
                <w:commentReference w:id="1505"/>
              </w:r>
              <w:r w:rsidRPr="00A41EA1" w:rsidDel="00937893">
                <w:rPr>
                  <w:rFonts w:ascii="Arial" w:eastAsia="Arial Unicode MS" w:hAnsi="Arial" w:cs="Arial"/>
                  <w:color w:val="000000"/>
                  <w:sz w:val="20"/>
                  <w:szCs w:val="20"/>
                </w:rPr>
                <w:delText>_reason_of_suspension in Backend</w:delText>
              </w:r>
            </w:del>
          </w:p>
        </w:tc>
      </w:tr>
      <w:tr w:rsidR="006828FD" w:rsidRPr="00A41EA1" w:rsidDel="00937893" w14:paraId="03682773" w14:textId="464B7626" w:rsidTr="006D20C5">
        <w:trPr>
          <w:del w:id="1511" w:author="Mubiyarto Wibisono" w:date="2025-09-04T13:01:00Z"/>
        </w:trPr>
        <w:tc>
          <w:tcPr>
            <w:tcW w:w="1643" w:type="dxa"/>
            <w:vAlign w:val="center"/>
          </w:tcPr>
          <w:p w14:paraId="5EF96088" w14:textId="3E2F4C57" w:rsidR="006828FD" w:rsidRPr="00A41EA1" w:rsidDel="00937893" w:rsidRDefault="006828FD" w:rsidP="006828FD">
            <w:pPr>
              <w:rPr>
                <w:del w:id="1512" w:author="Mubiyarto Wibisono" w:date="2025-09-04T13:01:00Z" w16du:dateUtc="2025-09-04T06:01:00Z"/>
                <w:rFonts w:ascii="Arial" w:eastAsia="Arial" w:hAnsi="Arial" w:cs="Arial"/>
                <w:sz w:val="20"/>
                <w:szCs w:val="20"/>
              </w:rPr>
            </w:pPr>
            <w:del w:id="1513" w:author="Mubiyarto Wibisono" w:date="2025-09-04T13:01:00Z" w16du:dateUtc="2025-09-04T06:01:00Z">
              <w:r w:rsidRPr="00A41EA1" w:rsidDel="00937893">
                <w:rPr>
                  <w:rFonts w:ascii="Arial" w:hAnsi="Arial" w:cs="Arial"/>
                  <w:color w:val="000000"/>
                  <w:sz w:val="20"/>
                  <w:szCs w:val="20"/>
                </w:rPr>
                <w:delText>CSR Reason = PP?</w:delText>
              </w:r>
            </w:del>
          </w:p>
        </w:tc>
        <w:tc>
          <w:tcPr>
            <w:tcW w:w="2401" w:type="dxa"/>
            <w:vAlign w:val="center"/>
          </w:tcPr>
          <w:p w14:paraId="1FF93745" w14:textId="3BACFEA6" w:rsidR="006828FD" w:rsidRPr="00A41EA1" w:rsidDel="00937893" w:rsidRDefault="006828FD" w:rsidP="006828FD">
            <w:pPr>
              <w:rPr>
                <w:del w:id="1514" w:author="Mubiyarto Wibisono" w:date="2025-09-04T13:01:00Z" w16du:dateUtc="2025-09-04T06:01:00Z"/>
                <w:rFonts w:ascii="Arial" w:eastAsia="Arial" w:hAnsi="Arial" w:cs="Arial"/>
                <w:sz w:val="20"/>
                <w:szCs w:val="20"/>
              </w:rPr>
            </w:pPr>
            <w:del w:id="1515"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36CA2131" w14:textId="43FC6F6D" w:rsidR="006828FD" w:rsidRPr="00A41EA1" w:rsidDel="00937893" w:rsidRDefault="006828FD" w:rsidP="006828FD">
            <w:pPr>
              <w:rPr>
                <w:del w:id="1516" w:author="Mubiyarto Wibisono" w:date="2025-09-04T13:01:00Z" w16du:dateUtc="2025-09-04T06:01:00Z"/>
                <w:rFonts w:ascii="Arial" w:eastAsia="Arial" w:hAnsi="Arial" w:cs="Arial"/>
                <w:sz w:val="20"/>
                <w:szCs w:val="20"/>
              </w:rPr>
            </w:pPr>
            <w:commentRangeStart w:id="1517"/>
            <w:commentRangeStart w:id="1518"/>
            <w:commentRangeStart w:id="1519"/>
            <w:del w:id="1520" w:author="Mubiyarto Wibisono" w:date="2025-09-04T13:01:00Z" w16du:dateUtc="2025-09-04T06:01:00Z">
              <w:r w:rsidRPr="00A41EA1" w:rsidDel="00937893">
                <w:rPr>
                  <w:rFonts w:ascii="Arial" w:hAnsi="Arial" w:cs="Arial"/>
                  <w:color w:val="000000"/>
                  <w:sz w:val="20"/>
                  <w:szCs w:val="20"/>
                </w:rPr>
                <w:delText xml:space="preserve">If Yes, remove those items from the result set </w:delText>
              </w:r>
              <w:commentRangeEnd w:id="1517"/>
              <w:r w:rsidR="00B31705" w:rsidRPr="00A41EA1" w:rsidDel="00937893">
                <w:rPr>
                  <w:rStyle w:val="CommentReference"/>
                  <w:rFonts w:ascii="Arial" w:hAnsi="Arial" w:cs="Arial"/>
                  <w:sz w:val="20"/>
                  <w:szCs w:val="20"/>
                  <w:lang w:eastAsia="en-US" w:bidi="my-MM"/>
                  <w:rPrChange w:id="1521" w:author="Mubiyarto Wibisono" w:date="2025-09-05T08:31:00Z" w16du:dateUtc="2025-09-05T01:31:00Z">
                    <w:rPr>
                      <w:rStyle w:val="CommentReference"/>
                      <w:lang w:eastAsia="en-US" w:bidi="my-MM"/>
                    </w:rPr>
                  </w:rPrChange>
                </w:rPr>
                <w:commentReference w:id="1517"/>
              </w:r>
              <w:commentRangeEnd w:id="1518"/>
              <w:r w:rsidR="00196CB3" w:rsidRPr="00A41EA1" w:rsidDel="00937893">
                <w:rPr>
                  <w:rStyle w:val="CommentReference"/>
                  <w:rFonts w:ascii="Arial" w:hAnsi="Arial" w:cs="Arial"/>
                  <w:sz w:val="20"/>
                  <w:szCs w:val="20"/>
                  <w:lang w:eastAsia="en-US" w:bidi="my-MM"/>
                  <w:rPrChange w:id="1522" w:author="Mubiyarto Wibisono" w:date="2025-09-05T08:31:00Z" w16du:dateUtc="2025-09-05T01:31:00Z">
                    <w:rPr>
                      <w:rStyle w:val="CommentReference"/>
                      <w:lang w:eastAsia="en-US" w:bidi="my-MM"/>
                    </w:rPr>
                  </w:rPrChange>
                </w:rPr>
                <w:commentReference w:id="1518"/>
              </w:r>
            </w:del>
            <w:commentRangeEnd w:id="1519"/>
            <w:r w:rsidR="000B6D48">
              <w:rPr>
                <w:rStyle w:val="CommentReference"/>
                <w:lang w:eastAsia="en-US" w:bidi="my-MM"/>
              </w:rPr>
              <w:commentReference w:id="1519"/>
            </w:r>
            <w:del w:id="1523" w:author="Mubiyarto Wibisono" w:date="2025-09-04T13:01:00Z" w16du:dateUtc="2025-09-04T06:01:00Z">
              <w:r w:rsidRPr="00A41EA1" w:rsidDel="00937893">
                <w:rPr>
                  <w:rFonts w:ascii="Arial" w:hAnsi="Arial" w:cs="Arial"/>
                  <w:color w:val="000000"/>
                  <w:sz w:val="20"/>
                  <w:szCs w:val="20"/>
                </w:rPr>
                <w:delText>and</w:delText>
              </w:r>
            </w:del>
            <w:ins w:id="1524" w:author="Ahmad Rafif" w:date="2025-08-29T14:03:00Z" w16du:dateUtc="2025-08-29T07:03:00Z">
              <w:del w:id="1525" w:author="Mubiyarto Wibisono" w:date="2025-09-04T13:01:00Z" w16du:dateUtc="2025-09-04T06:01:00Z">
                <w:r w:rsidR="00196CB3" w:rsidRPr="00A41EA1" w:rsidDel="00937893">
                  <w:rPr>
                    <w:rFonts w:ascii="Arial" w:hAnsi="Arial" w:cs="Arial"/>
                    <w:color w:val="000000"/>
                    <w:sz w:val="20"/>
                    <w:szCs w:val="20"/>
                  </w:rPr>
                  <w:delText>set error message</w:delText>
                </w:r>
              </w:del>
            </w:ins>
            <w:del w:id="1526" w:author="Mubiyarto Wibisono" w:date="2025-09-04T13:01:00Z" w16du:dateUtc="2025-09-04T06:01:00Z">
              <w:r w:rsidRPr="00A41EA1" w:rsidDel="00937893">
                <w:rPr>
                  <w:rFonts w:ascii="Arial" w:hAnsi="Arial" w:cs="Arial"/>
                  <w:color w:val="000000"/>
                  <w:sz w:val="20"/>
                  <w:szCs w:val="20"/>
                </w:rPr>
                <w:delText xml:space="preserve"> respond (UI message TBD). If No, keep items</w:delText>
              </w:r>
            </w:del>
            <w:ins w:id="1527" w:author="Ahmad Rafif" w:date="2025-08-29T14:03:00Z" w16du:dateUtc="2025-08-29T07:03:00Z">
              <w:del w:id="1528" w:author="Mubiyarto Wibisono" w:date="2025-09-04T13:01:00Z" w16du:dateUtc="2025-09-04T06:01:00Z">
                <w:r w:rsidR="00196CB3" w:rsidRPr="00A41EA1" w:rsidDel="00937893">
                  <w:rPr>
                    <w:rFonts w:ascii="Arial" w:hAnsi="Arial" w:cs="Arial"/>
                    <w:color w:val="000000"/>
                    <w:sz w:val="20"/>
                    <w:szCs w:val="20"/>
                  </w:rPr>
                  <w:delText>continue</w:delText>
                </w:r>
              </w:del>
            </w:ins>
            <w:del w:id="1529" w:author="Mubiyarto Wibisono" w:date="2025-09-04T13:01:00Z" w16du:dateUtc="2025-09-04T06:01:00Z">
              <w:r w:rsidRPr="00A41EA1" w:rsidDel="00937893">
                <w:rPr>
                  <w:rFonts w:ascii="Arial" w:hAnsi="Arial" w:cs="Arial"/>
                  <w:color w:val="000000"/>
                  <w:sz w:val="20"/>
                  <w:szCs w:val="20"/>
                </w:rPr>
                <w:delText>.</w:delText>
              </w:r>
            </w:del>
          </w:p>
        </w:tc>
      </w:tr>
      <w:tr w:rsidR="006828FD" w:rsidRPr="00A41EA1" w:rsidDel="00937893" w14:paraId="5D559B2A" w14:textId="26DF47BF" w:rsidTr="006D20C5">
        <w:trPr>
          <w:del w:id="1530" w:author="Mubiyarto Wibisono" w:date="2025-09-04T13:01:00Z"/>
        </w:trPr>
        <w:tc>
          <w:tcPr>
            <w:tcW w:w="1643" w:type="dxa"/>
            <w:vAlign w:val="center"/>
          </w:tcPr>
          <w:p w14:paraId="4DBE27AA" w14:textId="22DED0BF" w:rsidR="006828FD" w:rsidRPr="00A41EA1" w:rsidDel="00937893" w:rsidRDefault="006828FD" w:rsidP="006828FD">
            <w:pPr>
              <w:rPr>
                <w:del w:id="1531" w:author="Mubiyarto Wibisono" w:date="2025-09-04T13:01:00Z" w16du:dateUtc="2025-09-04T06:01:00Z"/>
                <w:rFonts w:ascii="Arial" w:eastAsia="Arial" w:hAnsi="Arial" w:cs="Arial"/>
                <w:sz w:val="20"/>
                <w:szCs w:val="20"/>
              </w:rPr>
            </w:pPr>
            <w:del w:id="1532" w:author="Mubiyarto Wibisono" w:date="2025-09-04T13:01:00Z" w16du:dateUtc="2025-09-04T06:01:00Z">
              <w:r w:rsidRPr="00A41EA1" w:rsidDel="00937893">
                <w:rPr>
                  <w:rFonts w:ascii="Arial" w:hAnsi="Arial" w:cs="Arial"/>
                  <w:color w:val="000000"/>
                  <w:sz w:val="20"/>
                  <w:szCs w:val="20"/>
                </w:rPr>
                <w:delText>Build Backend Result (Initial)</w:delText>
              </w:r>
            </w:del>
          </w:p>
        </w:tc>
        <w:tc>
          <w:tcPr>
            <w:tcW w:w="2401" w:type="dxa"/>
            <w:vAlign w:val="center"/>
          </w:tcPr>
          <w:p w14:paraId="13048A24" w14:textId="2C6AE39F" w:rsidR="006828FD" w:rsidRPr="00A41EA1" w:rsidDel="00937893" w:rsidRDefault="006828FD" w:rsidP="006828FD">
            <w:pPr>
              <w:rPr>
                <w:del w:id="1533" w:author="Mubiyarto Wibisono" w:date="2025-09-04T13:01:00Z" w16du:dateUtc="2025-09-04T06:01:00Z"/>
                <w:rFonts w:ascii="Arial" w:eastAsia="Arial" w:hAnsi="Arial" w:cs="Arial"/>
                <w:sz w:val="20"/>
                <w:szCs w:val="20"/>
              </w:rPr>
            </w:pPr>
            <w:del w:id="1534"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452DB972" w14:textId="0E12ABDB" w:rsidR="006828FD" w:rsidRPr="00A41EA1" w:rsidDel="00937893" w:rsidRDefault="006828FD" w:rsidP="006828FD">
            <w:pPr>
              <w:rPr>
                <w:del w:id="1535" w:author="Mubiyarto Wibisono" w:date="2025-09-04T13:01:00Z" w16du:dateUtc="2025-09-04T06:01:00Z"/>
                <w:rFonts w:ascii="Arial" w:hAnsi="Arial" w:cs="Arial"/>
                <w:color w:val="000000"/>
                <w:sz w:val="20"/>
                <w:szCs w:val="20"/>
              </w:rPr>
            </w:pPr>
            <w:del w:id="1536" w:author="Mubiyarto Wibisono" w:date="2025-09-04T13:01:00Z" w16du:dateUtc="2025-09-04T06:01:00Z">
              <w:r w:rsidRPr="00A41EA1" w:rsidDel="00937893">
                <w:rPr>
                  <w:rFonts w:ascii="Arial" w:hAnsi="Arial" w:cs="Arial"/>
                  <w:color w:val="000000"/>
                  <w:sz w:val="20"/>
                  <w:szCs w:val="20"/>
                </w:rPr>
                <w:delText>Produce:</w:delText>
              </w:r>
            </w:del>
          </w:p>
          <w:p w14:paraId="48D30D26" w14:textId="27031605" w:rsidR="006828FD" w:rsidRPr="00A41EA1" w:rsidDel="00937893" w:rsidRDefault="006828FD" w:rsidP="006828FD">
            <w:pPr>
              <w:rPr>
                <w:del w:id="1537" w:author="Mubiyarto Wibisono" w:date="2025-09-04T13:01:00Z" w16du:dateUtc="2025-09-04T06:01:00Z"/>
                <w:rFonts w:ascii="Arial" w:hAnsi="Arial" w:cs="Arial"/>
                <w:color w:val="000000"/>
                <w:sz w:val="20"/>
                <w:szCs w:val="20"/>
              </w:rPr>
            </w:pPr>
            <w:del w:id="1538" w:author="Mubiyarto Wibisono" w:date="2025-09-04T13:01:00Z" w16du:dateUtc="2025-09-04T06:01:00Z">
              <w:r w:rsidRPr="00A41EA1" w:rsidDel="00937893">
                <w:rPr>
                  <w:rFonts w:ascii="Arial" w:hAnsi="Arial" w:cs="Arial"/>
                  <w:color w:val="000000"/>
                  <w:sz w:val="20"/>
                  <w:szCs w:val="20"/>
                </w:rPr>
                <w:delText>(1) Payable list</w:delText>
              </w:r>
            </w:del>
          </w:p>
          <w:p w14:paraId="29E27854" w14:textId="4D214F65" w:rsidR="006828FD" w:rsidRPr="00A41EA1" w:rsidDel="00937893" w:rsidRDefault="006828FD" w:rsidP="006828FD">
            <w:pPr>
              <w:rPr>
                <w:del w:id="1539" w:author="Mubiyarto Wibisono" w:date="2025-09-04T13:01:00Z" w16du:dateUtc="2025-09-04T06:01:00Z"/>
                <w:rFonts w:ascii="Arial" w:hAnsi="Arial" w:cs="Arial"/>
                <w:color w:val="000000"/>
                <w:sz w:val="20"/>
                <w:szCs w:val="20"/>
              </w:rPr>
            </w:pPr>
            <w:del w:id="1540" w:author="Mubiyarto Wibisono" w:date="2025-09-04T13:01:00Z" w16du:dateUtc="2025-09-04T06:01:00Z">
              <w:r w:rsidRPr="00A41EA1" w:rsidDel="00937893">
                <w:rPr>
                  <w:rFonts w:ascii="Arial" w:hAnsi="Arial" w:cs="Arial"/>
                  <w:color w:val="000000"/>
                  <w:sz w:val="20"/>
                  <w:szCs w:val="20"/>
                </w:rPr>
                <w:delText>(2) Not</w:delText>
              </w:r>
              <w:r w:rsidRPr="00A41EA1" w:rsidDel="00937893">
                <w:rPr>
                  <w:rFonts w:ascii="Arial" w:hAnsi="Arial" w:cs="Arial"/>
                  <w:color w:val="000000"/>
                  <w:sz w:val="20"/>
                  <w:szCs w:val="20"/>
                </w:rPr>
                <w:noBreakHyphen/>
                <w:delText>Payable (acceptance not allowed) list</w:delText>
              </w:r>
            </w:del>
          </w:p>
          <w:p w14:paraId="30343157" w14:textId="368EFF27" w:rsidR="006828FD" w:rsidRPr="00A41EA1" w:rsidDel="00937893" w:rsidRDefault="006828FD" w:rsidP="006828FD">
            <w:pPr>
              <w:rPr>
                <w:del w:id="1541" w:author="Mubiyarto Wibisono" w:date="2025-09-04T13:01:00Z" w16du:dateUtc="2025-09-04T06:01:00Z"/>
                <w:rFonts w:ascii="Arial" w:eastAsia="Arial" w:hAnsi="Arial" w:cs="Arial"/>
                <w:sz w:val="20"/>
                <w:szCs w:val="20"/>
              </w:rPr>
            </w:pPr>
            <w:del w:id="1542" w:author="Mubiyarto Wibisono" w:date="2025-09-04T13:01:00Z" w16du:dateUtc="2025-09-04T06:01:00Z">
              <w:r w:rsidRPr="00A41EA1" w:rsidDel="00937893">
                <w:rPr>
                  <w:rFonts w:ascii="Arial" w:hAnsi="Arial" w:cs="Arial"/>
                  <w:color w:val="000000"/>
                  <w:sz w:val="20"/>
                  <w:szCs w:val="20"/>
                </w:rPr>
                <w:delText>(3) Paid (past 6 months) list.</w:delText>
              </w:r>
            </w:del>
          </w:p>
        </w:tc>
      </w:tr>
      <w:tr w:rsidR="006828FD" w:rsidRPr="00A41EA1" w:rsidDel="00937893" w14:paraId="6A184CF9" w14:textId="543CCF25" w:rsidTr="006D20C5">
        <w:trPr>
          <w:del w:id="1543" w:author="Mubiyarto Wibisono" w:date="2025-09-04T13:01:00Z"/>
        </w:trPr>
        <w:tc>
          <w:tcPr>
            <w:tcW w:w="1643" w:type="dxa"/>
            <w:vAlign w:val="center"/>
          </w:tcPr>
          <w:p w14:paraId="382E7BD1" w14:textId="74BF8ECB" w:rsidR="006828FD" w:rsidRPr="00A41EA1" w:rsidDel="00937893" w:rsidRDefault="006828FD" w:rsidP="006828FD">
            <w:pPr>
              <w:rPr>
                <w:del w:id="1544" w:author="Mubiyarto Wibisono" w:date="2025-09-04T13:01:00Z" w16du:dateUtc="2025-09-04T06:01:00Z"/>
                <w:rFonts w:ascii="Arial" w:eastAsia="Arial" w:hAnsi="Arial" w:cs="Arial"/>
                <w:sz w:val="20"/>
                <w:szCs w:val="20"/>
              </w:rPr>
            </w:pPr>
            <w:del w:id="1545" w:author="Mubiyarto Wibisono" w:date="2025-09-04T13:01:00Z" w16du:dateUtc="2025-09-04T06:01:00Z">
              <w:r w:rsidRPr="00A41EA1" w:rsidDel="00937893">
                <w:rPr>
                  <w:rFonts w:ascii="Arial" w:hAnsi="Arial" w:cs="Arial"/>
                  <w:color w:val="000000"/>
                  <w:sz w:val="20"/>
                  <w:szCs w:val="20"/>
                </w:rPr>
                <w:delText>Check Recent Transactions (≤5 min)</w:delText>
              </w:r>
            </w:del>
          </w:p>
        </w:tc>
        <w:tc>
          <w:tcPr>
            <w:tcW w:w="2401" w:type="dxa"/>
            <w:vAlign w:val="center"/>
          </w:tcPr>
          <w:p w14:paraId="6A50C76E" w14:textId="73E79B17" w:rsidR="006828FD" w:rsidRPr="00A41EA1" w:rsidDel="00937893" w:rsidRDefault="006828FD" w:rsidP="006828FD">
            <w:pPr>
              <w:rPr>
                <w:del w:id="1546" w:author="Mubiyarto Wibisono" w:date="2025-09-04T13:01:00Z" w16du:dateUtc="2025-09-04T06:01:00Z"/>
                <w:rFonts w:ascii="Arial" w:eastAsia="Arial" w:hAnsi="Arial" w:cs="Arial"/>
                <w:sz w:val="20"/>
                <w:szCs w:val="20"/>
              </w:rPr>
            </w:pPr>
            <w:del w:id="1547"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37FFC43E" w14:textId="03AE63F1" w:rsidR="006828FD" w:rsidRPr="00A41EA1" w:rsidDel="00937893" w:rsidRDefault="006828FD" w:rsidP="006828FD">
            <w:pPr>
              <w:rPr>
                <w:del w:id="1548" w:author="Mubiyarto Wibisono" w:date="2025-09-04T13:01:00Z" w16du:dateUtc="2025-09-04T06:01:00Z"/>
                <w:rFonts w:ascii="Arial" w:eastAsia="Arial" w:hAnsi="Arial" w:cs="Arial"/>
                <w:sz w:val="20"/>
                <w:szCs w:val="20"/>
              </w:rPr>
            </w:pPr>
            <w:del w:id="1549" w:author="Mubiyarto Wibisono" w:date="2025-09-04T13:01:00Z" w16du:dateUtc="2025-09-04T06:01:00Z">
              <w:r w:rsidRPr="00A41EA1" w:rsidDel="00937893">
                <w:rPr>
                  <w:rFonts w:ascii="Arial" w:hAnsi="Arial" w:cs="Arial"/>
                  <w:color w:val="000000"/>
                  <w:sz w:val="20"/>
                  <w:szCs w:val="20"/>
                </w:rPr>
                <w:delText>For each Payable notice, check for recent txn attempts in the last 5 minutes.</w:delText>
              </w:r>
            </w:del>
          </w:p>
        </w:tc>
      </w:tr>
      <w:tr w:rsidR="006828FD" w:rsidRPr="00A41EA1" w:rsidDel="00937893" w14:paraId="0C61FD8A" w14:textId="0D392984" w:rsidTr="006D20C5">
        <w:trPr>
          <w:del w:id="1550" w:author="Mubiyarto Wibisono" w:date="2025-09-04T13:01:00Z"/>
        </w:trPr>
        <w:tc>
          <w:tcPr>
            <w:tcW w:w="1643" w:type="dxa"/>
            <w:vAlign w:val="center"/>
          </w:tcPr>
          <w:p w14:paraId="414DCD1D" w14:textId="62B95EFF" w:rsidR="006828FD" w:rsidRPr="00A41EA1" w:rsidDel="00937893" w:rsidRDefault="006828FD" w:rsidP="006828FD">
            <w:pPr>
              <w:rPr>
                <w:del w:id="1551" w:author="Mubiyarto Wibisono" w:date="2025-09-04T13:01:00Z" w16du:dateUtc="2025-09-04T06:01:00Z"/>
                <w:rFonts w:ascii="Arial" w:eastAsia="Arial" w:hAnsi="Arial" w:cs="Arial"/>
                <w:sz w:val="20"/>
                <w:szCs w:val="20"/>
              </w:rPr>
            </w:pPr>
            <w:del w:id="1552" w:author="Mubiyarto Wibisono" w:date="2025-09-04T13:01:00Z" w16du:dateUtc="2025-09-04T06:01:00Z">
              <w:r w:rsidRPr="00A41EA1" w:rsidDel="00937893">
                <w:rPr>
                  <w:rFonts w:ascii="Arial" w:hAnsi="Arial" w:cs="Arial"/>
                  <w:color w:val="000000"/>
                  <w:sz w:val="20"/>
                  <w:szCs w:val="20"/>
                </w:rPr>
                <w:delText xml:space="preserve">Query </w:delText>
              </w:r>
              <w:r w:rsidRPr="00A41EA1" w:rsidDel="00937893">
                <w:rPr>
                  <w:rFonts w:ascii="Arial" w:eastAsia="Arial Unicode MS" w:hAnsi="Arial" w:cs="Arial"/>
                  <w:color w:val="000000"/>
                  <w:sz w:val="20"/>
                  <w:szCs w:val="20"/>
                </w:rPr>
                <w:delText>web_txn_detail</w:delText>
              </w:r>
            </w:del>
          </w:p>
        </w:tc>
        <w:tc>
          <w:tcPr>
            <w:tcW w:w="2401" w:type="dxa"/>
            <w:vAlign w:val="center"/>
          </w:tcPr>
          <w:p w14:paraId="60C2B783" w14:textId="163B1B9A" w:rsidR="006828FD" w:rsidRPr="00A41EA1" w:rsidDel="00937893" w:rsidRDefault="006828FD" w:rsidP="006828FD">
            <w:pPr>
              <w:rPr>
                <w:del w:id="1553" w:author="Mubiyarto Wibisono" w:date="2025-09-04T13:01:00Z" w16du:dateUtc="2025-09-04T06:01:00Z"/>
                <w:rFonts w:ascii="Arial" w:eastAsia="Arial" w:hAnsi="Arial" w:cs="Arial"/>
                <w:sz w:val="20"/>
                <w:szCs w:val="20"/>
              </w:rPr>
            </w:pPr>
            <w:del w:id="1554"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2906FE99" w14:textId="01FACA8D" w:rsidR="006828FD" w:rsidRPr="00A41EA1" w:rsidDel="00937893" w:rsidRDefault="006828FD" w:rsidP="006828FD">
            <w:pPr>
              <w:rPr>
                <w:del w:id="1555" w:author="Mubiyarto Wibisono" w:date="2025-09-04T13:01:00Z" w16du:dateUtc="2025-09-04T06:01:00Z"/>
                <w:rFonts w:ascii="Arial" w:eastAsia="Arial" w:hAnsi="Arial" w:cs="Arial"/>
                <w:sz w:val="20"/>
                <w:szCs w:val="20"/>
              </w:rPr>
            </w:pPr>
            <w:del w:id="1556" w:author="Mubiyarto Wibisono" w:date="2025-09-04T13:01:00Z" w16du:dateUtc="2025-09-04T06:01:00Z">
              <w:r w:rsidRPr="00A41EA1" w:rsidDel="00937893">
                <w:rPr>
                  <w:rFonts w:ascii="Arial" w:hAnsi="Arial" w:cs="Arial"/>
                  <w:color w:val="000000"/>
                  <w:sz w:val="20"/>
                  <w:szCs w:val="20"/>
                </w:rPr>
                <w:delText>Retrieve recent transaction rows for the notice.</w:delText>
              </w:r>
            </w:del>
          </w:p>
        </w:tc>
      </w:tr>
      <w:tr w:rsidR="006828FD" w:rsidRPr="00A41EA1" w:rsidDel="00937893" w14:paraId="36155DA5" w14:textId="024EECCC" w:rsidTr="006D20C5">
        <w:trPr>
          <w:del w:id="1557" w:author="Mubiyarto Wibisono" w:date="2025-09-04T13:01:00Z"/>
        </w:trPr>
        <w:tc>
          <w:tcPr>
            <w:tcW w:w="1643" w:type="dxa"/>
            <w:vAlign w:val="center"/>
          </w:tcPr>
          <w:p w14:paraId="26485553" w14:textId="7346F0A7" w:rsidR="006828FD" w:rsidRPr="00A41EA1" w:rsidDel="00937893" w:rsidRDefault="006828FD" w:rsidP="006828FD">
            <w:pPr>
              <w:rPr>
                <w:del w:id="1558" w:author="Mubiyarto Wibisono" w:date="2025-09-04T13:01:00Z" w16du:dateUtc="2025-09-04T06:01:00Z"/>
                <w:rFonts w:ascii="Arial" w:eastAsia="Arial" w:hAnsi="Arial" w:cs="Arial"/>
                <w:sz w:val="20"/>
                <w:szCs w:val="20"/>
              </w:rPr>
            </w:pPr>
            <w:del w:id="1559" w:author="Mubiyarto Wibisono" w:date="2025-09-04T13:01:00Z" w16du:dateUtc="2025-09-04T06:01:00Z">
              <w:r w:rsidRPr="00A41EA1" w:rsidDel="00937893">
                <w:rPr>
                  <w:rFonts w:ascii="Arial" w:hAnsi="Arial" w:cs="Arial"/>
                  <w:color w:val="000000"/>
                  <w:sz w:val="20"/>
                  <w:szCs w:val="20"/>
                </w:rPr>
                <w:delText>Transaction Record Found?</w:delText>
              </w:r>
            </w:del>
          </w:p>
        </w:tc>
        <w:tc>
          <w:tcPr>
            <w:tcW w:w="2401" w:type="dxa"/>
            <w:vAlign w:val="center"/>
          </w:tcPr>
          <w:p w14:paraId="3FFE21DA" w14:textId="0AFF0637" w:rsidR="006828FD" w:rsidRPr="00A41EA1" w:rsidDel="00937893" w:rsidRDefault="006828FD" w:rsidP="006828FD">
            <w:pPr>
              <w:rPr>
                <w:del w:id="1560" w:author="Mubiyarto Wibisono" w:date="2025-09-04T13:01:00Z" w16du:dateUtc="2025-09-04T06:01:00Z"/>
                <w:rFonts w:ascii="Arial" w:eastAsia="Arial" w:hAnsi="Arial" w:cs="Arial"/>
                <w:sz w:val="20"/>
                <w:szCs w:val="20"/>
              </w:rPr>
            </w:pPr>
            <w:del w:id="1561"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5796FA46" w14:textId="72ADABB7" w:rsidR="006828FD" w:rsidRPr="00A41EA1" w:rsidDel="00937893" w:rsidRDefault="006828FD" w:rsidP="006828FD">
            <w:pPr>
              <w:rPr>
                <w:del w:id="1562" w:author="Mubiyarto Wibisono" w:date="2025-09-04T13:01:00Z" w16du:dateUtc="2025-09-04T06:01:00Z"/>
                <w:rFonts w:ascii="Arial" w:hAnsi="Arial" w:cs="Arial"/>
                <w:color w:val="000000"/>
                <w:sz w:val="20"/>
                <w:szCs w:val="20"/>
              </w:rPr>
            </w:pPr>
            <w:del w:id="1563" w:author="Mubiyarto Wibisono" w:date="2025-09-04T13:01:00Z" w16du:dateUtc="2025-09-04T06:01:00Z">
              <w:r w:rsidRPr="00A41EA1" w:rsidDel="00937893">
                <w:rPr>
                  <w:rFonts w:ascii="Arial" w:hAnsi="Arial" w:cs="Arial"/>
                  <w:color w:val="000000"/>
                  <w:sz w:val="20"/>
                  <w:szCs w:val="20"/>
                </w:rPr>
                <w:delText xml:space="preserve">If No, keep as Payable (no change). </w:delText>
              </w:r>
            </w:del>
          </w:p>
          <w:p w14:paraId="136573BA" w14:textId="4C876C34" w:rsidR="006828FD" w:rsidRPr="00A41EA1" w:rsidDel="00937893" w:rsidRDefault="006828FD" w:rsidP="006828FD">
            <w:pPr>
              <w:rPr>
                <w:del w:id="1564" w:author="Mubiyarto Wibisono" w:date="2025-09-04T13:01:00Z" w16du:dateUtc="2025-09-04T06:01:00Z"/>
                <w:rFonts w:ascii="Arial" w:eastAsia="Arial" w:hAnsi="Arial" w:cs="Arial"/>
                <w:sz w:val="20"/>
                <w:szCs w:val="20"/>
              </w:rPr>
            </w:pPr>
            <w:del w:id="1565" w:author="Mubiyarto Wibisono" w:date="2025-09-04T13:01:00Z" w16du:dateUtc="2025-09-04T06:01:00Z">
              <w:r w:rsidRPr="00A41EA1" w:rsidDel="00937893">
                <w:rPr>
                  <w:rFonts w:ascii="Arial" w:hAnsi="Arial" w:cs="Arial"/>
                  <w:color w:val="000000"/>
                  <w:sz w:val="20"/>
                  <w:szCs w:val="20"/>
                </w:rPr>
                <w:delText>If Yes, evaluate date/time.</w:delText>
              </w:r>
            </w:del>
          </w:p>
        </w:tc>
      </w:tr>
      <w:tr w:rsidR="006828FD" w:rsidRPr="00A41EA1" w:rsidDel="00937893" w14:paraId="04A8E815" w14:textId="10BE89D6" w:rsidTr="006D20C5">
        <w:trPr>
          <w:del w:id="1566" w:author="Mubiyarto Wibisono" w:date="2025-09-04T13:01:00Z"/>
        </w:trPr>
        <w:tc>
          <w:tcPr>
            <w:tcW w:w="1643" w:type="dxa"/>
            <w:vAlign w:val="center"/>
          </w:tcPr>
          <w:p w14:paraId="6CB649D2" w14:textId="0E7AA71A" w:rsidR="006828FD" w:rsidRPr="00A41EA1" w:rsidDel="00937893" w:rsidRDefault="006828FD" w:rsidP="006828FD">
            <w:pPr>
              <w:rPr>
                <w:del w:id="1567" w:author="Mubiyarto Wibisono" w:date="2025-09-04T13:01:00Z" w16du:dateUtc="2025-09-04T06:01:00Z"/>
                <w:rFonts w:ascii="Arial" w:eastAsia="Arial" w:hAnsi="Arial" w:cs="Arial"/>
                <w:sz w:val="20"/>
                <w:szCs w:val="20"/>
              </w:rPr>
            </w:pPr>
            <w:del w:id="1568" w:author="Mubiyarto Wibisono" w:date="2025-09-04T13:01:00Z" w16du:dateUtc="2025-09-04T06:01:00Z">
              <w:r w:rsidRPr="00A41EA1" w:rsidDel="00937893">
                <w:rPr>
                  <w:rFonts w:ascii="Arial" w:hAnsi="Arial" w:cs="Arial"/>
                  <w:color w:val="000000"/>
                  <w:sz w:val="20"/>
                  <w:szCs w:val="20"/>
                </w:rPr>
                <w:delText>Txn Date = Today?</w:delText>
              </w:r>
            </w:del>
          </w:p>
        </w:tc>
        <w:tc>
          <w:tcPr>
            <w:tcW w:w="2401" w:type="dxa"/>
            <w:vAlign w:val="center"/>
          </w:tcPr>
          <w:p w14:paraId="283AF70D" w14:textId="6A9EEF12" w:rsidR="006828FD" w:rsidRPr="00A41EA1" w:rsidDel="00937893" w:rsidRDefault="006828FD" w:rsidP="006828FD">
            <w:pPr>
              <w:rPr>
                <w:del w:id="1569" w:author="Mubiyarto Wibisono" w:date="2025-09-04T13:01:00Z" w16du:dateUtc="2025-09-04T06:01:00Z"/>
                <w:rFonts w:ascii="Arial" w:eastAsia="Arial" w:hAnsi="Arial" w:cs="Arial"/>
                <w:sz w:val="20"/>
                <w:szCs w:val="20"/>
              </w:rPr>
            </w:pPr>
            <w:del w:id="1570"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2B4D511A" w14:textId="1DD6F1A0" w:rsidR="006828FD" w:rsidRPr="00A41EA1" w:rsidDel="00937893" w:rsidRDefault="006828FD" w:rsidP="006828FD">
            <w:pPr>
              <w:rPr>
                <w:del w:id="1571" w:author="Mubiyarto Wibisono" w:date="2025-09-04T13:01:00Z" w16du:dateUtc="2025-09-04T06:01:00Z"/>
                <w:rFonts w:ascii="Arial" w:hAnsi="Arial" w:cs="Arial"/>
                <w:color w:val="000000"/>
                <w:sz w:val="20"/>
                <w:szCs w:val="20"/>
              </w:rPr>
            </w:pPr>
            <w:del w:id="1572" w:author="Mubiyarto Wibisono" w:date="2025-09-04T13:01:00Z" w16du:dateUtc="2025-09-04T06:01:00Z">
              <w:r w:rsidRPr="00A41EA1" w:rsidDel="00937893">
                <w:rPr>
                  <w:rFonts w:ascii="Arial" w:hAnsi="Arial" w:cs="Arial"/>
                  <w:color w:val="000000"/>
                  <w:sz w:val="20"/>
                  <w:szCs w:val="20"/>
                </w:rPr>
                <w:delText xml:space="preserve">If No, keep as Payable (no change). </w:delText>
              </w:r>
            </w:del>
          </w:p>
          <w:p w14:paraId="792467A4" w14:textId="5A5883A0" w:rsidR="006828FD" w:rsidRPr="00A41EA1" w:rsidDel="00937893" w:rsidRDefault="006828FD" w:rsidP="006828FD">
            <w:pPr>
              <w:rPr>
                <w:del w:id="1573" w:author="Mubiyarto Wibisono" w:date="2025-09-04T13:01:00Z" w16du:dateUtc="2025-09-04T06:01:00Z"/>
                <w:rFonts w:ascii="Arial" w:eastAsia="Arial" w:hAnsi="Arial" w:cs="Arial"/>
                <w:sz w:val="20"/>
                <w:szCs w:val="20"/>
              </w:rPr>
            </w:pPr>
            <w:del w:id="1574" w:author="Mubiyarto Wibisono" w:date="2025-09-04T13:01:00Z" w16du:dateUtc="2025-09-04T06:01:00Z">
              <w:r w:rsidRPr="00A41EA1" w:rsidDel="00937893">
                <w:rPr>
                  <w:rFonts w:ascii="Arial" w:hAnsi="Arial" w:cs="Arial"/>
                  <w:color w:val="000000"/>
                  <w:sz w:val="20"/>
                  <w:szCs w:val="20"/>
                </w:rPr>
                <w:delText>If Yes, check txn age.</w:delText>
              </w:r>
            </w:del>
          </w:p>
        </w:tc>
      </w:tr>
      <w:tr w:rsidR="006828FD" w:rsidRPr="00A41EA1" w:rsidDel="00937893" w14:paraId="116FDF2D" w14:textId="6FA08A99" w:rsidTr="006D20C5">
        <w:trPr>
          <w:del w:id="1575" w:author="Mubiyarto Wibisono" w:date="2025-09-04T13:01:00Z"/>
        </w:trPr>
        <w:tc>
          <w:tcPr>
            <w:tcW w:w="1643" w:type="dxa"/>
            <w:vAlign w:val="center"/>
          </w:tcPr>
          <w:p w14:paraId="5EDC1783" w14:textId="2AEA4EC3" w:rsidR="006828FD" w:rsidRPr="00A41EA1" w:rsidDel="00937893" w:rsidRDefault="006828FD" w:rsidP="006828FD">
            <w:pPr>
              <w:rPr>
                <w:del w:id="1576" w:author="Mubiyarto Wibisono" w:date="2025-09-04T13:01:00Z" w16du:dateUtc="2025-09-04T06:01:00Z"/>
                <w:rFonts w:ascii="Arial" w:eastAsia="Arial" w:hAnsi="Arial" w:cs="Arial"/>
                <w:sz w:val="20"/>
                <w:szCs w:val="20"/>
              </w:rPr>
            </w:pPr>
            <w:del w:id="1577" w:author="Mubiyarto Wibisono" w:date="2025-09-04T13:01:00Z" w16du:dateUtc="2025-09-04T06:01:00Z">
              <w:r w:rsidRPr="00A41EA1" w:rsidDel="00937893">
                <w:rPr>
                  <w:rFonts w:ascii="Arial" w:hAnsi="Arial" w:cs="Arial"/>
                  <w:color w:val="000000"/>
                  <w:sz w:val="20"/>
                  <w:szCs w:val="20"/>
                </w:rPr>
                <w:delText>Txn Time &lt; 5 minutes?</w:delText>
              </w:r>
            </w:del>
          </w:p>
        </w:tc>
        <w:tc>
          <w:tcPr>
            <w:tcW w:w="2401" w:type="dxa"/>
            <w:vAlign w:val="center"/>
          </w:tcPr>
          <w:p w14:paraId="3C7EEB09" w14:textId="16107F40" w:rsidR="006828FD" w:rsidRPr="00A41EA1" w:rsidDel="00937893" w:rsidRDefault="006828FD" w:rsidP="006828FD">
            <w:pPr>
              <w:rPr>
                <w:del w:id="1578" w:author="Mubiyarto Wibisono" w:date="2025-09-04T13:01:00Z" w16du:dateUtc="2025-09-04T06:01:00Z"/>
                <w:rFonts w:ascii="Arial" w:eastAsia="Arial" w:hAnsi="Arial" w:cs="Arial"/>
                <w:sz w:val="20"/>
                <w:szCs w:val="20"/>
              </w:rPr>
            </w:pPr>
            <w:del w:id="1579"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6C0B8811" w14:textId="6C4A0B4D" w:rsidR="006828FD" w:rsidRPr="00A41EA1" w:rsidDel="00937893" w:rsidRDefault="006828FD" w:rsidP="006828FD">
            <w:pPr>
              <w:rPr>
                <w:del w:id="1580" w:author="Mubiyarto Wibisono" w:date="2025-09-04T13:01:00Z" w16du:dateUtc="2025-09-04T06:01:00Z"/>
                <w:rFonts w:ascii="Arial" w:eastAsia="Arial" w:hAnsi="Arial" w:cs="Arial"/>
                <w:sz w:val="20"/>
                <w:szCs w:val="20"/>
              </w:rPr>
            </w:pPr>
            <w:del w:id="1581" w:author="Mubiyarto Wibisono" w:date="2025-09-04T13:01:00Z" w16du:dateUtc="2025-09-04T06:01:00Z">
              <w:r w:rsidRPr="00A41EA1" w:rsidDel="00937893">
                <w:rPr>
                  <w:rFonts w:ascii="Arial" w:hAnsi="Arial" w:cs="Arial"/>
                  <w:color w:val="000000"/>
                  <w:sz w:val="20"/>
                  <w:szCs w:val="20"/>
                </w:rPr>
                <w:delText>If Yes → mark Not</w:delText>
              </w:r>
              <w:r w:rsidRPr="00A41EA1" w:rsidDel="00937893">
                <w:rPr>
                  <w:rFonts w:ascii="Arial" w:hAnsi="Arial" w:cs="Arial"/>
                  <w:color w:val="000000"/>
                  <w:sz w:val="20"/>
                  <w:szCs w:val="20"/>
                </w:rPr>
                <w:noBreakHyphen/>
                <w:delText>Payable, remove from Payable, add to Not</w:delText>
              </w:r>
              <w:r w:rsidRPr="00A41EA1" w:rsidDel="00937893">
                <w:rPr>
                  <w:rFonts w:ascii="Arial" w:hAnsi="Arial" w:cs="Arial"/>
                  <w:color w:val="000000"/>
                  <w:sz w:val="20"/>
                  <w:szCs w:val="20"/>
                </w:rPr>
                <w:noBreakHyphen/>
                <w:delText>Payable, fetch message</w:delText>
              </w:r>
              <w:r w:rsidR="00794283" w:rsidRPr="00A41EA1" w:rsidDel="00937893">
                <w:rPr>
                  <w:rFonts w:ascii="Arial" w:hAnsi="Arial" w:cs="Arial"/>
                  <w:color w:val="000000"/>
                  <w:sz w:val="20"/>
                  <w:szCs w:val="20"/>
                </w:rPr>
                <w:delText xml:space="preserve"> E</w:delText>
              </w:r>
              <w:r w:rsidRPr="00A41EA1" w:rsidDel="00937893">
                <w:rPr>
                  <w:rFonts w:ascii="Arial" w:hAnsi="Arial" w:cs="Arial"/>
                  <w:color w:val="000000"/>
                  <w:sz w:val="20"/>
                  <w:szCs w:val="20"/>
                </w:rPr>
                <w:delText xml:space="preserve"> </w:delText>
              </w:r>
              <w:r w:rsidRPr="00A41EA1" w:rsidDel="00937893">
                <w:rPr>
                  <w:rFonts w:ascii="Arial" w:hAnsi="Arial" w:cs="Arial"/>
                  <w:color w:val="000000"/>
                  <w:sz w:val="20"/>
                  <w:szCs w:val="20"/>
                  <w:rPrChange w:id="1582" w:author="Mubiyarto Wibisono" w:date="2025-09-05T08:31:00Z" w16du:dateUtc="2025-09-05T01:31:00Z">
                    <w:rPr>
                      <w:rFonts w:ascii="Arial" w:hAnsi="Arial" w:cs="Arial"/>
                      <w:i/>
                      <w:iCs/>
                      <w:color w:val="000000"/>
                      <w:sz w:val="20"/>
                      <w:szCs w:val="20"/>
                    </w:rPr>
                  </w:rPrChange>
                </w:rPr>
                <w:delText>“Payment is being processed, check again in 5 minutes.”</w:delText>
              </w:r>
            </w:del>
          </w:p>
        </w:tc>
      </w:tr>
      <w:tr w:rsidR="006828FD" w:rsidRPr="00A41EA1" w:rsidDel="00937893" w14:paraId="68DFC389" w14:textId="61E36CCA" w:rsidTr="006D20C5">
        <w:trPr>
          <w:del w:id="1583" w:author="Mubiyarto Wibisono" w:date="2025-09-04T13:01:00Z"/>
        </w:trPr>
        <w:tc>
          <w:tcPr>
            <w:tcW w:w="1643" w:type="dxa"/>
            <w:vAlign w:val="center"/>
          </w:tcPr>
          <w:p w14:paraId="0BD18383" w14:textId="68F915F1" w:rsidR="006828FD" w:rsidRPr="00A41EA1" w:rsidDel="00937893" w:rsidRDefault="006828FD" w:rsidP="006828FD">
            <w:pPr>
              <w:rPr>
                <w:del w:id="1584" w:author="Mubiyarto Wibisono" w:date="2025-09-04T13:01:00Z" w16du:dateUtc="2025-09-04T06:01:00Z"/>
                <w:rFonts w:ascii="Arial" w:eastAsia="Arial" w:hAnsi="Arial" w:cs="Arial"/>
                <w:sz w:val="20"/>
                <w:szCs w:val="20"/>
              </w:rPr>
            </w:pPr>
            <w:del w:id="1585" w:author="Mubiyarto Wibisono" w:date="2025-09-04T13:01:00Z" w16du:dateUtc="2025-09-04T06:01:00Z">
              <w:r w:rsidRPr="00A41EA1" w:rsidDel="00937893">
                <w:rPr>
                  <w:rFonts w:ascii="Arial" w:hAnsi="Arial" w:cs="Arial"/>
                  <w:color w:val="000000"/>
                  <w:sz w:val="20"/>
                  <w:szCs w:val="20"/>
                </w:rPr>
                <w:delText>Txn Time ≥ 5 minutes</w:delText>
              </w:r>
            </w:del>
          </w:p>
        </w:tc>
        <w:tc>
          <w:tcPr>
            <w:tcW w:w="2401" w:type="dxa"/>
            <w:vAlign w:val="center"/>
          </w:tcPr>
          <w:p w14:paraId="7FAEFAF9" w14:textId="40874D9D" w:rsidR="006828FD" w:rsidRPr="00A41EA1" w:rsidDel="00937893" w:rsidRDefault="006828FD" w:rsidP="006828FD">
            <w:pPr>
              <w:rPr>
                <w:del w:id="1586" w:author="Mubiyarto Wibisono" w:date="2025-09-04T13:01:00Z" w16du:dateUtc="2025-09-04T06:01:00Z"/>
                <w:rFonts w:ascii="Arial" w:eastAsia="Arial" w:hAnsi="Arial" w:cs="Arial"/>
                <w:sz w:val="20"/>
                <w:szCs w:val="20"/>
              </w:rPr>
            </w:pPr>
            <w:del w:id="1587" w:author="Mubiyarto Wibisono" w:date="2025-09-04T13:01:00Z" w16du:dateUtc="2025-09-04T06:01:00Z">
              <w:r w:rsidRPr="00A41EA1" w:rsidDel="00937893">
                <w:rPr>
                  <w:rFonts w:ascii="Arial" w:hAnsi="Arial" w:cs="Arial"/>
                  <w:color w:val="000000"/>
                  <w:sz w:val="20"/>
                  <w:szCs w:val="20"/>
                </w:rPr>
                <w:delText>System Decision</w:delText>
              </w:r>
            </w:del>
          </w:p>
        </w:tc>
        <w:tc>
          <w:tcPr>
            <w:tcW w:w="5306" w:type="dxa"/>
            <w:vAlign w:val="center"/>
          </w:tcPr>
          <w:p w14:paraId="76DF201C" w14:textId="2F4AC139" w:rsidR="006828FD" w:rsidRPr="00A41EA1" w:rsidDel="00937893" w:rsidRDefault="006828FD" w:rsidP="006828FD">
            <w:pPr>
              <w:rPr>
                <w:del w:id="1588" w:author="Mubiyarto Wibisono" w:date="2025-09-04T13:01:00Z" w16du:dateUtc="2025-09-04T06:01:00Z"/>
                <w:rFonts w:ascii="Arial" w:eastAsia="Arial" w:hAnsi="Arial" w:cs="Arial"/>
                <w:sz w:val="20"/>
                <w:szCs w:val="20"/>
              </w:rPr>
            </w:pPr>
            <w:del w:id="1589" w:author="Mubiyarto Wibisono" w:date="2025-09-04T13:01:00Z" w16du:dateUtc="2025-09-04T06:01:00Z">
              <w:r w:rsidRPr="00A41EA1" w:rsidDel="00937893">
                <w:rPr>
                  <w:rFonts w:ascii="Arial" w:hAnsi="Arial" w:cs="Arial"/>
                  <w:color w:val="000000"/>
                  <w:sz w:val="20"/>
                  <w:szCs w:val="20"/>
                </w:rPr>
                <w:delText xml:space="preserve">Keep as Payable (no change) and fetch message </w:delText>
              </w:r>
              <w:r w:rsidRPr="00A41EA1" w:rsidDel="00937893">
                <w:rPr>
                  <w:rFonts w:ascii="Arial" w:hAnsi="Arial" w:cs="Arial"/>
                  <w:color w:val="000000"/>
                  <w:sz w:val="20"/>
                  <w:szCs w:val="20"/>
                  <w:rPrChange w:id="1590" w:author="Mubiyarto Wibisono" w:date="2025-09-05T08:31:00Z" w16du:dateUtc="2025-09-05T01:31:00Z">
                    <w:rPr>
                      <w:rFonts w:ascii="Arial" w:hAnsi="Arial" w:cs="Arial"/>
                      <w:i/>
                      <w:iCs/>
                      <w:color w:val="000000"/>
                      <w:sz w:val="20"/>
                      <w:szCs w:val="20"/>
                    </w:rPr>
                  </w:rPrChange>
                </w:rPr>
                <w:delText>“There was a payment attempt at [date/time]; don’t pay again if successful.”</w:delText>
              </w:r>
            </w:del>
          </w:p>
        </w:tc>
      </w:tr>
      <w:tr w:rsidR="006828FD" w:rsidRPr="00A41EA1" w:rsidDel="00937893" w14:paraId="2B996C4A" w14:textId="10A0C611" w:rsidTr="006D20C5">
        <w:trPr>
          <w:del w:id="1591" w:author="Mubiyarto Wibisono" w:date="2025-09-04T13:01:00Z"/>
        </w:trPr>
        <w:tc>
          <w:tcPr>
            <w:tcW w:w="1643" w:type="dxa"/>
            <w:vAlign w:val="center"/>
          </w:tcPr>
          <w:p w14:paraId="6B5D583A" w14:textId="395D0C15" w:rsidR="006828FD" w:rsidRPr="00A41EA1" w:rsidDel="00937893" w:rsidRDefault="006828FD" w:rsidP="006828FD">
            <w:pPr>
              <w:rPr>
                <w:del w:id="1592" w:author="Mubiyarto Wibisono" w:date="2025-09-04T13:01:00Z" w16du:dateUtc="2025-09-04T06:01:00Z"/>
                <w:rFonts w:ascii="Arial" w:eastAsia="Arial" w:hAnsi="Arial" w:cs="Arial"/>
                <w:sz w:val="20"/>
                <w:szCs w:val="20"/>
              </w:rPr>
            </w:pPr>
            <w:del w:id="1593" w:author="Mubiyarto Wibisono" w:date="2025-09-04T13:01:00Z" w16du:dateUtc="2025-09-04T06:01:00Z">
              <w:r w:rsidRPr="00A41EA1" w:rsidDel="00937893">
                <w:rPr>
                  <w:rFonts w:ascii="Arial" w:hAnsi="Arial" w:cs="Arial"/>
                  <w:color w:val="000000"/>
                  <w:sz w:val="20"/>
                  <w:szCs w:val="20"/>
                </w:rPr>
                <w:delText>Process Next Record</w:delText>
              </w:r>
            </w:del>
          </w:p>
        </w:tc>
        <w:tc>
          <w:tcPr>
            <w:tcW w:w="2401" w:type="dxa"/>
            <w:vAlign w:val="center"/>
          </w:tcPr>
          <w:p w14:paraId="770E93C4" w14:textId="7FA75CC8" w:rsidR="006828FD" w:rsidRPr="00A41EA1" w:rsidDel="00937893" w:rsidRDefault="006828FD" w:rsidP="006828FD">
            <w:pPr>
              <w:rPr>
                <w:del w:id="1594" w:author="Mubiyarto Wibisono" w:date="2025-09-04T13:01:00Z" w16du:dateUtc="2025-09-04T06:01:00Z"/>
                <w:rFonts w:ascii="Arial" w:eastAsia="Arial" w:hAnsi="Arial" w:cs="Arial"/>
                <w:sz w:val="20"/>
                <w:szCs w:val="20"/>
              </w:rPr>
            </w:pPr>
            <w:del w:id="1595" w:author="Mubiyarto Wibisono" w:date="2025-09-04T13:01:00Z" w16du:dateUtc="2025-09-04T06:01:00Z">
              <w:r w:rsidRPr="00A41EA1" w:rsidDel="00937893">
                <w:rPr>
                  <w:rFonts w:ascii="Arial" w:hAnsi="Arial" w:cs="Arial"/>
                  <w:color w:val="000000"/>
                  <w:sz w:val="20"/>
                  <w:szCs w:val="20"/>
                </w:rPr>
                <w:delText>System Loop</w:delText>
              </w:r>
            </w:del>
          </w:p>
        </w:tc>
        <w:tc>
          <w:tcPr>
            <w:tcW w:w="5306" w:type="dxa"/>
            <w:vAlign w:val="center"/>
          </w:tcPr>
          <w:p w14:paraId="0547B939" w14:textId="44948435" w:rsidR="006828FD" w:rsidRPr="00A41EA1" w:rsidDel="00937893" w:rsidRDefault="006828FD" w:rsidP="006828FD">
            <w:pPr>
              <w:rPr>
                <w:del w:id="1596" w:author="Mubiyarto Wibisono" w:date="2025-09-04T13:01:00Z" w16du:dateUtc="2025-09-04T06:01:00Z"/>
                <w:rFonts w:ascii="Arial" w:eastAsia="Arial" w:hAnsi="Arial" w:cs="Arial"/>
                <w:sz w:val="20"/>
                <w:szCs w:val="20"/>
              </w:rPr>
            </w:pPr>
            <w:del w:id="1597" w:author="Mubiyarto Wibisono" w:date="2025-09-04T13:01:00Z" w16du:dateUtc="2025-09-04T06:01:00Z">
              <w:r w:rsidRPr="00A41EA1" w:rsidDel="00937893">
                <w:rPr>
                  <w:rFonts w:ascii="Arial" w:hAnsi="Arial" w:cs="Arial"/>
                  <w:color w:val="000000"/>
                  <w:sz w:val="20"/>
                  <w:szCs w:val="20"/>
                </w:rPr>
                <w:delText>Iterate the payable list until all notices are evaluated.</w:delText>
              </w:r>
            </w:del>
          </w:p>
        </w:tc>
      </w:tr>
      <w:tr w:rsidR="006828FD" w:rsidRPr="00A41EA1" w:rsidDel="00937893" w14:paraId="7985DB1E" w14:textId="6F540236" w:rsidTr="006D20C5">
        <w:trPr>
          <w:del w:id="1598" w:author="Mubiyarto Wibisono" w:date="2025-09-04T13:01:00Z"/>
        </w:trPr>
        <w:tc>
          <w:tcPr>
            <w:tcW w:w="1643" w:type="dxa"/>
            <w:vAlign w:val="center"/>
          </w:tcPr>
          <w:p w14:paraId="37DC2FA5" w14:textId="2B9BC68D" w:rsidR="006828FD" w:rsidRPr="00A41EA1" w:rsidDel="00937893" w:rsidRDefault="006828FD" w:rsidP="006828FD">
            <w:pPr>
              <w:rPr>
                <w:del w:id="1599" w:author="Mubiyarto Wibisono" w:date="2025-09-04T13:01:00Z" w16du:dateUtc="2025-09-04T06:01:00Z"/>
                <w:rFonts w:ascii="Arial" w:eastAsia="Arial" w:hAnsi="Arial" w:cs="Arial"/>
                <w:sz w:val="20"/>
                <w:szCs w:val="20"/>
              </w:rPr>
            </w:pPr>
            <w:del w:id="1600" w:author="Mubiyarto Wibisono" w:date="2025-09-04T13:01:00Z" w16du:dateUtc="2025-09-04T06:01:00Z">
              <w:r w:rsidRPr="00A41EA1" w:rsidDel="00937893">
                <w:rPr>
                  <w:rFonts w:ascii="Arial" w:hAnsi="Arial" w:cs="Arial"/>
                  <w:color w:val="000000"/>
                  <w:sz w:val="20"/>
                  <w:szCs w:val="20"/>
                </w:rPr>
                <w:delText>Check Completed</w:delText>
              </w:r>
            </w:del>
          </w:p>
        </w:tc>
        <w:tc>
          <w:tcPr>
            <w:tcW w:w="2401" w:type="dxa"/>
            <w:vAlign w:val="center"/>
          </w:tcPr>
          <w:p w14:paraId="151CA1D7" w14:textId="77E14D9C" w:rsidR="006828FD" w:rsidRPr="00A41EA1" w:rsidDel="00937893" w:rsidRDefault="006828FD" w:rsidP="006828FD">
            <w:pPr>
              <w:rPr>
                <w:del w:id="1601" w:author="Mubiyarto Wibisono" w:date="2025-09-04T13:01:00Z" w16du:dateUtc="2025-09-04T06:01:00Z"/>
                <w:rFonts w:ascii="Arial" w:eastAsia="Arial" w:hAnsi="Arial" w:cs="Arial"/>
                <w:sz w:val="20"/>
                <w:szCs w:val="20"/>
              </w:rPr>
            </w:pPr>
            <w:del w:id="1602" w:author="Mubiyarto Wibisono" w:date="2025-09-04T13:01:00Z" w16du:dateUtc="2025-09-04T06:01:00Z">
              <w:r w:rsidRPr="00A41EA1" w:rsidDel="00937893">
                <w:rPr>
                  <w:rFonts w:ascii="Arial" w:hAnsi="Arial" w:cs="Arial"/>
                  <w:color w:val="000000"/>
                  <w:sz w:val="20"/>
                  <w:szCs w:val="20"/>
                </w:rPr>
                <w:delText>System Milestone</w:delText>
              </w:r>
            </w:del>
          </w:p>
        </w:tc>
        <w:tc>
          <w:tcPr>
            <w:tcW w:w="5306" w:type="dxa"/>
            <w:vAlign w:val="center"/>
          </w:tcPr>
          <w:p w14:paraId="067960DE" w14:textId="433BFC8A" w:rsidR="006828FD" w:rsidRPr="00A41EA1" w:rsidDel="00937893" w:rsidRDefault="006828FD" w:rsidP="006828FD">
            <w:pPr>
              <w:rPr>
                <w:del w:id="1603" w:author="Mubiyarto Wibisono" w:date="2025-09-04T13:01:00Z" w16du:dateUtc="2025-09-04T06:01:00Z"/>
                <w:rFonts w:ascii="Arial" w:eastAsia="Arial" w:hAnsi="Arial" w:cs="Arial"/>
                <w:sz w:val="20"/>
                <w:szCs w:val="20"/>
              </w:rPr>
            </w:pPr>
            <w:del w:id="1604" w:author="Mubiyarto Wibisono" w:date="2025-09-04T13:01:00Z" w16du:dateUtc="2025-09-04T06:01:00Z">
              <w:r w:rsidRPr="00A41EA1" w:rsidDel="00937893">
                <w:rPr>
                  <w:rFonts w:ascii="Arial" w:hAnsi="Arial" w:cs="Arial"/>
                  <w:color w:val="000000"/>
                  <w:sz w:val="20"/>
                  <w:szCs w:val="20"/>
                </w:rPr>
                <w:delText>Finish the “recent transaction” sweep for all candidate notices.</w:delText>
              </w:r>
            </w:del>
          </w:p>
        </w:tc>
      </w:tr>
      <w:tr w:rsidR="006828FD" w:rsidRPr="00A41EA1" w:rsidDel="00937893" w14:paraId="2A3D1B5E" w14:textId="4AED57CE" w:rsidTr="006D20C5">
        <w:trPr>
          <w:del w:id="1605" w:author="Mubiyarto Wibisono" w:date="2025-09-04T13:01:00Z"/>
        </w:trPr>
        <w:tc>
          <w:tcPr>
            <w:tcW w:w="1643" w:type="dxa"/>
            <w:vAlign w:val="center"/>
          </w:tcPr>
          <w:p w14:paraId="1F341020" w14:textId="7E2E085D" w:rsidR="006828FD" w:rsidRPr="00A41EA1" w:rsidDel="00937893" w:rsidRDefault="006828FD" w:rsidP="006828FD">
            <w:pPr>
              <w:rPr>
                <w:del w:id="1606" w:author="Mubiyarto Wibisono" w:date="2025-09-04T13:01:00Z" w16du:dateUtc="2025-09-04T06:01:00Z"/>
                <w:rFonts w:ascii="Arial" w:eastAsia="Arial" w:hAnsi="Arial" w:cs="Arial"/>
                <w:sz w:val="20"/>
                <w:szCs w:val="20"/>
              </w:rPr>
            </w:pPr>
            <w:del w:id="1607" w:author="Mubiyarto Wibisono" w:date="2025-09-04T13:01:00Z" w16du:dateUtc="2025-09-04T06:01:00Z">
              <w:r w:rsidRPr="00A41EA1" w:rsidDel="00937893">
                <w:rPr>
                  <w:rFonts w:ascii="Arial" w:hAnsi="Arial" w:cs="Arial"/>
                  <w:color w:val="000000"/>
                  <w:sz w:val="20"/>
                  <w:szCs w:val="20"/>
                </w:rPr>
                <w:delText>Payment Matrix Validation</w:delText>
              </w:r>
            </w:del>
          </w:p>
        </w:tc>
        <w:tc>
          <w:tcPr>
            <w:tcW w:w="2401" w:type="dxa"/>
            <w:vAlign w:val="center"/>
          </w:tcPr>
          <w:p w14:paraId="2B5B69C7" w14:textId="7700D36B" w:rsidR="006828FD" w:rsidRPr="00A41EA1" w:rsidDel="00937893" w:rsidRDefault="006828FD" w:rsidP="006828FD">
            <w:pPr>
              <w:rPr>
                <w:del w:id="1608" w:author="Mubiyarto Wibisono" w:date="2025-09-04T13:01:00Z" w16du:dateUtc="2025-09-04T06:01:00Z"/>
                <w:rFonts w:ascii="Arial" w:eastAsia="Arial" w:hAnsi="Arial" w:cs="Arial"/>
                <w:sz w:val="20"/>
                <w:szCs w:val="20"/>
              </w:rPr>
            </w:pPr>
            <w:del w:id="1609"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6CF5BC13" w14:textId="44FA21BE" w:rsidR="006828FD" w:rsidRPr="00A41EA1" w:rsidDel="00937893" w:rsidRDefault="006828FD" w:rsidP="006828FD">
            <w:pPr>
              <w:rPr>
                <w:del w:id="1610" w:author="Mubiyarto Wibisono" w:date="2025-09-04T13:01:00Z" w16du:dateUtc="2025-09-04T06:01:00Z"/>
                <w:rFonts w:ascii="Arial" w:eastAsia="Arial" w:hAnsi="Arial" w:cs="Arial"/>
                <w:sz w:val="20"/>
                <w:szCs w:val="20"/>
              </w:rPr>
            </w:pPr>
            <w:del w:id="1611" w:author="Mubiyarto Wibisono" w:date="2025-09-04T13:01:00Z" w16du:dateUtc="2025-09-04T06:01:00Z">
              <w:r w:rsidRPr="00A41EA1" w:rsidDel="00937893">
                <w:rPr>
                  <w:rFonts w:ascii="Arial" w:hAnsi="Arial" w:cs="Arial"/>
                  <w:color w:val="000000"/>
                  <w:sz w:val="20"/>
                  <w:szCs w:val="20"/>
                </w:rPr>
                <w:delText xml:space="preserve">Validate each notice against </w:delText>
              </w:r>
              <w:r w:rsidRPr="00A41EA1" w:rsidDel="00937893">
                <w:rPr>
                  <w:rFonts w:ascii="Arial" w:eastAsia="Arial Unicode MS" w:hAnsi="Arial" w:cs="Arial"/>
                  <w:color w:val="000000"/>
                  <w:sz w:val="20"/>
                  <w:szCs w:val="20"/>
                </w:rPr>
                <w:delText>ocms_payment_matrix</w:delText>
              </w:r>
              <w:r w:rsidRPr="00A41EA1" w:rsidDel="00937893">
                <w:rPr>
                  <w:rFonts w:ascii="Arial" w:hAnsi="Arial" w:cs="Arial"/>
                  <w:color w:val="000000"/>
                  <w:sz w:val="20"/>
                  <w:szCs w:val="20"/>
                </w:rPr>
                <w:delText xml:space="preserve"> </w:delText>
              </w:r>
            </w:del>
          </w:p>
        </w:tc>
      </w:tr>
      <w:tr w:rsidR="006828FD" w:rsidRPr="00A41EA1" w:rsidDel="00937893" w14:paraId="14AC68FA" w14:textId="726C2E97" w:rsidTr="006D20C5">
        <w:trPr>
          <w:del w:id="1612" w:author="Mubiyarto Wibisono" w:date="2025-09-04T13:01:00Z"/>
        </w:trPr>
        <w:tc>
          <w:tcPr>
            <w:tcW w:w="1643" w:type="dxa"/>
            <w:vAlign w:val="center"/>
          </w:tcPr>
          <w:p w14:paraId="054F9F5F" w14:textId="6E2942CD" w:rsidR="006828FD" w:rsidRPr="00A41EA1" w:rsidDel="00937893" w:rsidRDefault="006828FD" w:rsidP="006828FD">
            <w:pPr>
              <w:rPr>
                <w:del w:id="1613" w:author="Mubiyarto Wibisono" w:date="2025-09-04T13:01:00Z" w16du:dateUtc="2025-09-04T06:01:00Z"/>
                <w:rFonts w:ascii="Arial" w:eastAsia="Arial" w:hAnsi="Arial" w:cs="Arial"/>
                <w:sz w:val="20"/>
                <w:szCs w:val="20"/>
              </w:rPr>
            </w:pPr>
            <w:del w:id="1614" w:author="Mubiyarto Wibisono" w:date="2025-09-04T13:01:00Z" w16du:dateUtc="2025-09-04T06:01:00Z">
              <w:r w:rsidRPr="00A41EA1" w:rsidDel="00937893">
                <w:rPr>
                  <w:rFonts w:ascii="Arial" w:hAnsi="Arial" w:cs="Arial"/>
                  <w:color w:val="000000"/>
                  <w:sz w:val="20"/>
                  <w:szCs w:val="20"/>
                </w:rPr>
                <w:delText>Get Display Message</w:delText>
              </w:r>
            </w:del>
          </w:p>
        </w:tc>
        <w:tc>
          <w:tcPr>
            <w:tcW w:w="2401" w:type="dxa"/>
            <w:vAlign w:val="center"/>
          </w:tcPr>
          <w:p w14:paraId="5AA1B828" w14:textId="27ED9A64" w:rsidR="006828FD" w:rsidRPr="00A41EA1" w:rsidDel="00937893" w:rsidRDefault="006828FD" w:rsidP="006828FD">
            <w:pPr>
              <w:rPr>
                <w:del w:id="1615" w:author="Mubiyarto Wibisono" w:date="2025-09-04T13:01:00Z" w16du:dateUtc="2025-09-04T06:01:00Z"/>
                <w:rFonts w:ascii="Arial" w:eastAsia="Arial" w:hAnsi="Arial" w:cs="Arial"/>
                <w:sz w:val="20"/>
                <w:szCs w:val="20"/>
              </w:rPr>
            </w:pPr>
            <w:del w:id="1616"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0922BCAA" w14:textId="1E77BBCB" w:rsidR="006828FD" w:rsidRPr="00A41EA1" w:rsidDel="00937893" w:rsidRDefault="006828FD" w:rsidP="006828FD">
            <w:pPr>
              <w:rPr>
                <w:del w:id="1617" w:author="Mubiyarto Wibisono" w:date="2025-09-04T13:01:00Z" w16du:dateUtc="2025-09-04T06:01:00Z"/>
                <w:rFonts w:ascii="Arial" w:eastAsia="Arial" w:hAnsi="Arial" w:cs="Arial"/>
                <w:sz w:val="20"/>
                <w:szCs w:val="20"/>
              </w:rPr>
            </w:pPr>
            <w:del w:id="1618" w:author="Mubiyarto Wibisono" w:date="2025-09-04T13:01:00Z" w16du:dateUtc="2025-09-04T06:01:00Z">
              <w:r w:rsidRPr="00A41EA1" w:rsidDel="00937893">
                <w:rPr>
                  <w:rFonts w:ascii="Arial" w:hAnsi="Arial" w:cs="Arial"/>
                  <w:color w:val="000000"/>
                  <w:sz w:val="20"/>
                  <w:szCs w:val="20"/>
                </w:rPr>
                <w:delText xml:space="preserve">Fetch UI text from </w:delText>
              </w:r>
              <w:r w:rsidRPr="00A41EA1" w:rsidDel="00937893">
                <w:rPr>
                  <w:rFonts w:ascii="Arial" w:eastAsia="Arial Unicode MS" w:hAnsi="Arial" w:cs="Arial"/>
                  <w:color w:val="000000"/>
                  <w:sz w:val="20"/>
                  <w:szCs w:val="20"/>
                </w:rPr>
                <w:delText>eocms_user_message</w:delText>
              </w:r>
              <w:r w:rsidRPr="00A41EA1" w:rsidDel="00937893">
                <w:rPr>
                  <w:rFonts w:ascii="Arial" w:hAnsi="Arial" w:cs="Arial"/>
                  <w:color w:val="000000"/>
                  <w:sz w:val="20"/>
                  <w:szCs w:val="20"/>
                </w:rPr>
                <w:delText xml:space="preserve"> for the scenario. </w:delText>
              </w:r>
              <w:r w:rsidRPr="00A41EA1" w:rsidDel="00937893">
                <w:rPr>
                  <w:rFonts w:ascii="Arial" w:hAnsi="Arial" w:cs="Arial"/>
                  <w:color w:val="000000"/>
                  <w:sz w:val="20"/>
                  <w:szCs w:val="20"/>
                  <w:rPrChange w:id="1619" w:author="Mubiyarto Wibisono" w:date="2025-09-05T08:31:00Z" w16du:dateUtc="2025-09-05T01:31:00Z">
                    <w:rPr>
                      <w:rFonts w:ascii="Arial" w:hAnsi="Arial" w:cs="Arial"/>
                      <w:i/>
                      <w:iCs/>
                      <w:color w:val="000000"/>
                      <w:sz w:val="20"/>
                      <w:szCs w:val="20"/>
                    </w:rPr>
                  </w:rPrChange>
                </w:rPr>
                <w:delText>(Note: these UI messages moved from frontend to backend.)</w:delText>
              </w:r>
            </w:del>
          </w:p>
        </w:tc>
      </w:tr>
      <w:tr w:rsidR="006828FD" w:rsidRPr="00A41EA1" w:rsidDel="00937893" w14:paraId="2D13DD9D" w14:textId="3913D73B" w:rsidTr="006D20C5">
        <w:trPr>
          <w:del w:id="1620" w:author="Mubiyarto Wibisono" w:date="2025-09-04T13:01:00Z"/>
        </w:trPr>
        <w:tc>
          <w:tcPr>
            <w:tcW w:w="1643" w:type="dxa"/>
            <w:vAlign w:val="center"/>
          </w:tcPr>
          <w:p w14:paraId="35440089" w14:textId="43857D8B" w:rsidR="006828FD" w:rsidRPr="00A41EA1" w:rsidDel="00937893" w:rsidRDefault="006828FD" w:rsidP="006828FD">
            <w:pPr>
              <w:rPr>
                <w:del w:id="1621" w:author="Mubiyarto Wibisono" w:date="2025-09-04T13:01:00Z" w16du:dateUtc="2025-09-04T06:01:00Z"/>
                <w:rFonts w:ascii="Arial" w:eastAsia="Arial" w:hAnsi="Arial" w:cs="Arial"/>
                <w:sz w:val="20"/>
                <w:szCs w:val="20"/>
              </w:rPr>
            </w:pPr>
            <w:del w:id="1622" w:author="Mubiyarto Wibisono" w:date="2025-09-04T13:01:00Z" w16du:dateUtc="2025-09-04T06:01:00Z">
              <w:r w:rsidRPr="00A41EA1" w:rsidDel="00937893">
                <w:rPr>
                  <w:rFonts w:ascii="Arial" w:hAnsi="Arial" w:cs="Arial"/>
                  <w:color w:val="000000"/>
                  <w:sz w:val="20"/>
                  <w:szCs w:val="20"/>
                </w:rPr>
                <w:delText>Build Backend Result (Final)</w:delText>
              </w:r>
            </w:del>
          </w:p>
        </w:tc>
        <w:tc>
          <w:tcPr>
            <w:tcW w:w="2401" w:type="dxa"/>
            <w:vAlign w:val="center"/>
          </w:tcPr>
          <w:p w14:paraId="0CD546B6" w14:textId="4BDD1D6C" w:rsidR="006828FD" w:rsidRPr="00A41EA1" w:rsidDel="00937893" w:rsidRDefault="006828FD" w:rsidP="006828FD">
            <w:pPr>
              <w:rPr>
                <w:del w:id="1623" w:author="Mubiyarto Wibisono" w:date="2025-09-04T13:01:00Z" w16du:dateUtc="2025-09-04T06:01:00Z"/>
                <w:rFonts w:ascii="Arial" w:eastAsia="Arial" w:hAnsi="Arial" w:cs="Arial"/>
                <w:sz w:val="20"/>
                <w:szCs w:val="20"/>
              </w:rPr>
            </w:pPr>
            <w:del w:id="1624" w:author="Mubiyarto Wibisono" w:date="2025-09-04T13:01:00Z" w16du:dateUtc="2025-09-04T06:01:00Z">
              <w:r w:rsidRPr="00A41EA1" w:rsidDel="00937893">
                <w:rPr>
                  <w:rFonts w:ascii="Arial" w:hAnsi="Arial" w:cs="Arial"/>
                  <w:color w:val="000000"/>
                  <w:sz w:val="20"/>
                  <w:szCs w:val="20"/>
                </w:rPr>
                <w:delText>System Process</w:delText>
              </w:r>
            </w:del>
          </w:p>
        </w:tc>
        <w:tc>
          <w:tcPr>
            <w:tcW w:w="5306" w:type="dxa"/>
            <w:vAlign w:val="center"/>
          </w:tcPr>
          <w:p w14:paraId="5BA6E36F" w14:textId="33D48D26" w:rsidR="006828FD" w:rsidRPr="00A41EA1" w:rsidDel="00937893" w:rsidRDefault="006828FD" w:rsidP="006828FD">
            <w:pPr>
              <w:rPr>
                <w:del w:id="1625" w:author="Mubiyarto Wibisono" w:date="2025-09-04T13:01:00Z" w16du:dateUtc="2025-09-04T06:01:00Z"/>
                <w:rFonts w:ascii="Arial" w:hAnsi="Arial" w:cs="Arial"/>
                <w:color w:val="000000"/>
                <w:sz w:val="20"/>
                <w:szCs w:val="20"/>
              </w:rPr>
            </w:pPr>
            <w:del w:id="1626" w:author="Mubiyarto Wibisono" w:date="2025-09-04T13:01:00Z" w16du:dateUtc="2025-09-04T06:01:00Z">
              <w:r w:rsidRPr="00A41EA1" w:rsidDel="00937893">
                <w:rPr>
                  <w:rFonts w:ascii="Arial" w:hAnsi="Arial" w:cs="Arial"/>
                  <w:color w:val="000000"/>
                  <w:sz w:val="20"/>
                  <w:szCs w:val="20"/>
                </w:rPr>
                <w:delText xml:space="preserve">Return consolidated sets: </w:delText>
              </w:r>
            </w:del>
          </w:p>
          <w:p w14:paraId="0C5CEA48" w14:textId="7F0A6771" w:rsidR="006828FD" w:rsidRPr="00A41EA1" w:rsidDel="00937893" w:rsidRDefault="006828FD" w:rsidP="006828FD">
            <w:pPr>
              <w:rPr>
                <w:del w:id="1627" w:author="Mubiyarto Wibisono" w:date="2025-09-04T13:01:00Z" w16du:dateUtc="2025-09-04T06:01:00Z"/>
                <w:rFonts w:ascii="Arial" w:hAnsi="Arial" w:cs="Arial"/>
                <w:color w:val="000000"/>
                <w:sz w:val="20"/>
                <w:szCs w:val="20"/>
              </w:rPr>
            </w:pPr>
            <w:del w:id="1628" w:author="Mubiyarto Wibisono" w:date="2025-09-04T13:01:00Z" w16du:dateUtc="2025-09-04T06:01:00Z">
              <w:r w:rsidRPr="00A41EA1" w:rsidDel="00937893">
                <w:rPr>
                  <w:rFonts w:ascii="Arial" w:hAnsi="Arial" w:cs="Arial"/>
                  <w:color w:val="000000"/>
                  <w:sz w:val="20"/>
                  <w:szCs w:val="20"/>
                </w:rPr>
                <w:delText>(1) Payable</w:delText>
              </w:r>
            </w:del>
          </w:p>
          <w:p w14:paraId="3F247C03" w14:textId="3C26D268" w:rsidR="006828FD" w:rsidRPr="00A41EA1" w:rsidDel="00937893" w:rsidRDefault="006828FD" w:rsidP="006828FD">
            <w:pPr>
              <w:rPr>
                <w:del w:id="1629" w:author="Mubiyarto Wibisono" w:date="2025-09-04T13:01:00Z" w16du:dateUtc="2025-09-04T06:01:00Z"/>
                <w:rFonts w:ascii="Arial" w:hAnsi="Arial" w:cs="Arial"/>
                <w:color w:val="000000"/>
                <w:sz w:val="20"/>
                <w:szCs w:val="20"/>
              </w:rPr>
            </w:pPr>
            <w:del w:id="1630" w:author="Mubiyarto Wibisono" w:date="2025-09-04T13:01:00Z" w16du:dateUtc="2025-09-04T06:01:00Z">
              <w:r w:rsidRPr="00A41EA1" w:rsidDel="00937893">
                <w:rPr>
                  <w:rFonts w:ascii="Arial" w:hAnsi="Arial" w:cs="Arial"/>
                  <w:color w:val="000000"/>
                  <w:sz w:val="20"/>
                  <w:szCs w:val="20"/>
                </w:rPr>
                <w:delText>(2) Not</w:delText>
              </w:r>
              <w:r w:rsidRPr="00A41EA1" w:rsidDel="00937893">
                <w:rPr>
                  <w:rFonts w:ascii="Arial" w:hAnsi="Arial" w:cs="Arial"/>
                  <w:color w:val="000000"/>
                  <w:sz w:val="20"/>
                  <w:szCs w:val="20"/>
                </w:rPr>
                <w:noBreakHyphen/>
                <w:delText>Payable (acceptance not allowed)</w:delText>
              </w:r>
            </w:del>
          </w:p>
          <w:p w14:paraId="7F046ED8" w14:textId="3E5B1BBA" w:rsidR="006828FD" w:rsidRPr="00A41EA1" w:rsidDel="00937893" w:rsidRDefault="006828FD" w:rsidP="006828FD">
            <w:pPr>
              <w:rPr>
                <w:del w:id="1631" w:author="Mubiyarto Wibisono" w:date="2025-09-04T13:01:00Z" w16du:dateUtc="2025-09-04T06:01:00Z"/>
                <w:rFonts w:ascii="Arial" w:hAnsi="Arial" w:cs="Arial"/>
                <w:color w:val="000000"/>
                <w:sz w:val="20"/>
                <w:szCs w:val="20"/>
              </w:rPr>
            </w:pPr>
            <w:del w:id="1632" w:author="Mubiyarto Wibisono" w:date="2025-09-04T13:01:00Z" w16du:dateUtc="2025-09-04T06:01:00Z">
              <w:r w:rsidRPr="00A41EA1" w:rsidDel="00937893">
                <w:rPr>
                  <w:rFonts w:ascii="Arial" w:hAnsi="Arial" w:cs="Arial"/>
                  <w:color w:val="000000"/>
                  <w:sz w:val="20"/>
                  <w:szCs w:val="20"/>
                </w:rPr>
                <w:delText>(3) Not</w:delText>
              </w:r>
              <w:r w:rsidRPr="00A41EA1" w:rsidDel="00937893">
                <w:rPr>
                  <w:rFonts w:ascii="Arial" w:hAnsi="Arial" w:cs="Arial"/>
                  <w:color w:val="000000"/>
                  <w:sz w:val="20"/>
                  <w:szCs w:val="20"/>
                </w:rPr>
                <w:noBreakHyphen/>
                <w:delText>Payable with txn &lt;5m</w:delText>
              </w:r>
            </w:del>
          </w:p>
          <w:p w14:paraId="7526ED77" w14:textId="6230F1AD" w:rsidR="006828FD" w:rsidRPr="00A41EA1" w:rsidDel="00937893" w:rsidRDefault="006828FD" w:rsidP="006828FD">
            <w:pPr>
              <w:rPr>
                <w:del w:id="1633" w:author="Mubiyarto Wibisono" w:date="2025-09-04T13:01:00Z" w16du:dateUtc="2025-09-04T06:01:00Z"/>
                <w:rFonts w:ascii="Arial" w:hAnsi="Arial" w:cs="Arial"/>
                <w:color w:val="000000"/>
                <w:sz w:val="20"/>
                <w:szCs w:val="20"/>
              </w:rPr>
            </w:pPr>
            <w:del w:id="1634" w:author="Mubiyarto Wibisono" w:date="2025-09-04T13:01:00Z" w16du:dateUtc="2025-09-04T06:01:00Z">
              <w:r w:rsidRPr="00A41EA1" w:rsidDel="00937893">
                <w:rPr>
                  <w:rFonts w:ascii="Arial" w:hAnsi="Arial" w:cs="Arial"/>
                  <w:color w:val="000000"/>
                  <w:sz w:val="20"/>
                  <w:szCs w:val="20"/>
                </w:rPr>
                <w:delText>(4) Paid (past 6 months)</w:delText>
              </w:r>
            </w:del>
          </w:p>
          <w:p w14:paraId="6D067DC5" w14:textId="4625F424" w:rsidR="006828FD" w:rsidRPr="00A41EA1" w:rsidDel="00937893" w:rsidRDefault="006828FD" w:rsidP="006828FD">
            <w:pPr>
              <w:rPr>
                <w:del w:id="1635" w:author="Mubiyarto Wibisono" w:date="2025-09-04T13:01:00Z" w16du:dateUtc="2025-09-04T06:01:00Z"/>
                <w:rFonts w:ascii="Arial" w:eastAsia="Arial" w:hAnsi="Arial" w:cs="Arial"/>
                <w:sz w:val="20"/>
                <w:szCs w:val="20"/>
              </w:rPr>
            </w:pPr>
            <w:del w:id="1636" w:author="Mubiyarto Wibisono" w:date="2025-09-04T13:01:00Z" w16du:dateUtc="2025-09-04T06:01:00Z">
              <w:r w:rsidRPr="00A41EA1" w:rsidDel="00937893">
                <w:rPr>
                  <w:rFonts w:ascii="Arial" w:hAnsi="Arial" w:cs="Arial"/>
                  <w:color w:val="000000"/>
                  <w:sz w:val="20"/>
                  <w:szCs w:val="20"/>
                </w:rPr>
                <w:delText>(5) Payable with txn ≥5m.</w:delText>
              </w:r>
            </w:del>
          </w:p>
        </w:tc>
      </w:tr>
      <w:tr w:rsidR="006828FD" w:rsidRPr="00A41EA1" w:rsidDel="00937893" w14:paraId="3E89392D" w14:textId="068AEFAF" w:rsidTr="006D20C5">
        <w:trPr>
          <w:del w:id="1637" w:author="Mubiyarto Wibisono" w:date="2025-09-04T13:01:00Z"/>
        </w:trPr>
        <w:tc>
          <w:tcPr>
            <w:tcW w:w="1643" w:type="dxa"/>
            <w:vAlign w:val="center"/>
          </w:tcPr>
          <w:p w14:paraId="6E298B00" w14:textId="0665AF72" w:rsidR="006828FD" w:rsidRPr="00A41EA1" w:rsidDel="00937893" w:rsidRDefault="006828FD" w:rsidP="006828FD">
            <w:pPr>
              <w:rPr>
                <w:del w:id="1638" w:author="Mubiyarto Wibisono" w:date="2025-09-04T13:01:00Z" w16du:dateUtc="2025-09-04T06:01:00Z"/>
                <w:rFonts w:ascii="Arial" w:eastAsia="Arial" w:hAnsi="Arial" w:cs="Arial"/>
                <w:sz w:val="20"/>
                <w:szCs w:val="20"/>
              </w:rPr>
            </w:pPr>
            <w:del w:id="1639" w:author="Mubiyarto Wibisono" w:date="2025-09-04T13:01:00Z" w16du:dateUtc="2025-09-04T06:01:00Z">
              <w:r w:rsidRPr="00A41EA1" w:rsidDel="00937893">
                <w:rPr>
                  <w:rFonts w:ascii="Arial" w:hAnsi="Arial" w:cs="Arial"/>
                  <w:color w:val="000000"/>
                  <w:sz w:val="20"/>
                  <w:szCs w:val="20"/>
                </w:rPr>
                <w:delText>Respond to eService</w:delText>
              </w:r>
            </w:del>
          </w:p>
        </w:tc>
        <w:tc>
          <w:tcPr>
            <w:tcW w:w="2401" w:type="dxa"/>
            <w:vAlign w:val="center"/>
          </w:tcPr>
          <w:p w14:paraId="4AC67D54" w14:textId="0AB9DFFE" w:rsidR="006828FD" w:rsidRPr="00A41EA1" w:rsidDel="00937893" w:rsidRDefault="006828FD" w:rsidP="006828FD">
            <w:pPr>
              <w:rPr>
                <w:del w:id="1640" w:author="Mubiyarto Wibisono" w:date="2025-09-04T13:01:00Z" w16du:dateUtc="2025-09-04T06:01:00Z"/>
                <w:rFonts w:ascii="Arial" w:eastAsia="Arial" w:hAnsi="Arial" w:cs="Arial"/>
                <w:sz w:val="20"/>
                <w:szCs w:val="20"/>
              </w:rPr>
            </w:pPr>
            <w:del w:id="1641"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3BC2E2F2" w14:textId="0E95091A" w:rsidR="006828FD" w:rsidRPr="00A41EA1" w:rsidDel="00937893" w:rsidRDefault="006828FD" w:rsidP="006828FD">
            <w:pPr>
              <w:rPr>
                <w:del w:id="1642" w:author="Mubiyarto Wibisono" w:date="2025-09-04T13:01:00Z" w16du:dateUtc="2025-09-04T06:01:00Z"/>
                <w:rFonts w:ascii="Arial" w:eastAsia="Arial" w:hAnsi="Arial" w:cs="Arial"/>
                <w:sz w:val="20"/>
                <w:szCs w:val="20"/>
              </w:rPr>
            </w:pPr>
            <w:del w:id="1643" w:author="Mubiyarto Wibisono" w:date="2025-09-04T13:01:00Z" w16du:dateUtc="2025-09-04T06:01:00Z">
              <w:r w:rsidRPr="00A41EA1" w:rsidDel="00937893">
                <w:rPr>
                  <w:rFonts w:ascii="Arial" w:hAnsi="Arial" w:cs="Arial"/>
                  <w:color w:val="000000"/>
                  <w:sz w:val="20"/>
                  <w:szCs w:val="20"/>
                </w:rPr>
                <w:delText>Send result lists and messages back to the eService front</w:delText>
              </w:r>
              <w:r w:rsidRPr="00A41EA1" w:rsidDel="00937893">
                <w:rPr>
                  <w:rFonts w:ascii="Arial" w:hAnsi="Arial" w:cs="Arial"/>
                  <w:color w:val="000000"/>
                  <w:sz w:val="20"/>
                  <w:szCs w:val="20"/>
                </w:rPr>
                <w:noBreakHyphen/>
                <w:delText>end.</w:delText>
              </w:r>
            </w:del>
          </w:p>
        </w:tc>
      </w:tr>
      <w:tr w:rsidR="006828FD" w:rsidRPr="00A41EA1" w:rsidDel="00937893" w14:paraId="52597646" w14:textId="7D534C8A" w:rsidTr="006D20C5">
        <w:trPr>
          <w:del w:id="1644" w:author="Mubiyarto Wibisono" w:date="2025-09-04T13:01:00Z"/>
        </w:trPr>
        <w:tc>
          <w:tcPr>
            <w:tcW w:w="1643" w:type="dxa"/>
            <w:vAlign w:val="center"/>
          </w:tcPr>
          <w:p w14:paraId="31635654" w14:textId="44F80F42" w:rsidR="006828FD" w:rsidRPr="00A41EA1" w:rsidDel="00937893" w:rsidRDefault="006828FD" w:rsidP="006828FD">
            <w:pPr>
              <w:rPr>
                <w:del w:id="1645" w:author="Mubiyarto Wibisono" w:date="2025-09-04T13:01:00Z" w16du:dateUtc="2025-09-04T06:01:00Z"/>
                <w:rFonts w:ascii="Arial" w:eastAsia="Arial" w:hAnsi="Arial" w:cs="Arial"/>
                <w:sz w:val="20"/>
                <w:szCs w:val="20"/>
              </w:rPr>
            </w:pPr>
            <w:del w:id="1646" w:author="Mubiyarto Wibisono" w:date="2025-09-04T13:01:00Z" w16du:dateUtc="2025-09-04T06:01:00Z">
              <w:r w:rsidRPr="00A41EA1" w:rsidDel="00937893">
                <w:rPr>
                  <w:rFonts w:ascii="Arial" w:hAnsi="Arial" w:cs="Arial"/>
                  <w:color w:val="000000"/>
                  <w:sz w:val="20"/>
                  <w:szCs w:val="20"/>
                </w:rPr>
                <w:delText>eService Receives Response</w:delText>
              </w:r>
            </w:del>
          </w:p>
        </w:tc>
        <w:tc>
          <w:tcPr>
            <w:tcW w:w="2401" w:type="dxa"/>
            <w:vAlign w:val="center"/>
          </w:tcPr>
          <w:p w14:paraId="4AF3AC55" w14:textId="4D64D2D2" w:rsidR="006828FD" w:rsidRPr="00A41EA1" w:rsidDel="00937893" w:rsidRDefault="006828FD" w:rsidP="006828FD">
            <w:pPr>
              <w:rPr>
                <w:del w:id="1647" w:author="Mubiyarto Wibisono" w:date="2025-09-04T13:01:00Z" w16du:dateUtc="2025-09-04T06:01:00Z"/>
                <w:rFonts w:ascii="Arial" w:eastAsia="Arial" w:hAnsi="Arial" w:cs="Arial"/>
                <w:sz w:val="20"/>
                <w:szCs w:val="20"/>
              </w:rPr>
            </w:pPr>
            <w:del w:id="1648" w:author="Mubiyarto Wibisono" w:date="2025-09-04T13:01:00Z" w16du:dateUtc="2025-09-04T06:01:00Z">
              <w:r w:rsidRPr="00A41EA1" w:rsidDel="00937893">
                <w:rPr>
                  <w:rFonts w:ascii="Arial" w:hAnsi="Arial" w:cs="Arial"/>
                  <w:color w:val="000000"/>
                  <w:sz w:val="20"/>
                  <w:szCs w:val="20"/>
                </w:rPr>
                <w:delText>System Event</w:delText>
              </w:r>
            </w:del>
          </w:p>
        </w:tc>
        <w:tc>
          <w:tcPr>
            <w:tcW w:w="5306" w:type="dxa"/>
            <w:vAlign w:val="center"/>
          </w:tcPr>
          <w:p w14:paraId="01270E3A" w14:textId="718458E5" w:rsidR="006828FD" w:rsidRPr="00A41EA1" w:rsidDel="00937893" w:rsidRDefault="006828FD" w:rsidP="006828FD">
            <w:pPr>
              <w:rPr>
                <w:del w:id="1649" w:author="Mubiyarto Wibisono" w:date="2025-09-04T13:01:00Z" w16du:dateUtc="2025-09-04T06:01:00Z"/>
                <w:rFonts w:ascii="Arial" w:eastAsia="Arial" w:hAnsi="Arial" w:cs="Arial"/>
                <w:sz w:val="20"/>
                <w:szCs w:val="20"/>
              </w:rPr>
            </w:pPr>
            <w:del w:id="1650" w:author="Mubiyarto Wibisono" w:date="2025-09-04T13:01:00Z" w16du:dateUtc="2025-09-04T06:01:00Z">
              <w:r w:rsidRPr="00A41EA1" w:rsidDel="00937893">
                <w:rPr>
                  <w:rFonts w:ascii="Arial" w:hAnsi="Arial" w:cs="Arial"/>
                  <w:color w:val="000000"/>
                  <w:sz w:val="20"/>
                  <w:szCs w:val="20"/>
                </w:rPr>
                <w:delText>Front</w:delText>
              </w:r>
              <w:r w:rsidRPr="00A41EA1" w:rsidDel="00937893">
                <w:rPr>
                  <w:rFonts w:ascii="Arial" w:hAnsi="Arial" w:cs="Arial"/>
                  <w:color w:val="000000"/>
                  <w:sz w:val="20"/>
                  <w:szCs w:val="20"/>
                </w:rPr>
                <w:noBreakHyphen/>
                <w:delText>end consumes lists/messages and prepares UI.</w:delText>
              </w:r>
            </w:del>
          </w:p>
        </w:tc>
      </w:tr>
      <w:tr w:rsidR="006828FD" w:rsidRPr="00A41EA1" w:rsidDel="00937893" w14:paraId="6AD3C8C5" w14:textId="4F99970A" w:rsidTr="006D20C5">
        <w:trPr>
          <w:del w:id="1651" w:author="Mubiyarto Wibisono" w:date="2025-09-04T13:01:00Z"/>
        </w:trPr>
        <w:tc>
          <w:tcPr>
            <w:tcW w:w="1643" w:type="dxa"/>
            <w:vAlign w:val="center"/>
          </w:tcPr>
          <w:p w14:paraId="013041F9" w14:textId="0C53FD88" w:rsidR="006828FD" w:rsidRPr="00A41EA1" w:rsidDel="00937893" w:rsidRDefault="006828FD" w:rsidP="006828FD">
            <w:pPr>
              <w:rPr>
                <w:del w:id="1652" w:author="Mubiyarto Wibisono" w:date="2025-09-04T13:01:00Z" w16du:dateUtc="2025-09-04T06:01:00Z"/>
                <w:rFonts w:ascii="Arial" w:eastAsia="Arial" w:hAnsi="Arial" w:cs="Arial"/>
                <w:sz w:val="20"/>
                <w:szCs w:val="20"/>
              </w:rPr>
            </w:pPr>
            <w:del w:id="1653" w:author="Mubiyarto Wibisono" w:date="2025-09-04T13:01:00Z" w16du:dateUtc="2025-09-04T06:01:00Z">
              <w:r w:rsidRPr="00A41EA1" w:rsidDel="00937893">
                <w:rPr>
                  <w:rFonts w:ascii="Arial" w:hAnsi="Arial" w:cs="Arial"/>
                  <w:color w:val="000000"/>
                  <w:sz w:val="20"/>
                  <w:szCs w:val="20"/>
                </w:rPr>
                <w:delText>UI Display (SPCP = Yes)</w:delText>
              </w:r>
            </w:del>
          </w:p>
        </w:tc>
        <w:tc>
          <w:tcPr>
            <w:tcW w:w="2401" w:type="dxa"/>
            <w:vAlign w:val="center"/>
          </w:tcPr>
          <w:p w14:paraId="335FAE92" w14:textId="52F3CC9E" w:rsidR="006828FD" w:rsidRPr="00A41EA1" w:rsidDel="00937893" w:rsidRDefault="006828FD" w:rsidP="006828FD">
            <w:pPr>
              <w:rPr>
                <w:del w:id="1654" w:author="Mubiyarto Wibisono" w:date="2025-09-04T13:01:00Z" w16du:dateUtc="2025-09-04T06:01:00Z"/>
                <w:rFonts w:ascii="Arial" w:eastAsia="Arial" w:hAnsi="Arial" w:cs="Arial"/>
                <w:sz w:val="20"/>
                <w:szCs w:val="20"/>
              </w:rPr>
            </w:pPr>
            <w:del w:id="1655"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78B8F674" w14:textId="35CB3413" w:rsidR="006828FD" w:rsidRPr="00A41EA1" w:rsidDel="00937893" w:rsidRDefault="006828FD" w:rsidP="006828FD">
            <w:pPr>
              <w:rPr>
                <w:del w:id="1656" w:author="Mubiyarto Wibisono" w:date="2025-09-04T13:01:00Z" w16du:dateUtc="2025-09-04T06:01:00Z"/>
                <w:rFonts w:ascii="Arial" w:eastAsia="Arial" w:hAnsi="Arial" w:cs="Arial"/>
                <w:sz w:val="20"/>
                <w:szCs w:val="20"/>
              </w:rPr>
            </w:pPr>
            <w:del w:id="1657" w:author="Mubiyarto Wibisono" w:date="2025-09-04T13:01:00Z" w16du:dateUtc="2025-09-04T06:01:00Z">
              <w:r w:rsidRPr="00A41EA1" w:rsidDel="00937893">
                <w:rPr>
                  <w:rFonts w:ascii="Arial" w:hAnsi="Arial" w:cs="Arial"/>
                  <w:color w:val="000000"/>
                  <w:sz w:val="20"/>
                  <w:szCs w:val="20"/>
                </w:rPr>
                <w:delText>Show Paid (past 6 mths) (with Download/Print receipt), Payable, and Not</w:delText>
              </w:r>
              <w:r w:rsidRPr="00A41EA1" w:rsidDel="00937893">
                <w:rPr>
                  <w:rFonts w:ascii="Arial" w:hAnsi="Arial" w:cs="Arial"/>
                  <w:color w:val="000000"/>
                  <w:sz w:val="20"/>
                  <w:szCs w:val="20"/>
                </w:rPr>
                <w:noBreakHyphen/>
                <w:delText>Payable sections.</w:delText>
              </w:r>
            </w:del>
          </w:p>
        </w:tc>
      </w:tr>
      <w:tr w:rsidR="006828FD" w:rsidRPr="00A41EA1" w:rsidDel="00937893" w14:paraId="1A32F58C" w14:textId="404CE0AF" w:rsidTr="006D20C5">
        <w:trPr>
          <w:del w:id="1658" w:author="Mubiyarto Wibisono" w:date="2025-09-04T13:01:00Z"/>
        </w:trPr>
        <w:tc>
          <w:tcPr>
            <w:tcW w:w="1643" w:type="dxa"/>
            <w:vAlign w:val="center"/>
          </w:tcPr>
          <w:p w14:paraId="59CA2321" w14:textId="2091D59E" w:rsidR="006828FD" w:rsidRPr="00A41EA1" w:rsidDel="00937893" w:rsidRDefault="006828FD" w:rsidP="006828FD">
            <w:pPr>
              <w:rPr>
                <w:del w:id="1659" w:author="Mubiyarto Wibisono" w:date="2025-09-04T13:01:00Z" w16du:dateUtc="2025-09-04T06:01:00Z"/>
                <w:rFonts w:ascii="Arial" w:eastAsia="Arial" w:hAnsi="Arial" w:cs="Arial"/>
                <w:sz w:val="20"/>
                <w:szCs w:val="20"/>
              </w:rPr>
            </w:pPr>
            <w:del w:id="1660" w:author="Mubiyarto Wibisono" w:date="2025-09-04T13:01:00Z" w16du:dateUtc="2025-09-04T06:01:00Z">
              <w:r w:rsidRPr="00A41EA1" w:rsidDel="00937893">
                <w:rPr>
                  <w:rFonts w:ascii="Arial" w:hAnsi="Arial" w:cs="Arial"/>
                  <w:color w:val="000000"/>
                  <w:sz w:val="20"/>
                  <w:szCs w:val="20"/>
                </w:rPr>
                <w:delText>UI Display (SPCP = No)</w:delText>
              </w:r>
            </w:del>
          </w:p>
        </w:tc>
        <w:tc>
          <w:tcPr>
            <w:tcW w:w="2401" w:type="dxa"/>
            <w:vAlign w:val="center"/>
          </w:tcPr>
          <w:p w14:paraId="3AB282AE" w14:textId="09A22F4B" w:rsidR="006828FD" w:rsidRPr="00A41EA1" w:rsidDel="00937893" w:rsidRDefault="006828FD" w:rsidP="006828FD">
            <w:pPr>
              <w:rPr>
                <w:del w:id="1661" w:author="Mubiyarto Wibisono" w:date="2025-09-04T13:01:00Z" w16du:dateUtc="2025-09-04T06:01:00Z"/>
                <w:rFonts w:ascii="Arial" w:eastAsia="Arial" w:hAnsi="Arial" w:cs="Arial"/>
                <w:sz w:val="20"/>
                <w:szCs w:val="20"/>
              </w:rPr>
            </w:pPr>
            <w:del w:id="1662"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6D4C10F2" w14:textId="6156216B" w:rsidR="006828FD" w:rsidRPr="00A41EA1" w:rsidDel="00937893" w:rsidRDefault="006828FD" w:rsidP="006828FD">
            <w:pPr>
              <w:rPr>
                <w:del w:id="1663" w:author="Mubiyarto Wibisono" w:date="2025-09-04T13:01:00Z" w16du:dateUtc="2025-09-04T06:01:00Z"/>
                <w:rFonts w:ascii="Arial" w:eastAsia="Arial" w:hAnsi="Arial" w:cs="Arial"/>
                <w:sz w:val="20"/>
                <w:szCs w:val="20"/>
              </w:rPr>
            </w:pPr>
            <w:del w:id="1664" w:author="Mubiyarto Wibisono" w:date="2025-09-04T13:01:00Z" w16du:dateUtc="2025-09-04T06:01:00Z">
              <w:r w:rsidRPr="00A41EA1" w:rsidDel="00937893">
                <w:rPr>
                  <w:rFonts w:ascii="Arial" w:hAnsi="Arial" w:cs="Arial"/>
                  <w:color w:val="000000"/>
                  <w:sz w:val="20"/>
                  <w:szCs w:val="20"/>
                </w:rPr>
                <w:delText>Show Payable and Not</w:delText>
              </w:r>
              <w:r w:rsidRPr="00A41EA1" w:rsidDel="00937893">
                <w:rPr>
                  <w:rFonts w:ascii="Arial" w:hAnsi="Arial" w:cs="Arial"/>
                  <w:color w:val="000000"/>
                  <w:sz w:val="20"/>
                  <w:szCs w:val="20"/>
                </w:rPr>
                <w:noBreakHyphen/>
                <w:delText>Payable sections only.</w:delText>
              </w:r>
            </w:del>
          </w:p>
        </w:tc>
      </w:tr>
      <w:tr w:rsidR="006828FD" w:rsidRPr="00A41EA1" w:rsidDel="00937893" w14:paraId="4FA7CD27" w14:textId="75F702B8" w:rsidTr="006D20C5">
        <w:trPr>
          <w:del w:id="1665" w:author="Mubiyarto Wibisono" w:date="2025-09-04T13:01:00Z"/>
        </w:trPr>
        <w:tc>
          <w:tcPr>
            <w:tcW w:w="1643" w:type="dxa"/>
            <w:vAlign w:val="center"/>
          </w:tcPr>
          <w:p w14:paraId="7F0ADC52" w14:textId="23B6F15A" w:rsidR="006828FD" w:rsidRPr="00A41EA1" w:rsidDel="00937893" w:rsidRDefault="006828FD" w:rsidP="006828FD">
            <w:pPr>
              <w:rPr>
                <w:del w:id="1666" w:author="Mubiyarto Wibisono" w:date="2025-09-04T13:01:00Z" w16du:dateUtc="2025-09-04T06:01:00Z"/>
                <w:rFonts w:ascii="Arial" w:hAnsi="Arial" w:cs="Arial"/>
                <w:color w:val="000000"/>
                <w:sz w:val="20"/>
                <w:szCs w:val="20"/>
              </w:rPr>
            </w:pPr>
            <w:del w:id="1667" w:author="Mubiyarto Wibisono" w:date="2025-09-04T13:01:00Z" w16du:dateUtc="2025-09-04T06:01:00Z">
              <w:r w:rsidRPr="00A41EA1" w:rsidDel="00937893">
                <w:rPr>
                  <w:rFonts w:ascii="Arial" w:hAnsi="Arial" w:cs="Arial"/>
                  <w:color w:val="000000"/>
                  <w:sz w:val="20"/>
                  <w:szCs w:val="20"/>
                </w:rPr>
                <w:delText>No</w:delText>
              </w:r>
              <w:r w:rsidRPr="00A41EA1" w:rsidDel="00937893">
                <w:rPr>
                  <w:rFonts w:ascii="Arial" w:hAnsi="Arial" w:cs="Arial"/>
                  <w:color w:val="000000"/>
                  <w:sz w:val="20"/>
                  <w:szCs w:val="20"/>
                </w:rPr>
                <w:noBreakHyphen/>
                <w:delText>Outstanding Messages</w:delText>
              </w:r>
            </w:del>
          </w:p>
        </w:tc>
        <w:tc>
          <w:tcPr>
            <w:tcW w:w="2401" w:type="dxa"/>
            <w:vAlign w:val="center"/>
          </w:tcPr>
          <w:p w14:paraId="5EB335EA" w14:textId="45041C15" w:rsidR="006828FD" w:rsidRPr="00A41EA1" w:rsidDel="00937893" w:rsidRDefault="006828FD" w:rsidP="006828FD">
            <w:pPr>
              <w:rPr>
                <w:del w:id="1668" w:author="Mubiyarto Wibisono" w:date="2025-09-04T13:01:00Z" w16du:dateUtc="2025-09-04T06:01:00Z"/>
                <w:rFonts w:ascii="Arial" w:hAnsi="Arial" w:cs="Arial"/>
                <w:color w:val="000000"/>
                <w:sz w:val="20"/>
                <w:szCs w:val="20"/>
              </w:rPr>
            </w:pPr>
            <w:del w:id="1669" w:author="Mubiyarto Wibisono" w:date="2025-09-04T13:01:00Z" w16du:dateUtc="2025-09-04T06:01:00Z">
              <w:r w:rsidRPr="00A41EA1" w:rsidDel="00937893">
                <w:rPr>
                  <w:rFonts w:ascii="Arial" w:hAnsi="Arial" w:cs="Arial"/>
                  <w:color w:val="000000"/>
                  <w:sz w:val="20"/>
                  <w:szCs w:val="20"/>
                </w:rPr>
                <w:delText>System Navigation</w:delText>
              </w:r>
            </w:del>
          </w:p>
        </w:tc>
        <w:tc>
          <w:tcPr>
            <w:tcW w:w="5306" w:type="dxa"/>
            <w:vAlign w:val="center"/>
          </w:tcPr>
          <w:p w14:paraId="1C28433A" w14:textId="4822B142" w:rsidR="006828FD" w:rsidRPr="00A41EA1" w:rsidDel="00937893" w:rsidRDefault="006828FD" w:rsidP="006828FD">
            <w:pPr>
              <w:rPr>
                <w:del w:id="1670" w:author="Mubiyarto Wibisono" w:date="2025-09-04T13:01:00Z" w16du:dateUtc="2025-09-04T06:01:00Z"/>
                <w:rFonts w:ascii="Arial" w:hAnsi="Arial" w:cs="Arial"/>
                <w:color w:val="000000"/>
                <w:sz w:val="20"/>
                <w:szCs w:val="20"/>
              </w:rPr>
            </w:pPr>
            <w:del w:id="1671" w:author="Mubiyarto Wibisono" w:date="2025-09-04T13:01:00Z" w16du:dateUtc="2025-09-04T06:01:00Z">
              <w:r w:rsidRPr="00A41EA1" w:rsidDel="00937893">
                <w:rPr>
                  <w:rFonts w:ascii="Arial" w:hAnsi="Arial" w:cs="Arial"/>
                  <w:color w:val="000000"/>
                  <w:sz w:val="20"/>
                  <w:szCs w:val="20"/>
                </w:rPr>
                <w:delText xml:space="preserve">When no results for a query, show: “No outstanding offence for Vehicle/**ID/Notice … click </w:delText>
              </w:r>
              <w:r w:rsidRPr="00A41EA1" w:rsidDel="00937893">
                <w:rPr>
                  <w:rFonts w:ascii="Arial" w:hAnsi="Arial" w:cs="Arial"/>
                  <w:color w:val="000000"/>
                  <w:sz w:val="20"/>
                  <w:szCs w:val="20"/>
                  <w:rPrChange w:id="1672" w:author="Mubiyarto Wibisono" w:date="2025-09-05T08:31:00Z" w16du:dateUtc="2025-09-05T01:31:00Z">
                    <w:rPr>
                      <w:rFonts w:ascii="Arial" w:hAnsi="Arial" w:cs="Arial"/>
                      <w:i/>
                      <w:iCs/>
                      <w:color w:val="000000"/>
                      <w:sz w:val="20"/>
                      <w:szCs w:val="20"/>
                    </w:rPr>
                  </w:rPrChange>
                </w:rPr>
                <w:delText>here</w:delText>
              </w:r>
              <w:r w:rsidRPr="00A41EA1" w:rsidDel="00937893">
                <w:rPr>
                  <w:rFonts w:ascii="Arial" w:hAnsi="Arial" w:cs="Arial"/>
                  <w:color w:val="000000"/>
                  <w:sz w:val="20"/>
                  <w:szCs w:val="20"/>
                </w:rPr>
                <w:delText xml:space="preserve"> to check or pay a notice number” and return to Step 1.</w:delText>
              </w:r>
            </w:del>
          </w:p>
        </w:tc>
      </w:tr>
    </w:tbl>
    <w:p w14:paraId="37896E9E" w14:textId="20305391" w:rsidR="001C4FF6" w:rsidRPr="00A41EA1" w:rsidDel="00937893" w:rsidRDefault="001C4FF6" w:rsidP="001C4FF6">
      <w:pPr>
        <w:rPr>
          <w:del w:id="1673" w:author="Mubiyarto Wibisono" w:date="2025-09-04T13:01:00Z" w16du:dateUtc="2025-09-04T06:01:00Z"/>
          <w:rFonts w:ascii="Arial" w:eastAsia="Arial" w:hAnsi="Arial" w:cs="Arial"/>
          <w:sz w:val="20"/>
          <w:szCs w:val="20"/>
          <w:rPrChange w:id="1674" w:author="Mubiyarto Wibisono" w:date="2025-09-05T08:31:00Z" w16du:dateUtc="2025-09-05T01:31:00Z">
            <w:rPr>
              <w:del w:id="1675" w:author="Mubiyarto Wibisono" w:date="2025-09-04T13:01:00Z" w16du:dateUtc="2025-09-04T06:01:00Z"/>
              <w:rFonts w:eastAsia="Arial"/>
            </w:rPr>
          </w:rPrChange>
        </w:rPr>
      </w:pPr>
    </w:p>
    <w:p w14:paraId="139678BD" w14:textId="1FB8286A" w:rsidR="006828FD" w:rsidRPr="00A41EA1" w:rsidDel="00937893" w:rsidRDefault="006828FD" w:rsidP="00620F9E">
      <w:pPr>
        <w:pStyle w:val="Heading3"/>
        <w:numPr>
          <w:ilvl w:val="2"/>
          <w:numId w:val="27"/>
        </w:numPr>
        <w:rPr>
          <w:del w:id="1676" w:author="Mubiyarto Wibisono" w:date="2025-09-04T13:01:00Z" w16du:dateUtc="2025-09-04T06:01:00Z"/>
          <w:rFonts w:eastAsia="Arial" w:cs="Arial"/>
          <w:b/>
          <w:bCs/>
          <w:sz w:val="20"/>
          <w:szCs w:val="20"/>
          <w:rPrChange w:id="1677" w:author="Mubiyarto Wibisono" w:date="2025-09-05T08:31:00Z" w16du:dateUtc="2025-09-05T01:31:00Z">
            <w:rPr>
              <w:del w:id="1678" w:author="Mubiyarto Wibisono" w:date="2025-09-04T13:01:00Z" w16du:dateUtc="2025-09-04T06:01:00Z"/>
              <w:rFonts w:eastAsia="Arial" w:cs="Arial"/>
              <w:b/>
              <w:bCs/>
            </w:rPr>
          </w:rPrChange>
        </w:rPr>
      </w:pPr>
      <w:bookmarkStart w:id="1679" w:name="_Toc205930391"/>
      <w:bookmarkStart w:id="1680" w:name="_Toc206576644"/>
      <w:bookmarkStart w:id="1681" w:name="_Toc206577178"/>
      <w:del w:id="1682" w:author="Mubiyarto Wibisono" w:date="2025-09-04T13:01:00Z" w16du:dateUtc="2025-09-04T06:01:00Z">
        <w:r w:rsidRPr="00A41EA1" w:rsidDel="00937893">
          <w:rPr>
            <w:rFonts w:eastAsia="Arial" w:cs="Arial"/>
            <w:b/>
            <w:bCs/>
            <w:sz w:val="20"/>
            <w:szCs w:val="20"/>
            <w:rPrChange w:id="1683" w:author="Mubiyarto Wibisono" w:date="2025-09-05T08:31:00Z" w16du:dateUtc="2025-09-05T01:31:00Z">
              <w:rPr>
                <w:rFonts w:eastAsia="Arial" w:cs="Arial"/>
                <w:b/>
                <w:bCs/>
              </w:rPr>
            </w:rPrChange>
          </w:rPr>
          <w:delText>General Description of Search Notices for Parking Fines</w:delText>
        </w:r>
        <w:bookmarkEnd w:id="1679"/>
        <w:bookmarkEnd w:id="1680"/>
        <w:bookmarkEnd w:id="1681"/>
      </w:del>
    </w:p>
    <w:p w14:paraId="723A16DA" w14:textId="60162338" w:rsidR="006828FD" w:rsidRPr="00A41EA1" w:rsidDel="00937893" w:rsidRDefault="002F61BF" w:rsidP="00620F9E">
      <w:pPr>
        <w:pStyle w:val="Heading4"/>
        <w:numPr>
          <w:ilvl w:val="3"/>
          <w:numId w:val="27"/>
        </w:numPr>
        <w:ind w:left="851" w:hanging="851"/>
        <w:rPr>
          <w:del w:id="1684" w:author="Mubiyarto Wibisono" w:date="2025-09-04T13:01:00Z" w16du:dateUtc="2025-09-04T06:01:00Z"/>
          <w:rFonts w:ascii="Arial" w:eastAsia="Arial" w:hAnsi="Arial" w:cs="Arial"/>
          <w:b/>
          <w:bCs/>
          <w:i w:val="0"/>
          <w:iCs w:val="0"/>
          <w:sz w:val="20"/>
          <w:szCs w:val="20"/>
          <w:rPrChange w:id="1685" w:author="Mubiyarto Wibisono" w:date="2025-09-05T08:31:00Z" w16du:dateUtc="2025-09-05T01:31:00Z">
            <w:rPr>
              <w:del w:id="1686" w:author="Mubiyarto Wibisono" w:date="2025-09-04T13:01:00Z" w16du:dateUtc="2025-09-04T06:01:00Z"/>
              <w:rFonts w:ascii="Arial" w:eastAsia="Arial" w:hAnsi="Arial" w:cs="Arial"/>
              <w:b/>
              <w:bCs/>
              <w:i w:val="0"/>
              <w:iCs w:val="0"/>
            </w:rPr>
          </w:rPrChange>
        </w:rPr>
      </w:pPr>
      <w:bookmarkStart w:id="1687" w:name="_Toc205930392"/>
      <w:del w:id="1688" w:author="Mubiyarto Wibisono" w:date="2025-09-04T13:01:00Z" w16du:dateUtc="2025-09-04T06:01:00Z">
        <w:r w:rsidRPr="00A41EA1" w:rsidDel="00937893">
          <w:rPr>
            <w:rFonts w:ascii="Arial" w:eastAsia="Arial" w:hAnsi="Arial" w:cs="Arial"/>
            <w:b/>
            <w:bCs/>
            <w:i w:val="0"/>
            <w:iCs w:val="0"/>
            <w:sz w:val="20"/>
            <w:szCs w:val="20"/>
            <w:rPrChange w:id="1689" w:author="Mubiyarto Wibisono" w:date="2025-09-05T08:31:00Z" w16du:dateUtc="2025-09-05T01:31:00Z">
              <w:rPr>
                <w:rFonts w:ascii="Arial" w:eastAsia="Arial" w:hAnsi="Arial" w:cs="Arial"/>
                <w:b/>
                <w:bCs/>
                <w:i w:val="0"/>
                <w:iCs w:val="0"/>
              </w:rPr>
            </w:rPrChange>
          </w:rPr>
          <w:delText>Search Parameter Types</w:delText>
        </w:r>
        <w:bookmarkEnd w:id="1687"/>
      </w:del>
    </w:p>
    <w:p w14:paraId="1886927D" w14:textId="0188031C" w:rsidR="00E1399C" w:rsidRPr="00A41EA1" w:rsidDel="00937893" w:rsidRDefault="002F61BF" w:rsidP="00791A86">
      <w:pPr>
        <w:pStyle w:val="ListParagraph"/>
        <w:numPr>
          <w:ilvl w:val="2"/>
          <w:numId w:val="2"/>
        </w:numPr>
        <w:ind w:left="851" w:hanging="284"/>
        <w:rPr>
          <w:del w:id="1690" w:author="Mubiyarto Wibisono" w:date="2025-09-04T13:01:00Z" w16du:dateUtc="2025-09-04T06:01:00Z"/>
          <w:rFonts w:ascii="Arial" w:eastAsia="Arial" w:hAnsi="Arial" w:cs="Arial"/>
          <w:b/>
          <w:bCs/>
          <w:sz w:val="20"/>
          <w:szCs w:val="20"/>
        </w:rPr>
      </w:pPr>
      <w:del w:id="1691" w:author="Mubiyarto Wibisono" w:date="2025-09-04T13:01:00Z" w16du:dateUtc="2025-09-04T06:01:00Z">
        <w:r w:rsidRPr="00A41EA1" w:rsidDel="00937893">
          <w:rPr>
            <w:rFonts w:ascii="Arial" w:eastAsia="Arial" w:hAnsi="Arial" w:cs="Arial"/>
            <w:b/>
            <w:bCs/>
            <w:sz w:val="20"/>
            <w:szCs w:val="20"/>
          </w:rPr>
          <w:delText>Overview</w:delText>
        </w:r>
      </w:del>
    </w:p>
    <w:p w14:paraId="1BB1BE47" w14:textId="59EBF740" w:rsidR="00E1399C" w:rsidRPr="00A41EA1" w:rsidDel="00937893" w:rsidRDefault="00E1399C" w:rsidP="00791A86">
      <w:pPr>
        <w:pStyle w:val="ListParagraph"/>
        <w:ind w:left="851" w:hanging="284"/>
        <w:rPr>
          <w:del w:id="1692" w:author="Mubiyarto Wibisono" w:date="2025-09-04T13:01:00Z" w16du:dateUtc="2025-09-04T06:01:00Z"/>
          <w:rFonts w:ascii="Arial" w:eastAsia="Arial" w:hAnsi="Arial" w:cs="Arial"/>
          <w:b/>
          <w:bCs/>
          <w:sz w:val="20"/>
          <w:szCs w:val="20"/>
        </w:rPr>
      </w:pPr>
    </w:p>
    <w:p w14:paraId="37422930" w14:textId="63B0BC8B" w:rsidR="002F61BF" w:rsidRPr="00A41EA1" w:rsidDel="00937893" w:rsidRDefault="002F61BF" w:rsidP="00620F9E">
      <w:pPr>
        <w:pStyle w:val="ListParagraph"/>
        <w:numPr>
          <w:ilvl w:val="0"/>
          <w:numId w:val="6"/>
        </w:numPr>
        <w:spacing w:before="240"/>
        <w:ind w:left="1134" w:hanging="283"/>
        <w:rPr>
          <w:del w:id="1693" w:author="Mubiyarto Wibisono" w:date="2025-09-04T13:01:00Z" w16du:dateUtc="2025-09-04T06:01:00Z"/>
          <w:rFonts w:ascii="Arial" w:eastAsia="Arial" w:hAnsi="Arial" w:cs="Arial"/>
          <w:sz w:val="20"/>
          <w:szCs w:val="20"/>
        </w:rPr>
      </w:pPr>
      <w:del w:id="1694" w:author="Mubiyarto Wibisono" w:date="2025-09-04T13:01:00Z" w16du:dateUtc="2025-09-04T06:01:00Z">
        <w:r w:rsidRPr="00A41EA1" w:rsidDel="00937893">
          <w:rPr>
            <w:rFonts w:ascii="Arial" w:eastAsia="Arial" w:hAnsi="Arial" w:cs="Arial"/>
            <w:sz w:val="20"/>
            <w:szCs w:val="20"/>
          </w:rPr>
          <w:delText>The Pay Parking Offence Notice eService allows Motorists to search for outstanding Notices using any of the search parameters below: </w:delText>
        </w:r>
      </w:del>
    </w:p>
    <w:p w14:paraId="0032F5E6" w14:textId="7F3D12EC" w:rsidR="002F61BF" w:rsidRPr="00A41EA1" w:rsidDel="00937893" w:rsidRDefault="002F61BF" w:rsidP="00620F9E">
      <w:pPr>
        <w:pStyle w:val="ListParagraph"/>
        <w:numPr>
          <w:ilvl w:val="1"/>
          <w:numId w:val="7"/>
        </w:numPr>
        <w:spacing w:after="240"/>
        <w:ind w:left="1418" w:hanging="284"/>
        <w:rPr>
          <w:del w:id="1695" w:author="Mubiyarto Wibisono" w:date="2025-09-04T13:01:00Z" w16du:dateUtc="2025-09-04T06:01:00Z"/>
          <w:rFonts w:ascii="Arial" w:eastAsia="Arial" w:hAnsi="Arial" w:cs="Arial"/>
          <w:sz w:val="20"/>
          <w:szCs w:val="20"/>
        </w:rPr>
      </w:pPr>
      <w:del w:id="1696" w:author="Mubiyarto Wibisono" w:date="2025-09-04T13:01:00Z" w16du:dateUtc="2025-09-04T06:01:00Z">
        <w:r w:rsidRPr="00A41EA1" w:rsidDel="00937893">
          <w:rPr>
            <w:rFonts w:ascii="Arial" w:eastAsia="Arial" w:hAnsi="Arial" w:cs="Arial"/>
            <w:sz w:val="20"/>
            <w:szCs w:val="20"/>
          </w:rPr>
          <w:delText>Vehicle number</w:delText>
        </w:r>
      </w:del>
    </w:p>
    <w:p w14:paraId="3E103BC4" w14:textId="13AE40DF" w:rsidR="002F61BF" w:rsidRPr="00A41EA1" w:rsidDel="00937893" w:rsidRDefault="002F61BF" w:rsidP="00620F9E">
      <w:pPr>
        <w:pStyle w:val="ListParagraph"/>
        <w:numPr>
          <w:ilvl w:val="1"/>
          <w:numId w:val="7"/>
        </w:numPr>
        <w:spacing w:after="240"/>
        <w:ind w:left="1418" w:hanging="284"/>
        <w:rPr>
          <w:del w:id="1697" w:author="Mubiyarto Wibisono" w:date="2025-09-04T13:01:00Z" w16du:dateUtc="2025-09-04T06:01:00Z"/>
          <w:rFonts w:ascii="Arial" w:eastAsia="Arial" w:hAnsi="Arial" w:cs="Arial"/>
          <w:sz w:val="20"/>
          <w:szCs w:val="20"/>
        </w:rPr>
      </w:pPr>
      <w:del w:id="1698" w:author="Mubiyarto Wibisono" w:date="2025-09-04T13:01:00Z" w16du:dateUtc="2025-09-04T06:01:00Z">
        <w:r w:rsidRPr="00A41EA1" w:rsidDel="00937893">
          <w:rPr>
            <w:rFonts w:ascii="Arial" w:eastAsia="Arial" w:hAnsi="Arial" w:cs="Arial"/>
            <w:sz w:val="20"/>
            <w:szCs w:val="20"/>
          </w:rPr>
          <w:delText>Notice number</w:delText>
        </w:r>
      </w:del>
    </w:p>
    <w:p w14:paraId="0FD1A56D" w14:textId="2BE358E7" w:rsidR="002F61BF" w:rsidRPr="00A41EA1" w:rsidDel="00937893" w:rsidRDefault="002F61BF" w:rsidP="00620F9E">
      <w:pPr>
        <w:pStyle w:val="ListParagraph"/>
        <w:numPr>
          <w:ilvl w:val="1"/>
          <w:numId w:val="7"/>
        </w:numPr>
        <w:spacing w:after="240"/>
        <w:ind w:left="1418" w:hanging="284"/>
        <w:rPr>
          <w:del w:id="1699" w:author="Mubiyarto Wibisono" w:date="2025-09-04T13:01:00Z" w16du:dateUtc="2025-09-04T06:01:00Z"/>
          <w:rFonts w:ascii="Arial" w:eastAsia="Arial" w:hAnsi="Arial" w:cs="Arial"/>
          <w:sz w:val="20"/>
          <w:szCs w:val="20"/>
        </w:rPr>
      </w:pPr>
      <w:del w:id="1700" w:author="Mubiyarto Wibisono" w:date="2025-09-04T13:01:00Z" w16du:dateUtc="2025-09-04T06:01:00Z">
        <w:r w:rsidRPr="00A41EA1" w:rsidDel="00937893">
          <w:rPr>
            <w:rFonts w:ascii="Arial" w:eastAsia="Arial" w:hAnsi="Arial" w:cs="Arial"/>
            <w:sz w:val="20"/>
            <w:szCs w:val="20"/>
          </w:rPr>
          <w:delText>ID number</w:delText>
        </w:r>
      </w:del>
    </w:p>
    <w:p w14:paraId="3F70E3E4" w14:textId="4BD668F0" w:rsidR="002F61BF" w:rsidRPr="00A41EA1" w:rsidDel="00937893" w:rsidRDefault="002F61BF" w:rsidP="00791A86">
      <w:pPr>
        <w:pStyle w:val="ListParagraph"/>
        <w:spacing w:after="240"/>
        <w:ind w:left="1134" w:hanging="283"/>
        <w:rPr>
          <w:del w:id="1701" w:author="Mubiyarto Wibisono" w:date="2025-09-04T13:01:00Z" w16du:dateUtc="2025-09-04T06:01:00Z"/>
          <w:rFonts w:ascii="Arial" w:eastAsia="Arial" w:hAnsi="Arial" w:cs="Arial"/>
          <w:sz w:val="20"/>
          <w:szCs w:val="20"/>
        </w:rPr>
      </w:pPr>
    </w:p>
    <w:p w14:paraId="103E0983" w14:textId="2A6AE225" w:rsidR="002F61BF" w:rsidRPr="00A41EA1" w:rsidDel="00937893" w:rsidRDefault="002F61BF" w:rsidP="00620F9E">
      <w:pPr>
        <w:pStyle w:val="ListParagraph"/>
        <w:numPr>
          <w:ilvl w:val="0"/>
          <w:numId w:val="6"/>
        </w:numPr>
        <w:spacing w:after="240"/>
        <w:ind w:left="1134" w:hanging="283"/>
        <w:rPr>
          <w:del w:id="1702" w:author="Mubiyarto Wibisono" w:date="2025-09-04T13:01:00Z" w16du:dateUtc="2025-09-04T06:01:00Z"/>
          <w:rFonts w:ascii="Arial" w:eastAsia="Arial" w:hAnsi="Arial" w:cs="Arial"/>
          <w:sz w:val="20"/>
          <w:szCs w:val="20"/>
        </w:rPr>
      </w:pPr>
      <w:del w:id="1703" w:author="Mubiyarto Wibisono" w:date="2025-09-04T13:01:00Z" w16du:dateUtc="2025-09-04T06:01:00Z">
        <w:r w:rsidRPr="00A41EA1" w:rsidDel="00937893">
          <w:rPr>
            <w:rFonts w:ascii="Arial" w:eastAsia="Arial" w:hAnsi="Arial" w:cs="Arial"/>
            <w:sz w:val="20"/>
            <w:szCs w:val="20"/>
          </w:rPr>
          <w:delText>Users select a search option from the onscreen list and enter the corresponding input to initiate the search.</w:delText>
        </w:r>
      </w:del>
    </w:p>
    <w:p w14:paraId="515500A1" w14:textId="61727816" w:rsidR="002F61BF" w:rsidRPr="00A41EA1" w:rsidDel="00937893" w:rsidRDefault="002F61BF" w:rsidP="00791A86">
      <w:pPr>
        <w:pStyle w:val="ListParagraph"/>
        <w:spacing w:after="240"/>
        <w:ind w:left="1134" w:hanging="283"/>
        <w:rPr>
          <w:del w:id="1704" w:author="Mubiyarto Wibisono" w:date="2025-09-04T13:01:00Z" w16du:dateUtc="2025-09-04T06:01:00Z"/>
          <w:rFonts w:ascii="Arial" w:eastAsia="Arial" w:hAnsi="Arial" w:cs="Arial"/>
          <w:sz w:val="20"/>
          <w:szCs w:val="20"/>
        </w:rPr>
      </w:pPr>
    </w:p>
    <w:p w14:paraId="14BDE4B2" w14:textId="6502EEE6" w:rsidR="002F61BF" w:rsidRPr="00A41EA1" w:rsidDel="00937893" w:rsidRDefault="002F61BF" w:rsidP="00620F9E">
      <w:pPr>
        <w:pStyle w:val="ListParagraph"/>
        <w:numPr>
          <w:ilvl w:val="0"/>
          <w:numId w:val="6"/>
        </w:numPr>
        <w:spacing w:after="240"/>
        <w:ind w:left="1134" w:hanging="283"/>
        <w:rPr>
          <w:del w:id="1705" w:author="Mubiyarto Wibisono" w:date="2025-09-04T13:01:00Z" w16du:dateUtc="2025-09-04T06:01:00Z"/>
          <w:rFonts w:ascii="Arial" w:eastAsia="Arial" w:hAnsi="Arial" w:cs="Arial"/>
          <w:sz w:val="20"/>
          <w:szCs w:val="20"/>
        </w:rPr>
      </w:pPr>
      <w:del w:id="1706" w:author="Mubiyarto Wibisono" w:date="2025-09-04T13:01:00Z" w16du:dateUtc="2025-09-04T06:01:00Z">
        <w:r w:rsidRPr="00A41EA1" w:rsidDel="00937893">
          <w:rPr>
            <w:rFonts w:ascii="Arial" w:eastAsia="Arial" w:hAnsi="Arial" w:cs="Arial"/>
            <w:sz w:val="20"/>
            <w:szCs w:val="20"/>
          </w:rPr>
          <w:delText>When a search is initiated, OCMS queries the valid_offence_notice table in the Internet database for the Notices.</w:delText>
        </w:r>
      </w:del>
    </w:p>
    <w:p w14:paraId="56B4BB38" w14:textId="3C93E49E" w:rsidR="002F61BF" w:rsidRPr="00A41EA1" w:rsidDel="00937893" w:rsidRDefault="002F61BF" w:rsidP="00791A86">
      <w:pPr>
        <w:pStyle w:val="ListParagraph"/>
        <w:spacing w:after="240"/>
        <w:ind w:left="851" w:hanging="284"/>
        <w:rPr>
          <w:del w:id="1707" w:author="Mubiyarto Wibisono" w:date="2025-09-04T13:01:00Z" w16du:dateUtc="2025-09-04T06:01:00Z"/>
          <w:rFonts w:ascii="Arial" w:eastAsia="Arial" w:hAnsi="Arial" w:cs="Arial"/>
          <w:sz w:val="20"/>
          <w:szCs w:val="20"/>
        </w:rPr>
      </w:pPr>
    </w:p>
    <w:p w14:paraId="49177903" w14:textId="3CB1FD89" w:rsidR="002F61BF" w:rsidRPr="00A41EA1" w:rsidDel="00937893" w:rsidRDefault="002F61BF" w:rsidP="00620F9E">
      <w:pPr>
        <w:pStyle w:val="ListParagraph"/>
        <w:numPr>
          <w:ilvl w:val="0"/>
          <w:numId w:val="27"/>
        </w:numPr>
        <w:spacing w:after="240"/>
        <w:ind w:left="851" w:hanging="284"/>
        <w:rPr>
          <w:del w:id="1708" w:author="Mubiyarto Wibisono" w:date="2025-09-04T13:01:00Z" w16du:dateUtc="2025-09-04T06:01:00Z"/>
          <w:rFonts w:ascii="Arial" w:eastAsia="Arial" w:hAnsi="Arial" w:cs="Arial"/>
          <w:b/>
          <w:bCs/>
          <w:sz w:val="20"/>
          <w:szCs w:val="20"/>
        </w:rPr>
      </w:pPr>
      <w:del w:id="1709" w:author="Mubiyarto Wibisono" w:date="2025-09-04T13:01:00Z" w16du:dateUtc="2025-09-04T06:01:00Z">
        <w:r w:rsidRPr="00A41EA1" w:rsidDel="00937893">
          <w:rPr>
            <w:rFonts w:ascii="Arial" w:eastAsia="Arial" w:hAnsi="Arial" w:cs="Arial"/>
            <w:b/>
            <w:bCs/>
            <w:sz w:val="20"/>
            <w:szCs w:val="20"/>
          </w:rPr>
          <w:delText>Search for Notices using vehicle number</w:delText>
        </w:r>
      </w:del>
    </w:p>
    <w:p w14:paraId="248A49CC" w14:textId="3A5BD510" w:rsidR="002F61BF" w:rsidRPr="00A41EA1" w:rsidDel="00937893" w:rsidRDefault="002F61BF" w:rsidP="00791A86">
      <w:pPr>
        <w:spacing w:after="240" w:line="276" w:lineRule="auto"/>
        <w:ind w:left="851"/>
        <w:rPr>
          <w:del w:id="1710" w:author="Mubiyarto Wibisono" w:date="2025-09-04T13:01:00Z" w16du:dateUtc="2025-09-04T06:01:00Z"/>
          <w:rFonts w:ascii="Arial" w:eastAsia="Arial" w:hAnsi="Arial" w:cs="Arial"/>
          <w:sz w:val="20"/>
          <w:szCs w:val="20"/>
        </w:rPr>
      </w:pPr>
      <w:del w:id="1711" w:author="Mubiyarto Wibisono" w:date="2025-09-04T13:01:00Z" w16du:dateUtc="2025-09-04T06:01:00Z">
        <w:r w:rsidRPr="00A41EA1" w:rsidDel="00937893">
          <w:rPr>
            <w:rFonts w:ascii="Arial" w:eastAsia="Arial" w:hAnsi="Arial" w:cs="Arial"/>
            <w:sz w:val="20"/>
            <w:szCs w:val="20"/>
          </w:rPr>
          <w:delText xml:space="preserve">When the vehicle number search is initiated, OCMS uses the vehicle number to retrieve from the database all Notices (and the corresponding valid offence notice information) belonging to the vehicle number. </w:delText>
        </w:r>
      </w:del>
    </w:p>
    <w:p w14:paraId="7AB0FDE1" w14:textId="3D594D59" w:rsidR="002F61BF" w:rsidRPr="00A41EA1" w:rsidDel="00937893" w:rsidRDefault="002F61BF" w:rsidP="00620F9E">
      <w:pPr>
        <w:pStyle w:val="NormalWeb"/>
        <w:numPr>
          <w:ilvl w:val="0"/>
          <w:numId w:val="27"/>
        </w:numPr>
        <w:spacing w:before="0" w:beforeAutospacing="0" w:after="240" w:afterAutospacing="0"/>
        <w:ind w:left="851" w:hanging="284"/>
        <w:rPr>
          <w:del w:id="1712" w:author="Mubiyarto Wibisono" w:date="2025-09-04T13:01:00Z" w16du:dateUtc="2025-09-04T06:01:00Z"/>
          <w:rFonts w:ascii="Arial" w:hAnsi="Arial" w:cs="Arial"/>
          <w:b/>
          <w:bCs/>
          <w:sz w:val="20"/>
          <w:szCs w:val="20"/>
        </w:rPr>
      </w:pPr>
      <w:del w:id="1713" w:author="Mubiyarto Wibisono" w:date="2025-09-04T13:01:00Z" w16du:dateUtc="2025-09-04T06:01:00Z">
        <w:r w:rsidRPr="00A41EA1" w:rsidDel="00937893">
          <w:rPr>
            <w:rFonts w:ascii="Arial" w:hAnsi="Arial" w:cs="Arial"/>
            <w:b/>
            <w:bCs/>
            <w:sz w:val="20"/>
            <w:szCs w:val="20"/>
          </w:rPr>
          <w:delText>Search for Notices using Notice number</w:delText>
        </w:r>
      </w:del>
    </w:p>
    <w:p w14:paraId="73088ECE" w14:textId="61DE57F7" w:rsidR="002F61BF" w:rsidRPr="00A41EA1" w:rsidDel="00937893" w:rsidRDefault="002F61BF" w:rsidP="00791A86">
      <w:pPr>
        <w:pStyle w:val="NormalWeb"/>
        <w:spacing w:before="0" w:beforeAutospacing="0" w:after="240" w:afterAutospacing="0" w:line="276" w:lineRule="auto"/>
        <w:ind w:left="851"/>
        <w:rPr>
          <w:del w:id="1714" w:author="Mubiyarto Wibisono" w:date="2025-09-04T13:01:00Z" w16du:dateUtc="2025-09-04T06:01:00Z"/>
          <w:rFonts w:ascii="Arial" w:hAnsi="Arial" w:cs="Arial"/>
          <w:color w:val="000000"/>
          <w:sz w:val="20"/>
          <w:szCs w:val="20"/>
        </w:rPr>
      </w:pPr>
      <w:del w:id="1715" w:author="Mubiyarto Wibisono" w:date="2025-09-04T13:01:00Z" w16du:dateUtc="2025-09-04T06:01:00Z">
        <w:r w:rsidRPr="00A41EA1" w:rsidDel="00937893">
          <w:rPr>
            <w:rFonts w:ascii="Arial" w:hAnsi="Arial" w:cs="Arial"/>
            <w:color w:val="000000"/>
            <w:sz w:val="20"/>
            <w:szCs w:val="20"/>
          </w:rPr>
          <w:delText>When the Notice number search is initiated, OCMS retrieves from the database the specific Notice (and the corresponding valid offence notice information) from the database.</w:delText>
        </w:r>
      </w:del>
    </w:p>
    <w:p w14:paraId="0909A3F5" w14:textId="4E02DADC" w:rsidR="002F61BF" w:rsidRPr="00A41EA1" w:rsidDel="00937893" w:rsidRDefault="002F61BF" w:rsidP="00620F9E">
      <w:pPr>
        <w:pStyle w:val="NormalWeb"/>
        <w:numPr>
          <w:ilvl w:val="0"/>
          <w:numId w:val="27"/>
        </w:numPr>
        <w:spacing w:before="0" w:beforeAutospacing="0" w:after="0" w:afterAutospacing="0"/>
        <w:ind w:left="851" w:hanging="284"/>
        <w:rPr>
          <w:del w:id="1716" w:author="Mubiyarto Wibisono" w:date="2025-09-04T13:01:00Z" w16du:dateUtc="2025-09-04T06:01:00Z"/>
          <w:rFonts w:ascii="Arial" w:hAnsi="Arial" w:cs="Arial"/>
          <w:b/>
          <w:bCs/>
          <w:sz w:val="20"/>
          <w:szCs w:val="20"/>
        </w:rPr>
      </w:pPr>
      <w:del w:id="1717" w:author="Mubiyarto Wibisono" w:date="2025-09-04T13:01:00Z" w16du:dateUtc="2025-09-04T06:01:00Z">
        <w:r w:rsidRPr="00A41EA1" w:rsidDel="00937893">
          <w:rPr>
            <w:rFonts w:ascii="Arial" w:hAnsi="Arial" w:cs="Arial"/>
            <w:b/>
            <w:bCs/>
            <w:sz w:val="20"/>
            <w:szCs w:val="20"/>
          </w:rPr>
          <w:delText>Search for Notices using ID number</w:delText>
        </w:r>
      </w:del>
    </w:p>
    <w:p w14:paraId="448C2234" w14:textId="4A68917A"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18" w:author="Mubiyarto Wibisono" w:date="2025-09-04T13:01:00Z" w16du:dateUtc="2025-09-04T06:01:00Z"/>
          <w:rFonts w:ascii="Arial" w:hAnsi="Arial" w:cs="Arial"/>
          <w:color w:val="000000"/>
          <w:sz w:val="20"/>
          <w:szCs w:val="20"/>
        </w:rPr>
      </w:pPr>
      <w:del w:id="1719" w:author="Mubiyarto Wibisono" w:date="2025-09-04T13:01:00Z" w16du:dateUtc="2025-09-04T06:01:00Z">
        <w:r w:rsidRPr="00A41EA1" w:rsidDel="00937893">
          <w:rPr>
            <w:rFonts w:ascii="Arial" w:hAnsi="Arial" w:cs="Arial"/>
            <w:color w:val="000000"/>
            <w:sz w:val="20"/>
            <w:szCs w:val="20"/>
          </w:rPr>
          <w:delText xml:space="preserve">When the ID number search option is selected, the eService portal prompts the user to login to their Singpass or Corppass to initiate the search function. </w:delText>
        </w:r>
      </w:del>
    </w:p>
    <w:p w14:paraId="4387768A" w14:textId="60AC7F8D"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20" w:author="Mubiyarto Wibisono" w:date="2025-09-04T13:01:00Z" w16du:dateUtc="2025-09-04T06:01:00Z"/>
          <w:rFonts w:ascii="Arial" w:hAnsi="Arial" w:cs="Arial"/>
          <w:color w:val="000000"/>
          <w:sz w:val="20"/>
          <w:szCs w:val="20"/>
        </w:rPr>
      </w:pPr>
      <w:del w:id="1721" w:author="Mubiyarto Wibisono" w:date="2025-09-04T13:01:00Z" w16du:dateUtc="2025-09-04T06:01:00Z">
        <w:r w:rsidRPr="00A41EA1" w:rsidDel="00937893">
          <w:rPr>
            <w:rFonts w:ascii="Arial" w:hAnsi="Arial" w:cs="Arial"/>
            <w:color w:val="000000"/>
            <w:sz w:val="20"/>
            <w:szCs w:val="20"/>
          </w:rPr>
          <w:delText>The Singpass option is available individuals and uses the NRIC number or FIN number to retrieve Notices</w:delText>
        </w:r>
      </w:del>
    </w:p>
    <w:p w14:paraId="4C3BC374" w14:textId="054C0CEF"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22" w:author="Mubiyarto Wibisono" w:date="2025-09-04T13:01:00Z" w16du:dateUtc="2025-09-04T06:01:00Z"/>
          <w:rFonts w:ascii="Arial" w:hAnsi="Arial" w:cs="Arial"/>
          <w:color w:val="000000"/>
          <w:sz w:val="20"/>
          <w:szCs w:val="20"/>
        </w:rPr>
      </w:pPr>
      <w:del w:id="1723" w:author="Mubiyarto Wibisono" w:date="2025-09-04T13:01:00Z" w16du:dateUtc="2025-09-04T06:01:00Z">
        <w:r w:rsidRPr="00A41EA1" w:rsidDel="00937893">
          <w:rPr>
            <w:rFonts w:ascii="Arial" w:hAnsi="Arial" w:cs="Arial"/>
            <w:color w:val="000000"/>
            <w:sz w:val="20"/>
            <w:szCs w:val="20"/>
          </w:rPr>
          <w:delText>The Corppass option is available to company users and uses the company’s UEN number to retrieve Notices</w:delText>
        </w:r>
      </w:del>
    </w:p>
    <w:p w14:paraId="47852463" w14:textId="72406BDD"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24" w:author="Mubiyarto Wibisono" w:date="2025-09-04T13:01:00Z" w16du:dateUtc="2025-09-04T06:01:00Z"/>
          <w:rFonts w:ascii="Arial" w:hAnsi="Arial" w:cs="Arial"/>
          <w:color w:val="000000"/>
          <w:sz w:val="20"/>
          <w:szCs w:val="20"/>
        </w:rPr>
      </w:pPr>
      <w:del w:id="1725" w:author="Mubiyarto Wibisono" w:date="2025-09-04T13:01:00Z" w16du:dateUtc="2025-09-04T06:01:00Z">
        <w:r w:rsidRPr="00A41EA1" w:rsidDel="00937893">
          <w:rPr>
            <w:rFonts w:ascii="Arial" w:hAnsi="Arial" w:cs="Arial"/>
            <w:color w:val="000000"/>
            <w:sz w:val="20"/>
            <w:szCs w:val="20"/>
          </w:rPr>
          <w:delText>After selecting a login option, the User will be redirected to the Singpass or Corppass portal to complete the login process.</w:delText>
        </w:r>
      </w:del>
    </w:p>
    <w:p w14:paraId="6931D496" w14:textId="6B3AFDEA"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26" w:author="Mubiyarto Wibisono" w:date="2025-09-04T13:01:00Z" w16du:dateUtc="2025-09-04T06:01:00Z"/>
          <w:rFonts w:ascii="Arial" w:hAnsi="Arial" w:cs="Arial"/>
          <w:color w:val="000000"/>
          <w:sz w:val="20"/>
          <w:szCs w:val="20"/>
        </w:rPr>
      </w:pPr>
      <w:del w:id="1727" w:author="Mubiyarto Wibisono" w:date="2025-09-04T13:01:00Z" w16du:dateUtc="2025-09-04T06:01:00Z">
        <w:r w:rsidRPr="00A41EA1" w:rsidDel="00937893">
          <w:rPr>
            <w:rFonts w:ascii="Arial" w:hAnsi="Arial" w:cs="Arial"/>
            <w:color w:val="000000"/>
            <w:sz w:val="20"/>
            <w:szCs w:val="20"/>
          </w:rPr>
          <w:delText>If the login is successful, the eService Portal will proceed to retrieve the Notices.</w:delText>
        </w:r>
      </w:del>
    </w:p>
    <w:p w14:paraId="0C5DB590" w14:textId="6936228D" w:rsidR="002F61BF" w:rsidRPr="00A41EA1" w:rsidDel="00937893" w:rsidRDefault="002F61BF" w:rsidP="00620F9E">
      <w:pPr>
        <w:pStyle w:val="NormalWeb"/>
        <w:numPr>
          <w:ilvl w:val="0"/>
          <w:numId w:val="8"/>
        </w:numPr>
        <w:spacing w:before="240" w:beforeAutospacing="0" w:after="0" w:afterAutospacing="0" w:line="276" w:lineRule="auto"/>
        <w:ind w:left="1134" w:hanging="283"/>
        <w:textAlignment w:val="baseline"/>
        <w:rPr>
          <w:del w:id="1728" w:author="Mubiyarto Wibisono" w:date="2025-09-04T13:01:00Z" w16du:dateUtc="2025-09-04T06:01:00Z"/>
          <w:rFonts w:ascii="Arial" w:hAnsi="Arial" w:cs="Arial"/>
          <w:color w:val="000000"/>
          <w:sz w:val="20"/>
          <w:szCs w:val="20"/>
        </w:rPr>
      </w:pPr>
      <w:del w:id="1729" w:author="Mubiyarto Wibisono" w:date="2025-09-04T13:01:00Z" w16du:dateUtc="2025-09-04T06:01:00Z">
        <w:r w:rsidRPr="00A41EA1" w:rsidDel="00937893">
          <w:rPr>
            <w:rFonts w:ascii="Arial" w:hAnsi="Arial" w:cs="Arial"/>
            <w:color w:val="000000"/>
            <w:sz w:val="20"/>
            <w:szCs w:val="20"/>
          </w:rPr>
          <w:delText>If the login is unsuccessful, the eService Portal will redirect the user back to the Search page</w:delText>
        </w:r>
        <w:r w:rsidR="00633A2A" w:rsidRPr="00A41EA1" w:rsidDel="00937893">
          <w:rPr>
            <w:rFonts w:ascii="Arial" w:hAnsi="Arial" w:cs="Arial"/>
            <w:color w:val="000000"/>
            <w:sz w:val="20"/>
            <w:szCs w:val="20"/>
          </w:rPr>
          <w:delText>.</w:delText>
        </w:r>
      </w:del>
    </w:p>
    <w:p w14:paraId="4F847C99" w14:textId="5CD86A7D" w:rsidR="00633A2A" w:rsidRPr="00A41EA1" w:rsidDel="00937893" w:rsidRDefault="00633A2A" w:rsidP="00633A2A">
      <w:pPr>
        <w:pStyle w:val="NormalWeb"/>
        <w:spacing w:before="0" w:beforeAutospacing="0" w:after="0" w:afterAutospacing="0" w:line="276" w:lineRule="auto"/>
        <w:textAlignment w:val="baseline"/>
        <w:rPr>
          <w:del w:id="1730" w:author="Mubiyarto Wibisono" w:date="2025-09-04T13:01:00Z" w16du:dateUtc="2025-09-04T06:01:00Z"/>
          <w:rFonts w:ascii="Arial" w:hAnsi="Arial" w:cs="Arial"/>
          <w:color w:val="000000"/>
          <w:sz w:val="20"/>
          <w:szCs w:val="20"/>
          <w:rPrChange w:id="1731" w:author="Mubiyarto Wibisono" w:date="2025-09-05T08:31:00Z" w16du:dateUtc="2025-09-05T01:31:00Z">
            <w:rPr>
              <w:del w:id="1732" w:author="Mubiyarto Wibisono" w:date="2025-09-04T13:01:00Z" w16du:dateUtc="2025-09-04T06:01:00Z"/>
              <w:rFonts w:ascii="Arial" w:hAnsi="Arial" w:cs="Arial"/>
              <w:color w:val="000000"/>
            </w:rPr>
          </w:rPrChange>
        </w:rPr>
      </w:pPr>
    </w:p>
    <w:p w14:paraId="3BBBCD25" w14:textId="4CFAD084" w:rsidR="002F61BF" w:rsidRPr="00A41EA1" w:rsidDel="00937893" w:rsidRDefault="00791A86" w:rsidP="00791A86">
      <w:pPr>
        <w:pStyle w:val="Heading4"/>
        <w:rPr>
          <w:del w:id="1733" w:author="Mubiyarto Wibisono" w:date="2025-09-04T13:01:00Z" w16du:dateUtc="2025-09-04T06:01:00Z"/>
          <w:rFonts w:ascii="Arial" w:hAnsi="Arial" w:cs="Arial"/>
          <w:b/>
          <w:bCs/>
          <w:i w:val="0"/>
          <w:iCs w:val="0"/>
          <w:sz w:val="20"/>
          <w:szCs w:val="20"/>
          <w:rPrChange w:id="1734" w:author="Mubiyarto Wibisono" w:date="2025-09-05T08:31:00Z" w16du:dateUtc="2025-09-05T01:31:00Z">
            <w:rPr>
              <w:del w:id="1735" w:author="Mubiyarto Wibisono" w:date="2025-09-04T13:01:00Z" w16du:dateUtc="2025-09-04T06:01:00Z"/>
              <w:rFonts w:ascii="Arial" w:hAnsi="Arial" w:cs="Arial"/>
              <w:b/>
              <w:bCs/>
              <w:i w:val="0"/>
              <w:iCs w:val="0"/>
            </w:rPr>
          </w:rPrChange>
        </w:rPr>
      </w:pPr>
      <w:bookmarkStart w:id="1736" w:name="_Toc205930393"/>
      <w:del w:id="1737" w:author="Mubiyarto Wibisono" w:date="2025-09-04T13:01:00Z" w16du:dateUtc="2025-09-04T06:01:00Z">
        <w:r w:rsidRPr="00A41EA1" w:rsidDel="00937893">
          <w:rPr>
            <w:rFonts w:ascii="Arial" w:hAnsi="Arial" w:cs="Arial"/>
            <w:b/>
            <w:bCs/>
            <w:i w:val="0"/>
            <w:iCs w:val="0"/>
            <w:sz w:val="20"/>
            <w:szCs w:val="20"/>
            <w:rPrChange w:id="1738" w:author="Mubiyarto Wibisono" w:date="2025-09-05T08:31:00Z" w16du:dateUtc="2025-09-05T01:31:00Z">
              <w:rPr>
                <w:rFonts w:ascii="Arial" w:hAnsi="Arial" w:cs="Arial"/>
                <w:b/>
                <w:bCs/>
                <w:i w:val="0"/>
                <w:iCs w:val="0"/>
              </w:rPr>
            </w:rPrChange>
          </w:rPr>
          <w:delText xml:space="preserve">1.2.1.2 </w:delText>
        </w:r>
        <w:r w:rsidR="00633A2A" w:rsidRPr="00A41EA1" w:rsidDel="00937893">
          <w:rPr>
            <w:rFonts w:ascii="Arial" w:hAnsi="Arial" w:cs="Arial"/>
            <w:b/>
            <w:bCs/>
            <w:i w:val="0"/>
            <w:iCs w:val="0"/>
            <w:sz w:val="20"/>
            <w:szCs w:val="20"/>
            <w:rPrChange w:id="1739" w:author="Mubiyarto Wibisono" w:date="2025-09-05T08:31:00Z" w16du:dateUtc="2025-09-05T01:31:00Z">
              <w:rPr>
                <w:rFonts w:ascii="Arial" w:hAnsi="Arial" w:cs="Arial"/>
                <w:b/>
                <w:bCs/>
                <w:i w:val="0"/>
                <w:iCs w:val="0"/>
              </w:rPr>
            </w:rPrChange>
          </w:rPr>
          <w:delText>Sort results by payment statuses</w:delText>
        </w:r>
        <w:bookmarkEnd w:id="1736"/>
      </w:del>
    </w:p>
    <w:p w14:paraId="079985E8" w14:textId="1BD33A20" w:rsidR="00633A2A" w:rsidRPr="00A41EA1" w:rsidDel="00937893" w:rsidRDefault="00633A2A" w:rsidP="00620F9E">
      <w:pPr>
        <w:pStyle w:val="ListParagraph"/>
        <w:numPr>
          <w:ilvl w:val="0"/>
          <w:numId w:val="9"/>
        </w:numPr>
        <w:tabs>
          <w:tab w:val="clear" w:pos="720"/>
        </w:tabs>
        <w:spacing w:before="240"/>
        <w:ind w:left="993" w:hanging="284"/>
        <w:rPr>
          <w:del w:id="1740" w:author="Mubiyarto Wibisono" w:date="2025-09-04T13:01:00Z" w16du:dateUtc="2025-09-04T06:01:00Z"/>
          <w:rFonts w:ascii="Arial" w:eastAsia="Arial" w:hAnsi="Arial" w:cs="Arial"/>
          <w:sz w:val="20"/>
          <w:szCs w:val="20"/>
        </w:rPr>
      </w:pPr>
      <w:del w:id="1741" w:author="Mubiyarto Wibisono" w:date="2025-09-04T13:01:00Z" w16du:dateUtc="2025-09-04T06:01:00Z">
        <w:r w:rsidRPr="00A41EA1" w:rsidDel="00937893">
          <w:rPr>
            <w:rFonts w:ascii="Arial" w:eastAsia="Arial" w:hAnsi="Arial" w:cs="Arial"/>
            <w:sz w:val="20"/>
            <w:szCs w:val="20"/>
          </w:rPr>
          <w:delText xml:space="preserve">From the results returned, OCMS reads the values of the crs_reason_of_suspension field for each Notice to determine if it is payable or non-payable. </w:delText>
        </w:r>
        <w:r w:rsidRPr="00A41EA1" w:rsidDel="00937893">
          <w:rPr>
            <w:rFonts w:ascii="Arial" w:eastAsia="Arial" w:hAnsi="Arial" w:cs="Arial"/>
            <w:sz w:val="20"/>
            <w:szCs w:val="20"/>
          </w:rPr>
          <w:br/>
        </w:r>
      </w:del>
    </w:p>
    <w:tbl>
      <w:tblPr>
        <w:tblpPr w:leftFromText="180" w:rightFromText="180" w:vertAnchor="text" w:horzAnchor="margin" w:tblpX="988" w:tblpY="354"/>
        <w:tblW w:w="0" w:type="auto"/>
        <w:tblCellMar>
          <w:top w:w="113" w:type="dxa"/>
          <w:left w:w="113" w:type="dxa"/>
          <w:bottom w:w="113" w:type="dxa"/>
          <w:right w:w="113" w:type="dxa"/>
        </w:tblCellMar>
        <w:tblLook w:val="04A0" w:firstRow="1" w:lastRow="0" w:firstColumn="1" w:lastColumn="0" w:noHBand="0" w:noVBand="1"/>
      </w:tblPr>
      <w:tblGrid>
        <w:gridCol w:w="1050"/>
        <w:gridCol w:w="1385"/>
        <w:gridCol w:w="1517"/>
        <w:gridCol w:w="5398"/>
      </w:tblGrid>
      <w:tr w:rsidR="00791A86" w:rsidRPr="00A41EA1" w:rsidDel="00937893" w14:paraId="06DCE409" w14:textId="11A9F0F8" w:rsidTr="00791A86">
        <w:trPr>
          <w:del w:id="1742" w:author="Mubiyarto Wibisono" w:date="2025-09-04T13:01:00Z"/>
        </w:trPr>
        <w:tc>
          <w:tcPr>
            <w:tcW w:w="10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5E6F839" w14:textId="1C8B461E" w:rsidR="00633A2A" w:rsidRPr="00A41EA1" w:rsidDel="00937893" w:rsidRDefault="00633A2A" w:rsidP="00791A86">
            <w:pPr>
              <w:pStyle w:val="NormalWeb"/>
              <w:spacing w:before="0" w:beforeAutospacing="0" w:after="0" w:afterAutospacing="0"/>
              <w:ind w:left="-109"/>
              <w:jc w:val="center"/>
              <w:rPr>
                <w:del w:id="1743" w:author="Mubiyarto Wibisono" w:date="2025-09-04T13:01:00Z" w16du:dateUtc="2025-09-04T06:01:00Z"/>
                <w:rFonts w:ascii="Arial" w:hAnsi="Arial" w:cs="Arial"/>
                <w:sz w:val="20"/>
                <w:szCs w:val="20"/>
              </w:rPr>
            </w:pPr>
            <w:del w:id="1744" w:author="Mubiyarto Wibisono" w:date="2025-09-04T13:01:00Z" w16du:dateUtc="2025-09-04T06:01:00Z">
              <w:r w:rsidRPr="00A41EA1" w:rsidDel="00937893">
                <w:rPr>
                  <w:rFonts w:ascii="Arial" w:hAnsi="Arial" w:cs="Arial"/>
                  <w:b/>
                  <w:bCs/>
                  <w:color w:val="000000"/>
                  <w:sz w:val="20"/>
                  <w:szCs w:val="20"/>
                </w:rPr>
                <w:delText>Payment status</w:delText>
              </w:r>
            </w:del>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8CD6E75" w14:textId="74301026" w:rsidR="00633A2A" w:rsidRPr="00A41EA1" w:rsidDel="00937893" w:rsidRDefault="00633A2A" w:rsidP="00791A86">
            <w:pPr>
              <w:pStyle w:val="NormalWeb"/>
              <w:spacing w:before="0" w:beforeAutospacing="0" w:after="0" w:afterAutospacing="0"/>
              <w:ind w:left="993" w:hanging="1029"/>
              <w:jc w:val="center"/>
              <w:rPr>
                <w:del w:id="1745" w:author="Mubiyarto Wibisono" w:date="2025-09-04T13:01:00Z" w16du:dateUtc="2025-09-04T06:01:00Z"/>
                <w:rFonts w:ascii="Arial" w:hAnsi="Arial" w:cs="Arial"/>
                <w:sz w:val="20"/>
                <w:szCs w:val="20"/>
              </w:rPr>
            </w:pPr>
            <w:del w:id="1746" w:author="Mubiyarto Wibisono" w:date="2025-09-04T13:01:00Z" w16du:dateUtc="2025-09-04T06:01:00Z">
              <w:r w:rsidRPr="00A41EA1" w:rsidDel="00937893">
                <w:rPr>
                  <w:rFonts w:ascii="Arial" w:hAnsi="Arial" w:cs="Arial"/>
                  <w:b/>
                  <w:bCs/>
                  <w:color w:val="000000"/>
                  <w:sz w:val="20"/>
                  <w:szCs w:val="20"/>
                </w:rPr>
                <w:delText>Description</w:delText>
              </w:r>
            </w:del>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C1370D7" w14:textId="58FF0471" w:rsidR="00633A2A" w:rsidRPr="00A41EA1" w:rsidDel="00937893" w:rsidRDefault="00633A2A" w:rsidP="00791A86">
            <w:pPr>
              <w:pStyle w:val="NormalWeb"/>
              <w:spacing w:before="0" w:beforeAutospacing="0" w:after="0" w:afterAutospacing="0"/>
              <w:ind w:left="993" w:hanging="993"/>
              <w:jc w:val="center"/>
              <w:rPr>
                <w:del w:id="1747" w:author="Mubiyarto Wibisono" w:date="2025-09-04T13:01:00Z" w16du:dateUtc="2025-09-04T06:01:00Z"/>
                <w:rFonts w:ascii="Arial" w:hAnsi="Arial" w:cs="Arial"/>
                <w:sz w:val="20"/>
                <w:szCs w:val="20"/>
              </w:rPr>
            </w:pPr>
            <w:del w:id="1748" w:author="Mubiyarto Wibisono" w:date="2025-09-04T13:01:00Z" w16du:dateUtc="2025-09-04T06:01:00Z">
              <w:r w:rsidRPr="00A41EA1" w:rsidDel="00937893">
                <w:rPr>
                  <w:rFonts w:ascii="Arial" w:hAnsi="Arial" w:cs="Arial"/>
                  <w:b/>
                  <w:bCs/>
                  <w:color w:val="000000"/>
                  <w:sz w:val="20"/>
                  <w:szCs w:val="20"/>
                </w:rPr>
                <w:delText>Classification</w:delText>
              </w:r>
            </w:del>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10DCEF81" w14:textId="06DE1A77" w:rsidR="00633A2A" w:rsidRPr="00A41EA1" w:rsidDel="00937893" w:rsidRDefault="00633A2A" w:rsidP="00791A86">
            <w:pPr>
              <w:pStyle w:val="NormalWeb"/>
              <w:spacing w:before="0" w:beforeAutospacing="0" w:after="0" w:afterAutospacing="0"/>
              <w:ind w:left="993" w:hanging="1095"/>
              <w:jc w:val="center"/>
              <w:rPr>
                <w:del w:id="1749" w:author="Mubiyarto Wibisono" w:date="2025-09-04T13:01:00Z" w16du:dateUtc="2025-09-04T06:01:00Z"/>
                <w:rFonts w:ascii="Arial" w:hAnsi="Arial" w:cs="Arial"/>
                <w:sz w:val="20"/>
                <w:szCs w:val="20"/>
              </w:rPr>
            </w:pPr>
            <w:del w:id="1750" w:author="Mubiyarto Wibisono" w:date="2025-09-04T13:01:00Z" w16du:dateUtc="2025-09-04T06:01:00Z">
              <w:r w:rsidRPr="00A41EA1" w:rsidDel="00937893">
                <w:rPr>
                  <w:rFonts w:ascii="Arial" w:hAnsi="Arial" w:cs="Arial"/>
                  <w:b/>
                  <w:bCs/>
                  <w:color w:val="000000"/>
                  <w:sz w:val="20"/>
                  <w:szCs w:val="20"/>
                </w:rPr>
                <w:delText>Explanation</w:delText>
              </w:r>
            </w:del>
          </w:p>
        </w:tc>
      </w:tr>
      <w:tr w:rsidR="00791A86" w:rsidRPr="00A41EA1" w:rsidDel="00937893" w14:paraId="635F39B1" w14:textId="2686187E" w:rsidTr="00791A86">
        <w:trPr>
          <w:del w:id="1751" w:author="Mubiyarto Wibisono" w:date="2025-09-04T13:01:00Z"/>
        </w:trPr>
        <w:tc>
          <w:tcPr>
            <w:tcW w:w="10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324DB46" w14:textId="48AB4033" w:rsidR="00633A2A" w:rsidRPr="00A41EA1" w:rsidDel="00937893" w:rsidRDefault="00633A2A" w:rsidP="00791A86">
            <w:pPr>
              <w:pStyle w:val="NormalWeb"/>
              <w:spacing w:before="0" w:beforeAutospacing="0" w:after="0" w:afterAutospacing="0"/>
              <w:rPr>
                <w:del w:id="1752" w:author="Mubiyarto Wibisono" w:date="2025-09-04T13:01:00Z" w16du:dateUtc="2025-09-04T06:01:00Z"/>
                <w:rFonts w:ascii="Arial" w:hAnsi="Arial" w:cs="Arial"/>
                <w:sz w:val="20"/>
                <w:szCs w:val="20"/>
              </w:rPr>
            </w:pPr>
            <w:del w:id="1753" w:author="Mubiyarto Wibisono" w:date="2025-09-04T13:01:00Z" w16du:dateUtc="2025-09-04T06:01:00Z">
              <w:r w:rsidRPr="00A41EA1" w:rsidDel="00937893">
                <w:rPr>
                  <w:rFonts w:ascii="Arial" w:hAnsi="Arial" w:cs="Arial"/>
                  <w:color w:val="000000"/>
                  <w:sz w:val="20"/>
                  <w:szCs w:val="20"/>
                </w:rPr>
                <w:delText>FP</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7FCFA81" w14:textId="3B6B7180" w:rsidR="00633A2A" w:rsidRPr="00A41EA1" w:rsidDel="00937893" w:rsidRDefault="00633A2A" w:rsidP="00791A86">
            <w:pPr>
              <w:pStyle w:val="NormalWeb"/>
              <w:spacing w:before="0" w:beforeAutospacing="0" w:after="0" w:afterAutospacing="0"/>
              <w:rPr>
                <w:del w:id="1754" w:author="Mubiyarto Wibisono" w:date="2025-09-04T13:01:00Z" w16du:dateUtc="2025-09-04T06:01:00Z"/>
                <w:rFonts w:ascii="Arial" w:hAnsi="Arial" w:cs="Arial"/>
                <w:sz w:val="20"/>
                <w:szCs w:val="20"/>
              </w:rPr>
            </w:pPr>
            <w:del w:id="1755" w:author="Mubiyarto Wibisono" w:date="2025-09-04T13:01:00Z" w16du:dateUtc="2025-09-04T06:01:00Z">
              <w:r w:rsidRPr="00A41EA1" w:rsidDel="00937893">
                <w:rPr>
                  <w:rFonts w:ascii="Arial" w:hAnsi="Arial" w:cs="Arial"/>
                  <w:color w:val="000000"/>
                  <w:sz w:val="20"/>
                  <w:szCs w:val="20"/>
                </w:rPr>
                <w:delText>Fully Paid</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F22D3D2" w14:textId="7CA1DFB6" w:rsidR="00633A2A" w:rsidRPr="00A41EA1" w:rsidDel="00937893" w:rsidRDefault="00633A2A" w:rsidP="00791A86">
            <w:pPr>
              <w:pStyle w:val="NormalWeb"/>
              <w:spacing w:before="0" w:beforeAutospacing="0" w:after="0" w:afterAutospacing="0"/>
              <w:rPr>
                <w:del w:id="1756" w:author="Mubiyarto Wibisono" w:date="2025-09-04T13:01:00Z" w16du:dateUtc="2025-09-04T06:01:00Z"/>
                <w:rFonts w:ascii="Arial" w:hAnsi="Arial" w:cs="Arial"/>
                <w:sz w:val="20"/>
                <w:szCs w:val="20"/>
              </w:rPr>
            </w:pPr>
            <w:del w:id="1757" w:author="Mubiyarto Wibisono" w:date="2025-09-04T13:01:00Z" w16du:dateUtc="2025-09-04T06:01:00Z">
              <w:r w:rsidRPr="00A41EA1" w:rsidDel="00937893">
                <w:rPr>
                  <w:rFonts w:ascii="Arial" w:hAnsi="Arial" w:cs="Arial"/>
                  <w:color w:val="000000"/>
                  <w:sz w:val="20"/>
                  <w:szCs w:val="20"/>
                </w:rPr>
                <w:delText>Non-payable</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624F887" w14:textId="2D86C6D1" w:rsidR="00633A2A" w:rsidRPr="00A41EA1" w:rsidDel="00937893" w:rsidRDefault="00633A2A" w:rsidP="00791A86">
            <w:pPr>
              <w:pStyle w:val="NormalWeb"/>
              <w:spacing w:before="0" w:beforeAutospacing="0" w:after="0" w:afterAutospacing="0"/>
              <w:rPr>
                <w:del w:id="1758" w:author="Mubiyarto Wibisono" w:date="2025-09-04T13:01:00Z" w16du:dateUtc="2025-09-04T06:01:00Z"/>
                <w:rFonts w:ascii="Arial" w:hAnsi="Arial" w:cs="Arial"/>
                <w:sz w:val="20"/>
                <w:szCs w:val="20"/>
              </w:rPr>
            </w:pPr>
            <w:del w:id="1759" w:author="Mubiyarto Wibisono" w:date="2025-09-04T13:01:00Z" w16du:dateUtc="2025-09-04T06:01:00Z">
              <w:r w:rsidRPr="00A41EA1" w:rsidDel="00937893">
                <w:rPr>
                  <w:rFonts w:ascii="Arial" w:hAnsi="Arial" w:cs="Arial"/>
                  <w:color w:val="000000"/>
                  <w:sz w:val="20"/>
                  <w:szCs w:val="20"/>
                </w:rPr>
                <w:delText>The Notice has been fully paid and is no longer payable</w:delText>
              </w:r>
            </w:del>
          </w:p>
        </w:tc>
      </w:tr>
      <w:tr w:rsidR="00791A86" w:rsidRPr="00A41EA1" w:rsidDel="00937893" w14:paraId="01592B63" w14:textId="011D1BE1" w:rsidTr="00791A86">
        <w:trPr>
          <w:del w:id="1760" w:author="Mubiyarto Wibisono" w:date="2025-09-04T13:01:00Z"/>
        </w:trPr>
        <w:tc>
          <w:tcPr>
            <w:tcW w:w="10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73535A8" w14:textId="50B3739F" w:rsidR="00633A2A" w:rsidRPr="00A41EA1" w:rsidDel="00937893" w:rsidRDefault="00633A2A" w:rsidP="00791A86">
            <w:pPr>
              <w:pStyle w:val="NormalWeb"/>
              <w:spacing w:before="0" w:beforeAutospacing="0" w:after="0" w:afterAutospacing="0"/>
              <w:rPr>
                <w:del w:id="1761" w:author="Mubiyarto Wibisono" w:date="2025-09-04T13:01:00Z" w16du:dateUtc="2025-09-04T06:01:00Z"/>
                <w:rFonts w:ascii="Arial" w:hAnsi="Arial" w:cs="Arial"/>
                <w:sz w:val="20"/>
                <w:szCs w:val="20"/>
              </w:rPr>
            </w:pPr>
            <w:del w:id="1762" w:author="Mubiyarto Wibisono" w:date="2025-09-04T13:01:00Z" w16du:dateUtc="2025-09-04T06:01:00Z">
              <w:r w:rsidRPr="00A41EA1" w:rsidDel="00937893">
                <w:rPr>
                  <w:rFonts w:ascii="Arial" w:hAnsi="Arial" w:cs="Arial"/>
                  <w:sz w:val="20"/>
                  <w:szCs w:val="20"/>
                </w:rPr>
                <w:delText>PRA</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2F585FA0" w14:textId="11FEF1E8" w:rsidR="00633A2A" w:rsidRPr="00A41EA1" w:rsidDel="00937893" w:rsidRDefault="00C340AE" w:rsidP="00791A86">
            <w:pPr>
              <w:pStyle w:val="NormalWeb"/>
              <w:spacing w:before="0" w:beforeAutospacing="0" w:after="0" w:afterAutospacing="0"/>
              <w:rPr>
                <w:del w:id="1763" w:author="Mubiyarto Wibisono" w:date="2025-09-04T13:01:00Z" w16du:dateUtc="2025-09-04T06:01:00Z"/>
                <w:rFonts w:ascii="Arial" w:hAnsi="Arial" w:cs="Arial"/>
                <w:sz w:val="20"/>
                <w:szCs w:val="20"/>
              </w:rPr>
            </w:pPr>
            <w:del w:id="1764" w:author="Mubiyarto Wibisono" w:date="2025-09-04T13:01:00Z" w16du:dateUtc="2025-09-04T06:01:00Z">
              <w:r w:rsidRPr="00A41EA1" w:rsidDel="00937893">
                <w:rPr>
                  <w:rFonts w:ascii="Arial" w:hAnsi="Arial" w:cs="Arial"/>
                  <w:sz w:val="20"/>
                  <w:szCs w:val="20"/>
                </w:rPr>
                <w:delText>Reduction</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C593EAF" w14:textId="32635308" w:rsidR="00633A2A" w:rsidRPr="00A41EA1" w:rsidDel="00937893" w:rsidRDefault="00633A2A" w:rsidP="00791A86">
            <w:pPr>
              <w:pStyle w:val="NormalWeb"/>
              <w:spacing w:before="0" w:beforeAutospacing="0" w:after="0" w:afterAutospacing="0"/>
              <w:rPr>
                <w:del w:id="1765" w:author="Mubiyarto Wibisono" w:date="2025-09-04T13:01:00Z" w16du:dateUtc="2025-09-04T06:01:00Z"/>
                <w:rFonts w:ascii="Arial" w:hAnsi="Arial" w:cs="Arial"/>
                <w:sz w:val="20"/>
                <w:szCs w:val="20"/>
              </w:rPr>
            </w:pPr>
            <w:del w:id="1766" w:author="Mubiyarto Wibisono" w:date="2025-09-04T13:01:00Z" w16du:dateUtc="2025-09-04T06:01:00Z">
              <w:r w:rsidRPr="00A41EA1" w:rsidDel="00937893">
                <w:rPr>
                  <w:rFonts w:ascii="Arial" w:hAnsi="Arial" w:cs="Arial"/>
                  <w:color w:val="000000"/>
                  <w:sz w:val="20"/>
                  <w:szCs w:val="20"/>
                </w:rPr>
                <w:delText>Non-Payable</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6C6BD4E" w14:textId="573AAD74" w:rsidR="00633A2A" w:rsidRPr="00A41EA1" w:rsidDel="00937893" w:rsidRDefault="00633A2A" w:rsidP="00791A86">
            <w:pPr>
              <w:pStyle w:val="NormalWeb"/>
              <w:spacing w:before="0" w:beforeAutospacing="0" w:after="0" w:afterAutospacing="0"/>
              <w:rPr>
                <w:del w:id="1767" w:author="Mubiyarto Wibisono" w:date="2025-09-04T13:01:00Z" w16du:dateUtc="2025-09-04T06:01:00Z"/>
                <w:rFonts w:ascii="Arial" w:hAnsi="Arial" w:cs="Arial"/>
                <w:sz w:val="20"/>
                <w:szCs w:val="20"/>
              </w:rPr>
            </w:pPr>
            <w:del w:id="1768" w:author="Mubiyarto Wibisono" w:date="2025-09-04T13:01:00Z" w16du:dateUtc="2025-09-04T06:01:00Z">
              <w:r w:rsidRPr="00A41EA1" w:rsidDel="00937893">
                <w:rPr>
                  <w:rFonts w:ascii="Arial" w:hAnsi="Arial" w:cs="Arial"/>
                  <w:color w:val="000000"/>
                  <w:sz w:val="20"/>
                  <w:szCs w:val="20"/>
                </w:rPr>
                <w:delText>The Notice is not payable.</w:delText>
              </w:r>
            </w:del>
          </w:p>
        </w:tc>
      </w:tr>
      <w:tr w:rsidR="00791A86" w:rsidRPr="00A41EA1" w:rsidDel="00937893" w14:paraId="184499BD" w14:textId="7633EE9A" w:rsidTr="00791A86">
        <w:trPr>
          <w:trHeight w:val="19"/>
          <w:del w:id="1769" w:author="Mubiyarto Wibisono" w:date="2025-09-04T13:01:00Z"/>
        </w:trPr>
        <w:tc>
          <w:tcPr>
            <w:tcW w:w="10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6446369B" w14:textId="5DBA62E4" w:rsidR="0061084B" w:rsidRPr="00A41EA1" w:rsidDel="00937893" w:rsidRDefault="0061084B" w:rsidP="00791A86">
            <w:pPr>
              <w:pStyle w:val="NormalWeb"/>
              <w:spacing w:before="0" w:beforeAutospacing="0" w:after="0" w:afterAutospacing="0"/>
              <w:rPr>
                <w:del w:id="1770" w:author="Mubiyarto Wibisono" w:date="2025-09-04T13:01:00Z" w16du:dateUtc="2025-09-04T06:01:00Z"/>
                <w:rFonts w:ascii="Arial" w:hAnsi="Arial" w:cs="Arial"/>
                <w:sz w:val="20"/>
                <w:szCs w:val="20"/>
              </w:rPr>
            </w:pPr>
            <w:del w:id="1771" w:author="Mubiyarto Wibisono" w:date="2025-09-04T13:01:00Z" w16du:dateUtc="2025-09-04T06:01:00Z">
              <w:r w:rsidRPr="00A41EA1" w:rsidDel="00937893">
                <w:rPr>
                  <w:rFonts w:ascii="Arial" w:hAnsi="Arial" w:cs="Arial"/>
                  <w:sz w:val="20"/>
                  <w:szCs w:val="20"/>
                </w:rPr>
                <w:delText>PP</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74A9CB19" w14:textId="44E89EC7" w:rsidR="0061084B" w:rsidRPr="00A41EA1" w:rsidDel="00937893" w:rsidRDefault="0061084B" w:rsidP="00791A86">
            <w:pPr>
              <w:pStyle w:val="NormalWeb"/>
              <w:spacing w:before="0" w:beforeAutospacing="0" w:after="0" w:afterAutospacing="0"/>
              <w:rPr>
                <w:del w:id="1772" w:author="Mubiyarto Wibisono" w:date="2025-09-04T13:01:00Z" w16du:dateUtc="2025-09-04T06:01:00Z"/>
                <w:rFonts w:ascii="Arial" w:hAnsi="Arial" w:cs="Arial"/>
                <w:sz w:val="20"/>
                <w:szCs w:val="20"/>
              </w:rPr>
            </w:pPr>
            <w:del w:id="1773" w:author="Mubiyarto Wibisono" w:date="2025-09-04T13:01:00Z" w16du:dateUtc="2025-09-04T06:01:00Z">
              <w:r w:rsidRPr="00A41EA1" w:rsidDel="00937893">
                <w:rPr>
                  <w:rFonts w:ascii="Arial" w:hAnsi="Arial" w:cs="Arial"/>
                  <w:sz w:val="20"/>
                  <w:szCs w:val="20"/>
                </w:rPr>
                <w:delText>Partially Paid</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0E1626A" w14:textId="072E01FF" w:rsidR="0061084B" w:rsidRPr="00A41EA1" w:rsidDel="00937893" w:rsidRDefault="0061084B" w:rsidP="00791A86">
            <w:pPr>
              <w:pStyle w:val="NormalWeb"/>
              <w:spacing w:before="0" w:beforeAutospacing="0" w:after="0" w:afterAutospacing="0"/>
              <w:rPr>
                <w:del w:id="1774" w:author="Mubiyarto Wibisono" w:date="2025-09-04T13:01:00Z" w16du:dateUtc="2025-09-04T06:01:00Z"/>
                <w:rFonts w:ascii="Arial" w:hAnsi="Arial" w:cs="Arial"/>
                <w:color w:val="000000"/>
                <w:sz w:val="20"/>
                <w:szCs w:val="20"/>
              </w:rPr>
            </w:pPr>
            <w:del w:id="1775" w:author="Mubiyarto Wibisono" w:date="2025-09-04T13:01:00Z" w16du:dateUtc="2025-09-04T06:01:00Z">
              <w:r w:rsidRPr="00A41EA1" w:rsidDel="00937893">
                <w:rPr>
                  <w:rFonts w:ascii="Arial" w:hAnsi="Arial" w:cs="Arial"/>
                  <w:color w:val="000000"/>
                  <w:sz w:val="20"/>
                  <w:szCs w:val="20"/>
                </w:rPr>
                <w:delText>Non-Payable</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51893860" w14:textId="61CC505D" w:rsidR="0061084B" w:rsidRPr="00A41EA1" w:rsidDel="00937893" w:rsidRDefault="0061084B" w:rsidP="00791A86">
            <w:pPr>
              <w:pStyle w:val="NormalWeb"/>
              <w:spacing w:before="0" w:beforeAutospacing="0" w:after="0" w:afterAutospacing="0"/>
              <w:rPr>
                <w:del w:id="1776" w:author="Mubiyarto Wibisono" w:date="2025-09-04T13:01:00Z" w16du:dateUtc="2025-09-04T06:01:00Z"/>
                <w:rFonts w:ascii="Arial" w:hAnsi="Arial" w:cs="Arial"/>
                <w:color w:val="000000"/>
                <w:sz w:val="20"/>
                <w:szCs w:val="20"/>
              </w:rPr>
            </w:pPr>
            <w:del w:id="1777" w:author="Mubiyarto Wibisono" w:date="2025-09-04T13:01:00Z" w16du:dateUtc="2025-09-04T06:01:00Z">
              <w:r w:rsidRPr="00A41EA1" w:rsidDel="00937893">
                <w:rPr>
                  <w:rFonts w:ascii="Arial" w:hAnsi="Arial" w:cs="Arial"/>
                  <w:color w:val="000000"/>
                  <w:sz w:val="20"/>
                  <w:szCs w:val="20"/>
                </w:rPr>
                <w:delText>The Notice has been partially paid. The Notice is not payable.</w:delText>
              </w:r>
            </w:del>
          </w:p>
        </w:tc>
      </w:tr>
      <w:tr w:rsidR="00791A86" w:rsidRPr="00A41EA1" w:rsidDel="00937893" w14:paraId="52A593BE" w14:textId="2F0D96C3" w:rsidTr="00791A86">
        <w:trPr>
          <w:del w:id="1778" w:author="Mubiyarto Wibisono" w:date="2025-09-04T13:01:00Z"/>
        </w:trPr>
        <w:tc>
          <w:tcPr>
            <w:tcW w:w="10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4E22478" w14:textId="07995D0A" w:rsidR="00633A2A" w:rsidRPr="00A41EA1" w:rsidDel="00937893" w:rsidRDefault="00633A2A" w:rsidP="00791A86">
            <w:pPr>
              <w:pStyle w:val="NormalWeb"/>
              <w:spacing w:before="0" w:beforeAutospacing="0" w:after="0" w:afterAutospacing="0"/>
              <w:rPr>
                <w:del w:id="1779" w:author="Mubiyarto Wibisono" w:date="2025-09-04T13:01:00Z" w16du:dateUtc="2025-09-04T06:01:00Z"/>
                <w:rFonts w:ascii="Arial" w:hAnsi="Arial" w:cs="Arial"/>
                <w:sz w:val="20"/>
                <w:szCs w:val="20"/>
              </w:rPr>
            </w:pPr>
            <w:del w:id="1780" w:author="Mubiyarto Wibisono" w:date="2025-09-04T13:01:00Z" w16du:dateUtc="2025-09-04T06:01:00Z">
              <w:r w:rsidRPr="00A41EA1" w:rsidDel="00937893">
                <w:rPr>
                  <w:rFonts w:ascii="Arial" w:hAnsi="Arial" w:cs="Arial"/>
                  <w:color w:val="000000"/>
                  <w:sz w:val="20"/>
                  <w:szCs w:val="20"/>
                </w:rPr>
                <w:delText>null</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029DEF95" w14:textId="1DB0BD6D" w:rsidR="00633A2A" w:rsidRPr="00A41EA1" w:rsidDel="00937893" w:rsidRDefault="00633A2A" w:rsidP="00791A86">
            <w:pPr>
              <w:pStyle w:val="NormalWeb"/>
              <w:spacing w:before="0" w:beforeAutospacing="0" w:after="0" w:afterAutospacing="0"/>
              <w:rPr>
                <w:del w:id="1781" w:author="Mubiyarto Wibisono" w:date="2025-09-04T13:01:00Z" w16du:dateUtc="2025-09-04T06:01:00Z"/>
                <w:rFonts w:ascii="Arial" w:hAnsi="Arial" w:cs="Arial"/>
                <w:sz w:val="20"/>
                <w:szCs w:val="20"/>
              </w:rPr>
            </w:pPr>
            <w:del w:id="1782" w:author="Mubiyarto Wibisono" w:date="2025-09-04T13:01:00Z" w16du:dateUtc="2025-09-04T06:01:00Z">
              <w:r w:rsidRPr="00A41EA1" w:rsidDel="00937893">
                <w:rPr>
                  <w:rFonts w:ascii="Arial" w:hAnsi="Arial" w:cs="Arial"/>
                  <w:color w:val="000000"/>
                  <w:sz w:val="20"/>
                  <w:szCs w:val="20"/>
                </w:rPr>
                <w:delText>No Payment</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FFCD9DA" w14:textId="13C922DC" w:rsidR="00633A2A" w:rsidRPr="00A41EA1" w:rsidDel="00937893" w:rsidRDefault="00633A2A" w:rsidP="00791A86">
            <w:pPr>
              <w:pStyle w:val="NormalWeb"/>
              <w:spacing w:before="0" w:beforeAutospacing="0" w:after="0" w:afterAutospacing="0"/>
              <w:rPr>
                <w:del w:id="1783" w:author="Mubiyarto Wibisono" w:date="2025-09-04T13:01:00Z" w16du:dateUtc="2025-09-04T06:01:00Z"/>
                <w:rFonts w:ascii="Arial" w:hAnsi="Arial" w:cs="Arial"/>
                <w:sz w:val="20"/>
                <w:szCs w:val="20"/>
              </w:rPr>
            </w:pPr>
            <w:del w:id="1784" w:author="Mubiyarto Wibisono" w:date="2025-09-04T13:01:00Z" w16du:dateUtc="2025-09-04T06:01:00Z">
              <w:r w:rsidRPr="00A41EA1" w:rsidDel="00937893">
                <w:rPr>
                  <w:rFonts w:ascii="Arial" w:hAnsi="Arial" w:cs="Arial"/>
                  <w:color w:val="000000"/>
                  <w:sz w:val="20"/>
                  <w:szCs w:val="20"/>
                </w:rPr>
                <w:delText>Payable</w:delText>
              </w:r>
            </w:del>
          </w:p>
        </w:tc>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223E7F47" w14:textId="28AA79C1" w:rsidR="00633A2A" w:rsidRPr="00A41EA1" w:rsidDel="00937893" w:rsidRDefault="00633A2A" w:rsidP="00791A86">
            <w:pPr>
              <w:pStyle w:val="NormalWeb"/>
              <w:spacing w:before="0" w:beforeAutospacing="0" w:after="0" w:afterAutospacing="0"/>
              <w:rPr>
                <w:del w:id="1785" w:author="Mubiyarto Wibisono" w:date="2025-09-04T13:01:00Z" w16du:dateUtc="2025-09-04T06:01:00Z"/>
                <w:rFonts w:ascii="Arial" w:hAnsi="Arial" w:cs="Arial"/>
                <w:sz w:val="20"/>
                <w:szCs w:val="20"/>
              </w:rPr>
            </w:pPr>
            <w:del w:id="1786" w:author="Mubiyarto Wibisono" w:date="2025-09-04T13:01:00Z" w16du:dateUtc="2025-09-04T06:01:00Z">
              <w:r w:rsidRPr="00A41EA1" w:rsidDel="00937893">
                <w:rPr>
                  <w:rFonts w:ascii="Arial" w:hAnsi="Arial" w:cs="Arial"/>
                  <w:color w:val="000000"/>
                  <w:sz w:val="20"/>
                  <w:szCs w:val="20"/>
                </w:rPr>
                <w:delText>No payment was made. The Notice is payable.</w:delText>
              </w:r>
            </w:del>
          </w:p>
        </w:tc>
      </w:tr>
    </w:tbl>
    <w:p w14:paraId="11307C48" w14:textId="1BD4B144" w:rsidR="00633A2A" w:rsidRPr="00A41EA1" w:rsidDel="00937893" w:rsidRDefault="00633A2A" w:rsidP="00620F9E">
      <w:pPr>
        <w:pStyle w:val="ListParagraph"/>
        <w:numPr>
          <w:ilvl w:val="0"/>
          <w:numId w:val="9"/>
        </w:numPr>
        <w:tabs>
          <w:tab w:val="clear" w:pos="720"/>
        </w:tabs>
        <w:ind w:left="993" w:hanging="284"/>
        <w:rPr>
          <w:del w:id="1787" w:author="Mubiyarto Wibisono" w:date="2025-09-04T13:01:00Z" w16du:dateUtc="2025-09-04T06:01:00Z"/>
          <w:rFonts w:ascii="Arial" w:eastAsia="Arial" w:hAnsi="Arial" w:cs="Arial"/>
          <w:sz w:val="20"/>
          <w:szCs w:val="20"/>
        </w:rPr>
      </w:pPr>
      <w:del w:id="1788" w:author="Mubiyarto Wibisono" w:date="2025-09-04T13:01:00Z" w16du:dateUtc="2025-09-04T06:01:00Z">
        <w:r w:rsidRPr="00A41EA1" w:rsidDel="00937893">
          <w:rPr>
            <w:rFonts w:ascii="Arial" w:eastAsia="Arial" w:hAnsi="Arial" w:cs="Arial"/>
            <w:sz w:val="20"/>
            <w:szCs w:val="20"/>
          </w:rPr>
          <w:delText>The possible values are: </w:delText>
        </w:r>
      </w:del>
    </w:p>
    <w:p w14:paraId="490832A3" w14:textId="49A1306E" w:rsidR="00633A2A" w:rsidRPr="00A41EA1" w:rsidDel="00937893" w:rsidRDefault="00633A2A" w:rsidP="00791A86">
      <w:pPr>
        <w:ind w:left="993" w:hanging="284"/>
        <w:rPr>
          <w:del w:id="1789" w:author="Mubiyarto Wibisono" w:date="2025-09-04T13:01:00Z" w16du:dateUtc="2025-09-04T06:01:00Z"/>
          <w:rFonts w:ascii="Arial" w:eastAsia="Arial" w:hAnsi="Arial" w:cs="Arial"/>
          <w:sz w:val="20"/>
          <w:szCs w:val="20"/>
        </w:rPr>
      </w:pPr>
    </w:p>
    <w:p w14:paraId="5A8B832F" w14:textId="6F44FD15" w:rsidR="00633A2A" w:rsidRPr="00A41EA1" w:rsidDel="00937893" w:rsidRDefault="00633A2A" w:rsidP="00620F9E">
      <w:pPr>
        <w:pStyle w:val="ListParagraph"/>
        <w:numPr>
          <w:ilvl w:val="0"/>
          <w:numId w:val="9"/>
        </w:numPr>
        <w:tabs>
          <w:tab w:val="clear" w:pos="720"/>
        </w:tabs>
        <w:spacing w:before="240"/>
        <w:ind w:left="993" w:hanging="284"/>
        <w:rPr>
          <w:del w:id="1790" w:author="Mubiyarto Wibisono" w:date="2025-09-04T13:01:00Z" w16du:dateUtc="2025-09-04T06:01:00Z"/>
          <w:rFonts w:ascii="Arial" w:eastAsia="Arial" w:hAnsi="Arial" w:cs="Arial"/>
          <w:sz w:val="20"/>
          <w:szCs w:val="20"/>
        </w:rPr>
      </w:pPr>
      <w:del w:id="1791" w:author="Mubiyarto Wibisono" w:date="2025-09-04T13:01:00Z" w16du:dateUtc="2025-09-04T06:01:00Z">
        <w:r w:rsidRPr="00A41EA1" w:rsidDel="00937893">
          <w:rPr>
            <w:rFonts w:ascii="Arial" w:eastAsia="Arial" w:hAnsi="Arial" w:cs="Arial"/>
            <w:sz w:val="20"/>
            <w:szCs w:val="20"/>
          </w:rPr>
          <w:delText xml:space="preserve">The results are sorted into a payable list and a non-payable list in the backend. </w:delText>
        </w:r>
        <w:r w:rsidRPr="00A41EA1" w:rsidDel="00937893">
          <w:rPr>
            <w:rFonts w:ascii="Arial" w:eastAsia="Arial" w:hAnsi="Arial" w:cs="Arial"/>
            <w:sz w:val="20"/>
            <w:szCs w:val="20"/>
          </w:rPr>
          <w:br/>
        </w:r>
      </w:del>
    </w:p>
    <w:p w14:paraId="721C41A4" w14:textId="622E8DB6" w:rsidR="00633A2A" w:rsidRPr="00A41EA1" w:rsidDel="00937893" w:rsidRDefault="00633A2A" w:rsidP="00620F9E">
      <w:pPr>
        <w:pStyle w:val="ListParagraph"/>
        <w:numPr>
          <w:ilvl w:val="0"/>
          <w:numId w:val="9"/>
        </w:numPr>
        <w:tabs>
          <w:tab w:val="clear" w:pos="720"/>
        </w:tabs>
        <w:ind w:left="993" w:hanging="284"/>
        <w:rPr>
          <w:del w:id="1792" w:author="Mubiyarto Wibisono" w:date="2025-09-04T13:01:00Z" w16du:dateUtc="2025-09-04T06:01:00Z"/>
          <w:rFonts w:ascii="Arial" w:eastAsia="Arial" w:hAnsi="Arial" w:cs="Arial"/>
          <w:sz w:val="20"/>
          <w:szCs w:val="20"/>
        </w:rPr>
      </w:pPr>
      <w:del w:id="1793" w:author="Mubiyarto Wibisono" w:date="2025-09-04T13:01:00Z" w16du:dateUtc="2025-09-04T06:01:00Z">
        <w:r w:rsidRPr="00A41EA1" w:rsidDel="00937893">
          <w:rPr>
            <w:rFonts w:ascii="Arial" w:eastAsia="Arial" w:hAnsi="Arial" w:cs="Arial"/>
            <w:sz w:val="20"/>
            <w:szCs w:val="20"/>
          </w:rPr>
          <w:delText>The list of payable Notices then undergoes further checks to determine their</w:delText>
        </w:r>
      </w:del>
    </w:p>
    <w:p w14:paraId="35349876" w14:textId="172987FA" w:rsidR="00633A2A" w:rsidRPr="00A41EA1" w:rsidDel="00937893" w:rsidRDefault="00633A2A" w:rsidP="00791A86">
      <w:pPr>
        <w:ind w:left="993" w:hanging="284"/>
        <w:rPr>
          <w:del w:id="1794" w:author="Mubiyarto Wibisono" w:date="2025-09-04T13:01:00Z" w16du:dateUtc="2025-09-04T06:01:00Z"/>
          <w:rFonts w:ascii="Arial" w:eastAsia="Arial" w:hAnsi="Arial" w:cs="Arial"/>
          <w:sz w:val="20"/>
          <w:szCs w:val="20"/>
        </w:rPr>
      </w:pPr>
      <w:del w:id="1795" w:author="Mubiyarto Wibisono" w:date="2025-09-04T13:01:00Z" w16du:dateUtc="2025-09-04T06:01:00Z">
        <w:r w:rsidRPr="00A41EA1" w:rsidDel="00937893">
          <w:rPr>
            <w:rFonts w:ascii="Arial" w:eastAsia="Arial" w:hAnsi="Arial" w:cs="Arial"/>
            <w:sz w:val="20"/>
            <w:szCs w:val="20"/>
          </w:rPr>
          <w:delText xml:space="preserve">     payment eligibility. </w:delText>
        </w:r>
      </w:del>
    </w:p>
    <w:p w14:paraId="5E5133FA" w14:textId="2F52475B" w:rsidR="002F61BF" w:rsidRPr="00A41EA1" w:rsidDel="00937893" w:rsidRDefault="002F61BF" w:rsidP="002F61BF">
      <w:pPr>
        <w:pStyle w:val="ListParagraph"/>
        <w:ind w:left="851"/>
        <w:rPr>
          <w:del w:id="1796" w:author="Mubiyarto Wibisono" w:date="2025-09-04T13:01:00Z" w16du:dateUtc="2025-09-04T06:01:00Z"/>
          <w:rFonts w:ascii="Arial" w:eastAsia="Arial" w:hAnsi="Arial" w:cs="Arial"/>
          <w:sz w:val="20"/>
          <w:szCs w:val="20"/>
        </w:rPr>
      </w:pPr>
    </w:p>
    <w:p w14:paraId="0C845C07" w14:textId="0288371E" w:rsidR="00DE5B22" w:rsidRPr="00A41EA1" w:rsidDel="00937893" w:rsidRDefault="00DE5B22" w:rsidP="002F61BF">
      <w:pPr>
        <w:pStyle w:val="ListParagraph"/>
        <w:ind w:left="851"/>
        <w:rPr>
          <w:del w:id="1797" w:author="Mubiyarto Wibisono" w:date="2025-09-04T13:01:00Z" w16du:dateUtc="2025-09-04T06:01:00Z"/>
          <w:rFonts w:ascii="Arial" w:eastAsia="Arial" w:hAnsi="Arial" w:cs="Arial"/>
          <w:sz w:val="20"/>
          <w:szCs w:val="20"/>
        </w:rPr>
      </w:pPr>
    </w:p>
    <w:p w14:paraId="28B25582" w14:textId="3EB73132" w:rsidR="00DE5B22" w:rsidRPr="00A41EA1" w:rsidDel="00937893" w:rsidRDefault="00DE5B22" w:rsidP="002F61BF">
      <w:pPr>
        <w:pStyle w:val="ListParagraph"/>
        <w:ind w:left="851"/>
        <w:rPr>
          <w:del w:id="1798" w:author="Mubiyarto Wibisono" w:date="2025-09-04T13:01:00Z" w16du:dateUtc="2025-09-04T06:01:00Z"/>
          <w:rFonts w:ascii="Arial" w:eastAsia="Arial" w:hAnsi="Arial" w:cs="Arial"/>
          <w:sz w:val="20"/>
          <w:szCs w:val="20"/>
        </w:rPr>
      </w:pPr>
    </w:p>
    <w:p w14:paraId="482C9320" w14:textId="14E726F5" w:rsidR="00DE5B22" w:rsidRPr="00A41EA1" w:rsidDel="00937893" w:rsidRDefault="00DE5B22" w:rsidP="002F61BF">
      <w:pPr>
        <w:pStyle w:val="ListParagraph"/>
        <w:ind w:left="851"/>
        <w:rPr>
          <w:del w:id="1799" w:author="Mubiyarto Wibisono" w:date="2025-09-04T13:01:00Z" w16du:dateUtc="2025-09-04T06:01:00Z"/>
          <w:rFonts w:ascii="Arial" w:eastAsia="Arial" w:hAnsi="Arial" w:cs="Arial"/>
          <w:sz w:val="20"/>
          <w:szCs w:val="20"/>
        </w:rPr>
      </w:pPr>
    </w:p>
    <w:p w14:paraId="237B2D7D" w14:textId="02CE3CAE" w:rsidR="00791A86" w:rsidRPr="00A41EA1" w:rsidDel="00937893" w:rsidRDefault="00791A86" w:rsidP="002F61BF">
      <w:pPr>
        <w:pStyle w:val="ListParagraph"/>
        <w:ind w:left="851"/>
        <w:rPr>
          <w:del w:id="1800" w:author="Mubiyarto Wibisono" w:date="2025-09-04T13:01:00Z" w16du:dateUtc="2025-09-04T06:01:00Z"/>
          <w:rFonts w:ascii="Arial" w:eastAsia="Arial" w:hAnsi="Arial" w:cs="Arial"/>
          <w:sz w:val="20"/>
          <w:szCs w:val="20"/>
        </w:rPr>
      </w:pPr>
    </w:p>
    <w:p w14:paraId="7F8F591D" w14:textId="3CFA911D" w:rsidR="00791A86" w:rsidRPr="00A41EA1" w:rsidDel="00937893" w:rsidRDefault="00791A86" w:rsidP="002F61BF">
      <w:pPr>
        <w:pStyle w:val="ListParagraph"/>
        <w:ind w:left="851"/>
        <w:rPr>
          <w:del w:id="1801" w:author="Mubiyarto Wibisono" w:date="2025-09-04T13:01:00Z" w16du:dateUtc="2025-09-04T06:01:00Z"/>
          <w:rFonts w:ascii="Arial" w:eastAsia="Arial" w:hAnsi="Arial" w:cs="Arial"/>
          <w:sz w:val="20"/>
          <w:szCs w:val="20"/>
        </w:rPr>
      </w:pPr>
    </w:p>
    <w:p w14:paraId="51692D6F" w14:textId="739DDE53" w:rsidR="00DE5B22" w:rsidRPr="00A41EA1" w:rsidDel="00937893" w:rsidRDefault="00DE5B22" w:rsidP="002F61BF">
      <w:pPr>
        <w:pStyle w:val="ListParagraph"/>
        <w:ind w:left="851"/>
        <w:rPr>
          <w:del w:id="1802" w:author="Mubiyarto Wibisono" w:date="2025-09-04T13:01:00Z" w16du:dateUtc="2025-09-04T06:01:00Z"/>
          <w:rFonts w:ascii="Arial" w:eastAsia="Arial" w:hAnsi="Arial" w:cs="Arial"/>
          <w:sz w:val="20"/>
          <w:szCs w:val="20"/>
        </w:rPr>
      </w:pPr>
    </w:p>
    <w:p w14:paraId="73D0543E" w14:textId="0A67105D" w:rsidR="00791A86" w:rsidRPr="00A41EA1" w:rsidDel="00937893" w:rsidRDefault="00791A86" w:rsidP="002F61BF">
      <w:pPr>
        <w:pStyle w:val="ListParagraph"/>
        <w:ind w:left="851"/>
        <w:rPr>
          <w:del w:id="1803" w:author="Mubiyarto Wibisono" w:date="2025-09-04T13:01:00Z" w16du:dateUtc="2025-09-04T06:01:00Z"/>
          <w:rFonts w:ascii="Arial" w:eastAsia="Arial" w:hAnsi="Arial" w:cs="Arial"/>
          <w:sz w:val="20"/>
          <w:szCs w:val="20"/>
        </w:rPr>
      </w:pPr>
    </w:p>
    <w:p w14:paraId="2B1B3893" w14:textId="2EEB7D27" w:rsidR="00791A86" w:rsidRPr="00A41EA1" w:rsidDel="00937893" w:rsidRDefault="00791A86" w:rsidP="002F61BF">
      <w:pPr>
        <w:pStyle w:val="ListParagraph"/>
        <w:ind w:left="851"/>
        <w:rPr>
          <w:del w:id="1804" w:author="Mubiyarto Wibisono" w:date="2025-09-04T13:01:00Z" w16du:dateUtc="2025-09-04T06:01:00Z"/>
          <w:rFonts w:ascii="Arial" w:eastAsia="Arial" w:hAnsi="Arial" w:cs="Arial"/>
          <w:sz w:val="20"/>
          <w:szCs w:val="20"/>
        </w:rPr>
      </w:pPr>
    </w:p>
    <w:p w14:paraId="7AE47395" w14:textId="1B2D11F1" w:rsidR="00DE5B22" w:rsidRPr="00A41EA1" w:rsidDel="00937893" w:rsidRDefault="00DE5B22" w:rsidP="002F61BF">
      <w:pPr>
        <w:pStyle w:val="ListParagraph"/>
        <w:ind w:left="851"/>
        <w:rPr>
          <w:del w:id="1805" w:author="Mubiyarto Wibisono" w:date="2025-09-04T13:01:00Z" w16du:dateUtc="2025-09-04T06:01:00Z"/>
          <w:rFonts w:ascii="Arial" w:eastAsia="Arial" w:hAnsi="Arial" w:cs="Arial"/>
          <w:sz w:val="20"/>
          <w:szCs w:val="20"/>
        </w:rPr>
      </w:pPr>
    </w:p>
    <w:p w14:paraId="253145B8" w14:textId="2B161D0C" w:rsidR="00DE5B22" w:rsidRPr="00A41EA1" w:rsidDel="00937893" w:rsidRDefault="00DE5B22" w:rsidP="002F61BF">
      <w:pPr>
        <w:pStyle w:val="ListParagraph"/>
        <w:ind w:left="851"/>
        <w:rPr>
          <w:del w:id="1806" w:author="Mubiyarto Wibisono" w:date="2025-09-04T13:01:00Z" w16du:dateUtc="2025-09-04T06:01:00Z"/>
          <w:rFonts w:ascii="Arial" w:eastAsia="Arial" w:hAnsi="Arial" w:cs="Arial"/>
          <w:sz w:val="20"/>
          <w:szCs w:val="20"/>
        </w:rPr>
      </w:pPr>
    </w:p>
    <w:p w14:paraId="0473774C" w14:textId="0A652EAD" w:rsidR="00DE5B22" w:rsidRPr="00A41EA1" w:rsidDel="00937893" w:rsidRDefault="00DE5B22" w:rsidP="002F61BF">
      <w:pPr>
        <w:pStyle w:val="ListParagraph"/>
        <w:ind w:left="851"/>
        <w:rPr>
          <w:del w:id="1807" w:author="Mubiyarto Wibisono" w:date="2025-09-04T13:01:00Z" w16du:dateUtc="2025-09-04T06:01:00Z"/>
          <w:rFonts w:ascii="Arial" w:eastAsia="Arial" w:hAnsi="Arial" w:cs="Arial"/>
          <w:sz w:val="20"/>
          <w:szCs w:val="20"/>
        </w:rPr>
      </w:pPr>
    </w:p>
    <w:p w14:paraId="0D5360F1" w14:textId="66BC6A1A" w:rsidR="00DE5B22" w:rsidRPr="00A41EA1" w:rsidDel="00937893" w:rsidRDefault="00DE5B22" w:rsidP="002F61BF">
      <w:pPr>
        <w:pStyle w:val="ListParagraph"/>
        <w:ind w:left="851"/>
        <w:rPr>
          <w:del w:id="1808" w:author="Mubiyarto Wibisono" w:date="2025-09-04T13:01:00Z" w16du:dateUtc="2025-09-04T06:01:00Z"/>
          <w:rFonts w:ascii="Arial" w:eastAsia="Arial" w:hAnsi="Arial" w:cs="Arial"/>
          <w:sz w:val="20"/>
          <w:szCs w:val="20"/>
        </w:rPr>
      </w:pPr>
    </w:p>
    <w:p w14:paraId="61765092" w14:textId="653F5DAE" w:rsidR="00DE5B22" w:rsidRPr="00A41EA1" w:rsidDel="00937893" w:rsidRDefault="00DE5B22" w:rsidP="002F61BF">
      <w:pPr>
        <w:pStyle w:val="ListParagraph"/>
        <w:ind w:left="851"/>
        <w:rPr>
          <w:del w:id="1809" w:author="Mubiyarto Wibisono" w:date="2025-09-04T13:01:00Z" w16du:dateUtc="2025-09-04T06:01:00Z"/>
          <w:rFonts w:ascii="Arial" w:eastAsia="Arial" w:hAnsi="Arial" w:cs="Arial"/>
          <w:sz w:val="20"/>
          <w:szCs w:val="20"/>
        </w:rPr>
      </w:pPr>
    </w:p>
    <w:p w14:paraId="324DB282" w14:textId="4AF9CE2D" w:rsidR="00DE5B22" w:rsidRPr="00A41EA1" w:rsidDel="00937893" w:rsidRDefault="00DE5B22" w:rsidP="002F61BF">
      <w:pPr>
        <w:pStyle w:val="ListParagraph"/>
        <w:ind w:left="851"/>
        <w:rPr>
          <w:del w:id="1810" w:author="Mubiyarto Wibisono" w:date="2025-09-04T13:01:00Z" w16du:dateUtc="2025-09-04T06:01:00Z"/>
          <w:rFonts w:ascii="Arial" w:eastAsia="Arial" w:hAnsi="Arial" w:cs="Arial"/>
          <w:sz w:val="20"/>
          <w:szCs w:val="20"/>
        </w:rPr>
      </w:pPr>
    </w:p>
    <w:p w14:paraId="6A3ED336" w14:textId="6C6778C0" w:rsidR="00DE5B22" w:rsidRPr="00A41EA1" w:rsidDel="00937893" w:rsidRDefault="00DE5B22" w:rsidP="002F61BF">
      <w:pPr>
        <w:pStyle w:val="ListParagraph"/>
        <w:ind w:left="851"/>
        <w:rPr>
          <w:del w:id="1811" w:author="Mubiyarto Wibisono" w:date="2025-09-04T13:01:00Z" w16du:dateUtc="2025-09-04T06:01:00Z"/>
          <w:rFonts w:ascii="Arial" w:eastAsia="Arial" w:hAnsi="Arial" w:cs="Arial"/>
          <w:sz w:val="20"/>
          <w:szCs w:val="20"/>
        </w:rPr>
      </w:pPr>
    </w:p>
    <w:p w14:paraId="6E13EDE7" w14:textId="213AEE12" w:rsidR="00633A2A" w:rsidRPr="00A41EA1" w:rsidDel="00937893" w:rsidRDefault="00791A86" w:rsidP="00791A86">
      <w:pPr>
        <w:pStyle w:val="Heading4"/>
        <w:rPr>
          <w:del w:id="1812" w:author="Mubiyarto Wibisono" w:date="2025-09-04T13:01:00Z" w16du:dateUtc="2025-09-04T06:01:00Z"/>
          <w:rFonts w:ascii="Arial" w:eastAsia="Arial" w:hAnsi="Arial" w:cs="Arial"/>
          <w:b/>
          <w:bCs/>
          <w:i w:val="0"/>
          <w:iCs w:val="0"/>
          <w:sz w:val="20"/>
          <w:szCs w:val="20"/>
          <w:rPrChange w:id="1813" w:author="Mubiyarto Wibisono" w:date="2025-09-05T08:31:00Z" w16du:dateUtc="2025-09-05T01:31:00Z">
            <w:rPr>
              <w:del w:id="1814" w:author="Mubiyarto Wibisono" w:date="2025-09-04T13:01:00Z" w16du:dateUtc="2025-09-04T06:01:00Z"/>
              <w:rFonts w:ascii="Arial" w:eastAsia="Arial" w:hAnsi="Arial" w:cs="Arial"/>
              <w:b/>
              <w:bCs/>
              <w:i w:val="0"/>
              <w:iCs w:val="0"/>
            </w:rPr>
          </w:rPrChange>
        </w:rPr>
      </w:pPr>
      <w:bookmarkStart w:id="1815" w:name="_Toc205930394"/>
      <w:del w:id="1816" w:author="Mubiyarto Wibisono" w:date="2025-09-04T13:01:00Z" w16du:dateUtc="2025-09-04T06:01:00Z">
        <w:r w:rsidRPr="00A41EA1" w:rsidDel="00937893">
          <w:rPr>
            <w:rFonts w:ascii="Arial" w:eastAsia="Arial" w:hAnsi="Arial" w:cs="Arial"/>
            <w:b/>
            <w:bCs/>
            <w:i w:val="0"/>
            <w:iCs w:val="0"/>
            <w:sz w:val="20"/>
            <w:szCs w:val="20"/>
            <w:rPrChange w:id="1817" w:author="Mubiyarto Wibisono" w:date="2025-09-05T08:31:00Z" w16du:dateUtc="2025-09-05T01:31:00Z">
              <w:rPr>
                <w:rFonts w:ascii="Arial" w:eastAsia="Arial" w:hAnsi="Arial" w:cs="Arial"/>
                <w:b/>
                <w:bCs/>
                <w:i w:val="0"/>
                <w:iCs w:val="0"/>
              </w:rPr>
            </w:rPrChange>
          </w:rPr>
          <w:delText xml:space="preserve">1.2.1.3 </w:delText>
        </w:r>
        <w:r w:rsidR="00633A2A" w:rsidRPr="00A41EA1" w:rsidDel="00937893">
          <w:rPr>
            <w:rFonts w:ascii="Arial" w:eastAsia="Arial" w:hAnsi="Arial" w:cs="Arial"/>
            <w:b/>
            <w:bCs/>
            <w:i w:val="0"/>
            <w:iCs w:val="0"/>
            <w:sz w:val="20"/>
            <w:szCs w:val="20"/>
            <w:rPrChange w:id="1818" w:author="Mubiyarto Wibisono" w:date="2025-09-05T08:31:00Z" w16du:dateUtc="2025-09-05T01:31:00Z">
              <w:rPr>
                <w:rFonts w:ascii="Arial" w:eastAsia="Arial" w:hAnsi="Arial" w:cs="Arial"/>
                <w:b/>
                <w:bCs/>
                <w:i w:val="0"/>
                <w:iCs w:val="0"/>
              </w:rPr>
            </w:rPrChange>
          </w:rPr>
          <w:delText>Check Notice Suspension</w:delText>
        </w:r>
        <w:bookmarkEnd w:id="1815"/>
        <w:r w:rsidR="00633A2A" w:rsidRPr="00A41EA1" w:rsidDel="00937893">
          <w:rPr>
            <w:rFonts w:ascii="Arial" w:eastAsia="Arial" w:hAnsi="Arial" w:cs="Arial"/>
            <w:b/>
            <w:bCs/>
            <w:i w:val="0"/>
            <w:iCs w:val="0"/>
            <w:sz w:val="20"/>
            <w:szCs w:val="20"/>
            <w:rPrChange w:id="1819" w:author="Mubiyarto Wibisono" w:date="2025-09-05T08:31:00Z" w16du:dateUtc="2025-09-05T01:31:00Z">
              <w:rPr>
                <w:rFonts w:ascii="Arial" w:eastAsia="Arial" w:hAnsi="Arial" w:cs="Arial"/>
                <w:b/>
                <w:bCs/>
                <w:i w:val="0"/>
                <w:iCs w:val="0"/>
              </w:rPr>
            </w:rPrChange>
          </w:rPr>
          <w:delText> </w:delText>
        </w:r>
      </w:del>
    </w:p>
    <w:p w14:paraId="738D5E70" w14:textId="67FD267F" w:rsidR="00633A2A" w:rsidRPr="00A41EA1" w:rsidDel="00937893" w:rsidRDefault="00633A2A" w:rsidP="00620F9E">
      <w:pPr>
        <w:numPr>
          <w:ilvl w:val="0"/>
          <w:numId w:val="10"/>
        </w:numPr>
        <w:tabs>
          <w:tab w:val="left" w:pos="993"/>
          <w:tab w:val="left" w:pos="1418"/>
        </w:tabs>
        <w:spacing w:before="240"/>
        <w:ind w:left="993" w:hanging="284"/>
        <w:rPr>
          <w:del w:id="1820" w:author="Mubiyarto Wibisono" w:date="2025-09-04T13:01:00Z" w16du:dateUtc="2025-09-04T06:01:00Z"/>
          <w:rFonts w:ascii="Arial" w:eastAsia="Arial" w:hAnsi="Arial" w:cs="Arial"/>
          <w:sz w:val="20"/>
          <w:szCs w:val="20"/>
        </w:rPr>
      </w:pPr>
      <w:del w:id="1821" w:author="Mubiyarto Wibisono" w:date="2025-09-04T13:01:00Z" w16du:dateUtc="2025-09-04T06:01:00Z">
        <w:r w:rsidRPr="00A41EA1" w:rsidDel="00937893">
          <w:rPr>
            <w:rFonts w:ascii="Arial" w:eastAsia="Arial" w:hAnsi="Arial" w:cs="Arial"/>
            <w:sz w:val="20"/>
            <w:szCs w:val="20"/>
          </w:rPr>
          <w:delText xml:space="preserve">OCMS continues to check the suspension status of each notice within the payable list. </w:delText>
        </w:r>
        <w:r w:rsidRPr="00A41EA1" w:rsidDel="00937893">
          <w:rPr>
            <w:rFonts w:ascii="Arial" w:eastAsia="Arial" w:hAnsi="Arial" w:cs="Arial"/>
            <w:sz w:val="20"/>
            <w:szCs w:val="20"/>
          </w:rPr>
          <w:br/>
        </w:r>
      </w:del>
    </w:p>
    <w:p w14:paraId="03D76D5B" w14:textId="197333AA" w:rsidR="00633A2A" w:rsidRPr="00A41EA1" w:rsidDel="00937893" w:rsidRDefault="00633A2A" w:rsidP="00620F9E">
      <w:pPr>
        <w:numPr>
          <w:ilvl w:val="0"/>
          <w:numId w:val="10"/>
        </w:numPr>
        <w:tabs>
          <w:tab w:val="left" w:pos="993"/>
          <w:tab w:val="left" w:pos="1418"/>
        </w:tabs>
        <w:spacing w:after="240"/>
        <w:ind w:left="993" w:hanging="284"/>
        <w:rPr>
          <w:del w:id="1822" w:author="Mubiyarto Wibisono" w:date="2025-09-04T13:01:00Z" w16du:dateUtc="2025-09-04T06:01:00Z"/>
          <w:rFonts w:ascii="Arial" w:eastAsia="Arial" w:hAnsi="Arial" w:cs="Arial"/>
          <w:sz w:val="20"/>
          <w:szCs w:val="20"/>
        </w:rPr>
      </w:pPr>
      <w:del w:id="1823" w:author="Mubiyarto Wibisono" w:date="2025-09-04T13:01:00Z" w16du:dateUtc="2025-09-04T06:01:00Z">
        <w:r w:rsidRPr="00A41EA1" w:rsidDel="00937893">
          <w:rPr>
            <w:rFonts w:ascii="Arial" w:eastAsia="Arial" w:hAnsi="Arial" w:cs="Arial"/>
            <w:sz w:val="20"/>
            <w:szCs w:val="20"/>
          </w:rPr>
          <w:delText>The table below lists the rules for assessing whether a Notice is payable or non-payable based on its suspension type and suspension code.</w:delText>
        </w:r>
      </w:del>
    </w:p>
    <w:tbl>
      <w:tblPr>
        <w:tblW w:w="0" w:type="auto"/>
        <w:tblInd w:w="835" w:type="dxa"/>
        <w:tblCellMar>
          <w:top w:w="113" w:type="dxa"/>
          <w:left w:w="113" w:type="dxa"/>
          <w:bottom w:w="113" w:type="dxa"/>
          <w:right w:w="113" w:type="dxa"/>
        </w:tblCellMar>
        <w:tblLook w:val="04A0" w:firstRow="1" w:lastRow="0" w:firstColumn="1" w:lastColumn="0" w:noHBand="0" w:noVBand="1"/>
      </w:tblPr>
      <w:tblGrid>
        <w:gridCol w:w="2562"/>
        <w:gridCol w:w="2977"/>
        <w:gridCol w:w="1985"/>
      </w:tblGrid>
      <w:tr w:rsidR="00633A2A" w:rsidRPr="00A41EA1" w:rsidDel="00937893" w14:paraId="1F296094" w14:textId="4408096E" w:rsidTr="00791A86">
        <w:trPr>
          <w:del w:id="1824" w:author="Mubiyarto Wibisono" w:date="2025-09-04T13:01:00Z"/>
        </w:trPr>
        <w:tc>
          <w:tcPr>
            <w:tcW w:w="2562"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A8AFB25" w14:textId="373239AD" w:rsidR="00633A2A" w:rsidRPr="00A41EA1" w:rsidDel="00937893" w:rsidRDefault="00633A2A" w:rsidP="00791A86">
            <w:pPr>
              <w:tabs>
                <w:tab w:val="num" w:pos="709"/>
                <w:tab w:val="left" w:pos="993"/>
                <w:tab w:val="left" w:pos="1418"/>
              </w:tabs>
              <w:jc w:val="center"/>
              <w:rPr>
                <w:del w:id="1825" w:author="Mubiyarto Wibisono" w:date="2025-09-04T13:01:00Z" w16du:dateUtc="2025-09-04T06:01:00Z"/>
                <w:rFonts w:ascii="Arial" w:eastAsia="Arial" w:hAnsi="Arial" w:cs="Arial"/>
                <w:sz w:val="20"/>
                <w:szCs w:val="20"/>
              </w:rPr>
            </w:pPr>
            <w:del w:id="1826" w:author="Mubiyarto Wibisono" w:date="2025-09-04T13:01:00Z" w16du:dateUtc="2025-09-04T06:01:00Z">
              <w:r w:rsidRPr="00A41EA1" w:rsidDel="00937893">
                <w:rPr>
                  <w:rFonts w:ascii="Arial" w:eastAsia="Arial" w:hAnsi="Arial" w:cs="Arial"/>
                  <w:b/>
                  <w:bCs/>
                  <w:sz w:val="20"/>
                  <w:szCs w:val="20"/>
                </w:rPr>
                <w:delText>Suspension Type</w:delText>
              </w:r>
            </w:del>
          </w:p>
        </w:tc>
        <w:tc>
          <w:tcPr>
            <w:tcW w:w="297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0D1B865" w14:textId="2BFF56C8" w:rsidR="00633A2A" w:rsidRPr="00A41EA1" w:rsidDel="00937893" w:rsidRDefault="00633A2A" w:rsidP="00791A86">
            <w:pPr>
              <w:tabs>
                <w:tab w:val="num" w:pos="709"/>
                <w:tab w:val="left" w:pos="993"/>
                <w:tab w:val="left" w:pos="1418"/>
              </w:tabs>
              <w:jc w:val="center"/>
              <w:rPr>
                <w:del w:id="1827" w:author="Mubiyarto Wibisono" w:date="2025-09-04T13:01:00Z" w16du:dateUtc="2025-09-04T06:01:00Z"/>
                <w:rFonts w:ascii="Arial" w:eastAsia="Arial" w:hAnsi="Arial" w:cs="Arial"/>
                <w:sz w:val="20"/>
                <w:szCs w:val="20"/>
              </w:rPr>
            </w:pPr>
            <w:del w:id="1828" w:author="Mubiyarto Wibisono" w:date="2025-09-04T13:01:00Z" w16du:dateUtc="2025-09-04T06:01:00Z">
              <w:r w:rsidRPr="00A41EA1" w:rsidDel="00937893">
                <w:rPr>
                  <w:rFonts w:ascii="Arial" w:eastAsia="Arial" w:hAnsi="Arial" w:cs="Arial"/>
                  <w:b/>
                  <w:bCs/>
                  <w:sz w:val="20"/>
                  <w:szCs w:val="20"/>
                </w:rPr>
                <w:delText>Suspension Code</w:delText>
              </w:r>
            </w:del>
          </w:p>
        </w:tc>
        <w:tc>
          <w:tcPr>
            <w:tcW w:w="1985"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89BE191" w14:textId="0BCFF574" w:rsidR="00633A2A" w:rsidRPr="00A41EA1" w:rsidDel="00937893" w:rsidRDefault="00633A2A" w:rsidP="00791A86">
            <w:pPr>
              <w:tabs>
                <w:tab w:val="num" w:pos="709"/>
                <w:tab w:val="left" w:pos="993"/>
                <w:tab w:val="left" w:pos="1418"/>
              </w:tabs>
              <w:jc w:val="center"/>
              <w:rPr>
                <w:del w:id="1829" w:author="Mubiyarto Wibisono" w:date="2025-09-04T13:01:00Z" w16du:dateUtc="2025-09-04T06:01:00Z"/>
                <w:rFonts w:ascii="Arial" w:eastAsia="Arial" w:hAnsi="Arial" w:cs="Arial"/>
                <w:sz w:val="20"/>
                <w:szCs w:val="20"/>
              </w:rPr>
            </w:pPr>
            <w:del w:id="1830" w:author="Mubiyarto Wibisono" w:date="2025-09-04T13:01:00Z" w16du:dateUtc="2025-09-04T06:01:00Z">
              <w:r w:rsidRPr="00A41EA1" w:rsidDel="00937893">
                <w:rPr>
                  <w:rFonts w:ascii="Arial" w:eastAsia="Arial" w:hAnsi="Arial" w:cs="Arial"/>
                  <w:b/>
                  <w:bCs/>
                  <w:sz w:val="20"/>
                  <w:szCs w:val="20"/>
                </w:rPr>
                <w:delText>Classification</w:delText>
              </w:r>
            </w:del>
          </w:p>
        </w:tc>
      </w:tr>
      <w:tr w:rsidR="00633A2A" w:rsidRPr="00A41EA1" w:rsidDel="00937893" w14:paraId="37A510A2" w14:textId="2B674850" w:rsidTr="00791A86">
        <w:trPr>
          <w:del w:id="1831" w:author="Mubiyarto Wibisono" w:date="2025-09-04T13:01:00Z"/>
        </w:trPr>
        <w:tc>
          <w:tcPr>
            <w:tcW w:w="256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16ACCA2" w14:textId="5E5A282C" w:rsidR="00633A2A" w:rsidRPr="00A41EA1" w:rsidDel="00937893" w:rsidRDefault="00633A2A" w:rsidP="00791A86">
            <w:pPr>
              <w:tabs>
                <w:tab w:val="num" w:pos="709"/>
                <w:tab w:val="left" w:pos="993"/>
                <w:tab w:val="left" w:pos="1418"/>
              </w:tabs>
              <w:rPr>
                <w:del w:id="1832" w:author="Mubiyarto Wibisono" w:date="2025-09-04T13:01:00Z" w16du:dateUtc="2025-09-04T06:01:00Z"/>
                <w:rFonts w:ascii="Arial" w:eastAsia="Arial" w:hAnsi="Arial" w:cs="Arial"/>
                <w:sz w:val="20"/>
                <w:szCs w:val="20"/>
              </w:rPr>
            </w:pPr>
            <w:del w:id="1833" w:author="Mubiyarto Wibisono" w:date="2025-09-04T13:01:00Z" w16du:dateUtc="2025-09-04T06:01:00Z">
              <w:r w:rsidRPr="00A41EA1" w:rsidDel="00937893">
                <w:rPr>
                  <w:rFonts w:ascii="Arial" w:eastAsia="Arial" w:hAnsi="Arial" w:cs="Arial"/>
                  <w:sz w:val="20"/>
                  <w:szCs w:val="20"/>
                </w:rPr>
                <w:delText>Temporary Suspension</w:delText>
              </w:r>
            </w:del>
          </w:p>
        </w:tc>
        <w:tc>
          <w:tcPr>
            <w:tcW w:w="297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4939258A" w14:textId="6CCF827D" w:rsidR="00633A2A" w:rsidRPr="00A41EA1" w:rsidDel="00937893" w:rsidRDefault="00633A2A" w:rsidP="00791A86">
            <w:pPr>
              <w:tabs>
                <w:tab w:val="num" w:pos="709"/>
                <w:tab w:val="left" w:pos="993"/>
                <w:tab w:val="left" w:pos="1418"/>
              </w:tabs>
              <w:rPr>
                <w:del w:id="1834" w:author="Mubiyarto Wibisono" w:date="2025-09-04T13:01:00Z" w16du:dateUtc="2025-09-04T06:01:00Z"/>
                <w:rFonts w:ascii="Arial" w:eastAsia="Arial" w:hAnsi="Arial" w:cs="Arial"/>
                <w:sz w:val="20"/>
                <w:szCs w:val="20"/>
              </w:rPr>
            </w:pPr>
            <w:del w:id="1835" w:author="Mubiyarto Wibisono" w:date="2025-09-04T13:01:00Z" w16du:dateUtc="2025-09-04T06:01:00Z">
              <w:r w:rsidRPr="00A41EA1" w:rsidDel="00937893">
                <w:rPr>
                  <w:rFonts w:ascii="Arial" w:eastAsia="Arial" w:hAnsi="Arial" w:cs="Arial"/>
                  <w:sz w:val="20"/>
                  <w:szCs w:val="20"/>
                </w:rPr>
                <w:delText>All TS codes, except TS-</w:delText>
              </w:r>
              <w:r w:rsidR="00C340AE" w:rsidRPr="00A41EA1" w:rsidDel="00937893">
                <w:rPr>
                  <w:rFonts w:ascii="Arial" w:eastAsia="Arial" w:hAnsi="Arial" w:cs="Arial"/>
                  <w:sz w:val="20"/>
                  <w:szCs w:val="20"/>
                </w:rPr>
                <w:delText>PP</w:delText>
              </w:r>
              <w:r w:rsidRPr="00A41EA1" w:rsidDel="00937893">
                <w:rPr>
                  <w:rFonts w:ascii="Arial" w:eastAsia="Arial" w:hAnsi="Arial" w:cs="Arial"/>
                  <w:sz w:val="20"/>
                  <w:szCs w:val="20"/>
                </w:rPr>
                <w:delText> </w:delText>
              </w:r>
            </w:del>
          </w:p>
        </w:tc>
        <w:tc>
          <w:tcPr>
            <w:tcW w:w="19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061EBF0" w14:textId="49465CEA" w:rsidR="00633A2A" w:rsidRPr="00A41EA1" w:rsidDel="00937893" w:rsidRDefault="00633A2A" w:rsidP="00791A86">
            <w:pPr>
              <w:tabs>
                <w:tab w:val="num" w:pos="709"/>
                <w:tab w:val="left" w:pos="993"/>
                <w:tab w:val="left" w:pos="1418"/>
              </w:tabs>
              <w:rPr>
                <w:del w:id="1836" w:author="Mubiyarto Wibisono" w:date="2025-09-04T13:01:00Z" w16du:dateUtc="2025-09-04T06:01:00Z"/>
                <w:rFonts w:ascii="Arial" w:eastAsia="Arial" w:hAnsi="Arial" w:cs="Arial"/>
                <w:sz w:val="20"/>
                <w:szCs w:val="20"/>
              </w:rPr>
            </w:pPr>
            <w:del w:id="1837" w:author="Mubiyarto Wibisono" w:date="2025-09-04T13:01:00Z" w16du:dateUtc="2025-09-04T06:01:00Z">
              <w:r w:rsidRPr="00A41EA1" w:rsidDel="00937893">
                <w:rPr>
                  <w:rFonts w:ascii="Arial" w:eastAsia="Arial" w:hAnsi="Arial" w:cs="Arial"/>
                  <w:sz w:val="20"/>
                  <w:szCs w:val="20"/>
                </w:rPr>
                <w:delText>Payable</w:delText>
              </w:r>
            </w:del>
          </w:p>
        </w:tc>
      </w:tr>
      <w:tr w:rsidR="00633A2A" w:rsidRPr="00A41EA1" w:rsidDel="00937893" w14:paraId="57A2D5E1" w14:textId="18D63921" w:rsidTr="00791A86">
        <w:trPr>
          <w:del w:id="1838" w:author="Mubiyarto Wibisono" w:date="2025-09-04T13:01:00Z"/>
        </w:trPr>
        <w:tc>
          <w:tcPr>
            <w:tcW w:w="256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27BE467" w14:textId="2CA0B377" w:rsidR="00633A2A" w:rsidRPr="00A41EA1" w:rsidDel="00937893" w:rsidRDefault="00633A2A" w:rsidP="00791A86">
            <w:pPr>
              <w:tabs>
                <w:tab w:val="num" w:pos="709"/>
                <w:tab w:val="left" w:pos="993"/>
                <w:tab w:val="left" w:pos="1418"/>
              </w:tabs>
              <w:rPr>
                <w:del w:id="1839" w:author="Mubiyarto Wibisono" w:date="2025-09-04T13:01:00Z" w16du:dateUtc="2025-09-04T06:01:00Z"/>
                <w:rFonts w:ascii="Arial" w:eastAsia="Arial" w:hAnsi="Arial" w:cs="Arial"/>
                <w:sz w:val="20"/>
                <w:szCs w:val="20"/>
              </w:rPr>
            </w:pPr>
            <w:del w:id="1840" w:author="Mubiyarto Wibisono" w:date="2025-09-04T13:01:00Z" w16du:dateUtc="2025-09-04T06:01:00Z">
              <w:r w:rsidRPr="00A41EA1" w:rsidDel="00937893">
                <w:rPr>
                  <w:rFonts w:ascii="Arial" w:eastAsia="Arial" w:hAnsi="Arial" w:cs="Arial"/>
                  <w:sz w:val="20"/>
                  <w:szCs w:val="20"/>
                </w:rPr>
                <w:delText>Permanent Suspension</w:delText>
              </w:r>
            </w:del>
          </w:p>
        </w:tc>
        <w:tc>
          <w:tcPr>
            <w:tcW w:w="297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5F61D2E" w14:textId="3D604F46" w:rsidR="00633A2A" w:rsidRPr="00A41EA1" w:rsidDel="00937893" w:rsidRDefault="00633A2A" w:rsidP="00791A86">
            <w:pPr>
              <w:tabs>
                <w:tab w:val="num" w:pos="709"/>
                <w:tab w:val="left" w:pos="993"/>
                <w:tab w:val="left" w:pos="1418"/>
              </w:tabs>
              <w:rPr>
                <w:del w:id="1841" w:author="Mubiyarto Wibisono" w:date="2025-09-04T13:01:00Z" w16du:dateUtc="2025-09-04T06:01:00Z"/>
                <w:rFonts w:ascii="Arial" w:eastAsia="Arial" w:hAnsi="Arial" w:cs="Arial"/>
                <w:sz w:val="20"/>
                <w:szCs w:val="20"/>
              </w:rPr>
            </w:pPr>
            <w:del w:id="1842" w:author="Mubiyarto Wibisono" w:date="2025-09-04T13:01:00Z" w16du:dateUtc="2025-09-04T06:01:00Z">
              <w:r w:rsidRPr="00A41EA1" w:rsidDel="00937893">
                <w:rPr>
                  <w:rFonts w:ascii="Arial" w:eastAsia="Arial" w:hAnsi="Arial" w:cs="Arial"/>
                  <w:sz w:val="20"/>
                  <w:szCs w:val="20"/>
                </w:rPr>
                <w:delText>FOR, MID, DIP, RIP</w:delText>
              </w:r>
            </w:del>
          </w:p>
        </w:tc>
        <w:tc>
          <w:tcPr>
            <w:tcW w:w="19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DCA5EC6" w14:textId="247E3579" w:rsidR="00633A2A" w:rsidRPr="00A41EA1" w:rsidDel="00937893" w:rsidRDefault="00633A2A" w:rsidP="00791A86">
            <w:pPr>
              <w:tabs>
                <w:tab w:val="num" w:pos="709"/>
                <w:tab w:val="left" w:pos="993"/>
                <w:tab w:val="left" w:pos="1418"/>
              </w:tabs>
              <w:rPr>
                <w:del w:id="1843" w:author="Mubiyarto Wibisono" w:date="2025-09-04T13:01:00Z" w16du:dateUtc="2025-09-04T06:01:00Z"/>
                <w:rFonts w:ascii="Arial" w:eastAsia="Arial" w:hAnsi="Arial" w:cs="Arial"/>
                <w:sz w:val="20"/>
                <w:szCs w:val="20"/>
              </w:rPr>
            </w:pPr>
            <w:del w:id="1844" w:author="Mubiyarto Wibisono" w:date="2025-09-04T13:01:00Z" w16du:dateUtc="2025-09-04T06:01:00Z">
              <w:r w:rsidRPr="00A41EA1" w:rsidDel="00937893">
                <w:rPr>
                  <w:rFonts w:ascii="Arial" w:eastAsia="Arial" w:hAnsi="Arial" w:cs="Arial"/>
                  <w:sz w:val="20"/>
                  <w:szCs w:val="20"/>
                </w:rPr>
                <w:delText>Payable</w:delText>
              </w:r>
            </w:del>
          </w:p>
        </w:tc>
      </w:tr>
      <w:tr w:rsidR="00633A2A" w:rsidRPr="00A41EA1" w:rsidDel="00937893" w14:paraId="02C3EB1D" w14:textId="3448E4DB" w:rsidTr="00791A86">
        <w:trPr>
          <w:del w:id="1845" w:author="Mubiyarto Wibisono" w:date="2025-09-04T13:01:00Z"/>
        </w:trPr>
        <w:tc>
          <w:tcPr>
            <w:tcW w:w="256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CF3EDA2" w14:textId="3DA6A067" w:rsidR="00633A2A" w:rsidRPr="00A41EA1" w:rsidDel="00937893" w:rsidRDefault="00633A2A" w:rsidP="00791A86">
            <w:pPr>
              <w:tabs>
                <w:tab w:val="num" w:pos="709"/>
                <w:tab w:val="left" w:pos="993"/>
                <w:tab w:val="left" w:pos="1418"/>
              </w:tabs>
              <w:rPr>
                <w:del w:id="1846" w:author="Mubiyarto Wibisono" w:date="2025-09-04T13:01:00Z" w16du:dateUtc="2025-09-04T06:01:00Z"/>
                <w:rFonts w:ascii="Arial" w:eastAsia="Arial" w:hAnsi="Arial" w:cs="Arial"/>
                <w:sz w:val="20"/>
                <w:szCs w:val="20"/>
              </w:rPr>
            </w:pPr>
            <w:del w:id="1847" w:author="Mubiyarto Wibisono" w:date="2025-09-04T13:01:00Z" w16du:dateUtc="2025-09-04T06:01:00Z">
              <w:r w:rsidRPr="00A41EA1" w:rsidDel="00937893">
                <w:rPr>
                  <w:rFonts w:ascii="Arial" w:eastAsia="Arial" w:hAnsi="Arial" w:cs="Arial"/>
                  <w:sz w:val="20"/>
                  <w:szCs w:val="20"/>
                </w:rPr>
                <w:delText>Permanent Suspension</w:delText>
              </w:r>
            </w:del>
          </w:p>
        </w:tc>
        <w:tc>
          <w:tcPr>
            <w:tcW w:w="297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4F031F9" w14:textId="7468CC29" w:rsidR="00633A2A" w:rsidRPr="00A41EA1" w:rsidDel="00937893" w:rsidRDefault="00633A2A" w:rsidP="00791A86">
            <w:pPr>
              <w:tabs>
                <w:tab w:val="num" w:pos="709"/>
                <w:tab w:val="left" w:pos="993"/>
                <w:tab w:val="left" w:pos="1418"/>
              </w:tabs>
              <w:rPr>
                <w:del w:id="1848" w:author="Mubiyarto Wibisono" w:date="2025-09-04T13:01:00Z" w16du:dateUtc="2025-09-04T06:01:00Z"/>
                <w:rFonts w:ascii="Arial" w:eastAsia="Arial" w:hAnsi="Arial" w:cs="Arial"/>
                <w:sz w:val="20"/>
                <w:szCs w:val="20"/>
              </w:rPr>
            </w:pPr>
            <w:del w:id="1849" w:author="Mubiyarto Wibisono" w:date="2025-09-04T13:01:00Z" w16du:dateUtc="2025-09-04T06:01:00Z">
              <w:r w:rsidRPr="00A41EA1" w:rsidDel="00937893">
                <w:rPr>
                  <w:rFonts w:ascii="Arial" w:eastAsia="Arial" w:hAnsi="Arial" w:cs="Arial"/>
                  <w:sz w:val="20"/>
                  <w:szCs w:val="20"/>
                </w:rPr>
                <w:delText>All other PS codes</w:delText>
              </w:r>
            </w:del>
          </w:p>
        </w:tc>
        <w:tc>
          <w:tcPr>
            <w:tcW w:w="19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DB9FA4C" w14:textId="4127F0AD" w:rsidR="00633A2A" w:rsidRPr="00A41EA1" w:rsidDel="00937893" w:rsidRDefault="00633A2A" w:rsidP="00791A86">
            <w:pPr>
              <w:tabs>
                <w:tab w:val="num" w:pos="709"/>
                <w:tab w:val="left" w:pos="993"/>
                <w:tab w:val="left" w:pos="1418"/>
              </w:tabs>
              <w:rPr>
                <w:del w:id="1850" w:author="Mubiyarto Wibisono" w:date="2025-09-04T13:01:00Z" w16du:dateUtc="2025-09-04T06:01:00Z"/>
                <w:rFonts w:ascii="Arial" w:eastAsia="Arial" w:hAnsi="Arial" w:cs="Arial"/>
                <w:sz w:val="20"/>
                <w:szCs w:val="20"/>
              </w:rPr>
            </w:pPr>
            <w:del w:id="1851" w:author="Mubiyarto Wibisono" w:date="2025-09-04T13:01:00Z" w16du:dateUtc="2025-09-04T06:01:00Z">
              <w:r w:rsidRPr="00A41EA1" w:rsidDel="00937893">
                <w:rPr>
                  <w:rFonts w:ascii="Arial" w:eastAsia="Arial" w:hAnsi="Arial" w:cs="Arial"/>
                  <w:sz w:val="20"/>
                  <w:szCs w:val="20"/>
                </w:rPr>
                <w:delText>Non-payable</w:delText>
              </w:r>
            </w:del>
          </w:p>
        </w:tc>
      </w:tr>
    </w:tbl>
    <w:p w14:paraId="311F5F2C" w14:textId="6B806E63" w:rsidR="00633A2A" w:rsidRPr="00A41EA1" w:rsidDel="00937893" w:rsidRDefault="00633A2A" w:rsidP="00791A86">
      <w:pPr>
        <w:tabs>
          <w:tab w:val="num" w:pos="709"/>
          <w:tab w:val="left" w:pos="993"/>
          <w:tab w:val="left" w:pos="1418"/>
        </w:tabs>
        <w:ind w:left="993" w:hanging="284"/>
        <w:rPr>
          <w:del w:id="1852" w:author="Mubiyarto Wibisono" w:date="2025-09-04T13:01:00Z" w16du:dateUtc="2025-09-04T06:01:00Z"/>
          <w:rFonts w:ascii="Arial" w:eastAsia="Arial" w:hAnsi="Arial" w:cs="Arial"/>
          <w:sz w:val="20"/>
          <w:szCs w:val="20"/>
        </w:rPr>
      </w:pPr>
    </w:p>
    <w:p w14:paraId="1B92F833" w14:textId="5E70FCDA" w:rsidR="00633A2A" w:rsidRPr="00A41EA1" w:rsidDel="00937893" w:rsidRDefault="00633A2A" w:rsidP="00620F9E">
      <w:pPr>
        <w:numPr>
          <w:ilvl w:val="0"/>
          <w:numId w:val="10"/>
        </w:numPr>
        <w:tabs>
          <w:tab w:val="left" w:pos="993"/>
          <w:tab w:val="left" w:pos="1418"/>
        </w:tabs>
        <w:ind w:left="993" w:hanging="284"/>
        <w:rPr>
          <w:del w:id="1853" w:author="Mubiyarto Wibisono" w:date="2025-09-04T13:01:00Z" w16du:dateUtc="2025-09-04T06:01:00Z"/>
          <w:rFonts w:ascii="Arial" w:eastAsia="Arial" w:hAnsi="Arial" w:cs="Arial"/>
          <w:sz w:val="20"/>
          <w:szCs w:val="20"/>
        </w:rPr>
      </w:pPr>
      <w:del w:id="1854" w:author="Mubiyarto Wibisono" w:date="2025-09-04T13:01:00Z" w16du:dateUtc="2025-09-04T06:01:00Z">
        <w:r w:rsidRPr="00A41EA1" w:rsidDel="00937893">
          <w:rPr>
            <w:rFonts w:ascii="Arial" w:eastAsia="Arial" w:hAnsi="Arial" w:cs="Arial"/>
            <w:sz w:val="20"/>
            <w:szCs w:val="20"/>
          </w:rPr>
          <w:delText>Notices that have been identified a non-payable will removed from the list of payable Notices. They will be added to the non-payable list.</w:delText>
        </w:r>
      </w:del>
    </w:p>
    <w:p w14:paraId="4807B09C" w14:textId="2FA12A70" w:rsidR="006828FD" w:rsidRPr="00A41EA1" w:rsidDel="00937893" w:rsidRDefault="006828FD" w:rsidP="001C4FF6">
      <w:pPr>
        <w:rPr>
          <w:del w:id="1855" w:author="Mubiyarto Wibisono" w:date="2025-09-04T13:01:00Z" w16du:dateUtc="2025-09-04T06:01:00Z"/>
          <w:rFonts w:ascii="Arial" w:eastAsia="Arial" w:hAnsi="Arial" w:cs="Arial"/>
          <w:sz w:val="20"/>
          <w:szCs w:val="20"/>
          <w:rPrChange w:id="1856" w:author="Mubiyarto Wibisono" w:date="2025-09-05T08:31:00Z" w16du:dateUtc="2025-09-05T01:31:00Z">
            <w:rPr>
              <w:del w:id="1857" w:author="Mubiyarto Wibisono" w:date="2025-09-04T13:01:00Z" w16du:dateUtc="2025-09-04T06:01:00Z"/>
              <w:rFonts w:eastAsia="Arial"/>
            </w:rPr>
          </w:rPrChange>
        </w:rPr>
      </w:pPr>
    </w:p>
    <w:p w14:paraId="4DCE1E1A" w14:textId="54E5CC19" w:rsidR="00633A2A" w:rsidRPr="00A41EA1" w:rsidDel="00937893" w:rsidRDefault="00633A2A" w:rsidP="001C4FF6">
      <w:pPr>
        <w:rPr>
          <w:del w:id="1858" w:author="Mubiyarto Wibisono" w:date="2025-09-04T13:01:00Z" w16du:dateUtc="2025-09-04T06:01:00Z"/>
          <w:rFonts w:ascii="Arial" w:eastAsia="Arial" w:hAnsi="Arial" w:cs="Arial"/>
          <w:sz w:val="20"/>
          <w:szCs w:val="20"/>
          <w:rPrChange w:id="1859" w:author="Mubiyarto Wibisono" w:date="2025-09-05T08:31:00Z" w16du:dateUtc="2025-09-05T01:31:00Z">
            <w:rPr>
              <w:del w:id="1860" w:author="Mubiyarto Wibisono" w:date="2025-09-04T13:01:00Z" w16du:dateUtc="2025-09-04T06:01:00Z"/>
              <w:rFonts w:eastAsia="Arial"/>
            </w:rPr>
          </w:rPrChange>
        </w:rPr>
      </w:pPr>
    </w:p>
    <w:p w14:paraId="12AAC5E0" w14:textId="0ED3CAE1" w:rsidR="00633A2A" w:rsidRPr="00A41EA1" w:rsidDel="00937893" w:rsidRDefault="00633A2A" w:rsidP="001C4FF6">
      <w:pPr>
        <w:rPr>
          <w:del w:id="1861" w:author="Mubiyarto Wibisono" w:date="2025-09-04T13:01:00Z" w16du:dateUtc="2025-09-04T06:01:00Z"/>
          <w:rFonts w:ascii="Arial" w:eastAsia="Arial" w:hAnsi="Arial" w:cs="Arial"/>
          <w:sz w:val="20"/>
          <w:szCs w:val="20"/>
          <w:rPrChange w:id="1862" w:author="Mubiyarto Wibisono" w:date="2025-09-05T08:31:00Z" w16du:dateUtc="2025-09-05T01:31:00Z">
            <w:rPr>
              <w:del w:id="1863" w:author="Mubiyarto Wibisono" w:date="2025-09-04T13:01:00Z" w16du:dateUtc="2025-09-04T06:01:00Z"/>
              <w:rFonts w:eastAsia="Arial"/>
            </w:rPr>
          </w:rPrChange>
        </w:rPr>
      </w:pPr>
    </w:p>
    <w:p w14:paraId="0CF2D920" w14:textId="6E1ACD83" w:rsidR="00633A2A" w:rsidRPr="00A41EA1" w:rsidDel="00937893" w:rsidRDefault="00633A2A" w:rsidP="001C4FF6">
      <w:pPr>
        <w:rPr>
          <w:del w:id="1864" w:author="Mubiyarto Wibisono" w:date="2025-09-04T13:01:00Z" w16du:dateUtc="2025-09-04T06:01:00Z"/>
          <w:rFonts w:ascii="Arial" w:eastAsia="Arial" w:hAnsi="Arial" w:cs="Arial"/>
          <w:sz w:val="20"/>
          <w:szCs w:val="20"/>
          <w:rPrChange w:id="1865" w:author="Mubiyarto Wibisono" w:date="2025-09-05T08:31:00Z" w16du:dateUtc="2025-09-05T01:31:00Z">
            <w:rPr>
              <w:del w:id="1866" w:author="Mubiyarto Wibisono" w:date="2025-09-04T13:01:00Z" w16du:dateUtc="2025-09-04T06:01:00Z"/>
              <w:rFonts w:eastAsia="Arial"/>
            </w:rPr>
          </w:rPrChange>
        </w:rPr>
      </w:pPr>
    </w:p>
    <w:p w14:paraId="681B391A" w14:textId="154B0823" w:rsidR="00633A2A" w:rsidRPr="00A41EA1" w:rsidDel="00937893" w:rsidRDefault="00633A2A" w:rsidP="001C4FF6">
      <w:pPr>
        <w:rPr>
          <w:del w:id="1867" w:author="Mubiyarto Wibisono" w:date="2025-09-04T13:01:00Z" w16du:dateUtc="2025-09-04T06:01:00Z"/>
          <w:rFonts w:ascii="Arial" w:eastAsia="Arial" w:hAnsi="Arial" w:cs="Arial"/>
          <w:sz w:val="20"/>
          <w:szCs w:val="20"/>
          <w:rPrChange w:id="1868" w:author="Mubiyarto Wibisono" w:date="2025-09-05T08:31:00Z" w16du:dateUtc="2025-09-05T01:31:00Z">
            <w:rPr>
              <w:del w:id="1869" w:author="Mubiyarto Wibisono" w:date="2025-09-04T13:01:00Z" w16du:dateUtc="2025-09-04T06:01:00Z"/>
              <w:rFonts w:eastAsia="Arial"/>
            </w:rPr>
          </w:rPrChange>
        </w:rPr>
      </w:pPr>
    </w:p>
    <w:p w14:paraId="0F2CA2C9" w14:textId="3292363A" w:rsidR="00633A2A" w:rsidRPr="00A41EA1" w:rsidDel="00937893" w:rsidRDefault="00DE5B22" w:rsidP="00DE5B22">
      <w:pPr>
        <w:tabs>
          <w:tab w:val="left" w:pos="3285"/>
        </w:tabs>
        <w:rPr>
          <w:del w:id="1870" w:author="Mubiyarto Wibisono" w:date="2025-09-04T13:01:00Z" w16du:dateUtc="2025-09-04T06:01:00Z"/>
          <w:rFonts w:ascii="Arial" w:eastAsia="Arial" w:hAnsi="Arial" w:cs="Arial"/>
          <w:sz w:val="20"/>
          <w:szCs w:val="20"/>
          <w:rPrChange w:id="1871" w:author="Mubiyarto Wibisono" w:date="2025-09-05T08:31:00Z" w16du:dateUtc="2025-09-05T01:31:00Z">
            <w:rPr>
              <w:del w:id="1872" w:author="Mubiyarto Wibisono" w:date="2025-09-04T13:01:00Z" w16du:dateUtc="2025-09-04T06:01:00Z"/>
              <w:rFonts w:eastAsia="Arial"/>
            </w:rPr>
          </w:rPrChange>
        </w:rPr>
      </w:pPr>
      <w:del w:id="1873" w:author="Mubiyarto Wibisono" w:date="2025-09-04T13:01:00Z" w16du:dateUtc="2025-09-04T06:01:00Z">
        <w:r w:rsidRPr="00A41EA1" w:rsidDel="00937893">
          <w:rPr>
            <w:rFonts w:ascii="Arial" w:eastAsia="Arial" w:hAnsi="Arial" w:cs="Arial"/>
            <w:sz w:val="20"/>
            <w:szCs w:val="20"/>
            <w:rPrChange w:id="1874" w:author="Mubiyarto Wibisono" w:date="2025-09-05T08:31:00Z" w16du:dateUtc="2025-09-05T01:31:00Z">
              <w:rPr>
                <w:rFonts w:eastAsia="Arial"/>
              </w:rPr>
            </w:rPrChange>
          </w:rPr>
          <w:tab/>
        </w:r>
      </w:del>
    </w:p>
    <w:p w14:paraId="0A92ACF1" w14:textId="2E372B02" w:rsidR="00DE5B22" w:rsidRPr="00A41EA1" w:rsidDel="00937893" w:rsidRDefault="00DE5B22" w:rsidP="00DE5B22">
      <w:pPr>
        <w:tabs>
          <w:tab w:val="left" w:pos="3285"/>
        </w:tabs>
        <w:rPr>
          <w:del w:id="1875" w:author="Mubiyarto Wibisono" w:date="2025-09-04T13:01:00Z" w16du:dateUtc="2025-09-04T06:01:00Z"/>
          <w:rFonts w:ascii="Arial" w:eastAsia="Arial" w:hAnsi="Arial" w:cs="Arial"/>
          <w:sz w:val="20"/>
          <w:szCs w:val="20"/>
          <w:rPrChange w:id="1876" w:author="Mubiyarto Wibisono" w:date="2025-09-05T08:31:00Z" w16du:dateUtc="2025-09-05T01:31:00Z">
            <w:rPr>
              <w:del w:id="1877" w:author="Mubiyarto Wibisono" w:date="2025-09-04T13:01:00Z" w16du:dateUtc="2025-09-04T06:01:00Z"/>
              <w:rFonts w:eastAsia="Arial"/>
            </w:rPr>
          </w:rPrChange>
        </w:rPr>
      </w:pPr>
    </w:p>
    <w:p w14:paraId="2450FE97" w14:textId="1579C0B3" w:rsidR="00DE5B22" w:rsidRPr="00A41EA1" w:rsidDel="00937893" w:rsidRDefault="00DE5B22" w:rsidP="00DE5B22">
      <w:pPr>
        <w:tabs>
          <w:tab w:val="left" w:pos="3285"/>
        </w:tabs>
        <w:rPr>
          <w:del w:id="1878" w:author="Mubiyarto Wibisono" w:date="2025-09-04T13:01:00Z" w16du:dateUtc="2025-09-04T06:01:00Z"/>
          <w:rFonts w:ascii="Arial" w:eastAsia="Arial" w:hAnsi="Arial" w:cs="Arial"/>
          <w:sz w:val="20"/>
          <w:szCs w:val="20"/>
          <w:rPrChange w:id="1879" w:author="Mubiyarto Wibisono" w:date="2025-09-05T08:31:00Z" w16du:dateUtc="2025-09-05T01:31:00Z">
            <w:rPr>
              <w:del w:id="1880" w:author="Mubiyarto Wibisono" w:date="2025-09-04T13:01:00Z" w16du:dateUtc="2025-09-04T06:01:00Z"/>
              <w:rFonts w:eastAsia="Arial"/>
            </w:rPr>
          </w:rPrChange>
        </w:rPr>
      </w:pPr>
    </w:p>
    <w:p w14:paraId="0728592F" w14:textId="7AE245C0" w:rsidR="00DE5B22" w:rsidRPr="00A41EA1" w:rsidDel="00937893" w:rsidRDefault="00DE5B22" w:rsidP="00DE5B22">
      <w:pPr>
        <w:tabs>
          <w:tab w:val="left" w:pos="3285"/>
        </w:tabs>
        <w:rPr>
          <w:del w:id="1881" w:author="Mubiyarto Wibisono" w:date="2025-09-04T13:01:00Z" w16du:dateUtc="2025-09-04T06:01:00Z"/>
          <w:rFonts w:ascii="Arial" w:eastAsia="Arial" w:hAnsi="Arial" w:cs="Arial"/>
          <w:sz w:val="20"/>
          <w:szCs w:val="20"/>
          <w:rPrChange w:id="1882" w:author="Mubiyarto Wibisono" w:date="2025-09-05T08:31:00Z" w16du:dateUtc="2025-09-05T01:31:00Z">
            <w:rPr>
              <w:del w:id="1883" w:author="Mubiyarto Wibisono" w:date="2025-09-04T13:01:00Z" w16du:dateUtc="2025-09-04T06:01:00Z"/>
              <w:rFonts w:eastAsia="Arial"/>
            </w:rPr>
          </w:rPrChange>
        </w:rPr>
      </w:pPr>
    </w:p>
    <w:p w14:paraId="2E1E82D2" w14:textId="559AD5D4" w:rsidR="00DE5B22" w:rsidRPr="00A41EA1" w:rsidDel="00937893" w:rsidRDefault="00DE5B22" w:rsidP="00DE5B22">
      <w:pPr>
        <w:tabs>
          <w:tab w:val="left" w:pos="3285"/>
        </w:tabs>
        <w:rPr>
          <w:del w:id="1884" w:author="Mubiyarto Wibisono" w:date="2025-09-04T13:01:00Z" w16du:dateUtc="2025-09-04T06:01:00Z"/>
          <w:rFonts w:ascii="Arial" w:eastAsia="Arial" w:hAnsi="Arial" w:cs="Arial"/>
          <w:sz w:val="20"/>
          <w:szCs w:val="20"/>
          <w:rPrChange w:id="1885" w:author="Mubiyarto Wibisono" w:date="2025-09-05T08:31:00Z" w16du:dateUtc="2025-09-05T01:31:00Z">
            <w:rPr>
              <w:del w:id="1886" w:author="Mubiyarto Wibisono" w:date="2025-09-04T13:01:00Z" w16du:dateUtc="2025-09-04T06:01:00Z"/>
              <w:rFonts w:eastAsia="Arial"/>
            </w:rPr>
          </w:rPrChange>
        </w:rPr>
      </w:pPr>
    </w:p>
    <w:p w14:paraId="44D3275D" w14:textId="300A0241" w:rsidR="00DE5B22" w:rsidRPr="00A41EA1" w:rsidDel="00937893" w:rsidRDefault="00DE5B22" w:rsidP="00DE5B22">
      <w:pPr>
        <w:tabs>
          <w:tab w:val="left" w:pos="3285"/>
        </w:tabs>
        <w:rPr>
          <w:del w:id="1887" w:author="Mubiyarto Wibisono" w:date="2025-09-04T13:01:00Z" w16du:dateUtc="2025-09-04T06:01:00Z"/>
          <w:rFonts w:ascii="Arial" w:eastAsia="Arial" w:hAnsi="Arial" w:cs="Arial"/>
          <w:sz w:val="20"/>
          <w:szCs w:val="20"/>
          <w:rPrChange w:id="1888" w:author="Mubiyarto Wibisono" w:date="2025-09-05T08:31:00Z" w16du:dateUtc="2025-09-05T01:31:00Z">
            <w:rPr>
              <w:del w:id="1889" w:author="Mubiyarto Wibisono" w:date="2025-09-04T13:01:00Z" w16du:dateUtc="2025-09-04T06:01:00Z"/>
              <w:rFonts w:eastAsia="Arial"/>
            </w:rPr>
          </w:rPrChange>
        </w:rPr>
      </w:pPr>
    </w:p>
    <w:p w14:paraId="741991FE" w14:textId="0B054218" w:rsidR="00DE5B22" w:rsidRPr="00A41EA1" w:rsidDel="00937893" w:rsidRDefault="00DE5B22" w:rsidP="00DE5B22">
      <w:pPr>
        <w:tabs>
          <w:tab w:val="left" w:pos="3285"/>
        </w:tabs>
        <w:rPr>
          <w:del w:id="1890" w:author="Mubiyarto Wibisono" w:date="2025-09-04T13:01:00Z" w16du:dateUtc="2025-09-04T06:01:00Z"/>
          <w:rFonts w:ascii="Arial" w:eastAsia="Arial" w:hAnsi="Arial" w:cs="Arial"/>
          <w:sz w:val="20"/>
          <w:szCs w:val="20"/>
          <w:rPrChange w:id="1891" w:author="Mubiyarto Wibisono" w:date="2025-09-05T08:31:00Z" w16du:dateUtc="2025-09-05T01:31:00Z">
            <w:rPr>
              <w:del w:id="1892" w:author="Mubiyarto Wibisono" w:date="2025-09-04T13:01:00Z" w16du:dateUtc="2025-09-04T06:01:00Z"/>
              <w:rFonts w:eastAsia="Arial"/>
            </w:rPr>
          </w:rPrChange>
        </w:rPr>
      </w:pPr>
    </w:p>
    <w:p w14:paraId="471D8F39" w14:textId="63C55B53" w:rsidR="00DE5B22" w:rsidRPr="00A41EA1" w:rsidDel="00937893" w:rsidRDefault="00DE5B22" w:rsidP="00DE5B22">
      <w:pPr>
        <w:tabs>
          <w:tab w:val="left" w:pos="3285"/>
        </w:tabs>
        <w:rPr>
          <w:del w:id="1893" w:author="Mubiyarto Wibisono" w:date="2025-09-04T13:01:00Z" w16du:dateUtc="2025-09-04T06:01:00Z"/>
          <w:rFonts w:ascii="Arial" w:eastAsia="Arial" w:hAnsi="Arial" w:cs="Arial"/>
          <w:sz w:val="20"/>
          <w:szCs w:val="20"/>
          <w:rPrChange w:id="1894" w:author="Mubiyarto Wibisono" w:date="2025-09-05T08:31:00Z" w16du:dateUtc="2025-09-05T01:31:00Z">
            <w:rPr>
              <w:del w:id="1895" w:author="Mubiyarto Wibisono" w:date="2025-09-04T13:01:00Z" w16du:dateUtc="2025-09-04T06:01:00Z"/>
              <w:rFonts w:eastAsia="Arial"/>
            </w:rPr>
          </w:rPrChange>
        </w:rPr>
      </w:pPr>
    </w:p>
    <w:p w14:paraId="7A1135CF" w14:textId="254D595E" w:rsidR="00DE5B22" w:rsidRPr="00A41EA1" w:rsidDel="00937893" w:rsidRDefault="00DE5B22" w:rsidP="00DE5B22">
      <w:pPr>
        <w:tabs>
          <w:tab w:val="left" w:pos="3285"/>
        </w:tabs>
        <w:rPr>
          <w:del w:id="1896" w:author="Mubiyarto Wibisono" w:date="2025-09-04T13:01:00Z" w16du:dateUtc="2025-09-04T06:01:00Z"/>
          <w:rFonts w:ascii="Arial" w:eastAsia="Arial" w:hAnsi="Arial" w:cs="Arial"/>
          <w:sz w:val="20"/>
          <w:szCs w:val="20"/>
          <w:rPrChange w:id="1897" w:author="Mubiyarto Wibisono" w:date="2025-09-05T08:31:00Z" w16du:dateUtc="2025-09-05T01:31:00Z">
            <w:rPr>
              <w:del w:id="1898" w:author="Mubiyarto Wibisono" w:date="2025-09-04T13:01:00Z" w16du:dateUtc="2025-09-04T06:01:00Z"/>
              <w:rFonts w:eastAsia="Arial"/>
            </w:rPr>
          </w:rPrChange>
        </w:rPr>
      </w:pPr>
    </w:p>
    <w:p w14:paraId="1B0B3D44" w14:textId="236A394D" w:rsidR="00DE5B22" w:rsidRPr="00A41EA1" w:rsidDel="00937893" w:rsidRDefault="00DE5B22" w:rsidP="00DE5B22">
      <w:pPr>
        <w:tabs>
          <w:tab w:val="left" w:pos="3285"/>
        </w:tabs>
        <w:rPr>
          <w:del w:id="1899" w:author="Mubiyarto Wibisono" w:date="2025-09-04T13:01:00Z" w16du:dateUtc="2025-09-04T06:01:00Z"/>
          <w:rFonts w:ascii="Arial" w:eastAsia="Arial" w:hAnsi="Arial" w:cs="Arial"/>
          <w:sz w:val="20"/>
          <w:szCs w:val="20"/>
          <w:rPrChange w:id="1900" w:author="Mubiyarto Wibisono" w:date="2025-09-05T08:31:00Z" w16du:dateUtc="2025-09-05T01:31:00Z">
            <w:rPr>
              <w:del w:id="1901" w:author="Mubiyarto Wibisono" w:date="2025-09-04T13:01:00Z" w16du:dateUtc="2025-09-04T06:01:00Z"/>
              <w:rFonts w:eastAsia="Arial"/>
            </w:rPr>
          </w:rPrChange>
        </w:rPr>
      </w:pPr>
    </w:p>
    <w:p w14:paraId="65827F14" w14:textId="3D2503C2" w:rsidR="00DE5B22" w:rsidRPr="00A41EA1" w:rsidDel="00937893" w:rsidRDefault="00DE5B22" w:rsidP="00DE5B22">
      <w:pPr>
        <w:tabs>
          <w:tab w:val="left" w:pos="3285"/>
        </w:tabs>
        <w:rPr>
          <w:del w:id="1902" w:author="Mubiyarto Wibisono" w:date="2025-09-04T13:01:00Z" w16du:dateUtc="2025-09-04T06:01:00Z"/>
          <w:rFonts w:ascii="Arial" w:eastAsia="Arial" w:hAnsi="Arial" w:cs="Arial"/>
          <w:sz w:val="20"/>
          <w:szCs w:val="20"/>
          <w:rPrChange w:id="1903" w:author="Mubiyarto Wibisono" w:date="2025-09-05T08:31:00Z" w16du:dateUtc="2025-09-05T01:31:00Z">
            <w:rPr>
              <w:del w:id="1904" w:author="Mubiyarto Wibisono" w:date="2025-09-04T13:01:00Z" w16du:dateUtc="2025-09-04T06:01:00Z"/>
              <w:rFonts w:eastAsia="Arial"/>
            </w:rPr>
          </w:rPrChange>
        </w:rPr>
      </w:pPr>
    </w:p>
    <w:p w14:paraId="17D54747" w14:textId="500DF993" w:rsidR="00DE5B22" w:rsidRPr="00A41EA1" w:rsidDel="00937893" w:rsidRDefault="00DE5B22" w:rsidP="00DE5B22">
      <w:pPr>
        <w:tabs>
          <w:tab w:val="left" w:pos="3285"/>
        </w:tabs>
        <w:rPr>
          <w:del w:id="1905" w:author="Mubiyarto Wibisono" w:date="2025-09-04T13:01:00Z" w16du:dateUtc="2025-09-04T06:01:00Z"/>
          <w:rFonts w:ascii="Arial" w:eastAsia="Arial" w:hAnsi="Arial" w:cs="Arial"/>
          <w:sz w:val="20"/>
          <w:szCs w:val="20"/>
          <w:rPrChange w:id="1906" w:author="Mubiyarto Wibisono" w:date="2025-09-05T08:31:00Z" w16du:dateUtc="2025-09-05T01:31:00Z">
            <w:rPr>
              <w:del w:id="1907" w:author="Mubiyarto Wibisono" w:date="2025-09-04T13:01:00Z" w16du:dateUtc="2025-09-04T06:01:00Z"/>
              <w:rFonts w:eastAsia="Arial"/>
            </w:rPr>
          </w:rPrChange>
        </w:rPr>
      </w:pPr>
    </w:p>
    <w:p w14:paraId="0D3C0FAD" w14:textId="432C5CE9" w:rsidR="00DE5B22" w:rsidRPr="00A41EA1" w:rsidDel="00937893" w:rsidRDefault="00DE5B22" w:rsidP="00DE5B22">
      <w:pPr>
        <w:tabs>
          <w:tab w:val="left" w:pos="3285"/>
        </w:tabs>
        <w:rPr>
          <w:del w:id="1908" w:author="Mubiyarto Wibisono" w:date="2025-09-04T13:01:00Z" w16du:dateUtc="2025-09-04T06:01:00Z"/>
          <w:rFonts w:ascii="Arial" w:eastAsia="Arial" w:hAnsi="Arial" w:cs="Arial"/>
          <w:sz w:val="20"/>
          <w:szCs w:val="20"/>
          <w:rPrChange w:id="1909" w:author="Mubiyarto Wibisono" w:date="2025-09-05T08:31:00Z" w16du:dateUtc="2025-09-05T01:31:00Z">
            <w:rPr>
              <w:del w:id="1910" w:author="Mubiyarto Wibisono" w:date="2025-09-04T13:01:00Z" w16du:dateUtc="2025-09-04T06:01:00Z"/>
              <w:rFonts w:eastAsia="Arial"/>
            </w:rPr>
          </w:rPrChange>
        </w:rPr>
      </w:pPr>
    </w:p>
    <w:p w14:paraId="1E953A6A" w14:textId="17F52EB0" w:rsidR="00DE5B22" w:rsidRPr="00A41EA1" w:rsidDel="00937893" w:rsidRDefault="00DE5B22" w:rsidP="00DE5B22">
      <w:pPr>
        <w:tabs>
          <w:tab w:val="left" w:pos="3285"/>
        </w:tabs>
        <w:rPr>
          <w:del w:id="1911" w:author="Mubiyarto Wibisono" w:date="2025-09-04T13:01:00Z" w16du:dateUtc="2025-09-04T06:01:00Z"/>
          <w:rFonts w:ascii="Arial" w:eastAsia="Arial" w:hAnsi="Arial" w:cs="Arial"/>
          <w:sz w:val="20"/>
          <w:szCs w:val="20"/>
          <w:rPrChange w:id="1912" w:author="Mubiyarto Wibisono" w:date="2025-09-05T08:31:00Z" w16du:dateUtc="2025-09-05T01:31:00Z">
            <w:rPr>
              <w:del w:id="1913" w:author="Mubiyarto Wibisono" w:date="2025-09-04T13:01:00Z" w16du:dateUtc="2025-09-04T06:01:00Z"/>
              <w:rFonts w:eastAsia="Arial"/>
            </w:rPr>
          </w:rPrChange>
        </w:rPr>
      </w:pPr>
    </w:p>
    <w:p w14:paraId="2B1ED8A6" w14:textId="340CD9D3" w:rsidR="00DE5B22" w:rsidRPr="00A41EA1" w:rsidDel="00937893" w:rsidRDefault="00DE5B22" w:rsidP="00DE5B22">
      <w:pPr>
        <w:tabs>
          <w:tab w:val="left" w:pos="3285"/>
        </w:tabs>
        <w:rPr>
          <w:del w:id="1914" w:author="Mubiyarto Wibisono" w:date="2025-09-04T13:01:00Z" w16du:dateUtc="2025-09-04T06:01:00Z"/>
          <w:rFonts w:ascii="Arial" w:eastAsia="Arial" w:hAnsi="Arial" w:cs="Arial"/>
          <w:sz w:val="20"/>
          <w:szCs w:val="20"/>
          <w:rPrChange w:id="1915" w:author="Mubiyarto Wibisono" w:date="2025-09-05T08:31:00Z" w16du:dateUtc="2025-09-05T01:31:00Z">
            <w:rPr>
              <w:del w:id="1916" w:author="Mubiyarto Wibisono" w:date="2025-09-04T13:01:00Z" w16du:dateUtc="2025-09-04T06:01:00Z"/>
              <w:rFonts w:eastAsia="Arial"/>
            </w:rPr>
          </w:rPrChange>
        </w:rPr>
      </w:pPr>
    </w:p>
    <w:p w14:paraId="54FF4191" w14:textId="6C0D3CDB" w:rsidR="00DE5B22" w:rsidRPr="00A41EA1" w:rsidDel="00937893" w:rsidRDefault="00DE5B22" w:rsidP="00DE5B22">
      <w:pPr>
        <w:tabs>
          <w:tab w:val="left" w:pos="3285"/>
        </w:tabs>
        <w:rPr>
          <w:del w:id="1917" w:author="Mubiyarto Wibisono" w:date="2025-09-04T13:01:00Z" w16du:dateUtc="2025-09-04T06:01:00Z"/>
          <w:rFonts w:ascii="Arial" w:eastAsia="Arial" w:hAnsi="Arial" w:cs="Arial"/>
          <w:sz w:val="20"/>
          <w:szCs w:val="20"/>
          <w:rPrChange w:id="1918" w:author="Mubiyarto Wibisono" w:date="2025-09-05T08:31:00Z" w16du:dateUtc="2025-09-05T01:31:00Z">
            <w:rPr>
              <w:del w:id="1919" w:author="Mubiyarto Wibisono" w:date="2025-09-04T13:01:00Z" w16du:dateUtc="2025-09-04T06:01:00Z"/>
              <w:rFonts w:eastAsia="Arial"/>
            </w:rPr>
          </w:rPrChange>
        </w:rPr>
      </w:pPr>
    </w:p>
    <w:p w14:paraId="4A2E82AC" w14:textId="52E48928" w:rsidR="00DE5B22" w:rsidRPr="00A41EA1" w:rsidDel="00937893" w:rsidRDefault="00DE5B22" w:rsidP="00DE5B22">
      <w:pPr>
        <w:tabs>
          <w:tab w:val="left" w:pos="3285"/>
        </w:tabs>
        <w:rPr>
          <w:del w:id="1920" w:author="Mubiyarto Wibisono" w:date="2025-09-04T13:01:00Z" w16du:dateUtc="2025-09-04T06:01:00Z"/>
          <w:rFonts w:ascii="Arial" w:eastAsia="Arial" w:hAnsi="Arial" w:cs="Arial"/>
          <w:sz w:val="20"/>
          <w:szCs w:val="20"/>
          <w:rPrChange w:id="1921" w:author="Mubiyarto Wibisono" w:date="2025-09-05T08:31:00Z" w16du:dateUtc="2025-09-05T01:31:00Z">
            <w:rPr>
              <w:del w:id="1922" w:author="Mubiyarto Wibisono" w:date="2025-09-04T13:01:00Z" w16du:dateUtc="2025-09-04T06:01:00Z"/>
              <w:rFonts w:eastAsia="Arial"/>
            </w:rPr>
          </w:rPrChange>
        </w:rPr>
      </w:pPr>
    </w:p>
    <w:p w14:paraId="47176B8C" w14:textId="246E9714" w:rsidR="00DE5B22" w:rsidRPr="00A41EA1" w:rsidDel="00937893" w:rsidRDefault="00DE5B22" w:rsidP="00DE5B22">
      <w:pPr>
        <w:tabs>
          <w:tab w:val="left" w:pos="3285"/>
        </w:tabs>
        <w:rPr>
          <w:del w:id="1923" w:author="Mubiyarto Wibisono" w:date="2025-09-04T13:01:00Z" w16du:dateUtc="2025-09-04T06:01:00Z"/>
          <w:rFonts w:ascii="Arial" w:eastAsia="Arial" w:hAnsi="Arial" w:cs="Arial"/>
          <w:sz w:val="20"/>
          <w:szCs w:val="20"/>
          <w:rPrChange w:id="1924" w:author="Mubiyarto Wibisono" w:date="2025-09-05T08:31:00Z" w16du:dateUtc="2025-09-05T01:31:00Z">
            <w:rPr>
              <w:del w:id="1925" w:author="Mubiyarto Wibisono" w:date="2025-09-04T13:01:00Z" w16du:dateUtc="2025-09-04T06:01:00Z"/>
              <w:rFonts w:eastAsia="Arial"/>
            </w:rPr>
          </w:rPrChange>
        </w:rPr>
      </w:pPr>
    </w:p>
    <w:p w14:paraId="6CF823F0" w14:textId="41A6A20C" w:rsidR="00DE5B22" w:rsidRPr="00A41EA1" w:rsidDel="00937893" w:rsidRDefault="00DE5B22" w:rsidP="00DE5B22">
      <w:pPr>
        <w:tabs>
          <w:tab w:val="left" w:pos="3285"/>
        </w:tabs>
        <w:rPr>
          <w:del w:id="1926" w:author="Mubiyarto Wibisono" w:date="2025-09-04T13:01:00Z" w16du:dateUtc="2025-09-04T06:01:00Z"/>
          <w:rFonts w:ascii="Arial" w:eastAsia="Arial" w:hAnsi="Arial" w:cs="Arial"/>
          <w:sz w:val="20"/>
          <w:szCs w:val="20"/>
          <w:rPrChange w:id="1927" w:author="Mubiyarto Wibisono" w:date="2025-09-05T08:31:00Z" w16du:dateUtc="2025-09-05T01:31:00Z">
            <w:rPr>
              <w:del w:id="1928" w:author="Mubiyarto Wibisono" w:date="2025-09-04T13:01:00Z" w16du:dateUtc="2025-09-04T06:01:00Z"/>
              <w:rFonts w:eastAsia="Arial"/>
            </w:rPr>
          </w:rPrChange>
        </w:rPr>
      </w:pPr>
    </w:p>
    <w:p w14:paraId="1B996257" w14:textId="30A380A6" w:rsidR="00DE5B22" w:rsidRPr="00A41EA1" w:rsidDel="00937893" w:rsidRDefault="00DE5B22" w:rsidP="00DE5B22">
      <w:pPr>
        <w:tabs>
          <w:tab w:val="left" w:pos="3285"/>
        </w:tabs>
        <w:rPr>
          <w:del w:id="1929" w:author="Mubiyarto Wibisono" w:date="2025-09-04T13:01:00Z" w16du:dateUtc="2025-09-04T06:01:00Z"/>
          <w:rFonts w:ascii="Arial" w:eastAsia="Arial" w:hAnsi="Arial" w:cs="Arial"/>
          <w:sz w:val="20"/>
          <w:szCs w:val="20"/>
          <w:rPrChange w:id="1930" w:author="Mubiyarto Wibisono" w:date="2025-09-05T08:31:00Z" w16du:dateUtc="2025-09-05T01:31:00Z">
            <w:rPr>
              <w:del w:id="1931" w:author="Mubiyarto Wibisono" w:date="2025-09-04T13:01:00Z" w16du:dateUtc="2025-09-04T06:01:00Z"/>
              <w:rFonts w:eastAsia="Arial"/>
            </w:rPr>
          </w:rPrChange>
        </w:rPr>
      </w:pPr>
    </w:p>
    <w:p w14:paraId="4E02DDFF" w14:textId="0B8B356D" w:rsidR="00DE5B22" w:rsidRPr="00A41EA1" w:rsidDel="00937893" w:rsidRDefault="00DE5B22" w:rsidP="00DE5B22">
      <w:pPr>
        <w:tabs>
          <w:tab w:val="left" w:pos="3285"/>
        </w:tabs>
        <w:rPr>
          <w:del w:id="1932" w:author="Mubiyarto Wibisono" w:date="2025-09-04T13:01:00Z" w16du:dateUtc="2025-09-04T06:01:00Z"/>
          <w:rFonts w:ascii="Arial" w:eastAsia="Arial" w:hAnsi="Arial" w:cs="Arial"/>
          <w:sz w:val="20"/>
          <w:szCs w:val="20"/>
          <w:rPrChange w:id="1933" w:author="Mubiyarto Wibisono" w:date="2025-09-05T08:31:00Z" w16du:dateUtc="2025-09-05T01:31:00Z">
            <w:rPr>
              <w:del w:id="1934" w:author="Mubiyarto Wibisono" w:date="2025-09-04T13:01:00Z" w16du:dateUtc="2025-09-04T06:01:00Z"/>
              <w:rFonts w:eastAsia="Arial"/>
            </w:rPr>
          </w:rPrChange>
        </w:rPr>
      </w:pPr>
    </w:p>
    <w:p w14:paraId="522986D8" w14:textId="768D5742" w:rsidR="00DE5B22" w:rsidRPr="00A41EA1" w:rsidDel="00937893" w:rsidRDefault="00DE5B22" w:rsidP="00DE5B22">
      <w:pPr>
        <w:tabs>
          <w:tab w:val="left" w:pos="3285"/>
        </w:tabs>
        <w:rPr>
          <w:del w:id="1935" w:author="Mubiyarto Wibisono" w:date="2025-09-04T13:01:00Z" w16du:dateUtc="2025-09-04T06:01:00Z"/>
          <w:rFonts w:ascii="Arial" w:eastAsia="Arial" w:hAnsi="Arial" w:cs="Arial"/>
          <w:sz w:val="20"/>
          <w:szCs w:val="20"/>
          <w:rPrChange w:id="1936" w:author="Mubiyarto Wibisono" w:date="2025-09-05T08:31:00Z" w16du:dateUtc="2025-09-05T01:31:00Z">
            <w:rPr>
              <w:del w:id="1937" w:author="Mubiyarto Wibisono" w:date="2025-09-04T13:01:00Z" w16du:dateUtc="2025-09-04T06:01:00Z"/>
              <w:rFonts w:eastAsia="Arial"/>
            </w:rPr>
          </w:rPrChange>
        </w:rPr>
      </w:pPr>
    </w:p>
    <w:p w14:paraId="56A307C2" w14:textId="275975D1" w:rsidR="00DE5B22" w:rsidRPr="00A41EA1" w:rsidDel="00937893" w:rsidRDefault="00DE5B22" w:rsidP="00DE5B22">
      <w:pPr>
        <w:tabs>
          <w:tab w:val="left" w:pos="3285"/>
        </w:tabs>
        <w:rPr>
          <w:del w:id="1938" w:author="Mubiyarto Wibisono" w:date="2025-09-04T13:01:00Z" w16du:dateUtc="2025-09-04T06:01:00Z"/>
          <w:rFonts w:ascii="Arial" w:eastAsia="Arial" w:hAnsi="Arial" w:cs="Arial"/>
          <w:sz w:val="20"/>
          <w:szCs w:val="20"/>
          <w:rPrChange w:id="1939" w:author="Mubiyarto Wibisono" w:date="2025-09-05T08:31:00Z" w16du:dateUtc="2025-09-05T01:31:00Z">
            <w:rPr>
              <w:del w:id="1940" w:author="Mubiyarto Wibisono" w:date="2025-09-04T13:01:00Z" w16du:dateUtc="2025-09-04T06:01:00Z"/>
              <w:rFonts w:eastAsia="Arial"/>
            </w:rPr>
          </w:rPrChange>
        </w:rPr>
      </w:pPr>
    </w:p>
    <w:p w14:paraId="63ECE91A" w14:textId="2E0989B3" w:rsidR="006828FD" w:rsidRPr="00A41EA1" w:rsidDel="00937893" w:rsidRDefault="006828FD" w:rsidP="001C4FF6">
      <w:pPr>
        <w:rPr>
          <w:del w:id="1941" w:author="Mubiyarto Wibisono" w:date="2025-09-04T13:01:00Z" w16du:dateUtc="2025-09-04T06:01:00Z"/>
          <w:rFonts w:ascii="Arial" w:eastAsia="Arial" w:hAnsi="Arial" w:cs="Arial"/>
          <w:sz w:val="20"/>
          <w:szCs w:val="20"/>
          <w:rPrChange w:id="1942" w:author="Mubiyarto Wibisono" w:date="2025-09-05T08:31:00Z" w16du:dateUtc="2025-09-05T01:31:00Z">
            <w:rPr>
              <w:del w:id="1943" w:author="Mubiyarto Wibisono" w:date="2025-09-04T13:01:00Z" w16du:dateUtc="2025-09-04T06:01:00Z"/>
              <w:rFonts w:eastAsia="Arial"/>
            </w:rPr>
          </w:rPrChange>
        </w:rPr>
      </w:pPr>
    </w:p>
    <w:p w14:paraId="25ADDB39" w14:textId="77777777" w:rsidR="006828FD" w:rsidRPr="00A41EA1" w:rsidRDefault="006828FD" w:rsidP="001C4FF6">
      <w:pPr>
        <w:rPr>
          <w:rFonts w:ascii="Arial" w:eastAsia="Arial" w:hAnsi="Arial" w:cs="Arial"/>
          <w:sz w:val="20"/>
          <w:szCs w:val="20"/>
          <w:rPrChange w:id="1944" w:author="Mubiyarto Wibisono" w:date="2025-09-05T08:31:00Z" w16du:dateUtc="2025-09-05T01:31:00Z">
            <w:rPr>
              <w:rFonts w:eastAsia="Arial"/>
            </w:rPr>
          </w:rPrChange>
        </w:rPr>
      </w:pPr>
    </w:p>
    <w:p w14:paraId="6DC77DCD" w14:textId="680F60B8" w:rsidR="001A7ED4" w:rsidRPr="00D76900" w:rsidRDefault="001A7ED4">
      <w:pPr>
        <w:pStyle w:val="Heading3"/>
        <w:numPr>
          <w:ilvl w:val="1"/>
          <w:numId w:val="53"/>
        </w:numPr>
        <w:ind w:left="567" w:hanging="567"/>
        <w:rPr>
          <w:rFonts w:eastAsia="Arial" w:cs="Arial"/>
          <w:b/>
          <w:bCs/>
          <w:color w:val="215E99" w:themeColor="text2" w:themeTint="BF"/>
          <w:rPrChange w:id="1945" w:author="Mubiyarto Wibisono" w:date="2025-09-05T08:37:00Z" w16du:dateUtc="2025-09-05T01:37:00Z">
            <w:rPr>
              <w:rFonts w:ascii="Arial" w:eastAsia="Arial" w:hAnsi="Arial" w:cs="Arial"/>
              <w:b/>
              <w:bCs/>
            </w:rPr>
          </w:rPrChange>
        </w:rPr>
        <w:pPrChange w:id="1946" w:author="Mubiyarto Wibisono" w:date="2025-09-04T13:02:00Z" w16du:dateUtc="2025-09-04T06:02:00Z">
          <w:pPr>
            <w:pStyle w:val="Heading2"/>
          </w:pPr>
        </w:pPrChange>
      </w:pPr>
      <w:bookmarkStart w:id="1947" w:name="_Toc205930395"/>
      <w:bookmarkStart w:id="1948" w:name="_Toc206576645"/>
      <w:bookmarkStart w:id="1949" w:name="_Toc206577179"/>
      <w:del w:id="1950" w:author="Mubiyarto Wibisono" w:date="2025-09-04T13:02:00Z" w16du:dateUtc="2025-09-04T06:02:00Z">
        <w:r w:rsidRPr="00D76900" w:rsidDel="00937893">
          <w:rPr>
            <w:rFonts w:eastAsia="Arial" w:cs="Arial"/>
            <w:b/>
            <w:bCs/>
            <w:color w:val="215E99" w:themeColor="text2" w:themeTint="BF"/>
            <w:rPrChange w:id="1951" w:author="Mubiyarto Wibisono" w:date="2025-09-05T08:37:00Z" w16du:dateUtc="2025-09-05T01:37:00Z">
              <w:rPr>
                <w:rFonts w:eastAsia="Arial" w:cs="Arial"/>
                <w:b/>
                <w:bCs/>
              </w:rPr>
            </w:rPrChange>
          </w:rPr>
          <w:lastRenderedPageBreak/>
          <w:delText xml:space="preserve">1.3 </w:delText>
        </w:r>
      </w:del>
      <w:bookmarkStart w:id="1952" w:name="_Toc207935473"/>
      <w:bookmarkStart w:id="1953" w:name="_Toc207956984"/>
      <w:bookmarkStart w:id="1954" w:name="_Toc207961230"/>
      <w:commentRangeStart w:id="1955"/>
      <w:commentRangeStart w:id="1956"/>
      <w:r w:rsidRPr="00D76900">
        <w:rPr>
          <w:rFonts w:eastAsia="Arial" w:cs="Arial"/>
          <w:b/>
          <w:bCs/>
          <w:color w:val="215E99" w:themeColor="text2" w:themeTint="BF"/>
          <w:rPrChange w:id="1957" w:author="Mubiyarto Wibisono" w:date="2025-09-05T08:37:00Z" w16du:dateUtc="2025-09-05T01:37:00Z">
            <w:rPr>
              <w:rFonts w:eastAsia="Arial" w:cs="Arial"/>
              <w:b/>
              <w:bCs/>
            </w:rPr>
          </w:rPrChange>
        </w:rPr>
        <w:t>High Level Technical Flow</w:t>
      </w:r>
      <w:bookmarkEnd w:id="1947"/>
      <w:bookmarkEnd w:id="1948"/>
      <w:bookmarkEnd w:id="1949"/>
      <w:commentRangeEnd w:id="1955"/>
      <w:r w:rsidR="000C52F2" w:rsidRPr="00D76900">
        <w:rPr>
          <w:rStyle w:val="CommentReference"/>
          <w:rFonts w:eastAsia="Times New Roman" w:cs="Arial"/>
          <w:color w:val="215E99" w:themeColor="text2" w:themeTint="BF"/>
          <w:sz w:val="28"/>
          <w:szCs w:val="28"/>
          <w:lang w:eastAsia="en-US" w:bidi="my-MM"/>
          <w:rPrChange w:id="1958" w:author="Mubiyarto Wibisono" w:date="2025-09-05T08:37:00Z" w16du:dateUtc="2025-09-05T01:37:00Z">
            <w:rPr>
              <w:rStyle w:val="CommentReference"/>
              <w:rFonts w:ascii="Times New Roman" w:eastAsia="Times New Roman" w:hAnsi="Times New Roman" w:cs="Times New Roman"/>
              <w:color w:val="auto"/>
              <w:lang w:eastAsia="en-US" w:bidi="my-MM"/>
            </w:rPr>
          </w:rPrChange>
        </w:rPr>
        <w:commentReference w:id="1955"/>
      </w:r>
      <w:commentRangeEnd w:id="1956"/>
      <w:r w:rsidR="00586FDD" w:rsidRPr="00D76900">
        <w:rPr>
          <w:rStyle w:val="CommentReference"/>
          <w:rFonts w:eastAsia="Times New Roman" w:cs="Arial"/>
          <w:color w:val="215E99" w:themeColor="text2" w:themeTint="BF"/>
          <w:sz w:val="28"/>
          <w:szCs w:val="28"/>
          <w:lang w:eastAsia="en-US" w:bidi="my-MM"/>
          <w:rPrChange w:id="1959" w:author="Mubiyarto Wibisono" w:date="2025-09-05T08:37:00Z" w16du:dateUtc="2025-09-05T01:37:00Z">
            <w:rPr>
              <w:rStyle w:val="CommentReference"/>
              <w:rFonts w:ascii="Times New Roman" w:eastAsia="Times New Roman" w:hAnsi="Times New Roman" w:cs="Times New Roman"/>
              <w:color w:val="auto"/>
              <w:lang w:eastAsia="en-US" w:bidi="my-MM"/>
            </w:rPr>
          </w:rPrChange>
        </w:rPr>
        <w:commentReference w:id="1956"/>
      </w:r>
      <w:bookmarkEnd w:id="1952"/>
      <w:bookmarkEnd w:id="1953"/>
      <w:bookmarkEnd w:id="1954"/>
    </w:p>
    <w:p w14:paraId="2C3A28EA" w14:textId="26D758B8" w:rsidR="001A7ED4" w:rsidRPr="00A41EA1" w:rsidRDefault="00685E7C" w:rsidP="001A7ED4">
      <w:pPr>
        <w:rPr>
          <w:rFonts w:ascii="Arial" w:eastAsia="Arial" w:hAnsi="Arial" w:cs="Arial"/>
          <w:sz w:val="20"/>
          <w:szCs w:val="20"/>
          <w:rPrChange w:id="1960" w:author="Mubiyarto Wibisono" w:date="2025-09-05T08:31:00Z" w16du:dateUtc="2025-09-05T01:31:00Z">
            <w:rPr>
              <w:rFonts w:eastAsia="Arial"/>
            </w:rPr>
          </w:rPrChange>
        </w:rPr>
      </w:pPr>
      <w:ins w:id="1961" w:author="Mubiyarto Wibisono" w:date="2025-09-23T19:56:00Z" w16du:dateUtc="2025-09-23T12:56:00Z">
        <w:r>
          <w:rPr>
            <w:noProof/>
          </w:rPr>
          <w:drawing>
            <wp:inline distT="0" distB="0" distL="0" distR="0" wp14:anchorId="0A09E1CD" wp14:editId="164E2EB2">
              <wp:extent cx="5943600" cy="2873375"/>
              <wp:effectExtent l="0" t="0" r="0" b="3175"/>
              <wp:docPr id="1181442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noFill/>
                      <a:ln>
                        <a:noFill/>
                      </a:ln>
                    </pic:spPr>
                  </pic:pic>
                </a:graphicData>
              </a:graphic>
            </wp:inline>
          </w:drawing>
        </w:r>
      </w:ins>
    </w:p>
    <w:p w14:paraId="61C3E948" w14:textId="77777777" w:rsidR="003E422B" w:rsidRPr="00A41EA1" w:rsidRDefault="003E422B" w:rsidP="003E422B">
      <w:pPr>
        <w:jc w:val="both"/>
        <w:rPr>
          <w:rFonts w:ascii="Arial" w:eastAsia="Arial" w:hAnsi="Arial" w:cs="Arial"/>
          <w:sz w:val="20"/>
          <w:szCs w:val="20"/>
        </w:rPr>
      </w:pPr>
      <w:r w:rsidRPr="00A41EA1">
        <w:rPr>
          <w:rFonts w:ascii="Arial" w:eastAsia="Arial" w:hAnsi="Arial" w:cs="Arial"/>
          <w:sz w:val="20"/>
          <w:szCs w:val="20"/>
        </w:rPr>
        <w:t>NOTE: Due to page size limit, the full-sized image is appended.</w:t>
      </w:r>
    </w:p>
    <w:p w14:paraId="2F350A5B" w14:textId="108EB957" w:rsidR="001A7ED4" w:rsidRPr="00A41EA1" w:rsidRDefault="00953B8B" w:rsidP="003E422B">
      <w:pPr>
        <w:rPr>
          <w:rFonts w:ascii="Arial" w:eastAsia="Arial" w:hAnsi="Arial" w:cs="Arial"/>
          <w:sz w:val="20"/>
          <w:szCs w:val="20"/>
          <w:rPrChange w:id="1962" w:author="Mubiyarto Wibisono" w:date="2025-09-05T08:31:00Z" w16du:dateUtc="2025-09-05T01:31:00Z">
            <w:rPr>
              <w:rFonts w:eastAsia="Arial"/>
            </w:rPr>
          </w:rPrChange>
        </w:rPr>
      </w:pPr>
      <w:ins w:id="1963" w:author="Mubiyarto Wibisono" w:date="2025-09-23T19:56:00Z" w16du:dateUtc="2025-09-23T12:56:00Z">
        <w:r>
          <w:rPr>
            <w:rFonts w:ascii="Arial" w:eastAsia="Arial" w:hAnsi="Arial" w:cs="Arial"/>
            <w:sz w:val="20"/>
            <w:szCs w:val="20"/>
          </w:rPr>
          <w:object w:dxaOrig="1155" w:dyaOrig="752" w14:anchorId="2A01E9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7.75pt;height:37.35pt" o:ole="">
              <v:imagedata r:id="rId17" o:title=""/>
            </v:shape>
            <o:OLEObject Type="Embed" ProgID="Package" ShapeID="_x0000_i1025" DrawAspect="Icon" ObjectID="_1827411903" r:id="rId18"/>
          </w:object>
        </w:r>
      </w:ins>
      <w:del w:id="1964" w:author="Mubiyarto Wibisono" w:date="2025-09-23T19:55:00Z" w16du:dateUtc="2025-09-23T12:55:00Z">
        <w:r w:rsidR="00A0004A" w:rsidDel="00EB70D3">
          <w:rPr>
            <w:rFonts w:ascii="Arial" w:eastAsia="Arial" w:hAnsi="Arial" w:cs="Arial"/>
            <w:sz w:val="20"/>
            <w:szCs w:val="20"/>
          </w:rPr>
          <w:fldChar w:fldCharType="begin"/>
        </w:r>
        <w:r w:rsidR="00A0004A" w:rsidDel="00EB70D3">
          <w:rPr>
            <w:rFonts w:ascii="Arial" w:eastAsia="Arial" w:hAnsi="Arial" w:cs="Arial"/>
            <w:sz w:val="20"/>
            <w:szCs w:val="20"/>
          </w:rPr>
          <w:fldChar w:fldCharType="separate"/>
        </w:r>
        <w:r w:rsidR="00A0004A" w:rsidDel="00EB70D3">
          <w:rPr>
            <w:rFonts w:ascii="Arial" w:eastAsia="Arial" w:hAnsi="Arial" w:cs="Arial"/>
            <w:sz w:val="20"/>
            <w:szCs w:val="20"/>
          </w:rPr>
          <w:fldChar w:fldCharType="end"/>
        </w:r>
      </w:del>
    </w:p>
    <w:tbl>
      <w:tblPr>
        <w:tblStyle w:val="TableGrid"/>
        <w:tblW w:w="9535" w:type="dxa"/>
        <w:tblCellMar>
          <w:top w:w="113" w:type="dxa"/>
          <w:bottom w:w="113" w:type="dxa"/>
        </w:tblCellMar>
        <w:tblLook w:val="04A0" w:firstRow="1" w:lastRow="0" w:firstColumn="1" w:lastColumn="0" w:noHBand="0" w:noVBand="1"/>
        <w:tblPrChange w:id="1965" w:author="Mubiyarto Wibisono" w:date="2025-09-23T20:00:00Z" w16du:dateUtc="2025-09-23T13:00:00Z">
          <w:tblPr>
            <w:tblStyle w:val="TableGrid"/>
            <w:tblW w:w="0" w:type="auto"/>
            <w:tblCellMar>
              <w:top w:w="113" w:type="dxa"/>
              <w:bottom w:w="113" w:type="dxa"/>
            </w:tblCellMar>
            <w:tblLook w:val="04A0" w:firstRow="1" w:lastRow="0" w:firstColumn="1" w:lastColumn="0" w:noHBand="0" w:noVBand="1"/>
          </w:tblPr>
        </w:tblPrChange>
      </w:tblPr>
      <w:tblGrid>
        <w:gridCol w:w="3905"/>
        <w:gridCol w:w="1272"/>
        <w:gridCol w:w="5145"/>
        <w:gridCol w:w="620"/>
        <w:tblGridChange w:id="1966">
          <w:tblGrid>
            <w:gridCol w:w="2906"/>
            <w:gridCol w:w="145"/>
            <w:gridCol w:w="854"/>
            <w:gridCol w:w="178"/>
            <w:gridCol w:w="122"/>
            <w:gridCol w:w="972"/>
            <w:gridCol w:w="4173"/>
            <w:gridCol w:w="1592"/>
          </w:tblGrid>
        </w:tblGridChange>
      </w:tblGrid>
      <w:tr w:rsidR="003E422B" w:rsidRPr="00A41EA1" w:rsidDel="00A41EA1" w14:paraId="579BD180" w14:textId="11621002" w:rsidTr="00421EB7">
        <w:trPr>
          <w:del w:id="1967" w:author="Mubiyarto Wibisono" w:date="2025-09-05T08:26:00Z"/>
          <w:trPrChange w:id="1968" w:author="Mubiyarto Wibisono" w:date="2025-09-23T20:00:00Z" w16du:dateUtc="2025-09-23T13:00:00Z">
            <w:trPr>
              <w:gridAfter w:val="0"/>
            </w:trPr>
          </w:trPrChange>
        </w:trPr>
        <w:tc>
          <w:tcPr>
            <w:tcW w:w="3051" w:type="dxa"/>
            <w:shd w:val="clear" w:color="auto" w:fill="F2F2F2" w:themeFill="background1" w:themeFillShade="F2"/>
            <w:vAlign w:val="center"/>
            <w:tcPrChange w:id="1969" w:author="Mubiyarto Wibisono" w:date="2025-09-23T20:00:00Z" w16du:dateUtc="2025-09-23T13:00:00Z">
              <w:tcPr>
                <w:tcW w:w="2184" w:type="dxa"/>
                <w:shd w:val="clear" w:color="auto" w:fill="F2F2F2" w:themeFill="background1" w:themeFillShade="F2"/>
                <w:vAlign w:val="center"/>
              </w:tcPr>
            </w:tcPrChange>
          </w:tcPr>
          <w:p w14:paraId="5F93D551" w14:textId="1510F398" w:rsidR="003E422B" w:rsidRPr="00A41EA1" w:rsidDel="00A41EA1" w:rsidRDefault="003E422B" w:rsidP="003E422B">
            <w:pPr>
              <w:jc w:val="center"/>
              <w:rPr>
                <w:del w:id="1970" w:author="Mubiyarto Wibisono" w:date="2025-09-05T08:26:00Z" w16du:dateUtc="2025-09-05T01:26:00Z"/>
                <w:rFonts w:ascii="Arial" w:eastAsia="Arial" w:hAnsi="Arial" w:cs="Arial"/>
                <w:b/>
                <w:bCs/>
                <w:sz w:val="20"/>
                <w:szCs w:val="20"/>
              </w:rPr>
            </w:pPr>
            <w:commentRangeStart w:id="1971"/>
            <w:commentRangeStart w:id="1972"/>
            <w:commentRangeStart w:id="1973"/>
            <w:del w:id="1974" w:author="Mubiyarto Wibisono" w:date="2025-09-05T08:26:00Z" w16du:dateUtc="2025-09-05T01:26:00Z">
              <w:r w:rsidRPr="00A41EA1" w:rsidDel="00A41EA1">
                <w:rPr>
                  <w:rFonts w:ascii="Arial" w:hAnsi="Arial" w:cs="Arial"/>
                  <w:b/>
                  <w:bCs/>
                  <w:color w:val="000000"/>
                  <w:sz w:val="20"/>
                  <w:szCs w:val="20"/>
                </w:rPr>
                <w:delText>Step</w:delText>
              </w:r>
              <w:commentRangeEnd w:id="1971"/>
              <w:r w:rsidR="00D217ED" w:rsidRPr="00A41EA1" w:rsidDel="00A41EA1">
                <w:rPr>
                  <w:rStyle w:val="CommentReference"/>
                  <w:rFonts w:ascii="Arial" w:hAnsi="Arial" w:cs="Arial"/>
                  <w:sz w:val="20"/>
                  <w:szCs w:val="20"/>
                  <w:lang w:eastAsia="en-US" w:bidi="my-MM"/>
                  <w:rPrChange w:id="1975" w:author="Mubiyarto Wibisono" w:date="2025-09-05T08:31:00Z" w16du:dateUtc="2025-09-05T01:31:00Z">
                    <w:rPr>
                      <w:rStyle w:val="CommentReference"/>
                      <w:lang w:eastAsia="en-US" w:bidi="my-MM"/>
                    </w:rPr>
                  </w:rPrChange>
                </w:rPr>
                <w:commentReference w:id="1971"/>
              </w:r>
              <w:commentRangeEnd w:id="1972"/>
              <w:r w:rsidR="00453FCC" w:rsidRPr="00A41EA1" w:rsidDel="00A41EA1">
                <w:rPr>
                  <w:rStyle w:val="CommentReference"/>
                  <w:rFonts w:ascii="Arial" w:hAnsi="Arial" w:cs="Arial"/>
                  <w:sz w:val="20"/>
                  <w:szCs w:val="20"/>
                  <w:lang w:eastAsia="en-US" w:bidi="my-MM"/>
                  <w:rPrChange w:id="1976" w:author="Mubiyarto Wibisono" w:date="2025-09-05T08:31:00Z" w16du:dateUtc="2025-09-05T01:31:00Z">
                    <w:rPr>
                      <w:rStyle w:val="CommentReference"/>
                      <w:lang w:eastAsia="en-US" w:bidi="my-MM"/>
                    </w:rPr>
                  </w:rPrChange>
                </w:rPr>
                <w:commentReference w:id="1972"/>
              </w:r>
            </w:del>
            <w:commentRangeEnd w:id="1973"/>
            <w:r w:rsidR="000B6D48">
              <w:rPr>
                <w:rStyle w:val="CommentReference"/>
                <w:lang w:eastAsia="en-US" w:bidi="my-MM"/>
              </w:rPr>
              <w:commentReference w:id="1973"/>
            </w:r>
          </w:p>
        </w:tc>
        <w:tc>
          <w:tcPr>
            <w:tcW w:w="1339" w:type="dxa"/>
            <w:shd w:val="clear" w:color="auto" w:fill="F2F2F2" w:themeFill="background1" w:themeFillShade="F2"/>
            <w:vAlign w:val="center"/>
            <w:tcPrChange w:id="1977" w:author="Mubiyarto Wibisono" w:date="2025-09-23T20:00:00Z" w16du:dateUtc="2025-09-23T13:00:00Z">
              <w:tcPr>
                <w:tcW w:w="1346" w:type="dxa"/>
                <w:gridSpan w:val="3"/>
                <w:shd w:val="clear" w:color="auto" w:fill="F2F2F2" w:themeFill="background1" w:themeFillShade="F2"/>
                <w:vAlign w:val="center"/>
              </w:tcPr>
            </w:tcPrChange>
          </w:tcPr>
          <w:p w14:paraId="456B605D" w14:textId="18B0FAC0" w:rsidR="003E422B" w:rsidRPr="00A41EA1" w:rsidDel="00A41EA1" w:rsidRDefault="003E422B" w:rsidP="003E422B">
            <w:pPr>
              <w:jc w:val="center"/>
              <w:rPr>
                <w:del w:id="1978" w:author="Mubiyarto Wibisono" w:date="2025-09-05T08:26:00Z" w16du:dateUtc="2025-09-05T01:26:00Z"/>
                <w:rFonts w:ascii="Arial" w:eastAsia="Arial" w:hAnsi="Arial" w:cs="Arial"/>
                <w:b/>
                <w:bCs/>
                <w:sz w:val="20"/>
                <w:szCs w:val="20"/>
              </w:rPr>
            </w:pPr>
            <w:del w:id="1979" w:author="Mubiyarto Wibisono" w:date="2025-09-05T08:26:00Z" w16du:dateUtc="2025-09-05T01:26:00Z">
              <w:r w:rsidRPr="00A41EA1" w:rsidDel="00A41EA1">
                <w:rPr>
                  <w:rFonts w:ascii="Arial" w:hAnsi="Arial" w:cs="Arial"/>
                  <w:b/>
                  <w:bCs/>
                  <w:color w:val="000000"/>
                  <w:sz w:val="20"/>
                  <w:szCs w:val="20"/>
                </w:rPr>
                <w:delText>Definition</w:delText>
              </w:r>
            </w:del>
          </w:p>
        </w:tc>
        <w:tc>
          <w:tcPr>
            <w:tcW w:w="5145" w:type="dxa"/>
            <w:gridSpan w:val="2"/>
            <w:shd w:val="clear" w:color="auto" w:fill="F2F2F2" w:themeFill="background1" w:themeFillShade="F2"/>
            <w:vAlign w:val="center"/>
            <w:tcPrChange w:id="1980" w:author="Mubiyarto Wibisono" w:date="2025-09-23T20:00:00Z" w16du:dateUtc="2025-09-23T13:00:00Z">
              <w:tcPr>
                <w:tcW w:w="5820" w:type="dxa"/>
                <w:gridSpan w:val="3"/>
                <w:shd w:val="clear" w:color="auto" w:fill="F2F2F2" w:themeFill="background1" w:themeFillShade="F2"/>
                <w:vAlign w:val="center"/>
              </w:tcPr>
            </w:tcPrChange>
          </w:tcPr>
          <w:p w14:paraId="435CBBC2" w14:textId="322A072D" w:rsidR="003E422B" w:rsidRPr="00A41EA1" w:rsidDel="00A41EA1" w:rsidRDefault="003E422B" w:rsidP="003E422B">
            <w:pPr>
              <w:jc w:val="center"/>
              <w:rPr>
                <w:del w:id="1981" w:author="Mubiyarto Wibisono" w:date="2025-09-05T08:26:00Z" w16du:dateUtc="2025-09-05T01:26:00Z"/>
                <w:rFonts w:ascii="Arial" w:eastAsia="Arial" w:hAnsi="Arial" w:cs="Arial"/>
                <w:b/>
                <w:bCs/>
                <w:sz w:val="20"/>
                <w:szCs w:val="20"/>
              </w:rPr>
            </w:pPr>
            <w:del w:id="1982" w:author="Mubiyarto Wibisono" w:date="2025-09-05T08:26:00Z" w16du:dateUtc="2025-09-05T01:26:00Z">
              <w:r w:rsidRPr="00A41EA1" w:rsidDel="00A41EA1">
                <w:rPr>
                  <w:rFonts w:ascii="Arial" w:hAnsi="Arial" w:cs="Arial"/>
                  <w:b/>
                  <w:bCs/>
                  <w:color w:val="000000"/>
                  <w:sz w:val="20"/>
                  <w:szCs w:val="20"/>
                </w:rPr>
                <w:delText>Brief Description</w:delText>
              </w:r>
            </w:del>
          </w:p>
        </w:tc>
      </w:tr>
      <w:tr w:rsidR="003E422B" w:rsidRPr="00A41EA1" w:rsidDel="00A41EA1" w14:paraId="2221BD91" w14:textId="26464991" w:rsidTr="00421EB7">
        <w:trPr>
          <w:del w:id="1983" w:author="Mubiyarto Wibisono" w:date="2025-09-05T08:26:00Z"/>
          <w:trPrChange w:id="1984" w:author="Mubiyarto Wibisono" w:date="2025-09-23T20:00:00Z" w16du:dateUtc="2025-09-23T13:00:00Z">
            <w:trPr>
              <w:gridAfter w:val="0"/>
            </w:trPr>
          </w:trPrChange>
        </w:trPr>
        <w:tc>
          <w:tcPr>
            <w:tcW w:w="3051" w:type="dxa"/>
            <w:vAlign w:val="center"/>
            <w:tcPrChange w:id="1985" w:author="Mubiyarto Wibisono" w:date="2025-09-23T20:00:00Z" w16du:dateUtc="2025-09-23T13:00:00Z">
              <w:tcPr>
                <w:tcW w:w="2184" w:type="dxa"/>
                <w:vAlign w:val="center"/>
              </w:tcPr>
            </w:tcPrChange>
          </w:tcPr>
          <w:p w14:paraId="0FC0F50B" w14:textId="5A42B98D" w:rsidR="003E422B" w:rsidRPr="00A41EA1" w:rsidDel="00A41EA1" w:rsidRDefault="003E422B" w:rsidP="003E422B">
            <w:pPr>
              <w:rPr>
                <w:del w:id="1986" w:author="Mubiyarto Wibisono" w:date="2025-09-05T08:26:00Z" w16du:dateUtc="2025-09-05T01:26:00Z"/>
                <w:rFonts w:ascii="Arial" w:eastAsia="Arial" w:hAnsi="Arial" w:cs="Arial"/>
                <w:sz w:val="20"/>
                <w:szCs w:val="20"/>
              </w:rPr>
            </w:pPr>
            <w:del w:id="1987" w:author="Mubiyarto Wibisono" w:date="2025-09-05T08:26:00Z" w16du:dateUtc="2025-09-05T01:26:00Z">
              <w:r w:rsidRPr="00A41EA1" w:rsidDel="00A41EA1">
                <w:rPr>
                  <w:rFonts w:ascii="Arial" w:hAnsi="Arial" w:cs="Arial"/>
                  <w:color w:val="000000"/>
                  <w:sz w:val="20"/>
                  <w:szCs w:val="20"/>
                </w:rPr>
                <w:delText>Start</w:delText>
              </w:r>
            </w:del>
          </w:p>
        </w:tc>
        <w:tc>
          <w:tcPr>
            <w:tcW w:w="1339" w:type="dxa"/>
            <w:vAlign w:val="center"/>
            <w:tcPrChange w:id="1988" w:author="Mubiyarto Wibisono" w:date="2025-09-23T20:00:00Z" w16du:dateUtc="2025-09-23T13:00:00Z">
              <w:tcPr>
                <w:tcW w:w="1346" w:type="dxa"/>
                <w:gridSpan w:val="3"/>
                <w:vAlign w:val="center"/>
              </w:tcPr>
            </w:tcPrChange>
          </w:tcPr>
          <w:p w14:paraId="78855CCB" w14:textId="2AC6DA4B" w:rsidR="003E422B" w:rsidRPr="00A41EA1" w:rsidDel="00A41EA1" w:rsidRDefault="003E422B" w:rsidP="003E422B">
            <w:pPr>
              <w:rPr>
                <w:del w:id="1989" w:author="Mubiyarto Wibisono" w:date="2025-09-05T08:26:00Z" w16du:dateUtc="2025-09-05T01:26:00Z"/>
                <w:rFonts w:ascii="Arial" w:eastAsia="Arial" w:hAnsi="Arial" w:cs="Arial"/>
                <w:sz w:val="20"/>
                <w:szCs w:val="20"/>
              </w:rPr>
            </w:pPr>
            <w:del w:id="1990" w:author="Mubiyarto Wibisono" w:date="2025-09-05T08:26:00Z" w16du:dateUtc="2025-09-05T01:26:00Z">
              <w:r w:rsidRPr="00A41EA1" w:rsidDel="00A41EA1">
                <w:rPr>
                  <w:rFonts w:ascii="Arial" w:hAnsi="Arial" w:cs="Arial"/>
                  <w:color w:val="000000"/>
                  <w:sz w:val="20"/>
                  <w:szCs w:val="20"/>
                </w:rPr>
                <w:delText>Initialization</w:delText>
              </w:r>
            </w:del>
          </w:p>
        </w:tc>
        <w:tc>
          <w:tcPr>
            <w:tcW w:w="5145" w:type="dxa"/>
            <w:gridSpan w:val="2"/>
            <w:vAlign w:val="center"/>
            <w:tcPrChange w:id="1991" w:author="Mubiyarto Wibisono" w:date="2025-09-23T20:00:00Z" w16du:dateUtc="2025-09-23T13:00:00Z">
              <w:tcPr>
                <w:tcW w:w="5820" w:type="dxa"/>
                <w:gridSpan w:val="3"/>
                <w:vAlign w:val="center"/>
              </w:tcPr>
            </w:tcPrChange>
          </w:tcPr>
          <w:p w14:paraId="2F45C19F" w14:textId="21A3DC47" w:rsidR="003E422B" w:rsidRPr="00A41EA1" w:rsidDel="00A41EA1" w:rsidRDefault="003E422B" w:rsidP="003E422B">
            <w:pPr>
              <w:rPr>
                <w:del w:id="1992" w:author="Mubiyarto Wibisono" w:date="2025-09-05T08:26:00Z" w16du:dateUtc="2025-09-05T01:26:00Z"/>
                <w:rFonts w:ascii="Arial" w:eastAsia="Arial" w:hAnsi="Arial" w:cs="Arial"/>
                <w:sz w:val="20"/>
                <w:szCs w:val="20"/>
              </w:rPr>
            </w:pPr>
            <w:del w:id="1993" w:author="Mubiyarto Wibisono" w:date="2025-09-05T08:26:00Z" w16du:dateUtc="2025-09-05T01:26:00Z">
              <w:r w:rsidRPr="00A41EA1" w:rsidDel="00A41EA1">
                <w:rPr>
                  <w:rFonts w:ascii="Arial" w:hAnsi="Arial" w:cs="Arial"/>
                  <w:color w:val="000000"/>
                  <w:sz w:val="20"/>
                  <w:szCs w:val="20"/>
                </w:rPr>
                <w:delText xml:space="preserve">Flow </w:delText>
              </w:r>
              <w:r w:rsidR="00111787" w:rsidRPr="00A41EA1" w:rsidDel="00A41EA1">
                <w:rPr>
                  <w:rFonts w:ascii="Arial" w:hAnsi="Arial" w:cs="Arial"/>
                  <w:color w:val="000000"/>
                  <w:sz w:val="20"/>
                  <w:szCs w:val="20"/>
                </w:rPr>
                <w:delText>begins for “search notice to pay</w:delText>
              </w:r>
              <w:r w:rsidR="00E02DFA" w:rsidRPr="00A41EA1" w:rsidDel="00A41EA1">
                <w:rPr>
                  <w:rFonts w:ascii="Arial" w:hAnsi="Arial" w:cs="Arial"/>
                  <w:color w:val="000000"/>
                  <w:sz w:val="20"/>
                  <w:szCs w:val="20"/>
                </w:rPr>
                <w:delText>”.</w:delText>
              </w:r>
            </w:del>
          </w:p>
        </w:tc>
      </w:tr>
      <w:tr w:rsidR="003E422B" w:rsidRPr="00A41EA1" w:rsidDel="00A41EA1" w14:paraId="255C4A39" w14:textId="69C6043E" w:rsidTr="00421EB7">
        <w:trPr>
          <w:del w:id="1994" w:author="Mubiyarto Wibisono" w:date="2025-09-05T08:26:00Z"/>
          <w:trPrChange w:id="1995" w:author="Mubiyarto Wibisono" w:date="2025-09-23T20:00:00Z" w16du:dateUtc="2025-09-23T13:00:00Z">
            <w:trPr>
              <w:gridAfter w:val="0"/>
            </w:trPr>
          </w:trPrChange>
        </w:trPr>
        <w:tc>
          <w:tcPr>
            <w:tcW w:w="3051" w:type="dxa"/>
            <w:vAlign w:val="center"/>
            <w:tcPrChange w:id="1996" w:author="Mubiyarto Wibisono" w:date="2025-09-23T20:00:00Z" w16du:dateUtc="2025-09-23T13:00:00Z">
              <w:tcPr>
                <w:tcW w:w="2184" w:type="dxa"/>
                <w:vAlign w:val="center"/>
              </w:tcPr>
            </w:tcPrChange>
          </w:tcPr>
          <w:p w14:paraId="03721E20" w14:textId="3D03C50E" w:rsidR="003E422B" w:rsidRPr="00A41EA1" w:rsidDel="00A41EA1" w:rsidRDefault="00E02DFA" w:rsidP="003E422B">
            <w:pPr>
              <w:rPr>
                <w:del w:id="1997" w:author="Mubiyarto Wibisono" w:date="2025-09-05T08:26:00Z" w16du:dateUtc="2025-09-05T01:26:00Z"/>
                <w:rFonts w:ascii="Arial" w:eastAsia="Arial" w:hAnsi="Arial" w:cs="Arial"/>
                <w:sz w:val="20"/>
                <w:szCs w:val="20"/>
              </w:rPr>
            </w:pPr>
            <w:del w:id="1998" w:author="Mubiyarto Wibisono" w:date="2025-09-05T08:26:00Z" w16du:dateUtc="2025-09-05T01:26:00Z">
              <w:r w:rsidRPr="00A41EA1" w:rsidDel="00A41EA1">
                <w:rPr>
                  <w:rFonts w:ascii="Arial" w:hAnsi="Arial" w:cs="Arial"/>
                  <w:color w:val="000000"/>
                  <w:sz w:val="20"/>
                  <w:szCs w:val="20"/>
                </w:rPr>
                <w:delText xml:space="preserve">Eservice </w:delText>
              </w:r>
              <w:r w:rsidR="003E422B" w:rsidRPr="00A41EA1" w:rsidDel="00A41EA1">
                <w:rPr>
                  <w:rFonts w:ascii="Arial" w:hAnsi="Arial" w:cs="Arial"/>
                  <w:color w:val="000000"/>
                  <w:sz w:val="20"/>
                  <w:szCs w:val="20"/>
                </w:rPr>
                <w:delText>Search Page</w:delText>
              </w:r>
            </w:del>
          </w:p>
        </w:tc>
        <w:tc>
          <w:tcPr>
            <w:tcW w:w="1339" w:type="dxa"/>
            <w:vAlign w:val="center"/>
            <w:tcPrChange w:id="1999" w:author="Mubiyarto Wibisono" w:date="2025-09-23T20:00:00Z" w16du:dateUtc="2025-09-23T13:00:00Z">
              <w:tcPr>
                <w:tcW w:w="1346" w:type="dxa"/>
                <w:gridSpan w:val="3"/>
                <w:vAlign w:val="center"/>
              </w:tcPr>
            </w:tcPrChange>
          </w:tcPr>
          <w:p w14:paraId="4BFA58D0" w14:textId="538C25C9" w:rsidR="003E422B" w:rsidRPr="00A41EA1" w:rsidDel="00A41EA1" w:rsidRDefault="00E02DFA" w:rsidP="003E422B">
            <w:pPr>
              <w:rPr>
                <w:del w:id="2000" w:author="Mubiyarto Wibisono" w:date="2025-09-05T08:26:00Z" w16du:dateUtc="2025-09-05T01:26:00Z"/>
                <w:rFonts w:ascii="Arial" w:eastAsia="Arial" w:hAnsi="Arial" w:cs="Arial"/>
                <w:sz w:val="20"/>
                <w:szCs w:val="20"/>
              </w:rPr>
            </w:pPr>
            <w:del w:id="2001" w:author="Mubiyarto Wibisono" w:date="2025-09-05T08:26:00Z" w16du:dateUtc="2025-09-05T01:26:00Z">
              <w:r w:rsidRPr="00A41EA1" w:rsidDel="00A41EA1">
                <w:rPr>
                  <w:rFonts w:ascii="Arial" w:hAnsi="Arial" w:cs="Arial"/>
                  <w:color w:val="000000"/>
                  <w:sz w:val="20"/>
                  <w:szCs w:val="20"/>
                </w:rPr>
                <w:delText>System Navigation</w:delText>
              </w:r>
            </w:del>
          </w:p>
        </w:tc>
        <w:tc>
          <w:tcPr>
            <w:tcW w:w="5145" w:type="dxa"/>
            <w:gridSpan w:val="2"/>
            <w:vAlign w:val="center"/>
            <w:tcPrChange w:id="2002" w:author="Mubiyarto Wibisono" w:date="2025-09-23T20:00:00Z" w16du:dateUtc="2025-09-23T13:00:00Z">
              <w:tcPr>
                <w:tcW w:w="5820" w:type="dxa"/>
                <w:gridSpan w:val="3"/>
                <w:vAlign w:val="center"/>
              </w:tcPr>
            </w:tcPrChange>
          </w:tcPr>
          <w:p w14:paraId="7D2D53A8" w14:textId="0707E22F" w:rsidR="00DE5B22" w:rsidRPr="00A41EA1" w:rsidDel="00A41EA1" w:rsidRDefault="00E02DFA" w:rsidP="003E422B">
            <w:pPr>
              <w:rPr>
                <w:del w:id="2003" w:author="Mubiyarto Wibisono" w:date="2025-09-05T08:26:00Z" w16du:dateUtc="2025-09-05T01:26:00Z"/>
                <w:rFonts w:ascii="Arial" w:hAnsi="Arial" w:cs="Arial"/>
                <w:color w:val="000000"/>
                <w:sz w:val="20"/>
                <w:szCs w:val="20"/>
              </w:rPr>
            </w:pPr>
            <w:del w:id="2004" w:author="Mubiyarto Wibisono" w:date="2025-09-05T08:26:00Z" w16du:dateUtc="2025-09-05T01:26:00Z">
              <w:r w:rsidRPr="00A41EA1" w:rsidDel="00A41EA1">
                <w:rPr>
                  <w:rFonts w:ascii="Arial" w:hAnsi="Arial" w:cs="Arial"/>
                  <w:color w:val="000000"/>
                  <w:sz w:val="20"/>
                  <w:szCs w:val="20"/>
                </w:rPr>
                <w:delText xml:space="preserve">User Chooses To Search By </w:delText>
              </w:r>
            </w:del>
          </w:p>
          <w:p w14:paraId="77B3054C" w14:textId="52AF405D" w:rsidR="00DE5B22" w:rsidRPr="00A41EA1" w:rsidDel="00A41EA1" w:rsidRDefault="00E02DFA" w:rsidP="003E422B">
            <w:pPr>
              <w:rPr>
                <w:del w:id="2005" w:author="Mubiyarto Wibisono" w:date="2025-09-05T08:26:00Z" w16du:dateUtc="2025-09-05T01:26:00Z"/>
                <w:rFonts w:ascii="Arial" w:hAnsi="Arial" w:cs="Arial"/>
                <w:color w:val="000000"/>
                <w:sz w:val="20"/>
                <w:szCs w:val="20"/>
              </w:rPr>
            </w:pPr>
            <w:del w:id="2006" w:author="Mubiyarto Wibisono" w:date="2025-09-05T08:26:00Z" w16du:dateUtc="2025-09-05T01:26:00Z">
              <w:r w:rsidRPr="00A41EA1" w:rsidDel="00A41EA1">
                <w:rPr>
                  <w:rFonts w:ascii="Arial" w:hAnsi="Arial" w:cs="Arial"/>
                  <w:color w:val="000000"/>
                  <w:sz w:val="20"/>
                  <w:szCs w:val="20"/>
                </w:rPr>
                <w:delText xml:space="preserve">Vehicle_No </w:delText>
              </w:r>
            </w:del>
          </w:p>
          <w:p w14:paraId="077D447D" w14:textId="7A869CB1" w:rsidR="00DE5B22" w:rsidRPr="00A41EA1" w:rsidDel="00A41EA1" w:rsidRDefault="00E02DFA" w:rsidP="003E422B">
            <w:pPr>
              <w:rPr>
                <w:del w:id="2007" w:author="Mubiyarto Wibisono" w:date="2025-09-05T08:26:00Z" w16du:dateUtc="2025-09-05T01:26:00Z"/>
                <w:rFonts w:ascii="Arial" w:hAnsi="Arial" w:cs="Arial"/>
                <w:color w:val="000000"/>
                <w:sz w:val="20"/>
                <w:szCs w:val="20"/>
              </w:rPr>
            </w:pPr>
            <w:del w:id="2008" w:author="Mubiyarto Wibisono" w:date="2025-09-05T08:26:00Z" w16du:dateUtc="2025-09-05T01:26:00Z">
              <w:r w:rsidRPr="00A41EA1" w:rsidDel="00A41EA1">
                <w:rPr>
                  <w:rFonts w:ascii="Arial" w:hAnsi="Arial" w:cs="Arial"/>
                  <w:color w:val="000000"/>
                  <w:sz w:val="20"/>
                  <w:szCs w:val="20"/>
                </w:rPr>
                <w:delText xml:space="preserve">Notice_No </w:delText>
              </w:r>
            </w:del>
          </w:p>
          <w:p w14:paraId="5E2DFD53" w14:textId="4E7E9925" w:rsidR="003E422B" w:rsidRPr="00A41EA1" w:rsidDel="00A41EA1" w:rsidRDefault="00E02DFA" w:rsidP="003E422B">
            <w:pPr>
              <w:rPr>
                <w:del w:id="2009" w:author="Mubiyarto Wibisono" w:date="2025-09-05T08:26:00Z" w16du:dateUtc="2025-09-05T01:26:00Z"/>
                <w:rFonts w:ascii="Arial" w:eastAsia="Arial" w:hAnsi="Arial" w:cs="Arial"/>
                <w:sz w:val="20"/>
                <w:szCs w:val="20"/>
              </w:rPr>
            </w:pPr>
            <w:del w:id="2010" w:author="Mubiyarto Wibisono" w:date="2025-09-05T08:26:00Z" w16du:dateUtc="2025-09-05T01:26:00Z">
              <w:r w:rsidRPr="00A41EA1" w:rsidDel="00A41EA1">
                <w:rPr>
                  <w:rFonts w:ascii="Arial" w:hAnsi="Arial" w:cs="Arial"/>
                  <w:color w:val="000000"/>
                  <w:sz w:val="20"/>
                  <w:szCs w:val="20"/>
                </w:rPr>
                <w:delText>Id_No.</w:delText>
              </w:r>
            </w:del>
          </w:p>
        </w:tc>
      </w:tr>
      <w:tr w:rsidR="003E422B" w:rsidRPr="00A41EA1" w:rsidDel="00A41EA1" w14:paraId="6EA2EE73" w14:textId="1E9871B3" w:rsidTr="00421EB7">
        <w:trPr>
          <w:del w:id="2011" w:author="Mubiyarto Wibisono" w:date="2025-09-05T08:26:00Z"/>
          <w:trPrChange w:id="2012" w:author="Mubiyarto Wibisono" w:date="2025-09-23T20:00:00Z" w16du:dateUtc="2025-09-23T13:00:00Z">
            <w:trPr>
              <w:gridAfter w:val="0"/>
            </w:trPr>
          </w:trPrChange>
        </w:trPr>
        <w:tc>
          <w:tcPr>
            <w:tcW w:w="3051" w:type="dxa"/>
            <w:vAlign w:val="center"/>
            <w:tcPrChange w:id="2013" w:author="Mubiyarto Wibisono" w:date="2025-09-23T20:00:00Z" w16du:dateUtc="2025-09-23T13:00:00Z">
              <w:tcPr>
                <w:tcW w:w="2184" w:type="dxa"/>
                <w:vAlign w:val="center"/>
              </w:tcPr>
            </w:tcPrChange>
          </w:tcPr>
          <w:p w14:paraId="609823DA" w14:textId="72910A1F" w:rsidR="003E422B" w:rsidRPr="00A41EA1" w:rsidDel="00A41EA1" w:rsidRDefault="00E02DFA" w:rsidP="003E422B">
            <w:pPr>
              <w:rPr>
                <w:del w:id="2014" w:author="Mubiyarto Wibisono" w:date="2025-09-05T08:26:00Z" w16du:dateUtc="2025-09-05T01:26:00Z"/>
                <w:rFonts w:ascii="Arial" w:eastAsia="Arial" w:hAnsi="Arial" w:cs="Arial"/>
                <w:sz w:val="20"/>
                <w:szCs w:val="20"/>
              </w:rPr>
            </w:pPr>
            <w:del w:id="2015" w:author="Mubiyarto Wibisono" w:date="2025-09-05T08:26:00Z" w16du:dateUtc="2025-09-05T01:26:00Z">
              <w:r w:rsidRPr="00A41EA1" w:rsidDel="00A41EA1">
                <w:rPr>
                  <w:rFonts w:ascii="Arial" w:hAnsi="Arial" w:cs="Arial"/>
                  <w:color w:val="000000"/>
                  <w:sz w:val="20"/>
                  <w:szCs w:val="20"/>
                </w:rPr>
                <w:delText xml:space="preserve">Eservice Calls </w:delText>
              </w:r>
              <w:r w:rsidRPr="00A41EA1" w:rsidDel="00A41EA1">
                <w:rPr>
                  <w:rFonts w:ascii="Arial" w:eastAsia="Arial Unicode MS" w:hAnsi="Arial" w:cs="Arial"/>
                  <w:color w:val="000000"/>
                  <w:sz w:val="20"/>
                  <w:szCs w:val="20"/>
                </w:rPr>
                <w:delText>/Parkingfines</w:delText>
              </w:r>
            </w:del>
          </w:p>
        </w:tc>
        <w:tc>
          <w:tcPr>
            <w:tcW w:w="1339" w:type="dxa"/>
            <w:vAlign w:val="center"/>
            <w:tcPrChange w:id="2016" w:author="Mubiyarto Wibisono" w:date="2025-09-23T20:00:00Z" w16du:dateUtc="2025-09-23T13:00:00Z">
              <w:tcPr>
                <w:tcW w:w="1346" w:type="dxa"/>
                <w:gridSpan w:val="3"/>
                <w:vAlign w:val="center"/>
              </w:tcPr>
            </w:tcPrChange>
          </w:tcPr>
          <w:p w14:paraId="47A45669" w14:textId="0C11FFF3" w:rsidR="003E422B" w:rsidRPr="00A41EA1" w:rsidDel="00A41EA1" w:rsidRDefault="00E02DFA" w:rsidP="003E422B">
            <w:pPr>
              <w:rPr>
                <w:del w:id="2017" w:author="Mubiyarto Wibisono" w:date="2025-09-05T08:26:00Z" w16du:dateUtc="2025-09-05T01:26:00Z"/>
                <w:rFonts w:ascii="Arial" w:eastAsia="Arial" w:hAnsi="Arial" w:cs="Arial"/>
                <w:sz w:val="20"/>
                <w:szCs w:val="20"/>
              </w:rPr>
            </w:pPr>
            <w:del w:id="2018" w:author="Mubiyarto Wibisono" w:date="2025-09-05T08:26:00Z" w16du:dateUtc="2025-09-05T01:26:00Z">
              <w:r w:rsidRPr="00A41EA1" w:rsidDel="00A41EA1">
                <w:rPr>
                  <w:rFonts w:ascii="Arial" w:hAnsi="Arial" w:cs="Arial"/>
                  <w:color w:val="000000"/>
                  <w:sz w:val="20"/>
                  <w:szCs w:val="20"/>
                </w:rPr>
                <w:delText>Api Call</w:delText>
              </w:r>
            </w:del>
          </w:p>
        </w:tc>
        <w:tc>
          <w:tcPr>
            <w:tcW w:w="5145" w:type="dxa"/>
            <w:gridSpan w:val="2"/>
            <w:vAlign w:val="center"/>
            <w:tcPrChange w:id="2019" w:author="Mubiyarto Wibisono" w:date="2025-09-23T20:00:00Z" w16du:dateUtc="2025-09-23T13:00:00Z">
              <w:tcPr>
                <w:tcW w:w="5820" w:type="dxa"/>
                <w:gridSpan w:val="3"/>
                <w:vAlign w:val="center"/>
              </w:tcPr>
            </w:tcPrChange>
          </w:tcPr>
          <w:p w14:paraId="49068282" w14:textId="49632CEA" w:rsidR="00DE5B22" w:rsidRPr="00A41EA1" w:rsidDel="00A41EA1" w:rsidRDefault="00E02DFA" w:rsidP="003E422B">
            <w:pPr>
              <w:rPr>
                <w:del w:id="2020" w:author="Mubiyarto Wibisono" w:date="2025-09-05T08:26:00Z" w16du:dateUtc="2025-09-05T01:26:00Z"/>
                <w:rFonts w:ascii="Arial" w:hAnsi="Arial" w:cs="Arial"/>
                <w:color w:val="000000"/>
                <w:sz w:val="20"/>
                <w:szCs w:val="20"/>
              </w:rPr>
            </w:pPr>
            <w:del w:id="2021" w:author="Mubiyarto Wibisono" w:date="2025-09-05T08:26:00Z" w16du:dateUtc="2025-09-05T01:26:00Z">
              <w:r w:rsidRPr="00A41EA1" w:rsidDel="00A41EA1">
                <w:rPr>
                  <w:rFonts w:ascii="Arial" w:hAnsi="Arial" w:cs="Arial"/>
                  <w:color w:val="000000"/>
                  <w:sz w:val="20"/>
                  <w:szCs w:val="20"/>
                </w:rPr>
                <w:delText xml:space="preserve">Backend Endpoint Invoked With Params: </w:delText>
              </w:r>
            </w:del>
          </w:p>
          <w:p w14:paraId="7C5754A0" w14:textId="07146F80" w:rsidR="00DE5B22" w:rsidRPr="00A41EA1" w:rsidDel="00A41EA1" w:rsidRDefault="00E02DFA" w:rsidP="003E422B">
            <w:pPr>
              <w:rPr>
                <w:del w:id="2022" w:author="Mubiyarto Wibisono" w:date="2025-09-05T08:26:00Z" w16du:dateUtc="2025-09-05T01:26:00Z"/>
                <w:rFonts w:ascii="Arial" w:hAnsi="Arial" w:cs="Arial"/>
                <w:color w:val="000000"/>
                <w:sz w:val="20"/>
                <w:szCs w:val="20"/>
                <w:lang w:val="pt-BR"/>
              </w:rPr>
            </w:pPr>
            <w:del w:id="2023" w:author="Mubiyarto Wibisono" w:date="2025-09-05T08:26:00Z" w16du:dateUtc="2025-09-05T01:26:00Z">
              <w:r w:rsidRPr="00A41EA1" w:rsidDel="00A41EA1">
                <w:rPr>
                  <w:rFonts w:ascii="Arial" w:eastAsia="Arial Unicode MS" w:hAnsi="Arial" w:cs="Arial"/>
                  <w:color w:val="000000"/>
                  <w:sz w:val="20"/>
                  <w:szCs w:val="20"/>
                </w:rPr>
                <w:delText>Vehicle</w:delText>
              </w:r>
              <w:r w:rsidRPr="00A41EA1" w:rsidDel="00A41EA1">
                <w:rPr>
                  <w:rFonts w:ascii="Arial" w:eastAsia="Arial Unicode MS" w:hAnsi="Arial" w:cs="Arial"/>
                  <w:color w:val="000000"/>
                  <w:sz w:val="20"/>
                  <w:szCs w:val="20"/>
                  <w:lang w:val="pt-BR"/>
                </w:rPr>
                <w:delText>_No</w:delText>
              </w:r>
              <w:r w:rsidRPr="00A41EA1" w:rsidDel="00A41EA1">
                <w:rPr>
                  <w:rFonts w:ascii="Arial" w:hAnsi="Arial" w:cs="Arial"/>
                  <w:color w:val="000000"/>
                  <w:sz w:val="20"/>
                  <w:szCs w:val="20"/>
                  <w:lang w:val="pt-BR"/>
                </w:rPr>
                <w:delText xml:space="preserve"> </w:delText>
              </w:r>
            </w:del>
          </w:p>
          <w:p w14:paraId="17CFE38C" w14:textId="3A0C7A9C" w:rsidR="00DE5B22" w:rsidRPr="00A41EA1" w:rsidDel="00A41EA1" w:rsidRDefault="00E02DFA" w:rsidP="003E422B">
            <w:pPr>
              <w:rPr>
                <w:del w:id="2024" w:author="Mubiyarto Wibisono" w:date="2025-09-05T08:26:00Z" w16du:dateUtc="2025-09-05T01:26:00Z"/>
                <w:rFonts w:ascii="Arial" w:hAnsi="Arial" w:cs="Arial"/>
                <w:color w:val="000000"/>
                <w:sz w:val="20"/>
                <w:szCs w:val="20"/>
                <w:lang w:val="pt-BR"/>
              </w:rPr>
            </w:pPr>
            <w:del w:id="2025" w:author="Mubiyarto Wibisono" w:date="2025-09-05T08:26:00Z" w16du:dateUtc="2025-09-05T01:26:00Z">
              <w:r w:rsidRPr="00A41EA1" w:rsidDel="00A41EA1">
                <w:rPr>
                  <w:rFonts w:ascii="Arial" w:eastAsia="Arial Unicode MS" w:hAnsi="Arial" w:cs="Arial"/>
                  <w:color w:val="000000"/>
                  <w:sz w:val="20"/>
                  <w:szCs w:val="20"/>
                  <w:lang w:val="pt-BR"/>
                </w:rPr>
                <w:delText>Notice_No</w:delText>
              </w:r>
              <w:r w:rsidRPr="00A41EA1" w:rsidDel="00A41EA1">
                <w:rPr>
                  <w:rFonts w:ascii="Arial" w:hAnsi="Arial" w:cs="Arial"/>
                  <w:color w:val="000000"/>
                  <w:sz w:val="20"/>
                  <w:szCs w:val="20"/>
                  <w:lang w:val="pt-BR"/>
                </w:rPr>
                <w:delText xml:space="preserve"> </w:delText>
              </w:r>
            </w:del>
          </w:p>
          <w:p w14:paraId="0693C96C" w14:textId="1707BADD" w:rsidR="003E422B" w:rsidRPr="00A41EA1" w:rsidDel="00A41EA1" w:rsidRDefault="00E02DFA" w:rsidP="003E422B">
            <w:pPr>
              <w:rPr>
                <w:del w:id="2026" w:author="Mubiyarto Wibisono" w:date="2025-09-05T08:26:00Z" w16du:dateUtc="2025-09-05T01:26:00Z"/>
                <w:rFonts w:ascii="Arial" w:eastAsia="Arial" w:hAnsi="Arial" w:cs="Arial"/>
                <w:sz w:val="20"/>
                <w:szCs w:val="20"/>
                <w:lang w:val="pt-BR"/>
              </w:rPr>
            </w:pPr>
            <w:del w:id="2027" w:author="Mubiyarto Wibisono" w:date="2025-09-05T08:26:00Z" w16du:dateUtc="2025-09-05T01:26:00Z">
              <w:r w:rsidRPr="00A41EA1" w:rsidDel="00A41EA1">
                <w:rPr>
                  <w:rFonts w:ascii="Arial" w:eastAsia="Arial Unicode MS" w:hAnsi="Arial" w:cs="Arial"/>
                  <w:color w:val="000000"/>
                  <w:sz w:val="20"/>
                  <w:szCs w:val="20"/>
                  <w:lang w:val="pt-BR"/>
                </w:rPr>
                <w:delText>Id_No</w:delText>
              </w:r>
              <w:r w:rsidRPr="00A41EA1" w:rsidDel="00A41EA1">
                <w:rPr>
                  <w:rFonts w:ascii="Arial" w:hAnsi="Arial" w:cs="Arial"/>
                  <w:color w:val="000000"/>
                  <w:sz w:val="20"/>
                  <w:szCs w:val="20"/>
                  <w:lang w:val="pt-BR"/>
                </w:rPr>
                <w:delText>.</w:delText>
              </w:r>
            </w:del>
          </w:p>
        </w:tc>
      </w:tr>
      <w:tr w:rsidR="003E422B" w:rsidRPr="00A41EA1" w:rsidDel="00A41EA1" w14:paraId="34DC4B5D" w14:textId="2BECF9F6" w:rsidTr="00421EB7">
        <w:trPr>
          <w:del w:id="2028" w:author="Mubiyarto Wibisono" w:date="2025-09-05T08:26:00Z"/>
          <w:trPrChange w:id="2029" w:author="Mubiyarto Wibisono" w:date="2025-09-23T20:00:00Z" w16du:dateUtc="2025-09-23T13:00:00Z">
            <w:trPr>
              <w:gridAfter w:val="0"/>
            </w:trPr>
          </w:trPrChange>
        </w:trPr>
        <w:tc>
          <w:tcPr>
            <w:tcW w:w="3051" w:type="dxa"/>
            <w:vAlign w:val="center"/>
            <w:tcPrChange w:id="2030" w:author="Mubiyarto Wibisono" w:date="2025-09-23T20:00:00Z" w16du:dateUtc="2025-09-23T13:00:00Z">
              <w:tcPr>
                <w:tcW w:w="2184" w:type="dxa"/>
                <w:vAlign w:val="center"/>
              </w:tcPr>
            </w:tcPrChange>
          </w:tcPr>
          <w:p w14:paraId="7BA2B725" w14:textId="058A2122" w:rsidR="003E422B" w:rsidRPr="00A41EA1" w:rsidDel="00A41EA1" w:rsidRDefault="003E422B" w:rsidP="003E422B">
            <w:pPr>
              <w:rPr>
                <w:del w:id="2031" w:author="Mubiyarto Wibisono" w:date="2025-09-05T08:26:00Z" w16du:dateUtc="2025-09-05T01:26:00Z"/>
                <w:rFonts w:ascii="Arial" w:eastAsia="Arial" w:hAnsi="Arial" w:cs="Arial"/>
                <w:sz w:val="20"/>
                <w:szCs w:val="20"/>
              </w:rPr>
            </w:pPr>
            <w:del w:id="2032" w:author="Mubiyarto Wibisono" w:date="2025-09-05T08:26:00Z" w16du:dateUtc="2025-09-05T01:26:00Z">
              <w:r w:rsidRPr="00A41EA1" w:rsidDel="00A41EA1">
                <w:rPr>
                  <w:rFonts w:ascii="Arial" w:hAnsi="Arial" w:cs="Arial"/>
                  <w:color w:val="000000"/>
                  <w:sz w:val="20"/>
                  <w:szCs w:val="20"/>
                </w:rPr>
                <w:delText xml:space="preserve">Search </w:delText>
              </w:r>
              <w:r w:rsidR="00E02DFA" w:rsidRPr="00A41EA1" w:rsidDel="00A41EA1">
                <w:rPr>
                  <w:rFonts w:ascii="Arial" w:hAnsi="Arial" w:cs="Arial"/>
                  <w:color w:val="000000"/>
                  <w:sz w:val="20"/>
                  <w:szCs w:val="20"/>
                </w:rPr>
                <w:delText xml:space="preserve">By </w:delText>
              </w:r>
              <w:r w:rsidR="00E02DFA" w:rsidRPr="00A41EA1" w:rsidDel="00A41EA1">
                <w:rPr>
                  <w:rFonts w:ascii="Arial" w:eastAsia="Arial Unicode MS" w:hAnsi="Arial" w:cs="Arial"/>
                  <w:color w:val="000000"/>
                  <w:sz w:val="20"/>
                  <w:szCs w:val="20"/>
                </w:rPr>
                <w:delText>Id_No</w:delText>
              </w:r>
              <w:r w:rsidR="00E02DFA" w:rsidRPr="00A41EA1" w:rsidDel="00A41EA1">
                <w:rPr>
                  <w:rFonts w:ascii="Arial" w:hAnsi="Arial" w:cs="Arial"/>
                  <w:color w:val="000000"/>
                  <w:sz w:val="20"/>
                  <w:szCs w:val="20"/>
                </w:rPr>
                <w:delText xml:space="preserve"> ?</w:delText>
              </w:r>
            </w:del>
          </w:p>
        </w:tc>
        <w:tc>
          <w:tcPr>
            <w:tcW w:w="1339" w:type="dxa"/>
            <w:vAlign w:val="center"/>
            <w:tcPrChange w:id="2033" w:author="Mubiyarto Wibisono" w:date="2025-09-23T20:00:00Z" w16du:dateUtc="2025-09-23T13:00:00Z">
              <w:tcPr>
                <w:tcW w:w="1346" w:type="dxa"/>
                <w:gridSpan w:val="3"/>
                <w:vAlign w:val="center"/>
              </w:tcPr>
            </w:tcPrChange>
          </w:tcPr>
          <w:p w14:paraId="2C5912EF" w14:textId="091D2D1A" w:rsidR="003E422B" w:rsidRPr="00A41EA1" w:rsidDel="00A41EA1" w:rsidRDefault="00E02DFA" w:rsidP="003E422B">
            <w:pPr>
              <w:rPr>
                <w:del w:id="2034" w:author="Mubiyarto Wibisono" w:date="2025-09-05T08:26:00Z" w16du:dateUtc="2025-09-05T01:26:00Z"/>
                <w:rFonts w:ascii="Arial" w:eastAsia="Arial" w:hAnsi="Arial" w:cs="Arial"/>
                <w:sz w:val="20"/>
                <w:szCs w:val="20"/>
              </w:rPr>
            </w:pPr>
            <w:del w:id="2035"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036" w:author="Mubiyarto Wibisono" w:date="2025-09-23T20:00:00Z" w16du:dateUtc="2025-09-23T13:00:00Z">
              <w:tcPr>
                <w:tcW w:w="5820" w:type="dxa"/>
                <w:gridSpan w:val="3"/>
                <w:vAlign w:val="center"/>
              </w:tcPr>
            </w:tcPrChange>
          </w:tcPr>
          <w:p w14:paraId="7038247A" w14:textId="2E166352" w:rsidR="003E422B" w:rsidRPr="00A41EA1" w:rsidDel="00A41EA1" w:rsidRDefault="00111787" w:rsidP="003E422B">
            <w:pPr>
              <w:rPr>
                <w:del w:id="2037" w:author="Mubiyarto Wibisono" w:date="2025-09-05T08:26:00Z" w16du:dateUtc="2025-09-05T01:26:00Z"/>
                <w:rFonts w:ascii="Arial" w:eastAsia="Arial" w:hAnsi="Arial" w:cs="Arial"/>
                <w:sz w:val="20"/>
                <w:szCs w:val="20"/>
              </w:rPr>
            </w:pPr>
            <w:del w:id="2038" w:author="Mubiyarto Wibisono" w:date="2025-09-05T08:26:00Z" w16du:dateUtc="2025-09-05T01:26:00Z">
              <w:r w:rsidRPr="00A41EA1" w:rsidDel="00A41EA1">
                <w:rPr>
                  <w:rFonts w:ascii="Arial" w:eastAsia="Arial" w:hAnsi="Arial" w:cs="Arial"/>
                  <w:sz w:val="20"/>
                  <w:szCs w:val="20"/>
                </w:rPr>
                <w:delText>Search notices using id_no?</w:delText>
              </w:r>
            </w:del>
          </w:p>
        </w:tc>
      </w:tr>
      <w:tr w:rsidR="00E02DFA" w:rsidRPr="00A41EA1" w:rsidDel="00A41EA1" w14:paraId="57B17A22" w14:textId="5F61FBD3" w:rsidTr="00421EB7">
        <w:trPr>
          <w:del w:id="2039" w:author="Mubiyarto Wibisono" w:date="2025-09-05T08:26:00Z"/>
          <w:trPrChange w:id="2040" w:author="Mubiyarto Wibisono" w:date="2025-09-23T20:00:00Z" w16du:dateUtc="2025-09-23T13:00:00Z">
            <w:trPr>
              <w:gridAfter w:val="0"/>
            </w:trPr>
          </w:trPrChange>
        </w:trPr>
        <w:tc>
          <w:tcPr>
            <w:tcW w:w="3051" w:type="dxa"/>
            <w:vAlign w:val="center"/>
            <w:tcPrChange w:id="2041" w:author="Mubiyarto Wibisono" w:date="2025-09-23T20:00:00Z" w16du:dateUtc="2025-09-23T13:00:00Z">
              <w:tcPr>
                <w:tcW w:w="2184" w:type="dxa"/>
                <w:vAlign w:val="center"/>
              </w:tcPr>
            </w:tcPrChange>
          </w:tcPr>
          <w:p w14:paraId="0BF08D96" w14:textId="12D9F9F5" w:rsidR="00E02DFA" w:rsidRPr="00A41EA1" w:rsidDel="00A41EA1" w:rsidRDefault="00E02DFA" w:rsidP="003E422B">
            <w:pPr>
              <w:rPr>
                <w:del w:id="2042" w:author="Mubiyarto Wibisono" w:date="2025-09-05T08:26:00Z" w16du:dateUtc="2025-09-05T01:26:00Z"/>
                <w:rFonts w:ascii="Arial" w:hAnsi="Arial" w:cs="Arial"/>
                <w:color w:val="000000"/>
                <w:sz w:val="20"/>
                <w:szCs w:val="20"/>
              </w:rPr>
            </w:pPr>
            <w:del w:id="2043" w:author="Mubiyarto Wibisono" w:date="2025-09-05T08:26:00Z" w16du:dateUtc="2025-09-05T01:26:00Z">
              <w:r w:rsidRPr="00A41EA1" w:rsidDel="00A41EA1">
                <w:rPr>
                  <w:rFonts w:ascii="Arial" w:hAnsi="Arial" w:cs="Arial"/>
                  <w:color w:val="000000"/>
                  <w:sz w:val="20"/>
                  <w:szCs w:val="20"/>
                </w:rPr>
                <w:delText>If Yes</w:delText>
              </w:r>
            </w:del>
          </w:p>
        </w:tc>
        <w:tc>
          <w:tcPr>
            <w:tcW w:w="1339" w:type="dxa"/>
            <w:vAlign w:val="center"/>
            <w:tcPrChange w:id="2044" w:author="Mubiyarto Wibisono" w:date="2025-09-23T20:00:00Z" w16du:dateUtc="2025-09-23T13:00:00Z">
              <w:tcPr>
                <w:tcW w:w="1346" w:type="dxa"/>
                <w:gridSpan w:val="3"/>
                <w:vAlign w:val="center"/>
              </w:tcPr>
            </w:tcPrChange>
          </w:tcPr>
          <w:p w14:paraId="26745D01" w14:textId="554F0642" w:rsidR="00E02DFA" w:rsidRPr="00A41EA1" w:rsidDel="00A41EA1" w:rsidRDefault="00E02DFA" w:rsidP="003E422B">
            <w:pPr>
              <w:rPr>
                <w:del w:id="2045" w:author="Mubiyarto Wibisono" w:date="2025-09-05T08:26:00Z" w16du:dateUtc="2025-09-05T01:26:00Z"/>
                <w:rFonts w:ascii="Arial" w:hAnsi="Arial" w:cs="Arial"/>
                <w:color w:val="000000"/>
                <w:sz w:val="20"/>
                <w:szCs w:val="20"/>
              </w:rPr>
            </w:pPr>
            <w:del w:id="2046"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047" w:author="Mubiyarto Wibisono" w:date="2025-09-23T20:00:00Z" w16du:dateUtc="2025-09-23T13:00:00Z">
              <w:tcPr>
                <w:tcW w:w="5820" w:type="dxa"/>
                <w:gridSpan w:val="3"/>
                <w:vAlign w:val="center"/>
              </w:tcPr>
            </w:tcPrChange>
          </w:tcPr>
          <w:p w14:paraId="5920BAF7" w14:textId="62688923" w:rsidR="00E02DFA" w:rsidRPr="00A41EA1" w:rsidDel="00A41EA1" w:rsidRDefault="00E02DFA" w:rsidP="003E422B">
            <w:pPr>
              <w:rPr>
                <w:del w:id="2048" w:author="Mubiyarto Wibisono" w:date="2025-09-05T08:26:00Z" w16du:dateUtc="2025-09-05T01:26:00Z"/>
                <w:rFonts w:ascii="Arial" w:hAnsi="Arial" w:cs="Arial"/>
                <w:color w:val="000000"/>
                <w:sz w:val="20"/>
                <w:szCs w:val="20"/>
              </w:rPr>
            </w:pPr>
            <w:del w:id="2049" w:author="Mubiyarto Wibisono" w:date="2025-09-05T08:26:00Z" w16du:dateUtc="2025-09-05T01:26:00Z">
              <w:r w:rsidRPr="00A41EA1" w:rsidDel="00A41EA1">
                <w:rPr>
                  <w:rFonts w:ascii="Arial" w:hAnsi="Arial" w:cs="Arial"/>
                  <w:color w:val="000000"/>
                  <w:sz w:val="20"/>
                  <w:szCs w:val="20"/>
                </w:rPr>
                <w:delText>G</w:delText>
              </w:r>
              <w:r w:rsidR="00111787" w:rsidRPr="00A41EA1" w:rsidDel="00A41EA1">
                <w:rPr>
                  <w:rFonts w:ascii="Arial" w:hAnsi="Arial" w:cs="Arial"/>
                  <w:color w:val="000000"/>
                  <w:sz w:val="20"/>
                  <w:szCs w:val="20"/>
                </w:rPr>
                <w:delText>o to singpass/corppass (spcp) landing then continue.</w:delText>
              </w:r>
            </w:del>
          </w:p>
        </w:tc>
      </w:tr>
      <w:tr w:rsidR="00E02DFA" w:rsidRPr="00A41EA1" w:rsidDel="00A41EA1" w14:paraId="23CEB001" w14:textId="2F35CCD7" w:rsidTr="00421EB7">
        <w:trPr>
          <w:del w:id="2050" w:author="Mubiyarto Wibisono" w:date="2025-09-05T08:26:00Z"/>
          <w:trPrChange w:id="2051" w:author="Mubiyarto Wibisono" w:date="2025-09-23T20:00:00Z" w16du:dateUtc="2025-09-23T13:00:00Z">
            <w:trPr>
              <w:gridAfter w:val="0"/>
            </w:trPr>
          </w:trPrChange>
        </w:trPr>
        <w:tc>
          <w:tcPr>
            <w:tcW w:w="3051" w:type="dxa"/>
            <w:vAlign w:val="center"/>
            <w:tcPrChange w:id="2052" w:author="Mubiyarto Wibisono" w:date="2025-09-23T20:00:00Z" w16du:dateUtc="2025-09-23T13:00:00Z">
              <w:tcPr>
                <w:tcW w:w="2184" w:type="dxa"/>
                <w:vAlign w:val="center"/>
              </w:tcPr>
            </w:tcPrChange>
          </w:tcPr>
          <w:p w14:paraId="6BC3393F" w14:textId="144E7332" w:rsidR="00E02DFA" w:rsidRPr="00A41EA1" w:rsidDel="00A41EA1" w:rsidRDefault="00E02DFA" w:rsidP="00E02DFA">
            <w:pPr>
              <w:rPr>
                <w:del w:id="2053" w:author="Mubiyarto Wibisono" w:date="2025-09-05T08:26:00Z" w16du:dateUtc="2025-09-05T01:26:00Z"/>
                <w:rFonts w:ascii="Arial" w:hAnsi="Arial" w:cs="Arial"/>
                <w:color w:val="000000"/>
                <w:sz w:val="20"/>
                <w:szCs w:val="20"/>
              </w:rPr>
            </w:pPr>
            <w:del w:id="2054" w:author="Mubiyarto Wibisono" w:date="2025-09-05T08:26:00Z" w16du:dateUtc="2025-09-05T01:26:00Z">
              <w:r w:rsidRPr="00A41EA1" w:rsidDel="00A41EA1">
                <w:rPr>
                  <w:rFonts w:ascii="Arial" w:hAnsi="Arial" w:cs="Arial"/>
                  <w:color w:val="000000"/>
                  <w:sz w:val="20"/>
                  <w:szCs w:val="20"/>
                </w:rPr>
                <w:delText>If No</w:delText>
              </w:r>
            </w:del>
          </w:p>
        </w:tc>
        <w:tc>
          <w:tcPr>
            <w:tcW w:w="1339" w:type="dxa"/>
            <w:vAlign w:val="center"/>
            <w:tcPrChange w:id="2055" w:author="Mubiyarto Wibisono" w:date="2025-09-23T20:00:00Z" w16du:dateUtc="2025-09-23T13:00:00Z">
              <w:tcPr>
                <w:tcW w:w="1346" w:type="dxa"/>
                <w:gridSpan w:val="3"/>
                <w:vAlign w:val="center"/>
              </w:tcPr>
            </w:tcPrChange>
          </w:tcPr>
          <w:p w14:paraId="3B78117C" w14:textId="1DF232B4" w:rsidR="00E02DFA" w:rsidRPr="00A41EA1" w:rsidDel="00A41EA1" w:rsidRDefault="00E02DFA" w:rsidP="00E02DFA">
            <w:pPr>
              <w:rPr>
                <w:del w:id="2056" w:author="Mubiyarto Wibisono" w:date="2025-09-05T08:26:00Z" w16du:dateUtc="2025-09-05T01:26:00Z"/>
                <w:rFonts w:ascii="Arial" w:hAnsi="Arial" w:cs="Arial"/>
                <w:color w:val="000000"/>
                <w:sz w:val="20"/>
                <w:szCs w:val="20"/>
              </w:rPr>
            </w:pPr>
            <w:del w:id="2057"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058" w:author="Mubiyarto Wibisono" w:date="2025-09-23T20:00:00Z" w16du:dateUtc="2025-09-23T13:00:00Z">
              <w:tcPr>
                <w:tcW w:w="5820" w:type="dxa"/>
                <w:gridSpan w:val="3"/>
                <w:vAlign w:val="center"/>
              </w:tcPr>
            </w:tcPrChange>
          </w:tcPr>
          <w:p w14:paraId="0AAD5FCB" w14:textId="5A131110" w:rsidR="00E02DFA" w:rsidRPr="00A41EA1" w:rsidDel="00A41EA1" w:rsidRDefault="00E02DFA" w:rsidP="00E02DFA">
            <w:pPr>
              <w:rPr>
                <w:del w:id="2059" w:author="Mubiyarto Wibisono" w:date="2025-09-05T08:26:00Z" w16du:dateUtc="2025-09-05T01:26:00Z"/>
                <w:rFonts w:ascii="Arial" w:hAnsi="Arial" w:cs="Arial"/>
                <w:color w:val="000000"/>
                <w:sz w:val="20"/>
                <w:szCs w:val="20"/>
              </w:rPr>
            </w:pPr>
            <w:del w:id="2060" w:author="Mubiyarto Wibisono" w:date="2025-09-05T08:26:00Z" w16du:dateUtc="2025-09-05T01:26:00Z">
              <w:r w:rsidRPr="00A41EA1" w:rsidDel="00A41EA1">
                <w:rPr>
                  <w:rFonts w:ascii="Arial" w:hAnsi="Arial" w:cs="Arial"/>
                  <w:color w:val="000000"/>
                  <w:sz w:val="20"/>
                  <w:szCs w:val="20"/>
                </w:rPr>
                <w:delText>P</w:delText>
              </w:r>
              <w:r w:rsidR="00111787" w:rsidRPr="00A41EA1" w:rsidDel="00A41EA1">
                <w:rPr>
                  <w:rFonts w:ascii="Arial" w:hAnsi="Arial" w:cs="Arial"/>
                  <w:color w:val="000000"/>
                  <w:sz w:val="20"/>
                  <w:szCs w:val="20"/>
                </w:rPr>
                <w:delText xml:space="preserve">roceed with vehicle/notice flow. </w:delText>
              </w:r>
            </w:del>
          </w:p>
          <w:p w14:paraId="08439598" w14:textId="28827100" w:rsidR="00E02DFA" w:rsidRPr="00A41EA1" w:rsidDel="00A41EA1" w:rsidRDefault="00E02DFA" w:rsidP="00E02DFA">
            <w:pPr>
              <w:rPr>
                <w:del w:id="2061" w:author="Mubiyarto Wibisono" w:date="2025-09-05T08:26:00Z" w16du:dateUtc="2025-09-05T01:26:00Z"/>
                <w:rFonts w:ascii="Arial" w:hAnsi="Arial" w:cs="Arial"/>
                <w:color w:val="000000"/>
                <w:sz w:val="20"/>
                <w:szCs w:val="20"/>
              </w:rPr>
            </w:pPr>
          </w:p>
        </w:tc>
      </w:tr>
      <w:tr w:rsidR="00E02DFA" w:rsidRPr="00A41EA1" w:rsidDel="00A41EA1" w14:paraId="6DEDD1FE" w14:textId="1080CC84" w:rsidTr="00421EB7">
        <w:trPr>
          <w:del w:id="2062" w:author="Mubiyarto Wibisono" w:date="2025-09-05T08:26:00Z"/>
          <w:trPrChange w:id="2063" w:author="Mubiyarto Wibisono" w:date="2025-09-23T20:00:00Z" w16du:dateUtc="2025-09-23T13:00:00Z">
            <w:trPr>
              <w:gridAfter w:val="0"/>
            </w:trPr>
          </w:trPrChange>
        </w:trPr>
        <w:tc>
          <w:tcPr>
            <w:tcW w:w="3051" w:type="dxa"/>
            <w:vAlign w:val="center"/>
            <w:tcPrChange w:id="2064" w:author="Mubiyarto Wibisono" w:date="2025-09-23T20:00:00Z" w16du:dateUtc="2025-09-23T13:00:00Z">
              <w:tcPr>
                <w:tcW w:w="2184" w:type="dxa"/>
                <w:vAlign w:val="center"/>
              </w:tcPr>
            </w:tcPrChange>
          </w:tcPr>
          <w:p w14:paraId="0244101F" w14:textId="4D92582F" w:rsidR="00E02DFA" w:rsidRPr="00A41EA1" w:rsidDel="00A41EA1" w:rsidRDefault="00E02DFA" w:rsidP="00E02DFA">
            <w:pPr>
              <w:rPr>
                <w:del w:id="2065" w:author="Mubiyarto Wibisono" w:date="2025-09-05T08:26:00Z" w16du:dateUtc="2025-09-05T01:26:00Z"/>
                <w:rFonts w:ascii="Arial" w:eastAsia="Arial" w:hAnsi="Arial" w:cs="Arial"/>
                <w:sz w:val="20"/>
                <w:szCs w:val="20"/>
              </w:rPr>
            </w:pPr>
            <w:del w:id="2066" w:author="Mubiyarto Wibisono" w:date="2025-09-05T08:26:00Z" w16du:dateUtc="2025-09-05T01:26:00Z">
              <w:r w:rsidRPr="00A41EA1" w:rsidDel="00A41EA1">
                <w:rPr>
                  <w:rFonts w:ascii="Arial" w:hAnsi="Arial" w:cs="Arial"/>
                  <w:color w:val="000000"/>
                  <w:sz w:val="20"/>
                  <w:szCs w:val="20"/>
                </w:rPr>
                <w:delText xml:space="preserve">Param Is </w:delText>
              </w:r>
              <w:r w:rsidRPr="00A41EA1" w:rsidDel="00A41EA1">
                <w:rPr>
                  <w:rFonts w:ascii="Arial" w:eastAsia="Arial Unicode MS" w:hAnsi="Arial" w:cs="Arial"/>
                  <w:color w:val="000000"/>
                  <w:sz w:val="20"/>
                  <w:szCs w:val="20"/>
                </w:rPr>
                <w:delText>Id_No</w:delText>
              </w:r>
              <w:r w:rsidRPr="00A41EA1" w:rsidDel="00A41EA1">
                <w:rPr>
                  <w:rFonts w:ascii="Arial" w:hAnsi="Arial" w:cs="Arial"/>
                  <w:color w:val="000000"/>
                  <w:sz w:val="20"/>
                  <w:szCs w:val="20"/>
                </w:rPr>
                <w:delText xml:space="preserve"> ?</w:delText>
              </w:r>
            </w:del>
          </w:p>
        </w:tc>
        <w:tc>
          <w:tcPr>
            <w:tcW w:w="1339" w:type="dxa"/>
            <w:vAlign w:val="center"/>
            <w:tcPrChange w:id="2067" w:author="Mubiyarto Wibisono" w:date="2025-09-23T20:00:00Z" w16du:dateUtc="2025-09-23T13:00:00Z">
              <w:tcPr>
                <w:tcW w:w="1346" w:type="dxa"/>
                <w:gridSpan w:val="3"/>
                <w:vAlign w:val="center"/>
              </w:tcPr>
            </w:tcPrChange>
          </w:tcPr>
          <w:p w14:paraId="082B26DE" w14:textId="0037CDA6" w:rsidR="00E02DFA" w:rsidRPr="00A41EA1" w:rsidDel="00A41EA1" w:rsidRDefault="00E02DFA" w:rsidP="00E02DFA">
            <w:pPr>
              <w:rPr>
                <w:del w:id="2068" w:author="Mubiyarto Wibisono" w:date="2025-09-05T08:26:00Z" w16du:dateUtc="2025-09-05T01:26:00Z"/>
                <w:rFonts w:ascii="Arial" w:eastAsia="Arial" w:hAnsi="Arial" w:cs="Arial"/>
                <w:sz w:val="20"/>
                <w:szCs w:val="20"/>
              </w:rPr>
            </w:pPr>
            <w:del w:id="2069"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070" w:author="Mubiyarto Wibisono" w:date="2025-09-23T20:00:00Z" w16du:dateUtc="2025-09-23T13:00:00Z">
              <w:tcPr>
                <w:tcW w:w="5820" w:type="dxa"/>
                <w:gridSpan w:val="3"/>
                <w:vAlign w:val="center"/>
              </w:tcPr>
            </w:tcPrChange>
          </w:tcPr>
          <w:p w14:paraId="7A7ECF90" w14:textId="5D89F4CA" w:rsidR="00E02DFA" w:rsidRPr="00A41EA1" w:rsidDel="00A41EA1" w:rsidRDefault="00E02DFA" w:rsidP="00E02DFA">
            <w:pPr>
              <w:rPr>
                <w:del w:id="2071" w:author="Mubiyarto Wibisono" w:date="2025-09-05T08:26:00Z" w16du:dateUtc="2025-09-05T01:26:00Z"/>
                <w:rFonts w:ascii="Arial" w:eastAsia="Arial" w:hAnsi="Arial" w:cs="Arial"/>
                <w:sz w:val="20"/>
                <w:szCs w:val="20"/>
              </w:rPr>
            </w:pPr>
            <w:del w:id="2072" w:author="Mubiyarto Wibisono" w:date="2025-09-05T08:26:00Z" w16du:dateUtc="2025-09-05T01:26:00Z">
              <w:r w:rsidRPr="00A41EA1" w:rsidDel="00A41EA1">
                <w:rPr>
                  <w:rFonts w:ascii="Arial" w:eastAsia="Arial" w:hAnsi="Arial" w:cs="Arial"/>
                  <w:sz w:val="20"/>
                  <w:szCs w:val="20"/>
                </w:rPr>
                <w:delText>Param send is id_no?</w:delText>
              </w:r>
            </w:del>
          </w:p>
        </w:tc>
      </w:tr>
      <w:tr w:rsidR="00E02DFA" w:rsidRPr="00A41EA1" w:rsidDel="00A41EA1" w14:paraId="318DE181" w14:textId="0519309F" w:rsidTr="00421EB7">
        <w:trPr>
          <w:del w:id="2073" w:author="Mubiyarto Wibisono" w:date="2025-09-05T08:26:00Z"/>
          <w:trPrChange w:id="2074" w:author="Mubiyarto Wibisono" w:date="2025-09-23T20:00:00Z" w16du:dateUtc="2025-09-23T13:00:00Z">
            <w:trPr>
              <w:gridAfter w:val="0"/>
            </w:trPr>
          </w:trPrChange>
        </w:trPr>
        <w:tc>
          <w:tcPr>
            <w:tcW w:w="3051" w:type="dxa"/>
            <w:vAlign w:val="center"/>
            <w:tcPrChange w:id="2075" w:author="Mubiyarto Wibisono" w:date="2025-09-23T20:00:00Z" w16du:dateUtc="2025-09-23T13:00:00Z">
              <w:tcPr>
                <w:tcW w:w="2184" w:type="dxa"/>
                <w:vAlign w:val="center"/>
              </w:tcPr>
            </w:tcPrChange>
          </w:tcPr>
          <w:p w14:paraId="139C3650" w14:textId="09B13413" w:rsidR="00E02DFA" w:rsidRPr="00A41EA1" w:rsidDel="00A41EA1" w:rsidRDefault="00E02DFA" w:rsidP="00E02DFA">
            <w:pPr>
              <w:rPr>
                <w:del w:id="2076" w:author="Mubiyarto Wibisono" w:date="2025-09-05T08:26:00Z" w16du:dateUtc="2025-09-05T01:26:00Z"/>
                <w:rFonts w:ascii="Arial" w:hAnsi="Arial" w:cs="Arial"/>
                <w:color w:val="000000"/>
                <w:sz w:val="20"/>
                <w:szCs w:val="20"/>
              </w:rPr>
            </w:pPr>
            <w:del w:id="2077" w:author="Mubiyarto Wibisono" w:date="2025-09-05T08:26:00Z" w16du:dateUtc="2025-09-05T01:26:00Z">
              <w:r w:rsidRPr="00A41EA1" w:rsidDel="00A41EA1">
                <w:rPr>
                  <w:rFonts w:ascii="Arial" w:hAnsi="Arial" w:cs="Arial"/>
                  <w:color w:val="000000"/>
                  <w:sz w:val="20"/>
                  <w:szCs w:val="20"/>
                </w:rPr>
                <w:delText>If Yes</w:delText>
              </w:r>
            </w:del>
          </w:p>
        </w:tc>
        <w:tc>
          <w:tcPr>
            <w:tcW w:w="1339" w:type="dxa"/>
            <w:vAlign w:val="center"/>
            <w:tcPrChange w:id="2078" w:author="Mubiyarto Wibisono" w:date="2025-09-23T20:00:00Z" w16du:dateUtc="2025-09-23T13:00:00Z">
              <w:tcPr>
                <w:tcW w:w="1346" w:type="dxa"/>
                <w:gridSpan w:val="3"/>
                <w:vAlign w:val="center"/>
              </w:tcPr>
            </w:tcPrChange>
          </w:tcPr>
          <w:p w14:paraId="6ADC53EE" w14:textId="7987F0FC" w:rsidR="00E02DFA" w:rsidRPr="00A41EA1" w:rsidDel="00A41EA1" w:rsidRDefault="00E02DFA" w:rsidP="00E02DFA">
            <w:pPr>
              <w:rPr>
                <w:del w:id="2079" w:author="Mubiyarto Wibisono" w:date="2025-09-05T08:26:00Z" w16du:dateUtc="2025-09-05T01:26:00Z"/>
                <w:rFonts w:ascii="Arial" w:hAnsi="Arial" w:cs="Arial"/>
                <w:color w:val="000000"/>
                <w:sz w:val="20"/>
                <w:szCs w:val="20"/>
              </w:rPr>
            </w:pPr>
            <w:del w:id="2080"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081" w:author="Mubiyarto Wibisono" w:date="2025-09-23T20:00:00Z" w16du:dateUtc="2025-09-23T13:00:00Z">
              <w:tcPr>
                <w:tcW w:w="5820" w:type="dxa"/>
                <w:gridSpan w:val="3"/>
                <w:vAlign w:val="center"/>
              </w:tcPr>
            </w:tcPrChange>
          </w:tcPr>
          <w:p w14:paraId="67481693" w14:textId="7A00A702" w:rsidR="00E02DFA" w:rsidRPr="00A41EA1" w:rsidDel="00A41EA1" w:rsidRDefault="00E02DFA" w:rsidP="00E02DFA">
            <w:pPr>
              <w:rPr>
                <w:del w:id="2082" w:author="Mubiyarto Wibisono" w:date="2025-09-05T08:26:00Z" w16du:dateUtc="2025-09-05T01:26:00Z"/>
                <w:rFonts w:ascii="Arial" w:hAnsi="Arial" w:cs="Arial"/>
                <w:color w:val="000000"/>
                <w:sz w:val="20"/>
                <w:szCs w:val="20"/>
              </w:rPr>
            </w:pPr>
            <w:del w:id="2083" w:author="Mubiyarto Wibisono" w:date="2025-09-05T08:26:00Z" w16du:dateUtc="2025-09-05T01:26:00Z">
              <w:r w:rsidRPr="00A41EA1" w:rsidDel="00A41EA1">
                <w:rPr>
                  <w:rFonts w:ascii="Arial" w:hAnsi="Arial" w:cs="Arial"/>
                  <w:color w:val="000000"/>
                  <w:sz w:val="20"/>
                  <w:szCs w:val="20"/>
                </w:rPr>
                <w:delText xml:space="preserve">Get List Of </w:delText>
              </w:r>
              <w:r w:rsidR="00C340AE" w:rsidRPr="00A41EA1" w:rsidDel="00A41EA1">
                <w:rPr>
                  <w:rFonts w:ascii="Arial" w:hAnsi="Arial" w:cs="Arial"/>
                  <w:color w:val="000000"/>
                  <w:sz w:val="20"/>
                  <w:szCs w:val="20"/>
                </w:rPr>
                <w:delText>n</w:delText>
              </w:r>
              <w:r w:rsidRPr="00A41EA1" w:rsidDel="00A41EA1">
                <w:rPr>
                  <w:rFonts w:ascii="Arial" w:eastAsia="Arial Unicode MS" w:hAnsi="Arial" w:cs="Arial"/>
                  <w:color w:val="000000"/>
                  <w:sz w:val="20"/>
                  <w:szCs w:val="20"/>
                </w:rPr>
                <w:delText>otice_</w:delText>
              </w:r>
              <w:r w:rsidR="00C340AE" w:rsidRPr="00A41EA1" w:rsidDel="00A41EA1">
                <w:rPr>
                  <w:rFonts w:ascii="Arial" w:eastAsia="Arial Unicode MS" w:hAnsi="Arial" w:cs="Arial"/>
                  <w:color w:val="000000"/>
                  <w:sz w:val="20"/>
                  <w:szCs w:val="20"/>
                </w:rPr>
                <w:delText>n</w:delText>
              </w:r>
              <w:r w:rsidRPr="00A41EA1" w:rsidDel="00A41EA1">
                <w:rPr>
                  <w:rFonts w:ascii="Arial" w:eastAsia="Arial Unicode MS" w:hAnsi="Arial" w:cs="Arial"/>
                  <w:color w:val="000000"/>
                  <w:sz w:val="20"/>
                  <w:szCs w:val="20"/>
                </w:rPr>
                <w:delText>o</w:delText>
              </w:r>
              <w:r w:rsidRPr="00A41EA1" w:rsidDel="00A41EA1">
                <w:rPr>
                  <w:rFonts w:ascii="Arial" w:hAnsi="Arial" w:cs="Arial"/>
                  <w:color w:val="000000"/>
                  <w:sz w:val="20"/>
                  <w:szCs w:val="20"/>
                </w:rPr>
                <w:delText xml:space="preserve"> </w:delText>
              </w:r>
            </w:del>
          </w:p>
          <w:p w14:paraId="5396E922" w14:textId="5F91526B" w:rsidR="00E02DFA" w:rsidRPr="00A41EA1" w:rsidDel="00A41EA1" w:rsidRDefault="00E02DFA" w:rsidP="00E02DFA">
            <w:pPr>
              <w:rPr>
                <w:del w:id="2084" w:author="Mubiyarto Wibisono" w:date="2025-09-05T08:26:00Z" w16du:dateUtc="2025-09-05T01:26:00Z"/>
                <w:rFonts w:ascii="Arial" w:hAnsi="Arial" w:cs="Arial"/>
                <w:color w:val="000000"/>
                <w:sz w:val="20"/>
                <w:szCs w:val="20"/>
              </w:rPr>
            </w:pPr>
            <w:del w:id="2085" w:author="Mubiyarto Wibisono" w:date="2025-09-05T08:26:00Z" w16du:dateUtc="2025-09-05T01:26:00Z">
              <w:r w:rsidRPr="00A41EA1" w:rsidDel="00A41EA1">
                <w:rPr>
                  <w:rFonts w:ascii="Arial" w:hAnsi="Arial" w:cs="Arial"/>
                  <w:color w:val="000000"/>
                  <w:sz w:val="20"/>
                  <w:szCs w:val="20"/>
                </w:rPr>
                <w:delText xml:space="preserve">From </w:delText>
              </w:r>
              <w:r w:rsidR="004E757D" w:rsidRPr="00A41EA1" w:rsidDel="00A41EA1">
                <w:rPr>
                  <w:rFonts w:ascii="Arial" w:hAnsi="Arial" w:cs="Arial"/>
                  <w:color w:val="000000"/>
                  <w:sz w:val="20"/>
                  <w:szCs w:val="20"/>
                </w:rPr>
                <w:delText>eONOD</w:delText>
              </w:r>
              <w:r w:rsidRPr="00A41EA1" w:rsidDel="00A41EA1">
                <w:rPr>
                  <w:rFonts w:ascii="Arial" w:hAnsi="Arial" w:cs="Arial"/>
                  <w:color w:val="000000"/>
                  <w:sz w:val="20"/>
                  <w:szCs w:val="20"/>
                </w:rPr>
                <w:delText xml:space="preserve"> Using </w:delText>
              </w:r>
              <w:r w:rsidR="00C340AE" w:rsidRPr="00A41EA1" w:rsidDel="00A41EA1">
                <w:rPr>
                  <w:rFonts w:ascii="Arial" w:hAnsi="Arial" w:cs="Arial"/>
                  <w:color w:val="000000"/>
                  <w:sz w:val="20"/>
                  <w:szCs w:val="20"/>
                </w:rPr>
                <w:delText>i</w:delText>
              </w:r>
              <w:r w:rsidRPr="00A41EA1" w:rsidDel="00A41EA1">
                <w:rPr>
                  <w:rFonts w:ascii="Arial" w:eastAsia="Arial Unicode MS" w:hAnsi="Arial" w:cs="Arial"/>
                  <w:color w:val="000000"/>
                  <w:sz w:val="20"/>
                  <w:szCs w:val="20"/>
                </w:rPr>
                <w:delText>d_</w:delText>
              </w:r>
              <w:r w:rsidR="00C340AE" w:rsidRPr="00A41EA1" w:rsidDel="00A41EA1">
                <w:rPr>
                  <w:rFonts w:ascii="Arial" w:eastAsia="Arial Unicode MS" w:hAnsi="Arial" w:cs="Arial"/>
                  <w:color w:val="000000"/>
                  <w:sz w:val="20"/>
                  <w:szCs w:val="20"/>
                </w:rPr>
                <w:delText>n</w:delText>
              </w:r>
              <w:r w:rsidRPr="00A41EA1" w:rsidDel="00A41EA1">
                <w:rPr>
                  <w:rFonts w:ascii="Arial" w:eastAsia="Arial Unicode MS" w:hAnsi="Arial" w:cs="Arial"/>
                  <w:color w:val="000000"/>
                  <w:sz w:val="20"/>
                  <w:szCs w:val="20"/>
                </w:rPr>
                <w:delText>o</w:delText>
              </w:r>
              <w:r w:rsidRPr="00A41EA1" w:rsidDel="00A41EA1">
                <w:rPr>
                  <w:rFonts w:ascii="Arial" w:hAnsi="Arial" w:cs="Arial"/>
                  <w:color w:val="000000"/>
                  <w:sz w:val="20"/>
                  <w:szCs w:val="20"/>
                </w:rPr>
                <w:delText xml:space="preserve"> (</w:delText>
              </w:r>
              <w:r w:rsidR="00C340AE" w:rsidRPr="00A41EA1" w:rsidDel="00A41EA1">
                <w:rPr>
                  <w:rFonts w:ascii="Arial" w:hAnsi="Arial" w:cs="Arial"/>
                  <w:color w:val="000000"/>
                  <w:sz w:val="20"/>
                  <w:szCs w:val="20"/>
                </w:rPr>
                <w:delText>p</w:delText>
              </w:r>
              <w:r w:rsidRPr="00A41EA1" w:rsidDel="00A41EA1">
                <w:rPr>
                  <w:rFonts w:ascii="Arial" w:hAnsi="Arial" w:cs="Arial"/>
                  <w:color w:val="000000"/>
                  <w:sz w:val="20"/>
                  <w:szCs w:val="20"/>
                </w:rPr>
                <w:delText>ii D</w:delText>
              </w:r>
              <w:r w:rsidR="00C340AE" w:rsidRPr="00A41EA1" w:rsidDel="00A41EA1">
                <w:rPr>
                  <w:rFonts w:ascii="Arial" w:hAnsi="Arial" w:cs="Arial"/>
                  <w:color w:val="000000"/>
                  <w:sz w:val="20"/>
                  <w:szCs w:val="20"/>
                </w:rPr>
                <w:delText>B</w:delText>
              </w:r>
              <w:r w:rsidRPr="00A41EA1" w:rsidDel="00A41EA1">
                <w:rPr>
                  <w:rFonts w:ascii="Arial" w:hAnsi="Arial" w:cs="Arial"/>
                  <w:color w:val="000000"/>
                  <w:sz w:val="20"/>
                  <w:szCs w:val="20"/>
                </w:rPr>
                <w:delText xml:space="preserve">), </w:delText>
              </w:r>
            </w:del>
          </w:p>
          <w:p w14:paraId="0C7DDF5A" w14:textId="19994B32" w:rsidR="00C340AE" w:rsidRPr="00A41EA1" w:rsidDel="00A41EA1" w:rsidRDefault="00E02DFA" w:rsidP="00E02DFA">
            <w:pPr>
              <w:rPr>
                <w:del w:id="2086" w:author="Mubiyarto Wibisono" w:date="2025-09-05T08:26:00Z" w16du:dateUtc="2025-09-05T01:26:00Z"/>
                <w:rFonts w:ascii="Arial" w:hAnsi="Arial" w:cs="Arial"/>
                <w:color w:val="000000"/>
                <w:sz w:val="20"/>
                <w:szCs w:val="20"/>
              </w:rPr>
            </w:pPr>
            <w:del w:id="2087" w:author="Mubiyarto Wibisono" w:date="2025-09-05T08:26:00Z" w16du:dateUtc="2025-09-05T01:26:00Z">
              <w:r w:rsidRPr="00A41EA1" w:rsidDel="00A41EA1">
                <w:rPr>
                  <w:rFonts w:ascii="Arial" w:hAnsi="Arial" w:cs="Arial"/>
                  <w:color w:val="000000"/>
                  <w:sz w:val="20"/>
                  <w:szCs w:val="20"/>
                </w:rPr>
                <w:delText xml:space="preserve">Then Pull Those Notices From </w:delText>
              </w:r>
              <w:r w:rsidR="004E757D" w:rsidRPr="00A41EA1" w:rsidDel="00A41EA1">
                <w:rPr>
                  <w:rFonts w:ascii="Arial" w:hAnsi="Arial" w:cs="Arial"/>
                  <w:color w:val="000000"/>
                  <w:sz w:val="20"/>
                  <w:szCs w:val="20"/>
                </w:rPr>
                <w:delText>eVON</w:delText>
              </w:r>
              <w:r w:rsidRPr="00A41EA1" w:rsidDel="00A41EA1">
                <w:rPr>
                  <w:rFonts w:ascii="Arial" w:hAnsi="Arial" w:cs="Arial"/>
                  <w:color w:val="000000"/>
                  <w:sz w:val="20"/>
                  <w:szCs w:val="20"/>
                </w:rPr>
                <w:delText xml:space="preserve"> (Internet Db).</w:delText>
              </w:r>
            </w:del>
          </w:p>
          <w:p w14:paraId="5A7D0D6D" w14:textId="406F5E6C" w:rsidR="00C340AE" w:rsidRPr="00A41EA1" w:rsidDel="00A41EA1" w:rsidRDefault="00C340AE" w:rsidP="00C340AE">
            <w:pPr>
              <w:rPr>
                <w:del w:id="2088" w:author="Mubiyarto Wibisono" w:date="2025-09-05T08:26:00Z" w16du:dateUtc="2025-09-05T01:26:00Z"/>
                <w:rFonts w:ascii="Arial" w:hAnsi="Arial" w:cs="Arial"/>
                <w:color w:val="000000"/>
                <w:sz w:val="20"/>
                <w:szCs w:val="20"/>
                <w:lang w:val="en-US"/>
              </w:rPr>
            </w:pPr>
            <w:del w:id="2089" w:author="Mubiyarto Wibisono" w:date="2025-09-05T08:26:00Z" w16du:dateUtc="2025-09-05T01:26:00Z">
              <w:r w:rsidRPr="00A41EA1" w:rsidDel="00A41EA1">
                <w:rPr>
                  <w:rFonts w:ascii="Arial" w:hAnsi="Arial" w:cs="Arial"/>
                  <w:color w:val="000000"/>
                  <w:sz w:val="20"/>
                  <w:szCs w:val="20"/>
                </w:rPr>
                <w:br/>
              </w:r>
              <w:r w:rsidRPr="00A41EA1" w:rsidDel="00A41EA1">
                <w:rPr>
                  <w:rFonts w:ascii="Arial" w:hAnsi="Arial" w:cs="Arial"/>
                  <w:color w:val="000000"/>
                  <w:sz w:val="20"/>
                  <w:szCs w:val="20"/>
                  <w:lang w:val="en-US"/>
                </w:rPr>
                <w:delText>SELECT</w:delText>
              </w:r>
            </w:del>
          </w:p>
          <w:p w14:paraId="0A78F135" w14:textId="37BFC6F1" w:rsidR="00C340AE" w:rsidRPr="00A41EA1" w:rsidDel="00A41EA1" w:rsidRDefault="00C340AE" w:rsidP="00C340AE">
            <w:pPr>
              <w:rPr>
                <w:del w:id="2090" w:author="Mubiyarto Wibisono" w:date="2025-09-05T08:26:00Z" w16du:dateUtc="2025-09-05T01:26:00Z"/>
                <w:rFonts w:ascii="Arial" w:hAnsi="Arial" w:cs="Arial"/>
                <w:color w:val="000000"/>
                <w:sz w:val="20"/>
                <w:szCs w:val="20"/>
                <w:lang w:val="en-US"/>
              </w:rPr>
            </w:pPr>
            <w:del w:id="2091" w:author="Mubiyarto Wibisono" w:date="2025-09-05T08:26:00Z" w16du:dateUtc="2025-09-05T01:26:00Z">
              <w:r w:rsidRPr="00A41EA1" w:rsidDel="00A41EA1">
                <w:rPr>
                  <w:rFonts w:ascii="Arial" w:hAnsi="Arial" w:cs="Arial"/>
                  <w:color w:val="000000"/>
                  <w:sz w:val="20"/>
                  <w:szCs w:val="20"/>
                  <w:lang w:val="en-US"/>
                </w:rPr>
                <w:delText>von.notice_no, von.vehicle_no, von.notice_date_and_time, von.amount_payable, von.pp_code,</w:delText>
              </w:r>
            </w:del>
          </w:p>
          <w:p w14:paraId="207EFB6A" w14:textId="5666D274" w:rsidR="00757C39" w:rsidRPr="00A41EA1" w:rsidDel="00A41EA1" w:rsidRDefault="00C340AE" w:rsidP="00C340AE">
            <w:pPr>
              <w:rPr>
                <w:del w:id="2092" w:author="Mubiyarto Wibisono" w:date="2025-09-05T08:26:00Z" w16du:dateUtc="2025-09-05T01:26:00Z"/>
                <w:rFonts w:ascii="Arial" w:hAnsi="Arial" w:cs="Arial"/>
                <w:color w:val="000000"/>
                <w:sz w:val="20"/>
                <w:szCs w:val="20"/>
                <w:lang w:val="en-US"/>
              </w:rPr>
            </w:pPr>
            <w:del w:id="2093" w:author="Mubiyarto Wibisono" w:date="2025-09-05T08:26:00Z" w16du:dateUtc="2025-09-05T01:26:00Z">
              <w:r w:rsidRPr="00A41EA1" w:rsidDel="00A41EA1">
                <w:rPr>
                  <w:rFonts w:ascii="Arial" w:hAnsi="Arial" w:cs="Arial"/>
                  <w:color w:val="000000"/>
                  <w:sz w:val="20"/>
                  <w:szCs w:val="20"/>
                  <w:lang w:val="en-US"/>
                </w:rPr>
                <w:delText>von.payment_acceptance_allowed, von.last_processing_stage</w:delText>
              </w:r>
            </w:del>
          </w:p>
          <w:p w14:paraId="5CCA333A" w14:textId="62F93A38" w:rsidR="00C340AE" w:rsidRPr="00A41EA1" w:rsidDel="00A41EA1" w:rsidRDefault="00C340AE" w:rsidP="00C340AE">
            <w:pPr>
              <w:rPr>
                <w:del w:id="2094" w:author="Mubiyarto Wibisono" w:date="2025-09-05T08:26:00Z" w16du:dateUtc="2025-09-05T01:26:00Z"/>
                <w:rFonts w:ascii="Arial" w:hAnsi="Arial" w:cs="Arial"/>
                <w:color w:val="000000"/>
                <w:sz w:val="20"/>
                <w:szCs w:val="20"/>
                <w:lang w:val="en-US"/>
              </w:rPr>
            </w:pPr>
            <w:del w:id="2095" w:author="Mubiyarto Wibisono" w:date="2025-09-05T08:26:00Z" w16du:dateUtc="2025-09-05T01:26:00Z">
              <w:r w:rsidRPr="00A41EA1" w:rsidDel="00A41EA1">
                <w:rPr>
                  <w:rFonts w:ascii="Arial" w:hAnsi="Arial" w:cs="Arial"/>
                  <w:color w:val="000000"/>
                  <w:sz w:val="20"/>
                  <w:szCs w:val="20"/>
                  <w:lang w:val="en-US"/>
                </w:rPr>
                <w:delText>, von.next_processing_stage,</w:delText>
              </w:r>
              <w:r w:rsidRPr="00A41EA1" w:rsidDel="00A41EA1">
                <w:rPr>
                  <w:rFonts w:ascii="Arial" w:hAnsi="Arial" w:cs="Arial"/>
                  <w:color w:val="000000"/>
                  <w:sz w:val="20"/>
                  <w:szCs w:val="20"/>
                  <w:lang w:val="en-US"/>
                </w:rPr>
                <w:br/>
                <w:delText>von.vehicle_registration_type, von.vehicle_registration_type, von.epr_reason_of_suspension, von.crs_reason_of_suspension</w:delText>
              </w:r>
            </w:del>
          </w:p>
          <w:p w14:paraId="541C2205" w14:textId="18B01C83" w:rsidR="00C340AE" w:rsidRPr="00A41EA1" w:rsidDel="00A41EA1" w:rsidRDefault="00C340AE" w:rsidP="00C340AE">
            <w:pPr>
              <w:rPr>
                <w:del w:id="2096" w:author="Mubiyarto Wibisono" w:date="2025-09-05T08:26:00Z" w16du:dateUtc="2025-09-05T01:26:00Z"/>
                <w:rFonts w:ascii="Arial" w:hAnsi="Arial" w:cs="Arial"/>
                <w:color w:val="000000"/>
                <w:sz w:val="20"/>
                <w:szCs w:val="20"/>
                <w:lang w:val="en-US"/>
              </w:rPr>
            </w:pPr>
            <w:del w:id="2097" w:author="Mubiyarto Wibisono" w:date="2025-09-05T08:26:00Z" w16du:dateUtc="2025-09-05T01:26:00Z">
              <w:r w:rsidRPr="00A41EA1" w:rsidDel="00A41EA1">
                <w:rPr>
                  <w:rFonts w:ascii="Arial" w:hAnsi="Arial" w:cs="Arial"/>
                  <w:color w:val="000000"/>
                  <w:sz w:val="20"/>
                  <w:szCs w:val="20"/>
                  <w:lang w:val="en-US"/>
                </w:rPr>
                <w:delText>FROM eocms_valid_offence_notice von</w:delText>
              </w:r>
            </w:del>
          </w:p>
          <w:p w14:paraId="218CCC7F" w14:textId="49BD7AB4" w:rsidR="00E02DFA" w:rsidRPr="00A41EA1" w:rsidDel="00A41EA1" w:rsidRDefault="00C340AE" w:rsidP="00E02DFA">
            <w:pPr>
              <w:rPr>
                <w:del w:id="2098" w:author="Mubiyarto Wibisono" w:date="2025-09-05T08:26:00Z" w16du:dateUtc="2025-09-05T01:26:00Z"/>
                <w:rFonts w:ascii="Arial" w:hAnsi="Arial" w:cs="Arial"/>
                <w:color w:val="000000"/>
                <w:sz w:val="20"/>
                <w:szCs w:val="20"/>
                <w:lang w:val="en-US"/>
              </w:rPr>
            </w:pPr>
            <w:del w:id="2099" w:author="Mubiyarto Wibisono" w:date="2025-09-05T08:26:00Z" w16du:dateUtc="2025-09-05T01:26:00Z">
              <w:r w:rsidRPr="00A41EA1" w:rsidDel="00A41EA1">
                <w:rPr>
                  <w:rFonts w:ascii="Arial" w:hAnsi="Arial" w:cs="Arial"/>
                  <w:color w:val="000000"/>
                  <w:sz w:val="20"/>
                  <w:szCs w:val="20"/>
                  <w:lang w:val="en-US"/>
                </w:rPr>
                <w:delText>WHERE von.notice_no IN(X,...)</w:delText>
              </w:r>
              <w:r w:rsidR="00E02DFA" w:rsidRPr="00A41EA1" w:rsidDel="00A41EA1">
                <w:rPr>
                  <w:rFonts w:ascii="Arial" w:hAnsi="Arial" w:cs="Arial"/>
                  <w:color w:val="000000"/>
                  <w:sz w:val="20"/>
                  <w:szCs w:val="20"/>
                </w:rPr>
                <w:delText xml:space="preserve"> </w:delText>
              </w:r>
            </w:del>
          </w:p>
        </w:tc>
      </w:tr>
      <w:tr w:rsidR="00E02DFA" w:rsidRPr="00A41EA1" w:rsidDel="00A41EA1" w14:paraId="20C8CF5A" w14:textId="00348810" w:rsidTr="00421EB7">
        <w:trPr>
          <w:del w:id="2100" w:author="Mubiyarto Wibisono" w:date="2025-09-05T08:26:00Z"/>
          <w:trPrChange w:id="2101" w:author="Mubiyarto Wibisono" w:date="2025-09-23T20:00:00Z" w16du:dateUtc="2025-09-23T13:00:00Z">
            <w:trPr>
              <w:gridAfter w:val="0"/>
            </w:trPr>
          </w:trPrChange>
        </w:trPr>
        <w:tc>
          <w:tcPr>
            <w:tcW w:w="3051" w:type="dxa"/>
            <w:vAlign w:val="center"/>
            <w:tcPrChange w:id="2102" w:author="Mubiyarto Wibisono" w:date="2025-09-23T20:00:00Z" w16du:dateUtc="2025-09-23T13:00:00Z">
              <w:tcPr>
                <w:tcW w:w="2184" w:type="dxa"/>
                <w:vAlign w:val="center"/>
              </w:tcPr>
            </w:tcPrChange>
          </w:tcPr>
          <w:p w14:paraId="391CDD0F" w14:textId="4EE33694" w:rsidR="00E02DFA" w:rsidRPr="00A41EA1" w:rsidDel="00A41EA1" w:rsidRDefault="00E02DFA" w:rsidP="00E02DFA">
            <w:pPr>
              <w:rPr>
                <w:del w:id="2103" w:author="Mubiyarto Wibisono" w:date="2025-09-05T08:26:00Z" w16du:dateUtc="2025-09-05T01:26:00Z"/>
                <w:rFonts w:ascii="Arial" w:hAnsi="Arial" w:cs="Arial"/>
                <w:color w:val="000000"/>
                <w:sz w:val="20"/>
                <w:szCs w:val="20"/>
              </w:rPr>
            </w:pPr>
            <w:del w:id="2104" w:author="Mubiyarto Wibisono" w:date="2025-09-05T08:26:00Z" w16du:dateUtc="2025-09-05T01:26:00Z">
              <w:r w:rsidRPr="00A41EA1" w:rsidDel="00A41EA1">
                <w:rPr>
                  <w:rFonts w:ascii="Arial" w:hAnsi="Arial" w:cs="Arial"/>
                  <w:color w:val="000000"/>
                  <w:sz w:val="20"/>
                  <w:szCs w:val="20"/>
                </w:rPr>
                <w:delText>If No</w:delText>
              </w:r>
            </w:del>
          </w:p>
        </w:tc>
        <w:tc>
          <w:tcPr>
            <w:tcW w:w="1339" w:type="dxa"/>
            <w:vAlign w:val="center"/>
            <w:tcPrChange w:id="2105" w:author="Mubiyarto Wibisono" w:date="2025-09-23T20:00:00Z" w16du:dateUtc="2025-09-23T13:00:00Z">
              <w:tcPr>
                <w:tcW w:w="1346" w:type="dxa"/>
                <w:gridSpan w:val="3"/>
                <w:vAlign w:val="center"/>
              </w:tcPr>
            </w:tcPrChange>
          </w:tcPr>
          <w:p w14:paraId="23595F4B" w14:textId="243650F5" w:rsidR="00E02DFA" w:rsidRPr="00A41EA1" w:rsidDel="00A41EA1" w:rsidRDefault="00E02DFA" w:rsidP="00E02DFA">
            <w:pPr>
              <w:rPr>
                <w:del w:id="2106" w:author="Mubiyarto Wibisono" w:date="2025-09-05T08:26:00Z" w16du:dateUtc="2025-09-05T01:26:00Z"/>
                <w:rFonts w:ascii="Arial" w:hAnsi="Arial" w:cs="Arial"/>
                <w:color w:val="000000"/>
                <w:sz w:val="20"/>
                <w:szCs w:val="20"/>
              </w:rPr>
            </w:pPr>
            <w:del w:id="2107"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108" w:author="Mubiyarto Wibisono" w:date="2025-09-23T20:00:00Z" w16du:dateUtc="2025-09-23T13:00:00Z">
              <w:tcPr>
                <w:tcW w:w="5820" w:type="dxa"/>
                <w:gridSpan w:val="3"/>
                <w:vAlign w:val="center"/>
              </w:tcPr>
            </w:tcPrChange>
          </w:tcPr>
          <w:p w14:paraId="36A987BB" w14:textId="0312B849" w:rsidR="00E02DFA" w:rsidRPr="00A41EA1" w:rsidDel="00A41EA1" w:rsidRDefault="00E02DFA" w:rsidP="00E02DFA">
            <w:pPr>
              <w:rPr>
                <w:del w:id="2109" w:author="Mubiyarto Wibisono" w:date="2025-09-05T08:26:00Z" w16du:dateUtc="2025-09-05T01:26:00Z"/>
                <w:rFonts w:ascii="Arial" w:hAnsi="Arial" w:cs="Arial"/>
                <w:color w:val="000000"/>
                <w:sz w:val="20"/>
                <w:szCs w:val="20"/>
              </w:rPr>
            </w:pPr>
            <w:del w:id="2110" w:author="Mubiyarto Wibisono" w:date="2025-09-05T08:26:00Z" w16du:dateUtc="2025-09-05T01:26:00Z">
              <w:r w:rsidRPr="00A41EA1" w:rsidDel="00A41EA1">
                <w:rPr>
                  <w:rFonts w:ascii="Arial" w:hAnsi="Arial" w:cs="Arial"/>
                  <w:sz w:val="20"/>
                  <w:szCs w:val="20"/>
                </w:rPr>
                <w:delText xml:space="preserve">If No, Use </w:delText>
              </w:r>
              <w:r w:rsidR="00C340AE" w:rsidRPr="00A41EA1" w:rsidDel="00A41EA1">
                <w:rPr>
                  <w:rFonts w:ascii="Arial" w:hAnsi="Arial" w:cs="Arial"/>
                  <w:sz w:val="20"/>
                  <w:szCs w:val="20"/>
                </w:rPr>
                <w:delText>v</w:delText>
              </w:r>
              <w:r w:rsidRPr="00A41EA1" w:rsidDel="00A41EA1">
                <w:rPr>
                  <w:rFonts w:ascii="Arial" w:eastAsia="Arial Unicode MS" w:hAnsi="Arial" w:cs="Arial"/>
                  <w:sz w:val="20"/>
                  <w:szCs w:val="20"/>
                </w:rPr>
                <w:delText>ehicle_</w:delText>
              </w:r>
              <w:r w:rsidR="00C340AE" w:rsidRPr="00A41EA1" w:rsidDel="00A41EA1">
                <w:rPr>
                  <w:rFonts w:ascii="Arial" w:eastAsia="Arial Unicode MS" w:hAnsi="Arial" w:cs="Arial"/>
                  <w:sz w:val="20"/>
                  <w:szCs w:val="20"/>
                </w:rPr>
                <w:delText>n</w:delText>
              </w:r>
              <w:r w:rsidRPr="00A41EA1" w:rsidDel="00A41EA1">
                <w:rPr>
                  <w:rFonts w:ascii="Arial" w:eastAsia="Arial Unicode MS" w:hAnsi="Arial" w:cs="Arial"/>
                  <w:sz w:val="20"/>
                  <w:szCs w:val="20"/>
                </w:rPr>
                <w:delText>o</w:delText>
              </w:r>
              <w:r w:rsidRPr="00A41EA1" w:rsidDel="00A41EA1">
                <w:rPr>
                  <w:rFonts w:ascii="Arial" w:hAnsi="Arial" w:cs="Arial"/>
                  <w:sz w:val="20"/>
                  <w:szCs w:val="20"/>
                </w:rPr>
                <w:delText>/</w:delText>
              </w:r>
              <w:r w:rsidR="00C340AE" w:rsidRPr="00A41EA1" w:rsidDel="00A41EA1">
                <w:rPr>
                  <w:rFonts w:ascii="Arial" w:hAnsi="Arial" w:cs="Arial"/>
                  <w:sz w:val="20"/>
                  <w:szCs w:val="20"/>
                </w:rPr>
                <w:delText>n</w:delText>
              </w:r>
              <w:r w:rsidRPr="00A41EA1" w:rsidDel="00A41EA1">
                <w:rPr>
                  <w:rFonts w:ascii="Arial" w:eastAsia="Arial Unicode MS" w:hAnsi="Arial" w:cs="Arial"/>
                  <w:sz w:val="20"/>
                  <w:szCs w:val="20"/>
                </w:rPr>
                <w:delText>otice_</w:delText>
              </w:r>
              <w:r w:rsidR="00C340AE" w:rsidRPr="00A41EA1" w:rsidDel="00A41EA1">
                <w:rPr>
                  <w:rFonts w:ascii="Arial" w:eastAsia="Arial Unicode MS" w:hAnsi="Arial" w:cs="Arial"/>
                  <w:sz w:val="20"/>
                  <w:szCs w:val="20"/>
                </w:rPr>
                <w:delText>n</w:delText>
              </w:r>
              <w:r w:rsidRPr="00A41EA1" w:rsidDel="00A41EA1">
                <w:rPr>
                  <w:rFonts w:ascii="Arial" w:eastAsia="Arial Unicode MS" w:hAnsi="Arial" w:cs="Arial"/>
                  <w:sz w:val="20"/>
                  <w:szCs w:val="20"/>
                </w:rPr>
                <w:delText>o</w:delText>
              </w:r>
              <w:r w:rsidRPr="00A41EA1" w:rsidDel="00A41EA1">
                <w:rPr>
                  <w:rFonts w:ascii="Arial" w:hAnsi="Arial" w:cs="Arial"/>
                  <w:sz w:val="20"/>
                  <w:szCs w:val="20"/>
                </w:rPr>
                <w:delText xml:space="preserve"> Directly.</w:delText>
              </w:r>
            </w:del>
          </w:p>
        </w:tc>
      </w:tr>
      <w:tr w:rsidR="00E02DFA" w:rsidRPr="00A41EA1" w:rsidDel="00A41EA1" w14:paraId="5CB21638" w14:textId="5776DC3F" w:rsidTr="00421EB7">
        <w:trPr>
          <w:del w:id="2111" w:author="Mubiyarto Wibisono" w:date="2025-09-05T08:26:00Z"/>
          <w:trPrChange w:id="2112" w:author="Mubiyarto Wibisono" w:date="2025-09-23T20:00:00Z" w16du:dateUtc="2025-09-23T13:00:00Z">
            <w:trPr>
              <w:gridAfter w:val="0"/>
            </w:trPr>
          </w:trPrChange>
        </w:trPr>
        <w:tc>
          <w:tcPr>
            <w:tcW w:w="3051" w:type="dxa"/>
            <w:vAlign w:val="center"/>
            <w:tcPrChange w:id="2113" w:author="Mubiyarto Wibisono" w:date="2025-09-23T20:00:00Z" w16du:dateUtc="2025-09-23T13:00:00Z">
              <w:tcPr>
                <w:tcW w:w="2184" w:type="dxa"/>
                <w:vAlign w:val="center"/>
              </w:tcPr>
            </w:tcPrChange>
          </w:tcPr>
          <w:p w14:paraId="579DF695" w14:textId="15B0920E" w:rsidR="00E02DFA" w:rsidRPr="00A41EA1" w:rsidDel="00A41EA1" w:rsidRDefault="00E02DFA" w:rsidP="00E02DFA">
            <w:pPr>
              <w:rPr>
                <w:del w:id="2114" w:author="Mubiyarto Wibisono" w:date="2025-09-05T08:26:00Z" w16du:dateUtc="2025-09-05T01:26:00Z"/>
                <w:rFonts w:ascii="Arial" w:eastAsia="Arial" w:hAnsi="Arial" w:cs="Arial"/>
                <w:sz w:val="20"/>
                <w:szCs w:val="20"/>
              </w:rPr>
            </w:pPr>
            <w:del w:id="2115" w:author="Mubiyarto Wibisono" w:date="2025-09-05T08:26:00Z" w16du:dateUtc="2025-09-05T01:26:00Z">
              <w:r w:rsidRPr="00A41EA1" w:rsidDel="00A41EA1">
                <w:rPr>
                  <w:rFonts w:ascii="Arial" w:hAnsi="Arial" w:cs="Arial"/>
                  <w:color w:val="000000"/>
                  <w:sz w:val="20"/>
                  <w:szCs w:val="20"/>
                </w:rPr>
                <w:delText xml:space="preserve">Query </w:delText>
              </w:r>
              <w:r w:rsidR="004E757D" w:rsidRPr="00A41EA1" w:rsidDel="00A41EA1">
                <w:rPr>
                  <w:rFonts w:ascii="Arial" w:hAnsi="Arial" w:cs="Arial"/>
                  <w:color w:val="000000"/>
                  <w:sz w:val="20"/>
                  <w:szCs w:val="20"/>
                </w:rPr>
                <w:delText>eVON</w:delText>
              </w:r>
            </w:del>
          </w:p>
        </w:tc>
        <w:tc>
          <w:tcPr>
            <w:tcW w:w="1339" w:type="dxa"/>
            <w:vAlign w:val="center"/>
            <w:tcPrChange w:id="2116" w:author="Mubiyarto Wibisono" w:date="2025-09-23T20:00:00Z" w16du:dateUtc="2025-09-23T13:00:00Z">
              <w:tcPr>
                <w:tcW w:w="1346" w:type="dxa"/>
                <w:gridSpan w:val="3"/>
                <w:vAlign w:val="center"/>
              </w:tcPr>
            </w:tcPrChange>
          </w:tcPr>
          <w:p w14:paraId="62098EF7" w14:textId="72318FC0" w:rsidR="00E02DFA" w:rsidRPr="00A41EA1" w:rsidDel="00A41EA1" w:rsidRDefault="00E02DFA" w:rsidP="00E02DFA">
            <w:pPr>
              <w:rPr>
                <w:del w:id="2117" w:author="Mubiyarto Wibisono" w:date="2025-09-05T08:26:00Z" w16du:dateUtc="2025-09-05T01:26:00Z"/>
                <w:rFonts w:ascii="Arial" w:eastAsia="Arial" w:hAnsi="Arial" w:cs="Arial"/>
                <w:sz w:val="20"/>
                <w:szCs w:val="20"/>
              </w:rPr>
            </w:pPr>
            <w:del w:id="2118" w:author="Mubiyarto Wibisono" w:date="2025-09-05T08:26:00Z" w16du:dateUtc="2025-09-05T01:26:00Z">
              <w:r w:rsidRPr="00A41EA1" w:rsidDel="00A41EA1">
                <w:rPr>
                  <w:rFonts w:ascii="Arial" w:hAnsi="Arial" w:cs="Arial"/>
                  <w:color w:val="000000"/>
                  <w:sz w:val="20"/>
                  <w:szCs w:val="20"/>
                </w:rPr>
                <w:delText>System Process</w:delText>
              </w:r>
            </w:del>
          </w:p>
        </w:tc>
        <w:tc>
          <w:tcPr>
            <w:tcW w:w="5145" w:type="dxa"/>
            <w:gridSpan w:val="2"/>
            <w:vAlign w:val="center"/>
            <w:tcPrChange w:id="2119" w:author="Mubiyarto Wibisono" w:date="2025-09-23T20:00:00Z" w16du:dateUtc="2025-09-23T13:00:00Z">
              <w:tcPr>
                <w:tcW w:w="5820" w:type="dxa"/>
                <w:gridSpan w:val="3"/>
                <w:vAlign w:val="center"/>
              </w:tcPr>
            </w:tcPrChange>
          </w:tcPr>
          <w:p w14:paraId="5C4F7B29" w14:textId="713D437B" w:rsidR="00E02DFA" w:rsidRPr="00A41EA1" w:rsidDel="00A41EA1" w:rsidRDefault="00E02DFA" w:rsidP="00E02DFA">
            <w:pPr>
              <w:rPr>
                <w:del w:id="2120" w:author="Mubiyarto Wibisono" w:date="2025-09-05T08:26:00Z" w16du:dateUtc="2025-09-05T01:26:00Z"/>
                <w:rFonts w:ascii="Arial" w:hAnsi="Arial" w:cs="Arial"/>
                <w:color w:val="000000"/>
                <w:sz w:val="20"/>
                <w:szCs w:val="20"/>
              </w:rPr>
            </w:pPr>
            <w:commentRangeStart w:id="2121"/>
            <w:commentRangeStart w:id="2122"/>
            <w:commentRangeStart w:id="2123"/>
            <w:del w:id="2124" w:author="Mubiyarto Wibisono" w:date="2025-09-05T08:26:00Z" w16du:dateUtc="2025-09-05T01:26:00Z">
              <w:r w:rsidRPr="00A41EA1" w:rsidDel="00A41EA1">
                <w:rPr>
                  <w:rFonts w:ascii="Arial" w:hAnsi="Arial" w:cs="Arial"/>
                  <w:color w:val="000000"/>
                  <w:sz w:val="20"/>
                  <w:szCs w:val="20"/>
                </w:rPr>
                <w:delText>Fetch Notice Data</w:delText>
              </w:r>
              <w:commentRangeEnd w:id="2121"/>
              <w:r w:rsidR="00F67E71" w:rsidRPr="00A41EA1" w:rsidDel="00A41EA1">
                <w:rPr>
                  <w:rStyle w:val="CommentReference"/>
                  <w:rFonts w:ascii="Arial" w:hAnsi="Arial" w:cs="Arial"/>
                  <w:sz w:val="20"/>
                  <w:szCs w:val="20"/>
                  <w:lang w:eastAsia="en-US" w:bidi="my-MM"/>
                  <w:rPrChange w:id="2125" w:author="Mubiyarto Wibisono" w:date="2025-09-05T08:31:00Z" w16du:dateUtc="2025-09-05T01:31:00Z">
                    <w:rPr>
                      <w:rStyle w:val="CommentReference"/>
                      <w:lang w:eastAsia="en-US" w:bidi="my-MM"/>
                    </w:rPr>
                  </w:rPrChange>
                </w:rPr>
                <w:commentReference w:id="2121"/>
              </w:r>
              <w:commentRangeEnd w:id="2122"/>
              <w:r w:rsidR="009D17AF" w:rsidRPr="00A41EA1" w:rsidDel="00A41EA1">
                <w:rPr>
                  <w:rStyle w:val="CommentReference"/>
                  <w:rFonts w:ascii="Arial" w:hAnsi="Arial" w:cs="Arial"/>
                  <w:sz w:val="20"/>
                  <w:szCs w:val="20"/>
                  <w:lang w:eastAsia="en-US" w:bidi="my-MM"/>
                  <w:rPrChange w:id="2126" w:author="Mubiyarto Wibisono" w:date="2025-09-05T08:31:00Z" w16du:dateUtc="2025-09-05T01:31:00Z">
                    <w:rPr>
                      <w:rStyle w:val="CommentReference"/>
                      <w:lang w:eastAsia="en-US" w:bidi="my-MM"/>
                    </w:rPr>
                  </w:rPrChange>
                </w:rPr>
                <w:commentReference w:id="2122"/>
              </w:r>
            </w:del>
            <w:commentRangeEnd w:id="2123"/>
            <w:r w:rsidR="000B6D48">
              <w:rPr>
                <w:rStyle w:val="CommentReference"/>
                <w:lang w:eastAsia="en-US" w:bidi="my-MM"/>
              </w:rPr>
              <w:commentReference w:id="2123"/>
            </w:r>
          </w:p>
          <w:p w14:paraId="2FB1FA34" w14:textId="5652B88C" w:rsidR="00C340AE" w:rsidRPr="00A41EA1" w:rsidDel="00A41EA1" w:rsidRDefault="00C340AE" w:rsidP="00E02DFA">
            <w:pPr>
              <w:rPr>
                <w:del w:id="2127" w:author="Mubiyarto Wibisono" w:date="2025-09-05T08:26:00Z" w16du:dateUtc="2025-09-05T01:26:00Z"/>
                <w:rFonts w:ascii="Arial" w:eastAsia="Arial" w:hAnsi="Arial" w:cs="Arial"/>
                <w:sz w:val="20"/>
                <w:szCs w:val="20"/>
              </w:rPr>
            </w:pPr>
          </w:p>
          <w:p w14:paraId="0B10DF5D" w14:textId="1F54C270" w:rsidR="00C340AE" w:rsidRPr="00A41EA1" w:rsidDel="00A41EA1" w:rsidRDefault="00C340AE" w:rsidP="00C340AE">
            <w:pPr>
              <w:rPr>
                <w:del w:id="2128" w:author="Mubiyarto Wibisono" w:date="2025-09-05T08:26:00Z" w16du:dateUtc="2025-09-05T01:26:00Z"/>
                <w:rFonts w:ascii="Arial" w:eastAsia="Arial" w:hAnsi="Arial" w:cs="Arial"/>
                <w:sz w:val="20"/>
                <w:szCs w:val="20"/>
                <w:lang w:val="en-US"/>
              </w:rPr>
            </w:pPr>
            <w:del w:id="2129" w:author="Mubiyarto Wibisono" w:date="2025-09-05T08:26:00Z" w16du:dateUtc="2025-09-05T01:26:00Z">
              <w:r w:rsidRPr="00A41EA1" w:rsidDel="00A41EA1">
                <w:rPr>
                  <w:rFonts w:ascii="Arial" w:eastAsia="Arial" w:hAnsi="Arial" w:cs="Arial"/>
                  <w:sz w:val="20"/>
                  <w:szCs w:val="20"/>
                  <w:lang w:val="en-US"/>
                </w:rPr>
                <w:delText>SELECT</w:delText>
              </w:r>
            </w:del>
          </w:p>
          <w:p w14:paraId="2155A3DE" w14:textId="64202E2D" w:rsidR="00C340AE" w:rsidRPr="00A41EA1" w:rsidDel="00A41EA1" w:rsidRDefault="00C340AE" w:rsidP="00C340AE">
            <w:pPr>
              <w:rPr>
                <w:del w:id="2130" w:author="Mubiyarto Wibisono" w:date="2025-09-05T08:26:00Z" w16du:dateUtc="2025-09-05T01:26:00Z"/>
                <w:rFonts w:ascii="Arial" w:eastAsia="Arial" w:hAnsi="Arial" w:cs="Arial"/>
                <w:sz w:val="20"/>
                <w:szCs w:val="20"/>
                <w:highlight w:val="yellow"/>
                <w:lang w:val="en-US"/>
                <w:rPrChange w:id="2131" w:author="Mubiyarto Wibisono" w:date="2025-09-05T08:31:00Z" w16du:dateUtc="2025-09-05T01:31:00Z">
                  <w:rPr>
                    <w:del w:id="2132" w:author="Mubiyarto Wibisono" w:date="2025-09-05T08:26:00Z" w16du:dateUtc="2025-09-05T01:26:00Z"/>
                    <w:rFonts w:ascii="Arial" w:eastAsia="Arial" w:hAnsi="Arial" w:cs="Arial"/>
                    <w:sz w:val="20"/>
                    <w:szCs w:val="20"/>
                    <w:lang w:val="en-US"/>
                  </w:rPr>
                </w:rPrChange>
              </w:rPr>
            </w:pPr>
            <w:del w:id="2133" w:author="Mubiyarto Wibisono" w:date="2025-09-05T08:26:00Z" w16du:dateUtc="2025-09-05T01:26:00Z">
              <w:r w:rsidRPr="00A41EA1" w:rsidDel="00A41EA1">
                <w:rPr>
                  <w:rFonts w:ascii="Arial" w:eastAsia="Arial" w:hAnsi="Arial" w:cs="Arial"/>
                  <w:sz w:val="20"/>
                  <w:szCs w:val="20"/>
                  <w:lang w:val="en-US"/>
                </w:rPr>
                <w:delText>von.notice_no, von.vehicle_no, von.notice_date_and_time, von.amount_payable, von.pp_code, </w:delText>
              </w:r>
              <w:r w:rsidRPr="00A41EA1" w:rsidDel="00A41EA1">
                <w:rPr>
                  <w:rFonts w:ascii="Arial" w:eastAsia="Arial" w:hAnsi="Arial" w:cs="Arial"/>
                  <w:sz w:val="20"/>
                  <w:szCs w:val="20"/>
                  <w:highlight w:val="yellow"/>
                  <w:lang w:val="en-US"/>
                  <w:rPrChange w:id="2134" w:author="Mubiyarto Wibisono" w:date="2025-09-05T08:31:00Z" w16du:dateUtc="2025-09-05T01:31:00Z">
                    <w:rPr>
                      <w:rFonts w:ascii="Arial" w:eastAsia="Arial" w:hAnsi="Arial" w:cs="Arial"/>
                      <w:sz w:val="20"/>
                      <w:szCs w:val="20"/>
                      <w:lang w:val="en-US"/>
                    </w:rPr>
                  </w:rPrChange>
                </w:rPr>
                <w:delText>von.payment_acceptance_allowed,</w:delText>
              </w:r>
            </w:del>
          </w:p>
          <w:p w14:paraId="6D7C2E26" w14:textId="3273A519" w:rsidR="00C340AE" w:rsidRPr="00A41EA1" w:rsidDel="00A41EA1" w:rsidRDefault="00C340AE" w:rsidP="00C340AE">
            <w:pPr>
              <w:rPr>
                <w:del w:id="2135" w:author="Mubiyarto Wibisono" w:date="2025-09-05T08:26:00Z" w16du:dateUtc="2025-09-05T01:26:00Z"/>
                <w:rFonts w:ascii="Arial" w:eastAsia="Arial" w:hAnsi="Arial" w:cs="Arial"/>
                <w:sz w:val="20"/>
                <w:szCs w:val="20"/>
                <w:lang w:val="en-US"/>
              </w:rPr>
            </w:pPr>
            <w:del w:id="2136" w:author="Mubiyarto Wibisono" w:date="2025-09-05T08:26:00Z" w16du:dateUtc="2025-09-05T01:26:00Z">
              <w:r w:rsidRPr="00A41EA1" w:rsidDel="00A41EA1">
                <w:rPr>
                  <w:rFonts w:ascii="Arial" w:eastAsia="Arial" w:hAnsi="Arial" w:cs="Arial"/>
                  <w:sz w:val="20"/>
                  <w:szCs w:val="20"/>
                  <w:highlight w:val="yellow"/>
                  <w:lang w:val="en-US"/>
                  <w:rPrChange w:id="2137" w:author="Mubiyarto Wibisono" w:date="2025-09-05T08:31:00Z" w16du:dateUtc="2025-09-05T01:31:00Z">
                    <w:rPr>
                      <w:rFonts w:ascii="Arial" w:eastAsia="Arial" w:hAnsi="Arial" w:cs="Arial"/>
                      <w:sz w:val="20"/>
                      <w:szCs w:val="20"/>
                      <w:lang w:val="en-US"/>
                    </w:rPr>
                  </w:rPrChange>
                </w:rPr>
                <w:delText>von.last_processing_stage, von.next_processing_stage, von.vehicle_registration_type, von.epr_reason_of_suspension</w:delText>
              </w:r>
              <w:r w:rsidRPr="00A41EA1" w:rsidDel="00A41EA1">
                <w:rPr>
                  <w:rFonts w:ascii="Arial" w:eastAsia="Arial" w:hAnsi="Arial" w:cs="Arial"/>
                  <w:sz w:val="20"/>
                  <w:szCs w:val="20"/>
                  <w:lang w:val="en-US"/>
                </w:rPr>
                <w:delText> </w:delText>
              </w:r>
            </w:del>
          </w:p>
          <w:p w14:paraId="500351FA" w14:textId="7C5CD752" w:rsidR="00C340AE" w:rsidRPr="00A41EA1" w:rsidDel="00A41EA1" w:rsidRDefault="00C340AE" w:rsidP="00C340AE">
            <w:pPr>
              <w:rPr>
                <w:del w:id="2138" w:author="Mubiyarto Wibisono" w:date="2025-09-05T08:26:00Z" w16du:dateUtc="2025-09-05T01:26:00Z"/>
                <w:rFonts w:ascii="Arial" w:eastAsia="Arial" w:hAnsi="Arial" w:cs="Arial"/>
                <w:sz w:val="20"/>
                <w:szCs w:val="20"/>
                <w:lang w:val="en-US"/>
              </w:rPr>
            </w:pPr>
            <w:del w:id="2139" w:author="Mubiyarto Wibisono" w:date="2025-09-05T08:26:00Z" w16du:dateUtc="2025-09-05T01:26:00Z">
              <w:r w:rsidRPr="00A41EA1" w:rsidDel="00A41EA1">
                <w:rPr>
                  <w:rFonts w:ascii="Arial" w:eastAsia="Arial" w:hAnsi="Arial" w:cs="Arial"/>
                  <w:sz w:val="20"/>
                  <w:szCs w:val="20"/>
                  <w:lang w:val="en-US"/>
                </w:rPr>
                <w:delText>FROM eocms_valid_offence_notice von</w:delText>
              </w:r>
              <w:r w:rsidRPr="00A41EA1" w:rsidDel="00A41EA1">
                <w:rPr>
                  <w:rFonts w:ascii="Arial" w:eastAsia="Arial" w:hAnsi="Arial" w:cs="Arial"/>
                  <w:sz w:val="20"/>
                  <w:szCs w:val="20"/>
                  <w:lang w:val="en-US"/>
                </w:rPr>
                <w:br/>
                <w:delText>WHERE </w:delText>
              </w:r>
            </w:del>
          </w:p>
          <w:p w14:paraId="2A6CCC7F" w14:textId="4CCCB689" w:rsidR="00C340AE" w:rsidRPr="00A41EA1" w:rsidDel="00A41EA1" w:rsidRDefault="00C340AE" w:rsidP="00C340AE">
            <w:pPr>
              <w:rPr>
                <w:del w:id="2140" w:author="Mubiyarto Wibisono" w:date="2025-09-05T08:26:00Z" w16du:dateUtc="2025-09-05T01:26:00Z"/>
                <w:rFonts w:ascii="Arial" w:eastAsia="Arial" w:hAnsi="Arial" w:cs="Arial"/>
                <w:sz w:val="20"/>
                <w:szCs w:val="20"/>
                <w:lang w:val="en-US"/>
              </w:rPr>
            </w:pPr>
            <w:del w:id="2141" w:author="Mubiyarto Wibisono" w:date="2025-09-05T08:26:00Z" w16du:dateUtc="2025-09-05T01:26:00Z">
              <w:r w:rsidRPr="00A41EA1" w:rsidDel="00A41EA1">
                <w:rPr>
                  <w:rFonts w:ascii="Arial" w:eastAsia="Arial" w:hAnsi="Arial" w:cs="Arial"/>
                  <w:sz w:val="20"/>
                  <w:szCs w:val="20"/>
                  <w:lang w:val="en-US"/>
                </w:rPr>
                <w:delText>von.notice_no = X</w:delText>
              </w:r>
            </w:del>
          </w:p>
          <w:p w14:paraId="2AEDF476" w14:textId="2735CDA4" w:rsidR="00C340AE" w:rsidRPr="00A41EA1" w:rsidDel="00A41EA1" w:rsidRDefault="00C340AE" w:rsidP="00C340AE">
            <w:pPr>
              <w:rPr>
                <w:del w:id="2142" w:author="Mubiyarto Wibisono" w:date="2025-09-05T08:26:00Z" w16du:dateUtc="2025-09-05T01:26:00Z"/>
                <w:rFonts w:ascii="Arial" w:eastAsia="Arial" w:hAnsi="Arial" w:cs="Arial"/>
                <w:sz w:val="20"/>
                <w:szCs w:val="20"/>
                <w:lang w:val="en-US"/>
              </w:rPr>
            </w:pPr>
            <w:del w:id="2143" w:author="Mubiyarto Wibisono" w:date="2025-09-05T08:26:00Z" w16du:dateUtc="2025-09-05T01:26:00Z">
              <w:r w:rsidRPr="00A41EA1" w:rsidDel="00A41EA1">
                <w:rPr>
                  <w:rFonts w:ascii="Arial" w:eastAsia="Arial" w:hAnsi="Arial" w:cs="Arial"/>
                  <w:sz w:val="20"/>
                  <w:szCs w:val="20"/>
                  <w:lang w:val="en-US"/>
                </w:rPr>
                <w:delText>or</w:delText>
              </w:r>
            </w:del>
          </w:p>
          <w:p w14:paraId="05C821EC" w14:textId="7A88C7E5" w:rsidR="00C340AE" w:rsidRPr="00A41EA1" w:rsidDel="00A41EA1" w:rsidRDefault="00C340AE" w:rsidP="00C340AE">
            <w:pPr>
              <w:rPr>
                <w:del w:id="2144" w:author="Mubiyarto Wibisono" w:date="2025-09-05T08:26:00Z" w16du:dateUtc="2025-09-05T01:26:00Z"/>
                <w:rFonts w:ascii="Arial" w:eastAsia="Arial" w:hAnsi="Arial" w:cs="Arial"/>
                <w:sz w:val="20"/>
                <w:szCs w:val="20"/>
                <w:lang w:val="en-US"/>
              </w:rPr>
            </w:pPr>
            <w:del w:id="2145" w:author="Mubiyarto Wibisono" w:date="2025-09-05T08:26:00Z" w16du:dateUtc="2025-09-05T01:26:00Z">
              <w:r w:rsidRPr="00A41EA1" w:rsidDel="00A41EA1">
                <w:rPr>
                  <w:rFonts w:ascii="Arial" w:eastAsia="Arial" w:hAnsi="Arial" w:cs="Arial"/>
                  <w:sz w:val="20"/>
                  <w:szCs w:val="20"/>
                  <w:lang w:val="en-US"/>
                </w:rPr>
                <w:delText>von.vehicle_no = X (depent on search param)</w:delText>
              </w:r>
            </w:del>
          </w:p>
          <w:p w14:paraId="23BE7598" w14:textId="0A4D6DB8" w:rsidR="00C340AE" w:rsidRPr="00A41EA1" w:rsidDel="00A41EA1" w:rsidRDefault="00C340AE" w:rsidP="00E02DFA">
            <w:pPr>
              <w:rPr>
                <w:del w:id="2146" w:author="Mubiyarto Wibisono" w:date="2025-09-05T08:26:00Z" w16du:dateUtc="2025-09-05T01:26:00Z"/>
                <w:rFonts w:ascii="Arial" w:eastAsia="Arial" w:hAnsi="Arial" w:cs="Arial"/>
                <w:sz w:val="20"/>
                <w:szCs w:val="20"/>
                <w:lang w:val="en-US"/>
              </w:rPr>
            </w:pPr>
            <w:del w:id="2147" w:author="Mubiyarto Wibisono" w:date="2025-09-05T08:26:00Z" w16du:dateUtc="2025-09-05T01:26:00Z">
              <w:r w:rsidRPr="00A41EA1" w:rsidDel="00A41EA1">
                <w:rPr>
                  <w:rFonts w:ascii="Arial" w:eastAsia="Arial" w:hAnsi="Arial" w:cs="Arial"/>
                  <w:sz w:val="20"/>
                  <w:szCs w:val="20"/>
                  <w:lang w:val="en-US"/>
                </w:rPr>
                <w:delText>AND </w:delText>
              </w:r>
              <w:r w:rsidRPr="00A41EA1" w:rsidDel="00A41EA1">
                <w:rPr>
                  <w:rFonts w:ascii="Arial" w:eastAsia="Arial" w:hAnsi="Arial" w:cs="Arial"/>
                  <w:sz w:val="20"/>
                  <w:szCs w:val="20"/>
                  <w:shd w:val="clear" w:color="auto" w:fill="92D050"/>
                  <w:lang w:val="en-US"/>
                  <w:rPrChange w:id="2148" w:author="Mubiyarto Wibisono" w:date="2025-09-05T08:31:00Z" w16du:dateUtc="2025-09-05T01:31:00Z">
                    <w:rPr>
                      <w:rFonts w:ascii="Arial" w:eastAsia="Arial" w:hAnsi="Arial" w:cs="Arial"/>
                      <w:sz w:val="20"/>
                      <w:szCs w:val="20"/>
                      <w:lang w:val="en-US"/>
                    </w:rPr>
                  </w:rPrChange>
                </w:rPr>
                <w:delText>von.crs_reason_of_suspension is null</w:delText>
              </w:r>
            </w:del>
          </w:p>
        </w:tc>
      </w:tr>
      <w:tr w:rsidR="00E02DFA" w:rsidRPr="00A41EA1" w:rsidDel="00A41EA1" w14:paraId="139139A5" w14:textId="2C316541" w:rsidTr="00421EB7">
        <w:trPr>
          <w:del w:id="2149" w:author="Mubiyarto Wibisono" w:date="2025-09-05T08:26:00Z"/>
          <w:trPrChange w:id="2150" w:author="Mubiyarto Wibisono" w:date="2025-09-23T20:00:00Z" w16du:dateUtc="2025-09-23T13:00:00Z">
            <w:trPr>
              <w:gridAfter w:val="0"/>
            </w:trPr>
          </w:trPrChange>
        </w:trPr>
        <w:tc>
          <w:tcPr>
            <w:tcW w:w="3051" w:type="dxa"/>
            <w:vAlign w:val="center"/>
            <w:tcPrChange w:id="2151" w:author="Mubiyarto Wibisono" w:date="2025-09-23T20:00:00Z" w16du:dateUtc="2025-09-23T13:00:00Z">
              <w:tcPr>
                <w:tcW w:w="2184" w:type="dxa"/>
                <w:vAlign w:val="center"/>
              </w:tcPr>
            </w:tcPrChange>
          </w:tcPr>
          <w:p w14:paraId="370B3F8E" w14:textId="25C434C2" w:rsidR="00E02DFA" w:rsidRPr="00A41EA1" w:rsidDel="00A41EA1" w:rsidRDefault="00E02DFA" w:rsidP="00E02DFA">
            <w:pPr>
              <w:rPr>
                <w:del w:id="2152" w:author="Mubiyarto Wibisono" w:date="2025-09-05T08:26:00Z" w16du:dateUtc="2025-09-05T01:26:00Z"/>
                <w:rFonts w:ascii="Arial" w:eastAsia="Arial" w:hAnsi="Arial" w:cs="Arial"/>
                <w:sz w:val="20"/>
                <w:szCs w:val="20"/>
              </w:rPr>
            </w:pPr>
            <w:commentRangeStart w:id="2153"/>
            <w:commentRangeStart w:id="2154"/>
            <w:commentRangeStart w:id="2155"/>
            <w:del w:id="2156" w:author="Mubiyarto Wibisono" w:date="2025-09-05T08:26:00Z" w16du:dateUtc="2025-09-05T01:26:00Z">
              <w:r w:rsidRPr="00A41EA1" w:rsidDel="00A41EA1">
                <w:rPr>
                  <w:rFonts w:ascii="Arial" w:hAnsi="Arial" w:cs="Arial"/>
                  <w:color w:val="000000"/>
                  <w:sz w:val="20"/>
                  <w:szCs w:val="20"/>
                </w:rPr>
                <w:delText xml:space="preserve">Set &amp; Order </w:delText>
              </w:r>
              <w:r w:rsidRPr="00A41EA1" w:rsidDel="00A41EA1">
                <w:rPr>
                  <w:rFonts w:ascii="Arial" w:eastAsia="Arial Unicode MS" w:hAnsi="Arial" w:cs="Arial"/>
                  <w:color w:val="000000"/>
                  <w:sz w:val="20"/>
                  <w:szCs w:val="20"/>
                </w:rPr>
                <w:delText>Notice_Payment_Flag</w:delText>
              </w:r>
              <w:commentRangeEnd w:id="2153"/>
              <w:r w:rsidR="00583B58" w:rsidRPr="00A41EA1" w:rsidDel="00A41EA1">
                <w:rPr>
                  <w:rStyle w:val="CommentReference"/>
                  <w:rFonts w:ascii="Arial" w:hAnsi="Arial" w:cs="Arial"/>
                  <w:sz w:val="20"/>
                  <w:szCs w:val="20"/>
                  <w:lang w:eastAsia="en-US" w:bidi="my-MM"/>
                  <w:rPrChange w:id="2157" w:author="Mubiyarto Wibisono" w:date="2025-09-05T08:31:00Z" w16du:dateUtc="2025-09-05T01:31:00Z">
                    <w:rPr>
                      <w:rStyle w:val="CommentReference"/>
                      <w:lang w:eastAsia="en-US" w:bidi="my-MM"/>
                    </w:rPr>
                  </w:rPrChange>
                </w:rPr>
                <w:commentReference w:id="2153"/>
              </w:r>
              <w:commentRangeEnd w:id="2154"/>
              <w:r w:rsidR="007B0437" w:rsidRPr="00A41EA1" w:rsidDel="00A41EA1">
                <w:rPr>
                  <w:rStyle w:val="CommentReference"/>
                  <w:rFonts w:ascii="Arial" w:hAnsi="Arial" w:cs="Arial"/>
                  <w:sz w:val="20"/>
                  <w:szCs w:val="20"/>
                  <w:lang w:eastAsia="en-US" w:bidi="my-MM"/>
                  <w:rPrChange w:id="2158" w:author="Mubiyarto Wibisono" w:date="2025-09-05T08:31:00Z" w16du:dateUtc="2025-09-05T01:31:00Z">
                    <w:rPr>
                      <w:rStyle w:val="CommentReference"/>
                      <w:lang w:eastAsia="en-US" w:bidi="my-MM"/>
                    </w:rPr>
                  </w:rPrChange>
                </w:rPr>
                <w:commentReference w:id="2154"/>
              </w:r>
            </w:del>
            <w:commentRangeEnd w:id="2155"/>
            <w:r w:rsidR="000B6D48">
              <w:rPr>
                <w:rStyle w:val="CommentReference"/>
                <w:lang w:eastAsia="en-US" w:bidi="my-MM"/>
              </w:rPr>
              <w:commentReference w:id="2155"/>
            </w:r>
          </w:p>
        </w:tc>
        <w:tc>
          <w:tcPr>
            <w:tcW w:w="1339" w:type="dxa"/>
            <w:vAlign w:val="center"/>
            <w:tcPrChange w:id="2159" w:author="Mubiyarto Wibisono" w:date="2025-09-23T20:00:00Z" w16du:dateUtc="2025-09-23T13:00:00Z">
              <w:tcPr>
                <w:tcW w:w="1346" w:type="dxa"/>
                <w:gridSpan w:val="3"/>
                <w:vAlign w:val="center"/>
              </w:tcPr>
            </w:tcPrChange>
          </w:tcPr>
          <w:p w14:paraId="459202ED" w14:textId="7B181B48" w:rsidR="00E02DFA" w:rsidRPr="00A41EA1" w:rsidDel="00A41EA1" w:rsidRDefault="00E02DFA" w:rsidP="00E02DFA">
            <w:pPr>
              <w:rPr>
                <w:del w:id="2160" w:author="Mubiyarto Wibisono" w:date="2025-09-05T08:26:00Z" w16du:dateUtc="2025-09-05T01:26:00Z"/>
                <w:rFonts w:ascii="Arial" w:eastAsia="Arial" w:hAnsi="Arial" w:cs="Arial"/>
                <w:sz w:val="20"/>
                <w:szCs w:val="20"/>
              </w:rPr>
            </w:pPr>
            <w:del w:id="2161" w:author="Mubiyarto Wibisono" w:date="2025-09-05T08:26:00Z" w16du:dateUtc="2025-09-05T01:26:00Z">
              <w:r w:rsidRPr="00A41EA1" w:rsidDel="00A41EA1">
                <w:rPr>
                  <w:rFonts w:ascii="Arial" w:hAnsi="Arial" w:cs="Arial"/>
                  <w:color w:val="000000"/>
                  <w:sz w:val="20"/>
                  <w:szCs w:val="20"/>
                </w:rPr>
                <w:delText>System Process</w:delText>
              </w:r>
            </w:del>
          </w:p>
        </w:tc>
        <w:tc>
          <w:tcPr>
            <w:tcW w:w="5145" w:type="dxa"/>
            <w:gridSpan w:val="2"/>
            <w:vAlign w:val="center"/>
            <w:tcPrChange w:id="2162" w:author="Mubiyarto Wibisono" w:date="2025-09-23T20:00:00Z" w16du:dateUtc="2025-09-23T13:00:00Z">
              <w:tcPr>
                <w:tcW w:w="5820" w:type="dxa"/>
                <w:gridSpan w:val="3"/>
                <w:vAlign w:val="center"/>
              </w:tcPr>
            </w:tcPrChange>
          </w:tcPr>
          <w:p w14:paraId="27685CFB" w14:textId="0D61844B" w:rsidR="00C340AE" w:rsidRPr="00A41EA1" w:rsidDel="00A41EA1" w:rsidRDefault="00C340AE" w:rsidP="00C340AE">
            <w:pPr>
              <w:rPr>
                <w:del w:id="2163" w:author="Mubiyarto Wibisono" w:date="2025-09-05T08:26:00Z" w16du:dateUtc="2025-09-05T01:26:00Z"/>
                <w:rFonts w:ascii="Arial" w:hAnsi="Arial" w:cs="Arial"/>
                <w:color w:val="000000"/>
                <w:sz w:val="20"/>
                <w:szCs w:val="20"/>
                <w:lang w:val="en-US"/>
              </w:rPr>
            </w:pPr>
            <w:commentRangeStart w:id="2164"/>
            <w:commentRangeStart w:id="2165"/>
            <w:commentRangeStart w:id="2166"/>
            <w:del w:id="2167" w:author="Mubiyarto Wibisono" w:date="2025-09-05T08:26:00Z" w16du:dateUtc="2025-09-05T01:26:00Z">
              <w:r w:rsidRPr="00A41EA1" w:rsidDel="00A41EA1">
                <w:rPr>
                  <w:rFonts w:ascii="Arial" w:hAnsi="Arial" w:cs="Arial"/>
                  <w:color w:val="000000"/>
                  <w:sz w:val="20"/>
                  <w:szCs w:val="20"/>
                  <w:lang w:val="en-US"/>
                </w:rPr>
                <w:delText>Backend set notice_payment_flag and also order the notices</w:delText>
              </w:r>
              <w:commentRangeEnd w:id="2164"/>
              <w:r w:rsidR="00F67E71" w:rsidRPr="00A41EA1" w:rsidDel="00A41EA1">
                <w:rPr>
                  <w:rStyle w:val="CommentReference"/>
                  <w:rFonts w:ascii="Arial" w:hAnsi="Arial" w:cs="Arial"/>
                  <w:sz w:val="20"/>
                  <w:szCs w:val="20"/>
                  <w:lang w:eastAsia="en-US" w:bidi="my-MM"/>
                  <w:rPrChange w:id="2168" w:author="Mubiyarto Wibisono" w:date="2025-09-05T08:31:00Z" w16du:dateUtc="2025-09-05T01:31:00Z">
                    <w:rPr>
                      <w:rStyle w:val="CommentReference"/>
                      <w:lang w:eastAsia="en-US" w:bidi="my-MM"/>
                    </w:rPr>
                  </w:rPrChange>
                </w:rPr>
                <w:commentReference w:id="2164"/>
              </w:r>
              <w:commentRangeEnd w:id="2165"/>
              <w:r w:rsidR="008B3346" w:rsidRPr="00A41EA1" w:rsidDel="00A41EA1">
                <w:rPr>
                  <w:rStyle w:val="CommentReference"/>
                  <w:rFonts w:ascii="Arial" w:hAnsi="Arial" w:cs="Arial"/>
                  <w:sz w:val="20"/>
                  <w:szCs w:val="20"/>
                  <w:lang w:eastAsia="en-US" w:bidi="my-MM"/>
                  <w:rPrChange w:id="2169" w:author="Mubiyarto Wibisono" w:date="2025-09-05T08:31:00Z" w16du:dateUtc="2025-09-05T01:31:00Z">
                    <w:rPr>
                      <w:rStyle w:val="CommentReference"/>
                      <w:lang w:eastAsia="en-US" w:bidi="my-MM"/>
                    </w:rPr>
                  </w:rPrChange>
                </w:rPr>
                <w:commentReference w:id="2165"/>
              </w:r>
            </w:del>
            <w:commentRangeEnd w:id="2166"/>
            <w:r w:rsidR="000B6D48">
              <w:rPr>
                <w:rStyle w:val="CommentReference"/>
                <w:lang w:eastAsia="en-US" w:bidi="my-MM"/>
              </w:rPr>
              <w:commentReference w:id="2166"/>
            </w:r>
          </w:p>
          <w:p w14:paraId="183FED81" w14:textId="711CD715" w:rsidR="00C340AE" w:rsidRPr="00A41EA1" w:rsidDel="00A41EA1" w:rsidRDefault="00C340AE" w:rsidP="00C340AE">
            <w:pPr>
              <w:rPr>
                <w:del w:id="2170" w:author="Mubiyarto Wibisono" w:date="2025-09-05T08:26:00Z" w16du:dateUtc="2025-09-05T01:26:00Z"/>
                <w:rFonts w:ascii="Arial" w:hAnsi="Arial" w:cs="Arial"/>
                <w:color w:val="000000"/>
                <w:sz w:val="20"/>
                <w:szCs w:val="20"/>
                <w:lang w:val="en-US"/>
              </w:rPr>
            </w:pPr>
          </w:p>
          <w:p w14:paraId="108047C3" w14:textId="2E3B3B73" w:rsidR="00C340AE" w:rsidRPr="00A41EA1" w:rsidDel="00A41EA1" w:rsidRDefault="00C340AE" w:rsidP="00C340AE">
            <w:pPr>
              <w:rPr>
                <w:del w:id="2171" w:author="Mubiyarto Wibisono" w:date="2025-09-05T08:26:00Z" w16du:dateUtc="2025-09-05T01:26:00Z"/>
                <w:rFonts w:ascii="Arial" w:hAnsi="Arial" w:cs="Arial"/>
                <w:color w:val="000000"/>
                <w:sz w:val="20"/>
                <w:szCs w:val="20"/>
                <w:lang w:val="en-US"/>
              </w:rPr>
            </w:pPr>
            <w:commentRangeStart w:id="2172"/>
            <w:commentRangeStart w:id="2173"/>
            <w:commentRangeStart w:id="2174"/>
            <w:del w:id="2175" w:author="Mubiyarto Wibisono" w:date="2025-09-05T08:26:00Z" w16du:dateUtc="2025-09-05T01:26:00Z">
              <w:r w:rsidRPr="00A41EA1" w:rsidDel="00A41EA1">
                <w:rPr>
                  <w:rFonts w:ascii="Arial" w:hAnsi="Arial" w:cs="Arial"/>
                  <w:color w:val="000000"/>
                  <w:sz w:val="20"/>
                  <w:szCs w:val="20"/>
                  <w:lang w:val="en-US"/>
                </w:rPr>
                <w:delText>notice_payment_flag</w:delText>
              </w:r>
              <w:commentRangeEnd w:id="2172"/>
              <w:r w:rsidR="00583B58" w:rsidRPr="00A41EA1" w:rsidDel="00A41EA1">
                <w:rPr>
                  <w:rStyle w:val="CommentReference"/>
                  <w:rFonts w:ascii="Arial" w:hAnsi="Arial" w:cs="Arial"/>
                  <w:sz w:val="20"/>
                  <w:szCs w:val="20"/>
                  <w:lang w:eastAsia="en-US" w:bidi="my-MM"/>
                  <w:rPrChange w:id="2176" w:author="Mubiyarto Wibisono" w:date="2025-09-05T08:31:00Z" w16du:dateUtc="2025-09-05T01:31:00Z">
                    <w:rPr>
                      <w:rStyle w:val="CommentReference"/>
                      <w:lang w:eastAsia="en-US" w:bidi="my-MM"/>
                    </w:rPr>
                  </w:rPrChange>
                </w:rPr>
                <w:commentReference w:id="2172"/>
              </w:r>
              <w:commentRangeEnd w:id="2173"/>
              <w:r w:rsidR="008B3346" w:rsidRPr="00A41EA1" w:rsidDel="00A41EA1">
                <w:rPr>
                  <w:rStyle w:val="CommentReference"/>
                  <w:rFonts w:ascii="Arial" w:hAnsi="Arial" w:cs="Arial"/>
                  <w:sz w:val="20"/>
                  <w:szCs w:val="20"/>
                  <w:lang w:eastAsia="en-US" w:bidi="my-MM"/>
                  <w:rPrChange w:id="2177" w:author="Mubiyarto Wibisono" w:date="2025-09-05T08:31:00Z" w16du:dateUtc="2025-09-05T01:31:00Z">
                    <w:rPr>
                      <w:rStyle w:val="CommentReference"/>
                      <w:lang w:eastAsia="en-US" w:bidi="my-MM"/>
                    </w:rPr>
                  </w:rPrChange>
                </w:rPr>
                <w:commentReference w:id="2173"/>
              </w:r>
            </w:del>
            <w:commentRangeEnd w:id="2174"/>
            <w:r w:rsidR="000B6D48">
              <w:rPr>
                <w:rStyle w:val="CommentReference"/>
                <w:lang w:eastAsia="en-US" w:bidi="my-MM"/>
              </w:rPr>
              <w:commentReference w:id="2174"/>
            </w:r>
          </w:p>
          <w:p w14:paraId="244DCDA5" w14:textId="27120B3A" w:rsidR="00C340AE" w:rsidRPr="00A41EA1" w:rsidDel="00A41EA1" w:rsidRDefault="00C340AE" w:rsidP="00C340AE">
            <w:pPr>
              <w:rPr>
                <w:del w:id="2178" w:author="Mubiyarto Wibisono" w:date="2025-09-05T08:26:00Z" w16du:dateUtc="2025-09-05T01:26:00Z"/>
                <w:rFonts w:ascii="Arial" w:hAnsi="Arial" w:cs="Arial"/>
                <w:color w:val="000000"/>
                <w:sz w:val="20"/>
                <w:szCs w:val="20"/>
                <w:lang w:val="en-US"/>
              </w:rPr>
            </w:pPr>
            <w:del w:id="2179" w:author="Mubiyarto Wibisono" w:date="2025-09-05T08:26:00Z" w16du:dateUtc="2025-09-05T01:26:00Z">
              <w:r w:rsidRPr="00A41EA1" w:rsidDel="00A41EA1">
                <w:rPr>
                  <w:rFonts w:ascii="Arial" w:hAnsi="Arial" w:cs="Arial"/>
                  <w:color w:val="000000"/>
                  <w:sz w:val="20"/>
                  <w:szCs w:val="20"/>
                  <w:lang w:val="en-US"/>
                </w:rPr>
                <w:delText xml:space="preserve">- PS/TS &amp; </w:delText>
              </w:r>
              <w:commentRangeStart w:id="2180"/>
              <w:commentRangeStart w:id="2181"/>
              <w:commentRangeStart w:id="2182"/>
              <w:r w:rsidRPr="00A41EA1" w:rsidDel="00A41EA1">
                <w:rPr>
                  <w:rFonts w:ascii="Arial" w:hAnsi="Arial" w:cs="Arial"/>
                  <w:color w:val="000000"/>
                  <w:sz w:val="20"/>
                  <w:szCs w:val="20"/>
                  <w:lang w:val="en-US"/>
                </w:rPr>
                <w:delText xml:space="preserve">crs_reason_of_suspension = FP/PP/PRA </w:delText>
              </w:r>
              <w:commentRangeEnd w:id="2180"/>
              <w:r w:rsidR="00583B58" w:rsidRPr="00A41EA1" w:rsidDel="00A41EA1">
                <w:rPr>
                  <w:rStyle w:val="CommentReference"/>
                  <w:rFonts w:ascii="Arial" w:hAnsi="Arial" w:cs="Arial"/>
                  <w:sz w:val="20"/>
                  <w:szCs w:val="20"/>
                  <w:lang w:eastAsia="en-US" w:bidi="my-MM"/>
                  <w:rPrChange w:id="2183" w:author="Mubiyarto Wibisono" w:date="2025-09-05T08:31:00Z" w16du:dateUtc="2025-09-05T01:31:00Z">
                    <w:rPr>
                      <w:rStyle w:val="CommentReference"/>
                      <w:lang w:eastAsia="en-US" w:bidi="my-MM"/>
                    </w:rPr>
                  </w:rPrChange>
                </w:rPr>
                <w:commentReference w:id="2180"/>
              </w:r>
              <w:commentRangeEnd w:id="2181"/>
              <w:r w:rsidR="008B3346" w:rsidRPr="00A41EA1" w:rsidDel="00A41EA1">
                <w:rPr>
                  <w:rStyle w:val="CommentReference"/>
                  <w:rFonts w:ascii="Arial" w:hAnsi="Arial" w:cs="Arial"/>
                  <w:sz w:val="20"/>
                  <w:szCs w:val="20"/>
                  <w:lang w:eastAsia="en-US" w:bidi="my-MM"/>
                  <w:rPrChange w:id="2184" w:author="Mubiyarto Wibisono" w:date="2025-09-05T08:31:00Z" w16du:dateUtc="2025-09-05T01:31:00Z">
                    <w:rPr>
                      <w:rStyle w:val="CommentReference"/>
                      <w:lang w:eastAsia="en-US" w:bidi="my-MM"/>
                    </w:rPr>
                  </w:rPrChange>
                </w:rPr>
                <w:commentReference w:id="2181"/>
              </w:r>
            </w:del>
            <w:commentRangeEnd w:id="2182"/>
            <w:r w:rsidR="000B6D48">
              <w:rPr>
                <w:rStyle w:val="CommentReference"/>
                <w:lang w:eastAsia="en-US" w:bidi="my-MM"/>
              </w:rPr>
              <w:commentReference w:id="2182"/>
            </w:r>
            <w:del w:id="2185" w:author="Mubiyarto Wibisono" w:date="2025-09-05T08:26:00Z" w16du:dateUtc="2025-09-05T01:26:00Z">
              <w:r w:rsidRPr="00A41EA1" w:rsidDel="00A41EA1">
                <w:rPr>
                  <w:rFonts w:ascii="Arial" w:hAnsi="Arial" w:cs="Arial"/>
                  <w:color w:val="000000"/>
                  <w:sz w:val="20"/>
                  <w:szCs w:val="20"/>
                  <w:lang w:val="en-US"/>
                </w:rPr>
                <w:delText>set as PAID</w:delText>
              </w:r>
            </w:del>
            <w:ins w:id="2186" w:author="Ahmad Rafif" w:date="2025-08-29T10:50:00Z" w16du:dateUtc="2025-08-29T03:50:00Z">
              <w:del w:id="2187" w:author="Mubiyarto Wibisono" w:date="2025-09-05T08:26:00Z" w16du:dateUtc="2025-09-05T01:26:00Z">
                <w:r w:rsidR="008B3346" w:rsidRPr="00A41EA1" w:rsidDel="00A41EA1">
                  <w:rPr>
                    <w:rFonts w:ascii="Arial" w:hAnsi="Arial" w:cs="Arial"/>
                    <w:color w:val="000000"/>
                    <w:sz w:val="20"/>
                    <w:szCs w:val="20"/>
                    <w:lang w:val="en-US"/>
                  </w:rPr>
                  <w:delText xml:space="preserve"> (only for search by id number)</w:delText>
                </w:r>
              </w:del>
            </w:ins>
          </w:p>
          <w:p w14:paraId="57D7098F" w14:textId="5572C7BA" w:rsidR="00C340AE" w:rsidRPr="00A41EA1" w:rsidDel="00A41EA1" w:rsidRDefault="00C340AE" w:rsidP="00C340AE">
            <w:pPr>
              <w:rPr>
                <w:del w:id="2188" w:author="Mubiyarto Wibisono" w:date="2025-09-05T08:26:00Z" w16du:dateUtc="2025-09-05T01:26:00Z"/>
                <w:rFonts w:ascii="Arial" w:hAnsi="Arial" w:cs="Arial"/>
                <w:color w:val="000000"/>
                <w:sz w:val="20"/>
                <w:szCs w:val="20"/>
                <w:lang w:val="en-US"/>
              </w:rPr>
            </w:pPr>
            <w:del w:id="2189" w:author="Mubiyarto Wibisono" w:date="2025-09-05T08:26:00Z" w16du:dateUtc="2025-09-05T01:26:00Z">
              <w:r w:rsidRPr="00A41EA1" w:rsidDel="00A41EA1">
                <w:rPr>
                  <w:rFonts w:ascii="Arial" w:hAnsi="Arial" w:cs="Arial"/>
                  <w:color w:val="000000"/>
                  <w:sz w:val="20"/>
                  <w:szCs w:val="20"/>
                  <w:lang w:val="en-US"/>
                </w:rPr>
                <w:delText>- PS &amp; epr_reason_of_suspension not in "DIP/MID/RIP/FOR" set as NOT PAYABLE</w:delText>
              </w:r>
            </w:del>
          </w:p>
          <w:p w14:paraId="6F968BE3" w14:textId="50CBC8CD" w:rsidR="00C340AE" w:rsidRPr="00A41EA1" w:rsidDel="00A41EA1" w:rsidRDefault="00C340AE" w:rsidP="00C340AE">
            <w:pPr>
              <w:rPr>
                <w:del w:id="2190" w:author="Mubiyarto Wibisono" w:date="2025-09-05T08:26:00Z" w16du:dateUtc="2025-09-05T01:26:00Z"/>
                <w:rFonts w:ascii="Arial" w:hAnsi="Arial" w:cs="Arial"/>
                <w:color w:val="000000"/>
                <w:sz w:val="20"/>
                <w:szCs w:val="20"/>
                <w:lang w:val="en-US"/>
              </w:rPr>
            </w:pPr>
            <w:del w:id="2191" w:author="Mubiyarto Wibisono" w:date="2025-09-05T08:26:00Z" w16du:dateUtc="2025-09-05T01:26:00Z">
              <w:r w:rsidRPr="00A41EA1" w:rsidDel="00A41EA1">
                <w:rPr>
                  <w:rFonts w:ascii="Arial" w:hAnsi="Arial" w:cs="Arial"/>
                  <w:color w:val="000000"/>
                  <w:sz w:val="20"/>
                  <w:szCs w:val="20"/>
                  <w:lang w:val="en-US"/>
                </w:rPr>
                <w:delText>- else set as PAYABLE</w:delText>
              </w:r>
            </w:del>
          </w:p>
          <w:p w14:paraId="7D81749A" w14:textId="34E33238" w:rsidR="00C340AE" w:rsidRPr="00A41EA1" w:rsidDel="00A41EA1" w:rsidRDefault="00C340AE" w:rsidP="00C340AE">
            <w:pPr>
              <w:rPr>
                <w:del w:id="2192" w:author="Mubiyarto Wibisono" w:date="2025-09-05T08:26:00Z" w16du:dateUtc="2025-09-05T01:26:00Z"/>
                <w:rFonts w:ascii="Arial" w:hAnsi="Arial" w:cs="Arial"/>
                <w:color w:val="000000"/>
                <w:sz w:val="20"/>
                <w:szCs w:val="20"/>
                <w:lang w:val="en-US"/>
              </w:rPr>
            </w:pPr>
          </w:p>
          <w:p w14:paraId="6A6342EF" w14:textId="2A45B97F" w:rsidR="00C340AE" w:rsidRPr="00A41EA1" w:rsidDel="00A41EA1" w:rsidRDefault="00C340AE" w:rsidP="00C340AE">
            <w:pPr>
              <w:rPr>
                <w:del w:id="2193" w:author="Mubiyarto Wibisono" w:date="2025-09-05T08:26:00Z" w16du:dateUtc="2025-09-05T01:26:00Z"/>
                <w:rFonts w:ascii="Arial" w:hAnsi="Arial" w:cs="Arial"/>
                <w:color w:val="000000"/>
                <w:sz w:val="20"/>
                <w:szCs w:val="20"/>
                <w:lang w:val="en-US"/>
              </w:rPr>
            </w:pPr>
            <w:commentRangeStart w:id="2194"/>
            <w:commentRangeStart w:id="2195"/>
            <w:commentRangeStart w:id="2196"/>
            <w:del w:id="2197" w:author="Mubiyarto Wibisono" w:date="2025-09-05T08:26:00Z" w16du:dateUtc="2025-09-05T01:26:00Z">
              <w:r w:rsidRPr="00A41EA1" w:rsidDel="00A41EA1">
                <w:rPr>
                  <w:rFonts w:ascii="Arial" w:hAnsi="Arial" w:cs="Arial"/>
                  <w:color w:val="000000"/>
                  <w:sz w:val="20"/>
                  <w:szCs w:val="20"/>
                  <w:lang w:val="en-US"/>
                </w:rPr>
                <w:delText>order by crs_reason_of_suspension</w:delText>
              </w:r>
            </w:del>
          </w:p>
          <w:p w14:paraId="7D0BC8ED" w14:textId="60723E28" w:rsidR="00C340AE" w:rsidRPr="00A41EA1" w:rsidDel="00A41EA1" w:rsidRDefault="00C340AE" w:rsidP="00C340AE">
            <w:pPr>
              <w:rPr>
                <w:del w:id="2198" w:author="Mubiyarto Wibisono" w:date="2025-09-05T08:26:00Z" w16du:dateUtc="2025-09-05T01:26:00Z"/>
                <w:rFonts w:ascii="Arial" w:hAnsi="Arial" w:cs="Arial"/>
                <w:color w:val="000000"/>
                <w:sz w:val="20"/>
                <w:szCs w:val="20"/>
                <w:lang w:val="en-US"/>
              </w:rPr>
            </w:pPr>
            <w:del w:id="2199" w:author="Mubiyarto Wibisono" w:date="2025-09-05T08:26:00Z" w16du:dateUtc="2025-09-05T01:26:00Z">
              <w:r w:rsidRPr="00A41EA1" w:rsidDel="00A41EA1">
                <w:rPr>
                  <w:rFonts w:ascii="Arial" w:hAnsi="Arial" w:cs="Arial"/>
                  <w:color w:val="000000"/>
                  <w:sz w:val="20"/>
                  <w:szCs w:val="20"/>
                  <w:lang w:val="en-US"/>
                </w:rPr>
                <w:delText>null</w:delText>
              </w:r>
            </w:del>
          </w:p>
          <w:p w14:paraId="482820D6" w14:textId="1433A961" w:rsidR="00C340AE" w:rsidRPr="00A41EA1" w:rsidDel="00A41EA1" w:rsidRDefault="00C340AE" w:rsidP="00C340AE">
            <w:pPr>
              <w:rPr>
                <w:del w:id="2200" w:author="Mubiyarto Wibisono" w:date="2025-09-05T08:26:00Z" w16du:dateUtc="2025-09-05T01:26:00Z"/>
                <w:rFonts w:ascii="Arial" w:hAnsi="Arial" w:cs="Arial"/>
                <w:color w:val="000000"/>
                <w:sz w:val="20"/>
                <w:szCs w:val="20"/>
                <w:lang w:val="en-US"/>
              </w:rPr>
            </w:pPr>
            <w:del w:id="2201" w:author="Mubiyarto Wibisono" w:date="2025-09-05T08:26:00Z" w16du:dateUtc="2025-09-05T01:26:00Z">
              <w:r w:rsidRPr="00A41EA1" w:rsidDel="00A41EA1">
                <w:rPr>
                  <w:rFonts w:ascii="Arial" w:hAnsi="Arial" w:cs="Arial"/>
                  <w:color w:val="000000"/>
                  <w:sz w:val="20"/>
                  <w:szCs w:val="20"/>
                  <w:lang w:val="en-US"/>
                </w:rPr>
                <w:delText>FP</w:delText>
              </w:r>
            </w:del>
          </w:p>
          <w:p w14:paraId="46808B95" w14:textId="18C4FE93" w:rsidR="00C340AE" w:rsidRPr="00A41EA1" w:rsidDel="00A41EA1" w:rsidRDefault="00C340AE" w:rsidP="00C340AE">
            <w:pPr>
              <w:rPr>
                <w:del w:id="2202" w:author="Mubiyarto Wibisono" w:date="2025-09-05T08:26:00Z" w16du:dateUtc="2025-09-05T01:26:00Z"/>
                <w:rFonts w:ascii="Arial" w:hAnsi="Arial" w:cs="Arial"/>
                <w:color w:val="000000"/>
                <w:sz w:val="20"/>
                <w:szCs w:val="20"/>
                <w:lang w:val="en-US"/>
              </w:rPr>
            </w:pPr>
            <w:del w:id="2203" w:author="Mubiyarto Wibisono" w:date="2025-09-05T08:26:00Z" w16du:dateUtc="2025-09-05T01:26:00Z">
              <w:r w:rsidRPr="00A41EA1" w:rsidDel="00A41EA1">
                <w:rPr>
                  <w:rFonts w:ascii="Arial" w:hAnsi="Arial" w:cs="Arial"/>
                  <w:color w:val="000000"/>
                  <w:sz w:val="20"/>
                  <w:szCs w:val="20"/>
                  <w:lang w:val="en-US"/>
                </w:rPr>
                <w:delText>PP</w:delText>
              </w:r>
            </w:del>
          </w:p>
          <w:p w14:paraId="0D871DDC" w14:textId="712ED1BE" w:rsidR="00E02DFA" w:rsidRPr="00A41EA1" w:rsidDel="00A41EA1" w:rsidRDefault="00C340AE" w:rsidP="00E02DFA">
            <w:pPr>
              <w:rPr>
                <w:del w:id="2204" w:author="Mubiyarto Wibisono" w:date="2025-09-05T08:26:00Z" w16du:dateUtc="2025-09-05T01:26:00Z"/>
                <w:rFonts w:ascii="Arial" w:hAnsi="Arial" w:cs="Arial"/>
                <w:color w:val="000000"/>
                <w:sz w:val="20"/>
                <w:szCs w:val="20"/>
                <w:lang w:val="en-US"/>
              </w:rPr>
            </w:pPr>
            <w:del w:id="2205" w:author="Mubiyarto Wibisono" w:date="2025-09-05T08:26:00Z" w16du:dateUtc="2025-09-05T01:26:00Z">
              <w:r w:rsidRPr="00A41EA1" w:rsidDel="00A41EA1">
                <w:rPr>
                  <w:rFonts w:ascii="Arial" w:hAnsi="Arial" w:cs="Arial"/>
                  <w:color w:val="000000"/>
                  <w:sz w:val="20"/>
                  <w:szCs w:val="20"/>
                  <w:lang w:val="en-US"/>
                </w:rPr>
                <w:delText>PRA</w:delText>
              </w:r>
              <w:commentRangeEnd w:id="2194"/>
              <w:r w:rsidR="00583B58" w:rsidRPr="00A41EA1" w:rsidDel="00A41EA1">
                <w:rPr>
                  <w:rStyle w:val="CommentReference"/>
                  <w:rFonts w:ascii="Arial" w:hAnsi="Arial" w:cs="Arial"/>
                  <w:sz w:val="20"/>
                  <w:szCs w:val="20"/>
                  <w:lang w:eastAsia="en-US" w:bidi="my-MM"/>
                  <w:rPrChange w:id="2206" w:author="Mubiyarto Wibisono" w:date="2025-09-05T08:31:00Z" w16du:dateUtc="2025-09-05T01:31:00Z">
                    <w:rPr>
                      <w:rStyle w:val="CommentReference"/>
                      <w:lang w:eastAsia="en-US" w:bidi="my-MM"/>
                    </w:rPr>
                  </w:rPrChange>
                </w:rPr>
                <w:commentReference w:id="2194"/>
              </w:r>
              <w:commentRangeEnd w:id="2195"/>
              <w:r w:rsidR="007B0437" w:rsidRPr="00A41EA1" w:rsidDel="00A41EA1">
                <w:rPr>
                  <w:rStyle w:val="CommentReference"/>
                  <w:rFonts w:ascii="Arial" w:hAnsi="Arial" w:cs="Arial"/>
                  <w:sz w:val="20"/>
                  <w:szCs w:val="20"/>
                  <w:lang w:eastAsia="en-US" w:bidi="my-MM"/>
                  <w:rPrChange w:id="2207" w:author="Mubiyarto Wibisono" w:date="2025-09-05T08:31:00Z" w16du:dateUtc="2025-09-05T01:31:00Z">
                    <w:rPr>
                      <w:rStyle w:val="CommentReference"/>
                      <w:lang w:eastAsia="en-US" w:bidi="my-MM"/>
                    </w:rPr>
                  </w:rPrChange>
                </w:rPr>
                <w:commentReference w:id="2195"/>
              </w:r>
            </w:del>
            <w:commentRangeEnd w:id="2196"/>
            <w:r w:rsidR="000B6D48">
              <w:rPr>
                <w:rStyle w:val="CommentReference"/>
                <w:lang w:eastAsia="en-US" w:bidi="my-MM"/>
              </w:rPr>
              <w:commentReference w:id="2196"/>
            </w:r>
          </w:p>
        </w:tc>
      </w:tr>
      <w:tr w:rsidR="00E02DFA" w:rsidRPr="00A41EA1" w:rsidDel="00A41EA1" w14:paraId="7B727E4A" w14:textId="2FB5B0FF" w:rsidTr="00421EB7">
        <w:trPr>
          <w:del w:id="2208" w:author="Mubiyarto Wibisono" w:date="2025-09-05T08:26:00Z"/>
          <w:trPrChange w:id="2209" w:author="Mubiyarto Wibisono" w:date="2025-09-23T20:00:00Z" w16du:dateUtc="2025-09-23T13:00:00Z">
            <w:trPr>
              <w:gridAfter w:val="0"/>
            </w:trPr>
          </w:trPrChange>
        </w:trPr>
        <w:tc>
          <w:tcPr>
            <w:tcW w:w="3051" w:type="dxa"/>
            <w:vAlign w:val="center"/>
            <w:tcPrChange w:id="2210" w:author="Mubiyarto Wibisono" w:date="2025-09-23T20:00:00Z" w16du:dateUtc="2025-09-23T13:00:00Z">
              <w:tcPr>
                <w:tcW w:w="2184" w:type="dxa"/>
                <w:vAlign w:val="center"/>
              </w:tcPr>
            </w:tcPrChange>
          </w:tcPr>
          <w:p w14:paraId="6C8EAAE2" w14:textId="4ECF0193" w:rsidR="00E02DFA" w:rsidRPr="00A41EA1" w:rsidDel="00A41EA1" w:rsidRDefault="00E02DFA" w:rsidP="00E02DFA">
            <w:pPr>
              <w:rPr>
                <w:del w:id="2211" w:author="Mubiyarto Wibisono" w:date="2025-09-05T08:26:00Z" w16du:dateUtc="2025-09-05T01:26:00Z"/>
                <w:rFonts w:ascii="Arial" w:eastAsia="Arial" w:hAnsi="Arial" w:cs="Arial"/>
                <w:sz w:val="20"/>
                <w:szCs w:val="20"/>
              </w:rPr>
            </w:pPr>
            <w:del w:id="2212" w:author="Mubiyarto Wibisono" w:date="2025-09-05T08:26:00Z" w16du:dateUtc="2025-09-05T01:26:00Z">
              <w:r w:rsidRPr="00A41EA1" w:rsidDel="00A41EA1">
                <w:rPr>
                  <w:rFonts w:ascii="Arial" w:hAnsi="Arial" w:cs="Arial"/>
                  <w:color w:val="000000"/>
                  <w:sz w:val="20"/>
                  <w:szCs w:val="20"/>
                </w:rPr>
                <w:delText>TS</w:delText>
              </w:r>
              <w:r w:rsidRPr="00A41EA1" w:rsidDel="00A41EA1">
                <w:rPr>
                  <w:rFonts w:ascii="Arial" w:hAnsi="Arial" w:cs="Arial"/>
                  <w:color w:val="000000"/>
                  <w:sz w:val="20"/>
                  <w:szCs w:val="20"/>
                </w:rPr>
                <w:noBreakHyphen/>
                <w:delText>PP / PS</w:delText>
              </w:r>
              <w:r w:rsidRPr="00A41EA1" w:rsidDel="00A41EA1">
                <w:rPr>
                  <w:rFonts w:ascii="Arial" w:hAnsi="Arial" w:cs="Arial"/>
                  <w:color w:val="000000"/>
                  <w:sz w:val="20"/>
                  <w:szCs w:val="20"/>
                </w:rPr>
                <w:noBreakHyphen/>
                <w:delText>PRA Present?</w:delText>
              </w:r>
            </w:del>
          </w:p>
        </w:tc>
        <w:tc>
          <w:tcPr>
            <w:tcW w:w="1339" w:type="dxa"/>
            <w:vAlign w:val="center"/>
            <w:tcPrChange w:id="2213" w:author="Mubiyarto Wibisono" w:date="2025-09-23T20:00:00Z" w16du:dateUtc="2025-09-23T13:00:00Z">
              <w:tcPr>
                <w:tcW w:w="1346" w:type="dxa"/>
                <w:gridSpan w:val="3"/>
                <w:vAlign w:val="center"/>
              </w:tcPr>
            </w:tcPrChange>
          </w:tcPr>
          <w:p w14:paraId="383E9105" w14:textId="197D8A67" w:rsidR="00E02DFA" w:rsidRPr="00A41EA1" w:rsidDel="00A41EA1" w:rsidRDefault="00E02DFA" w:rsidP="00E02DFA">
            <w:pPr>
              <w:rPr>
                <w:del w:id="2214" w:author="Mubiyarto Wibisono" w:date="2025-09-05T08:26:00Z" w16du:dateUtc="2025-09-05T01:26:00Z"/>
                <w:rFonts w:ascii="Arial" w:eastAsia="Arial" w:hAnsi="Arial" w:cs="Arial"/>
                <w:sz w:val="20"/>
                <w:szCs w:val="20"/>
              </w:rPr>
            </w:pPr>
            <w:del w:id="2215"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16" w:author="Mubiyarto Wibisono" w:date="2025-09-23T20:00:00Z" w16du:dateUtc="2025-09-23T13:00:00Z">
              <w:tcPr>
                <w:tcW w:w="5820" w:type="dxa"/>
                <w:gridSpan w:val="3"/>
                <w:vAlign w:val="center"/>
              </w:tcPr>
            </w:tcPrChange>
          </w:tcPr>
          <w:p w14:paraId="534E3C77" w14:textId="4B3447DC" w:rsidR="00E02DFA" w:rsidRPr="00A41EA1" w:rsidDel="00A41EA1" w:rsidRDefault="00C340AE" w:rsidP="00E02DFA">
            <w:pPr>
              <w:rPr>
                <w:del w:id="2217" w:author="Mubiyarto Wibisono" w:date="2025-09-05T08:26:00Z" w16du:dateUtc="2025-09-05T01:26:00Z"/>
                <w:rFonts w:ascii="Arial" w:eastAsia="Arial" w:hAnsi="Arial" w:cs="Arial"/>
                <w:sz w:val="20"/>
                <w:szCs w:val="20"/>
              </w:rPr>
            </w:pPr>
            <w:del w:id="2218" w:author="Mubiyarto Wibisono" w:date="2025-09-05T08:26:00Z" w16du:dateUtc="2025-09-05T01:26:00Z">
              <w:r w:rsidRPr="00A41EA1" w:rsidDel="00A41EA1">
                <w:rPr>
                  <w:rFonts w:ascii="Arial" w:eastAsia="Arial" w:hAnsi="Arial" w:cs="Arial"/>
                  <w:sz w:val="20"/>
                  <w:szCs w:val="20"/>
                </w:rPr>
                <w:delText>Check if TS-PP or PS-PRA exist</w:delText>
              </w:r>
            </w:del>
          </w:p>
        </w:tc>
      </w:tr>
      <w:tr w:rsidR="00C340AE" w:rsidRPr="00A41EA1" w:rsidDel="00A41EA1" w14:paraId="45337ECC" w14:textId="1193D744" w:rsidTr="00421EB7">
        <w:trPr>
          <w:del w:id="2219" w:author="Mubiyarto Wibisono" w:date="2025-09-05T08:26:00Z"/>
          <w:trPrChange w:id="2220" w:author="Mubiyarto Wibisono" w:date="2025-09-23T20:00:00Z" w16du:dateUtc="2025-09-23T13:00:00Z">
            <w:trPr>
              <w:gridAfter w:val="0"/>
            </w:trPr>
          </w:trPrChange>
        </w:trPr>
        <w:tc>
          <w:tcPr>
            <w:tcW w:w="3051" w:type="dxa"/>
            <w:vAlign w:val="center"/>
            <w:tcPrChange w:id="2221" w:author="Mubiyarto Wibisono" w:date="2025-09-23T20:00:00Z" w16du:dateUtc="2025-09-23T13:00:00Z">
              <w:tcPr>
                <w:tcW w:w="2184" w:type="dxa"/>
                <w:vAlign w:val="center"/>
              </w:tcPr>
            </w:tcPrChange>
          </w:tcPr>
          <w:p w14:paraId="01FB0F99" w14:textId="75112EA0" w:rsidR="00C340AE" w:rsidRPr="00A41EA1" w:rsidDel="00A41EA1" w:rsidRDefault="00C340AE" w:rsidP="00C340AE">
            <w:pPr>
              <w:rPr>
                <w:del w:id="2222" w:author="Mubiyarto Wibisono" w:date="2025-09-05T08:26:00Z" w16du:dateUtc="2025-09-05T01:26:00Z"/>
                <w:rFonts w:ascii="Arial" w:hAnsi="Arial" w:cs="Arial"/>
                <w:color w:val="000000"/>
                <w:sz w:val="20"/>
                <w:szCs w:val="20"/>
              </w:rPr>
            </w:pPr>
            <w:del w:id="2223" w:author="Mubiyarto Wibisono" w:date="2025-09-05T08:26:00Z" w16du:dateUtc="2025-09-05T01:26:00Z">
              <w:r w:rsidRPr="00A41EA1" w:rsidDel="00A41EA1">
                <w:rPr>
                  <w:rFonts w:ascii="Arial" w:hAnsi="Arial" w:cs="Arial"/>
                  <w:color w:val="000000"/>
                  <w:sz w:val="20"/>
                  <w:szCs w:val="20"/>
                </w:rPr>
                <w:delText>If Yes</w:delText>
              </w:r>
            </w:del>
          </w:p>
        </w:tc>
        <w:tc>
          <w:tcPr>
            <w:tcW w:w="1339" w:type="dxa"/>
            <w:vAlign w:val="center"/>
            <w:tcPrChange w:id="2224" w:author="Mubiyarto Wibisono" w:date="2025-09-23T20:00:00Z" w16du:dateUtc="2025-09-23T13:00:00Z">
              <w:tcPr>
                <w:tcW w:w="1346" w:type="dxa"/>
                <w:gridSpan w:val="3"/>
                <w:vAlign w:val="center"/>
              </w:tcPr>
            </w:tcPrChange>
          </w:tcPr>
          <w:p w14:paraId="17921556" w14:textId="5E6B0B9B" w:rsidR="00C340AE" w:rsidRPr="00A41EA1" w:rsidDel="00A41EA1" w:rsidRDefault="00C340AE" w:rsidP="00C340AE">
            <w:pPr>
              <w:rPr>
                <w:del w:id="2225" w:author="Mubiyarto Wibisono" w:date="2025-09-05T08:26:00Z" w16du:dateUtc="2025-09-05T01:26:00Z"/>
                <w:rFonts w:ascii="Arial" w:hAnsi="Arial" w:cs="Arial"/>
                <w:color w:val="000000"/>
                <w:sz w:val="20"/>
                <w:szCs w:val="20"/>
              </w:rPr>
            </w:pPr>
            <w:del w:id="2226"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27" w:author="Mubiyarto Wibisono" w:date="2025-09-23T20:00:00Z" w16du:dateUtc="2025-09-23T13:00:00Z">
              <w:tcPr>
                <w:tcW w:w="5820" w:type="dxa"/>
                <w:gridSpan w:val="3"/>
                <w:vAlign w:val="center"/>
              </w:tcPr>
            </w:tcPrChange>
          </w:tcPr>
          <w:p w14:paraId="5A4932EC" w14:textId="29B14AEB" w:rsidR="00C340AE" w:rsidRPr="00A41EA1" w:rsidDel="00A41EA1" w:rsidRDefault="00C340AE" w:rsidP="00C340AE">
            <w:pPr>
              <w:rPr>
                <w:del w:id="2228" w:author="Mubiyarto Wibisono" w:date="2025-09-05T08:26:00Z" w16du:dateUtc="2025-09-05T01:26:00Z"/>
                <w:rFonts w:ascii="Arial" w:hAnsi="Arial" w:cs="Arial"/>
                <w:color w:val="000000"/>
                <w:sz w:val="20"/>
                <w:szCs w:val="20"/>
              </w:rPr>
            </w:pPr>
            <w:del w:id="2229" w:author="Mubiyarto Wibisono" w:date="2025-09-05T08:26:00Z" w16du:dateUtc="2025-09-05T01:26:00Z">
              <w:r w:rsidRPr="00A41EA1" w:rsidDel="00A41EA1">
                <w:rPr>
                  <w:rFonts w:ascii="Arial" w:hAnsi="Arial" w:cs="Arial"/>
                  <w:color w:val="000000"/>
                  <w:sz w:val="20"/>
                  <w:szCs w:val="20"/>
                </w:rPr>
                <w:delText>If Yes, Fetch Message (T</w:delText>
              </w:r>
              <w:r w:rsidR="004E757D" w:rsidRPr="00A41EA1" w:rsidDel="00A41EA1">
                <w:rPr>
                  <w:rFonts w:ascii="Arial" w:hAnsi="Arial" w:cs="Arial"/>
                  <w:color w:val="000000"/>
                  <w:sz w:val="20"/>
                  <w:szCs w:val="20"/>
                </w:rPr>
                <w:delText>S</w:delText>
              </w:r>
              <w:r w:rsidRPr="00A41EA1" w:rsidDel="00A41EA1">
                <w:rPr>
                  <w:rFonts w:ascii="Arial" w:hAnsi="Arial" w:cs="Arial"/>
                  <w:color w:val="000000"/>
                  <w:sz w:val="20"/>
                  <w:szCs w:val="20"/>
                </w:rPr>
                <w:noBreakHyphen/>
                <w:delText>P</w:delText>
              </w:r>
              <w:r w:rsidR="004E757D" w:rsidRPr="00A41EA1" w:rsidDel="00A41EA1">
                <w:rPr>
                  <w:rFonts w:ascii="Arial" w:hAnsi="Arial" w:cs="Arial"/>
                  <w:color w:val="000000"/>
                  <w:sz w:val="20"/>
                  <w:szCs w:val="20"/>
                </w:rPr>
                <w:delText>P</w:delText>
              </w:r>
              <w:r w:rsidRPr="00A41EA1" w:rsidDel="00A41EA1">
                <w:rPr>
                  <w:rFonts w:ascii="Arial" w:hAnsi="Arial" w:cs="Arial"/>
                  <w:color w:val="000000"/>
                  <w:sz w:val="20"/>
                  <w:szCs w:val="20"/>
                </w:rPr>
                <w:delText>/P</w:delText>
              </w:r>
              <w:r w:rsidR="004E757D" w:rsidRPr="00A41EA1" w:rsidDel="00A41EA1">
                <w:rPr>
                  <w:rFonts w:ascii="Arial" w:hAnsi="Arial" w:cs="Arial"/>
                  <w:color w:val="000000"/>
                  <w:sz w:val="20"/>
                  <w:szCs w:val="20"/>
                </w:rPr>
                <w:delText>S</w:delText>
              </w:r>
              <w:r w:rsidRPr="00A41EA1" w:rsidDel="00A41EA1">
                <w:rPr>
                  <w:rFonts w:ascii="Arial" w:hAnsi="Arial" w:cs="Arial"/>
                  <w:color w:val="000000"/>
                  <w:sz w:val="20"/>
                  <w:szCs w:val="20"/>
                </w:rPr>
                <w:noBreakHyphen/>
                <w:delText>P</w:delText>
              </w:r>
              <w:r w:rsidR="004E757D" w:rsidRPr="00A41EA1" w:rsidDel="00A41EA1">
                <w:rPr>
                  <w:rFonts w:ascii="Arial" w:hAnsi="Arial" w:cs="Arial"/>
                  <w:color w:val="000000"/>
                  <w:sz w:val="20"/>
                  <w:szCs w:val="20"/>
                </w:rPr>
                <w:delText>RA</w:delText>
              </w:r>
              <w:r w:rsidRPr="00A41EA1" w:rsidDel="00A41EA1">
                <w:rPr>
                  <w:rFonts w:ascii="Arial" w:hAnsi="Arial" w:cs="Arial"/>
                  <w:color w:val="000000"/>
                  <w:sz w:val="20"/>
                  <w:szCs w:val="20"/>
                </w:rPr>
                <w:delText xml:space="preserve"> Code) From </w:delText>
              </w:r>
              <w:r w:rsidR="004E757D" w:rsidRPr="00A41EA1" w:rsidDel="00A41EA1">
                <w:rPr>
                  <w:rFonts w:ascii="Arial" w:hAnsi="Arial" w:cs="Arial"/>
                  <w:color w:val="000000"/>
                  <w:sz w:val="20"/>
                  <w:szCs w:val="20"/>
                </w:rPr>
                <w:delText>e</w:delText>
              </w:r>
              <w:r w:rsidRPr="00A41EA1" w:rsidDel="00A41EA1">
                <w:rPr>
                  <w:rFonts w:ascii="Arial" w:eastAsia="Arial Unicode MS" w:hAnsi="Arial" w:cs="Arial"/>
                  <w:color w:val="000000"/>
                  <w:sz w:val="20"/>
                  <w:szCs w:val="20"/>
                </w:rPr>
                <w:delText>ocms_</w:delText>
              </w:r>
              <w:r w:rsidR="004E757D" w:rsidRPr="00A41EA1" w:rsidDel="00A41EA1">
                <w:rPr>
                  <w:rFonts w:ascii="Arial" w:eastAsia="Arial Unicode MS" w:hAnsi="Arial" w:cs="Arial"/>
                  <w:color w:val="000000"/>
                  <w:sz w:val="20"/>
                  <w:szCs w:val="20"/>
                </w:rPr>
                <w:delText>u</w:delText>
              </w:r>
              <w:r w:rsidRPr="00A41EA1" w:rsidDel="00A41EA1">
                <w:rPr>
                  <w:rFonts w:ascii="Arial" w:eastAsia="Arial Unicode MS" w:hAnsi="Arial" w:cs="Arial"/>
                  <w:color w:val="000000"/>
                  <w:sz w:val="20"/>
                  <w:szCs w:val="20"/>
                </w:rPr>
                <w:delText>ser_</w:delText>
              </w:r>
              <w:r w:rsidR="004E757D" w:rsidRPr="00A41EA1" w:rsidDel="00A41EA1">
                <w:rPr>
                  <w:rFonts w:ascii="Arial" w:eastAsia="Arial Unicode MS" w:hAnsi="Arial" w:cs="Arial"/>
                  <w:color w:val="000000"/>
                  <w:sz w:val="20"/>
                  <w:szCs w:val="20"/>
                </w:rPr>
                <w:delText>m</w:delText>
              </w:r>
              <w:r w:rsidRPr="00A41EA1" w:rsidDel="00A41EA1">
                <w:rPr>
                  <w:rFonts w:ascii="Arial" w:eastAsia="Arial Unicode MS" w:hAnsi="Arial" w:cs="Arial"/>
                  <w:color w:val="000000"/>
                  <w:sz w:val="20"/>
                  <w:szCs w:val="20"/>
                </w:rPr>
                <w:delText>essage</w:delText>
              </w:r>
              <w:r w:rsidRPr="00A41EA1" w:rsidDel="00A41EA1">
                <w:rPr>
                  <w:rFonts w:ascii="Arial" w:hAnsi="Arial" w:cs="Arial"/>
                  <w:color w:val="000000"/>
                  <w:sz w:val="20"/>
                  <w:szCs w:val="20"/>
                </w:rPr>
                <w:delText xml:space="preserve"> </w:delText>
              </w:r>
              <w:r w:rsidR="004E757D" w:rsidRPr="00A41EA1" w:rsidDel="00A41EA1">
                <w:rPr>
                  <w:rFonts w:ascii="Arial" w:hAnsi="Arial" w:cs="Arial"/>
                  <w:color w:val="000000"/>
                  <w:sz w:val="20"/>
                  <w:szCs w:val="20"/>
                </w:rPr>
                <w:delText>a</w:delText>
              </w:r>
              <w:r w:rsidRPr="00A41EA1" w:rsidDel="00A41EA1">
                <w:rPr>
                  <w:rFonts w:ascii="Arial" w:hAnsi="Arial" w:cs="Arial"/>
                  <w:color w:val="000000"/>
                  <w:sz w:val="20"/>
                  <w:szCs w:val="20"/>
                </w:rPr>
                <w:delText xml:space="preserve">nd </w:delText>
              </w:r>
              <w:r w:rsidR="004E757D" w:rsidRPr="00A41EA1" w:rsidDel="00A41EA1">
                <w:rPr>
                  <w:rFonts w:ascii="Arial" w:hAnsi="Arial" w:cs="Arial"/>
                  <w:color w:val="000000"/>
                  <w:sz w:val="20"/>
                  <w:szCs w:val="20"/>
                </w:rPr>
                <w:delText>a</w:delText>
              </w:r>
              <w:r w:rsidRPr="00A41EA1" w:rsidDel="00A41EA1">
                <w:rPr>
                  <w:rFonts w:ascii="Arial" w:hAnsi="Arial" w:cs="Arial"/>
                  <w:color w:val="000000"/>
                  <w:sz w:val="20"/>
                  <w:szCs w:val="20"/>
                </w:rPr>
                <w:delText>ttach.</w:delText>
              </w:r>
            </w:del>
          </w:p>
        </w:tc>
      </w:tr>
      <w:tr w:rsidR="00C340AE" w:rsidRPr="00A41EA1" w:rsidDel="00A41EA1" w14:paraId="10A4FB7A" w14:textId="32D6AA4D" w:rsidTr="00421EB7">
        <w:trPr>
          <w:del w:id="2230" w:author="Mubiyarto Wibisono" w:date="2025-09-05T08:26:00Z"/>
          <w:trPrChange w:id="2231" w:author="Mubiyarto Wibisono" w:date="2025-09-23T20:00:00Z" w16du:dateUtc="2025-09-23T13:00:00Z">
            <w:trPr>
              <w:gridAfter w:val="0"/>
            </w:trPr>
          </w:trPrChange>
        </w:trPr>
        <w:tc>
          <w:tcPr>
            <w:tcW w:w="3051" w:type="dxa"/>
            <w:vAlign w:val="center"/>
            <w:tcPrChange w:id="2232" w:author="Mubiyarto Wibisono" w:date="2025-09-23T20:00:00Z" w16du:dateUtc="2025-09-23T13:00:00Z">
              <w:tcPr>
                <w:tcW w:w="2184" w:type="dxa"/>
                <w:vAlign w:val="center"/>
              </w:tcPr>
            </w:tcPrChange>
          </w:tcPr>
          <w:p w14:paraId="2871369F" w14:textId="343F170E" w:rsidR="00C340AE" w:rsidRPr="00A41EA1" w:rsidDel="00A41EA1" w:rsidRDefault="00C340AE" w:rsidP="00C340AE">
            <w:pPr>
              <w:rPr>
                <w:del w:id="2233" w:author="Mubiyarto Wibisono" w:date="2025-09-05T08:26:00Z" w16du:dateUtc="2025-09-05T01:26:00Z"/>
                <w:rFonts w:ascii="Arial" w:hAnsi="Arial" w:cs="Arial"/>
                <w:color w:val="000000"/>
                <w:sz w:val="20"/>
                <w:szCs w:val="20"/>
              </w:rPr>
            </w:pPr>
            <w:del w:id="2234" w:author="Mubiyarto Wibisono" w:date="2025-09-05T08:26:00Z" w16du:dateUtc="2025-09-05T01:26:00Z">
              <w:r w:rsidRPr="00A41EA1" w:rsidDel="00A41EA1">
                <w:rPr>
                  <w:rFonts w:ascii="Arial" w:hAnsi="Arial" w:cs="Arial"/>
                  <w:color w:val="000000"/>
                  <w:sz w:val="20"/>
                  <w:szCs w:val="20"/>
                </w:rPr>
                <w:delText>If No</w:delText>
              </w:r>
            </w:del>
          </w:p>
        </w:tc>
        <w:tc>
          <w:tcPr>
            <w:tcW w:w="1339" w:type="dxa"/>
            <w:vAlign w:val="center"/>
            <w:tcPrChange w:id="2235" w:author="Mubiyarto Wibisono" w:date="2025-09-23T20:00:00Z" w16du:dateUtc="2025-09-23T13:00:00Z">
              <w:tcPr>
                <w:tcW w:w="1346" w:type="dxa"/>
                <w:gridSpan w:val="3"/>
                <w:vAlign w:val="center"/>
              </w:tcPr>
            </w:tcPrChange>
          </w:tcPr>
          <w:p w14:paraId="1A492B9C" w14:textId="6A5ECB25" w:rsidR="00C340AE" w:rsidRPr="00A41EA1" w:rsidDel="00A41EA1" w:rsidRDefault="00C340AE" w:rsidP="00C340AE">
            <w:pPr>
              <w:rPr>
                <w:del w:id="2236" w:author="Mubiyarto Wibisono" w:date="2025-09-05T08:26:00Z" w16du:dateUtc="2025-09-05T01:26:00Z"/>
                <w:rFonts w:ascii="Arial" w:hAnsi="Arial" w:cs="Arial"/>
                <w:color w:val="000000"/>
                <w:sz w:val="20"/>
                <w:szCs w:val="20"/>
              </w:rPr>
            </w:pPr>
            <w:del w:id="2237"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38" w:author="Mubiyarto Wibisono" w:date="2025-09-23T20:00:00Z" w16du:dateUtc="2025-09-23T13:00:00Z">
              <w:tcPr>
                <w:tcW w:w="5820" w:type="dxa"/>
                <w:gridSpan w:val="3"/>
                <w:vAlign w:val="center"/>
              </w:tcPr>
            </w:tcPrChange>
          </w:tcPr>
          <w:p w14:paraId="041ABBD8" w14:textId="26B96EA6" w:rsidR="00C340AE" w:rsidRPr="00A41EA1" w:rsidDel="00A41EA1" w:rsidRDefault="00C340AE" w:rsidP="00C340AE">
            <w:pPr>
              <w:rPr>
                <w:del w:id="2239" w:author="Mubiyarto Wibisono" w:date="2025-09-05T08:26:00Z" w16du:dateUtc="2025-09-05T01:26:00Z"/>
                <w:rFonts w:ascii="Arial" w:hAnsi="Arial" w:cs="Arial"/>
                <w:color w:val="000000"/>
                <w:sz w:val="20"/>
                <w:szCs w:val="20"/>
              </w:rPr>
            </w:pPr>
            <w:del w:id="2240" w:author="Mubiyarto Wibisono" w:date="2025-09-05T08:26:00Z" w16du:dateUtc="2025-09-05T01:26:00Z">
              <w:r w:rsidRPr="00A41EA1" w:rsidDel="00A41EA1">
                <w:rPr>
                  <w:rFonts w:ascii="Arial" w:hAnsi="Arial" w:cs="Arial"/>
                  <w:color w:val="000000"/>
                  <w:sz w:val="20"/>
                  <w:szCs w:val="20"/>
                </w:rPr>
                <w:delText>If No, than continue to next process</w:delText>
              </w:r>
            </w:del>
          </w:p>
        </w:tc>
      </w:tr>
      <w:tr w:rsidR="00C340AE" w:rsidRPr="00A41EA1" w:rsidDel="00A41EA1" w14:paraId="1EDC7D19" w14:textId="6FEFAF0D" w:rsidTr="00421EB7">
        <w:trPr>
          <w:del w:id="2241" w:author="Mubiyarto Wibisono" w:date="2025-09-05T08:26:00Z"/>
          <w:trPrChange w:id="2242" w:author="Mubiyarto Wibisono" w:date="2025-09-23T20:00:00Z" w16du:dateUtc="2025-09-23T13:00:00Z">
            <w:trPr>
              <w:gridAfter w:val="0"/>
            </w:trPr>
          </w:trPrChange>
        </w:trPr>
        <w:tc>
          <w:tcPr>
            <w:tcW w:w="3051" w:type="dxa"/>
            <w:vAlign w:val="center"/>
            <w:tcPrChange w:id="2243" w:author="Mubiyarto Wibisono" w:date="2025-09-23T20:00:00Z" w16du:dateUtc="2025-09-23T13:00:00Z">
              <w:tcPr>
                <w:tcW w:w="2184" w:type="dxa"/>
                <w:vAlign w:val="center"/>
              </w:tcPr>
            </w:tcPrChange>
          </w:tcPr>
          <w:p w14:paraId="7263CDA6" w14:textId="4B96E774" w:rsidR="00C340AE" w:rsidRPr="00A41EA1" w:rsidDel="00A41EA1" w:rsidRDefault="00C340AE" w:rsidP="00C340AE">
            <w:pPr>
              <w:rPr>
                <w:del w:id="2244" w:author="Mubiyarto Wibisono" w:date="2025-09-05T08:26:00Z" w16du:dateUtc="2025-09-05T01:26:00Z"/>
                <w:rFonts w:ascii="Arial" w:eastAsia="Arial" w:hAnsi="Arial" w:cs="Arial"/>
                <w:sz w:val="20"/>
                <w:szCs w:val="20"/>
              </w:rPr>
            </w:pPr>
            <w:del w:id="2245" w:author="Mubiyarto Wibisono" w:date="2025-09-05T08:26:00Z" w16du:dateUtc="2025-09-05T01:26:00Z">
              <w:r w:rsidRPr="00A41EA1" w:rsidDel="00A41EA1">
                <w:rPr>
                  <w:rFonts w:ascii="Arial" w:hAnsi="Arial" w:cs="Arial"/>
                  <w:color w:val="000000"/>
                  <w:sz w:val="20"/>
                  <w:szCs w:val="20"/>
                </w:rPr>
                <w:delText>Get Today’s Txn For Payable Notices</w:delText>
              </w:r>
            </w:del>
          </w:p>
        </w:tc>
        <w:tc>
          <w:tcPr>
            <w:tcW w:w="1339" w:type="dxa"/>
            <w:vAlign w:val="center"/>
            <w:tcPrChange w:id="2246" w:author="Mubiyarto Wibisono" w:date="2025-09-23T20:00:00Z" w16du:dateUtc="2025-09-23T13:00:00Z">
              <w:tcPr>
                <w:tcW w:w="1346" w:type="dxa"/>
                <w:gridSpan w:val="3"/>
                <w:vAlign w:val="center"/>
              </w:tcPr>
            </w:tcPrChange>
          </w:tcPr>
          <w:p w14:paraId="79D54160" w14:textId="0C9A40FF" w:rsidR="00C340AE" w:rsidRPr="00A41EA1" w:rsidDel="00A41EA1" w:rsidRDefault="00C340AE" w:rsidP="00C340AE">
            <w:pPr>
              <w:rPr>
                <w:del w:id="2247" w:author="Mubiyarto Wibisono" w:date="2025-09-05T08:26:00Z" w16du:dateUtc="2025-09-05T01:26:00Z"/>
                <w:rFonts w:ascii="Arial" w:eastAsia="Arial" w:hAnsi="Arial" w:cs="Arial"/>
                <w:sz w:val="20"/>
                <w:szCs w:val="20"/>
              </w:rPr>
            </w:pPr>
            <w:del w:id="2248" w:author="Mubiyarto Wibisono" w:date="2025-09-05T08:26:00Z" w16du:dateUtc="2025-09-05T01:26:00Z">
              <w:r w:rsidRPr="00A41EA1" w:rsidDel="00A41EA1">
                <w:rPr>
                  <w:rFonts w:ascii="Arial" w:hAnsi="Arial" w:cs="Arial"/>
                  <w:color w:val="000000"/>
                  <w:sz w:val="20"/>
                  <w:szCs w:val="20"/>
                </w:rPr>
                <w:delText>System Process</w:delText>
              </w:r>
            </w:del>
          </w:p>
        </w:tc>
        <w:tc>
          <w:tcPr>
            <w:tcW w:w="5145" w:type="dxa"/>
            <w:gridSpan w:val="2"/>
            <w:vAlign w:val="center"/>
            <w:tcPrChange w:id="2249" w:author="Mubiyarto Wibisono" w:date="2025-09-23T20:00:00Z" w16du:dateUtc="2025-09-23T13:00:00Z">
              <w:tcPr>
                <w:tcW w:w="5820" w:type="dxa"/>
                <w:gridSpan w:val="3"/>
                <w:vAlign w:val="center"/>
              </w:tcPr>
            </w:tcPrChange>
          </w:tcPr>
          <w:p w14:paraId="053A0B9F" w14:textId="6B7B300F" w:rsidR="00C340AE" w:rsidRPr="00A41EA1" w:rsidDel="00A41EA1" w:rsidRDefault="00111787" w:rsidP="00C340AE">
            <w:pPr>
              <w:rPr>
                <w:del w:id="2250" w:author="Mubiyarto Wibisono" w:date="2025-09-05T08:26:00Z" w16du:dateUtc="2025-09-05T01:26:00Z"/>
                <w:rFonts w:ascii="Arial" w:eastAsia="Arial" w:hAnsi="Arial" w:cs="Arial"/>
                <w:sz w:val="20"/>
                <w:szCs w:val="20"/>
              </w:rPr>
            </w:pPr>
            <w:commentRangeStart w:id="2251"/>
            <w:commentRangeStart w:id="2252"/>
            <w:commentRangeStart w:id="2253"/>
            <w:del w:id="2254" w:author="Mubiyarto Wibisono" w:date="2025-09-05T08:26:00Z" w16du:dateUtc="2025-09-05T01:26:00Z">
              <w:r w:rsidRPr="00A41EA1" w:rsidDel="00A41EA1">
                <w:rPr>
                  <w:rFonts w:ascii="Arial" w:hAnsi="Arial" w:cs="Arial"/>
                  <w:color w:val="000000"/>
                  <w:sz w:val="20"/>
                  <w:szCs w:val="20"/>
                </w:rPr>
                <w:delText xml:space="preserve">Query </w:delText>
              </w:r>
              <w:r w:rsidR="006B673B" w:rsidRPr="00A41EA1" w:rsidDel="00A41EA1">
                <w:rPr>
                  <w:rFonts w:ascii="Arial" w:hAnsi="Arial" w:cs="Arial"/>
                  <w:color w:val="000000"/>
                  <w:sz w:val="20"/>
                  <w:szCs w:val="20"/>
                </w:rPr>
                <w:delText>eocms_we</w:delText>
              </w:r>
              <w:r w:rsidR="006B673B" w:rsidRPr="00A41EA1" w:rsidDel="00A41EA1">
                <w:rPr>
                  <w:rFonts w:ascii="Arial" w:eastAsia="Arial Unicode MS" w:hAnsi="Arial" w:cs="Arial"/>
                  <w:color w:val="000000"/>
                  <w:sz w:val="20"/>
                  <w:szCs w:val="20"/>
                </w:rPr>
                <w:delText>b_txn_detail</w:delText>
              </w:r>
              <w:r w:rsidR="006B673B" w:rsidRPr="00A41EA1" w:rsidDel="00A41EA1">
                <w:rPr>
                  <w:rFonts w:ascii="Arial" w:hAnsi="Arial" w:cs="Arial"/>
                  <w:color w:val="000000"/>
                  <w:sz w:val="20"/>
                  <w:szCs w:val="20"/>
                </w:rPr>
                <w:delText xml:space="preserve"> </w:delText>
              </w:r>
              <w:commentRangeEnd w:id="2251"/>
              <w:r w:rsidR="00D217ED" w:rsidRPr="00A41EA1" w:rsidDel="00A41EA1">
                <w:rPr>
                  <w:rStyle w:val="CommentReference"/>
                  <w:rFonts w:ascii="Arial" w:hAnsi="Arial" w:cs="Arial"/>
                  <w:sz w:val="20"/>
                  <w:szCs w:val="20"/>
                  <w:lang w:eastAsia="en-US" w:bidi="my-MM"/>
                  <w:rPrChange w:id="2255" w:author="Mubiyarto Wibisono" w:date="2025-09-05T08:31:00Z" w16du:dateUtc="2025-09-05T01:31:00Z">
                    <w:rPr>
                      <w:rStyle w:val="CommentReference"/>
                      <w:lang w:eastAsia="en-US" w:bidi="my-MM"/>
                    </w:rPr>
                  </w:rPrChange>
                </w:rPr>
                <w:commentReference w:id="2251"/>
              </w:r>
              <w:commentRangeEnd w:id="2252"/>
              <w:r w:rsidR="00196CB3" w:rsidRPr="00A41EA1" w:rsidDel="00A41EA1">
                <w:rPr>
                  <w:rStyle w:val="CommentReference"/>
                  <w:rFonts w:ascii="Arial" w:hAnsi="Arial" w:cs="Arial"/>
                  <w:sz w:val="20"/>
                  <w:szCs w:val="20"/>
                  <w:lang w:eastAsia="en-US" w:bidi="my-MM"/>
                  <w:rPrChange w:id="2256" w:author="Mubiyarto Wibisono" w:date="2025-09-05T08:31:00Z" w16du:dateUtc="2025-09-05T01:31:00Z">
                    <w:rPr>
                      <w:rStyle w:val="CommentReference"/>
                      <w:lang w:eastAsia="en-US" w:bidi="my-MM"/>
                    </w:rPr>
                  </w:rPrChange>
                </w:rPr>
                <w:commentReference w:id="2252"/>
              </w:r>
            </w:del>
            <w:commentRangeEnd w:id="2253"/>
            <w:r w:rsidR="000B6D48">
              <w:rPr>
                <w:rStyle w:val="CommentReference"/>
                <w:lang w:eastAsia="en-US" w:bidi="my-MM"/>
              </w:rPr>
              <w:commentReference w:id="2253"/>
            </w:r>
            <w:del w:id="2257" w:author="Mubiyarto Wibisono" w:date="2025-09-05T08:26:00Z" w16du:dateUtc="2025-09-05T01:26:00Z">
              <w:r w:rsidR="006B673B" w:rsidRPr="00A41EA1" w:rsidDel="00A41EA1">
                <w:rPr>
                  <w:rFonts w:ascii="Arial" w:hAnsi="Arial" w:cs="Arial"/>
                  <w:color w:val="000000"/>
                  <w:sz w:val="20"/>
                  <w:szCs w:val="20"/>
                </w:rPr>
                <w:delText>for transactions today on payable notices</w:delText>
              </w:r>
            </w:del>
            <w:ins w:id="2258" w:author="Ahmad Rafif" w:date="2025-08-29T14:09:00Z" w16du:dateUtc="2025-08-29T07:09:00Z">
              <w:del w:id="2259" w:author="Mubiyarto Wibisono" w:date="2025-09-05T08:26:00Z" w16du:dateUtc="2025-09-05T01:26:00Z">
                <w:r w:rsidR="00196CB3" w:rsidRPr="00A41EA1" w:rsidDel="00A41EA1">
                  <w:rPr>
                    <w:rFonts w:ascii="Arial" w:hAnsi="Arial" w:cs="Arial"/>
                    <w:color w:val="000000"/>
                    <w:sz w:val="20"/>
                    <w:szCs w:val="20"/>
                  </w:rPr>
                  <w:delText xml:space="preserve"> using notice number</w:delText>
                </w:r>
              </w:del>
            </w:ins>
            <w:del w:id="2260" w:author="Mubiyarto Wibisono" w:date="2025-09-05T08:26:00Z" w16du:dateUtc="2025-09-05T01:26:00Z">
              <w:r w:rsidR="006B673B" w:rsidRPr="00A41EA1" w:rsidDel="00A41EA1">
                <w:rPr>
                  <w:rFonts w:ascii="Arial" w:hAnsi="Arial" w:cs="Arial"/>
                  <w:color w:val="000000"/>
                  <w:sz w:val="20"/>
                  <w:szCs w:val="20"/>
                </w:rPr>
                <w:delText>.</w:delText>
              </w:r>
            </w:del>
          </w:p>
        </w:tc>
      </w:tr>
      <w:tr w:rsidR="00C340AE" w:rsidRPr="00A41EA1" w:rsidDel="00A41EA1" w14:paraId="01D9CE7C" w14:textId="7D4BBAC7" w:rsidTr="00421EB7">
        <w:trPr>
          <w:del w:id="2261" w:author="Mubiyarto Wibisono" w:date="2025-09-05T08:26:00Z"/>
          <w:trPrChange w:id="2262" w:author="Mubiyarto Wibisono" w:date="2025-09-23T20:00:00Z" w16du:dateUtc="2025-09-23T13:00:00Z">
            <w:trPr>
              <w:gridAfter w:val="0"/>
            </w:trPr>
          </w:trPrChange>
        </w:trPr>
        <w:tc>
          <w:tcPr>
            <w:tcW w:w="3051" w:type="dxa"/>
            <w:vAlign w:val="center"/>
            <w:tcPrChange w:id="2263" w:author="Mubiyarto Wibisono" w:date="2025-09-23T20:00:00Z" w16du:dateUtc="2025-09-23T13:00:00Z">
              <w:tcPr>
                <w:tcW w:w="2184" w:type="dxa"/>
                <w:vAlign w:val="center"/>
              </w:tcPr>
            </w:tcPrChange>
          </w:tcPr>
          <w:p w14:paraId="0BB7F39D" w14:textId="0C1C52D2" w:rsidR="00C340AE" w:rsidRPr="00A41EA1" w:rsidDel="00A41EA1" w:rsidRDefault="00C340AE" w:rsidP="00C340AE">
            <w:pPr>
              <w:rPr>
                <w:del w:id="2264" w:author="Mubiyarto Wibisono" w:date="2025-09-05T08:26:00Z" w16du:dateUtc="2025-09-05T01:26:00Z"/>
                <w:rFonts w:ascii="Arial" w:eastAsia="Arial" w:hAnsi="Arial" w:cs="Arial"/>
                <w:sz w:val="20"/>
                <w:szCs w:val="20"/>
              </w:rPr>
            </w:pPr>
            <w:del w:id="2265" w:author="Mubiyarto Wibisono" w:date="2025-09-05T08:26:00Z" w16du:dateUtc="2025-09-05T01:26:00Z">
              <w:r w:rsidRPr="00A41EA1" w:rsidDel="00A41EA1">
                <w:rPr>
                  <w:rFonts w:ascii="Arial" w:hAnsi="Arial" w:cs="Arial"/>
                  <w:color w:val="000000"/>
                  <w:sz w:val="20"/>
                  <w:szCs w:val="20"/>
                </w:rPr>
                <w:delText>Any Txn Records?</w:delText>
              </w:r>
            </w:del>
          </w:p>
        </w:tc>
        <w:tc>
          <w:tcPr>
            <w:tcW w:w="1339" w:type="dxa"/>
            <w:vAlign w:val="center"/>
            <w:tcPrChange w:id="2266" w:author="Mubiyarto Wibisono" w:date="2025-09-23T20:00:00Z" w16du:dateUtc="2025-09-23T13:00:00Z">
              <w:tcPr>
                <w:tcW w:w="1346" w:type="dxa"/>
                <w:gridSpan w:val="3"/>
                <w:vAlign w:val="center"/>
              </w:tcPr>
            </w:tcPrChange>
          </w:tcPr>
          <w:p w14:paraId="2B09851C" w14:textId="1F9AE62E" w:rsidR="00C340AE" w:rsidRPr="00A41EA1" w:rsidDel="00A41EA1" w:rsidRDefault="00C340AE" w:rsidP="00C340AE">
            <w:pPr>
              <w:rPr>
                <w:del w:id="2267" w:author="Mubiyarto Wibisono" w:date="2025-09-05T08:26:00Z" w16du:dateUtc="2025-09-05T01:26:00Z"/>
                <w:rFonts w:ascii="Arial" w:eastAsia="Arial" w:hAnsi="Arial" w:cs="Arial"/>
                <w:sz w:val="20"/>
                <w:szCs w:val="20"/>
              </w:rPr>
            </w:pPr>
            <w:del w:id="2268"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69" w:author="Mubiyarto Wibisono" w:date="2025-09-23T20:00:00Z" w16du:dateUtc="2025-09-23T13:00:00Z">
              <w:tcPr>
                <w:tcW w:w="5820" w:type="dxa"/>
                <w:gridSpan w:val="3"/>
                <w:vAlign w:val="center"/>
              </w:tcPr>
            </w:tcPrChange>
          </w:tcPr>
          <w:p w14:paraId="27444A0E" w14:textId="2516F899" w:rsidR="00C340AE" w:rsidRPr="00A41EA1" w:rsidDel="00A41EA1" w:rsidRDefault="0061084B" w:rsidP="00C340AE">
            <w:pPr>
              <w:rPr>
                <w:del w:id="2270" w:author="Mubiyarto Wibisono" w:date="2025-09-05T08:26:00Z" w16du:dateUtc="2025-09-05T01:26:00Z"/>
                <w:rFonts w:ascii="Arial" w:eastAsia="Arial" w:hAnsi="Arial" w:cs="Arial"/>
                <w:sz w:val="20"/>
                <w:szCs w:val="20"/>
              </w:rPr>
            </w:pPr>
            <w:del w:id="2271" w:author="Mubiyarto Wibisono" w:date="2025-09-05T08:26:00Z" w16du:dateUtc="2025-09-05T01:26:00Z">
              <w:r w:rsidRPr="00A41EA1" w:rsidDel="00A41EA1">
                <w:rPr>
                  <w:rFonts w:ascii="Arial" w:eastAsia="Arial" w:hAnsi="Arial" w:cs="Arial"/>
                  <w:sz w:val="20"/>
                  <w:szCs w:val="20"/>
                </w:rPr>
                <w:delText>Validate is there any txn records</w:delText>
              </w:r>
            </w:del>
          </w:p>
        </w:tc>
      </w:tr>
      <w:tr w:rsidR="0061084B" w:rsidRPr="00A41EA1" w:rsidDel="00A41EA1" w14:paraId="392FE203" w14:textId="62DA1289" w:rsidTr="00421EB7">
        <w:trPr>
          <w:del w:id="2272" w:author="Mubiyarto Wibisono" w:date="2025-09-05T08:26:00Z"/>
          <w:trPrChange w:id="2273" w:author="Mubiyarto Wibisono" w:date="2025-09-23T20:00:00Z" w16du:dateUtc="2025-09-23T13:00:00Z">
            <w:trPr>
              <w:gridAfter w:val="0"/>
            </w:trPr>
          </w:trPrChange>
        </w:trPr>
        <w:tc>
          <w:tcPr>
            <w:tcW w:w="3051" w:type="dxa"/>
            <w:vAlign w:val="center"/>
            <w:tcPrChange w:id="2274" w:author="Mubiyarto Wibisono" w:date="2025-09-23T20:00:00Z" w16du:dateUtc="2025-09-23T13:00:00Z">
              <w:tcPr>
                <w:tcW w:w="2184" w:type="dxa"/>
                <w:vAlign w:val="center"/>
              </w:tcPr>
            </w:tcPrChange>
          </w:tcPr>
          <w:p w14:paraId="29427720" w14:textId="636D7036" w:rsidR="0061084B" w:rsidRPr="00A41EA1" w:rsidDel="00A41EA1" w:rsidRDefault="0061084B" w:rsidP="00C340AE">
            <w:pPr>
              <w:rPr>
                <w:del w:id="2275" w:author="Mubiyarto Wibisono" w:date="2025-09-05T08:26:00Z" w16du:dateUtc="2025-09-05T01:26:00Z"/>
                <w:rFonts w:ascii="Arial" w:hAnsi="Arial" w:cs="Arial"/>
                <w:color w:val="000000"/>
                <w:sz w:val="20"/>
                <w:szCs w:val="20"/>
              </w:rPr>
            </w:pPr>
            <w:del w:id="2276" w:author="Mubiyarto Wibisono" w:date="2025-09-05T08:26:00Z" w16du:dateUtc="2025-09-05T01:26:00Z">
              <w:r w:rsidRPr="00A41EA1" w:rsidDel="00A41EA1">
                <w:rPr>
                  <w:rFonts w:ascii="Arial" w:hAnsi="Arial" w:cs="Arial"/>
                  <w:color w:val="000000"/>
                  <w:sz w:val="20"/>
                  <w:szCs w:val="20"/>
                </w:rPr>
                <w:delText>If No</w:delText>
              </w:r>
            </w:del>
          </w:p>
        </w:tc>
        <w:tc>
          <w:tcPr>
            <w:tcW w:w="1339" w:type="dxa"/>
            <w:vAlign w:val="center"/>
            <w:tcPrChange w:id="2277" w:author="Mubiyarto Wibisono" w:date="2025-09-23T20:00:00Z" w16du:dateUtc="2025-09-23T13:00:00Z">
              <w:tcPr>
                <w:tcW w:w="1346" w:type="dxa"/>
                <w:gridSpan w:val="3"/>
                <w:vAlign w:val="center"/>
              </w:tcPr>
            </w:tcPrChange>
          </w:tcPr>
          <w:p w14:paraId="75E0D260" w14:textId="7AB53051" w:rsidR="0061084B" w:rsidRPr="00A41EA1" w:rsidDel="00A41EA1" w:rsidRDefault="0061084B" w:rsidP="00C340AE">
            <w:pPr>
              <w:rPr>
                <w:del w:id="2278" w:author="Mubiyarto Wibisono" w:date="2025-09-05T08:26:00Z" w16du:dateUtc="2025-09-05T01:26:00Z"/>
                <w:rFonts w:ascii="Arial" w:hAnsi="Arial" w:cs="Arial"/>
                <w:color w:val="000000"/>
                <w:sz w:val="20"/>
                <w:szCs w:val="20"/>
              </w:rPr>
            </w:pPr>
            <w:del w:id="2279"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80" w:author="Mubiyarto Wibisono" w:date="2025-09-23T20:00:00Z" w16du:dateUtc="2025-09-23T13:00:00Z">
              <w:tcPr>
                <w:tcW w:w="5820" w:type="dxa"/>
                <w:gridSpan w:val="3"/>
                <w:vAlign w:val="center"/>
              </w:tcPr>
            </w:tcPrChange>
          </w:tcPr>
          <w:p w14:paraId="4CF39F37" w14:textId="1CE04594" w:rsidR="0061084B" w:rsidRPr="00A41EA1" w:rsidDel="00A41EA1" w:rsidRDefault="00111787" w:rsidP="00C340AE">
            <w:pPr>
              <w:rPr>
                <w:del w:id="2281" w:author="Mubiyarto Wibisono" w:date="2025-09-05T08:26:00Z" w16du:dateUtc="2025-09-05T01:26:00Z"/>
                <w:rFonts w:ascii="Arial" w:hAnsi="Arial" w:cs="Arial"/>
                <w:color w:val="000000"/>
                <w:sz w:val="20"/>
                <w:szCs w:val="20"/>
              </w:rPr>
            </w:pPr>
            <w:del w:id="2282" w:author="Mubiyarto Wibisono" w:date="2025-09-05T08:26:00Z" w16du:dateUtc="2025-09-05T01:26:00Z">
              <w:r w:rsidRPr="00A41EA1" w:rsidDel="00A41EA1">
                <w:rPr>
                  <w:rFonts w:ascii="Arial" w:hAnsi="Arial" w:cs="Arial"/>
                  <w:color w:val="000000"/>
                  <w:sz w:val="20"/>
                  <w:szCs w:val="20"/>
                </w:rPr>
                <w:delText xml:space="preserve">If no, leave json unchanged. </w:delText>
              </w:r>
            </w:del>
          </w:p>
        </w:tc>
      </w:tr>
      <w:tr w:rsidR="0061084B" w:rsidRPr="00A41EA1" w:rsidDel="00A41EA1" w14:paraId="06E5AA20" w14:textId="2742A08E" w:rsidTr="00421EB7">
        <w:trPr>
          <w:del w:id="2283" w:author="Mubiyarto Wibisono" w:date="2025-09-05T08:26:00Z"/>
          <w:trPrChange w:id="2284" w:author="Mubiyarto Wibisono" w:date="2025-09-23T20:00:00Z" w16du:dateUtc="2025-09-23T13:00:00Z">
            <w:trPr>
              <w:gridAfter w:val="0"/>
            </w:trPr>
          </w:trPrChange>
        </w:trPr>
        <w:tc>
          <w:tcPr>
            <w:tcW w:w="3051" w:type="dxa"/>
            <w:vAlign w:val="center"/>
            <w:tcPrChange w:id="2285" w:author="Mubiyarto Wibisono" w:date="2025-09-23T20:00:00Z" w16du:dateUtc="2025-09-23T13:00:00Z">
              <w:tcPr>
                <w:tcW w:w="2184" w:type="dxa"/>
                <w:vAlign w:val="center"/>
              </w:tcPr>
            </w:tcPrChange>
          </w:tcPr>
          <w:p w14:paraId="01041571" w14:textId="7599CC6D" w:rsidR="0061084B" w:rsidRPr="00A41EA1" w:rsidDel="00A41EA1" w:rsidRDefault="0061084B" w:rsidP="0061084B">
            <w:pPr>
              <w:rPr>
                <w:del w:id="2286" w:author="Mubiyarto Wibisono" w:date="2025-09-05T08:26:00Z" w16du:dateUtc="2025-09-05T01:26:00Z"/>
                <w:rFonts w:ascii="Arial" w:hAnsi="Arial" w:cs="Arial"/>
                <w:color w:val="000000"/>
                <w:sz w:val="20"/>
                <w:szCs w:val="20"/>
              </w:rPr>
            </w:pPr>
            <w:del w:id="2287" w:author="Mubiyarto Wibisono" w:date="2025-09-05T08:26:00Z" w16du:dateUtc="2025-09-05T01:26:00Z">
              <w:r w:rsidRPr="00A41EA1" w:rsidDel="00A41EA1">
                <w:rPr>
                  <w:rFonts w:ascii="Arial" w:hAnsi="Arial" w:cs="Arial"/>
                  <w:color w:val="000000"/>
                  <w:sz w:val="20"/>
                  <w:szCs w:val="20"/>
                </w:rPr>
                <w:delText>If Yes</w:delText>
              </w:r>
            </w:del>
          </w:p>
        </w:tc>
        <w:tc>
          <w:tcPr>
            <w:tcW w:w="1339" w:type="dxa"/>
            <w:vAlign w:val="center"/>
            <w:tcPrChange w:id="2288" w:author="Mubiyarto Wibisono" w:date="2025-09-23T20:00:00Z" w16du:dateUtc="2025-09-23T13:00:00Z">
              <w:tcPr>
                <w:tcW w:w="1346" w:type="dxa"/>
                <w:gridSpan w:val="3"/>
                <w:vAlign w:val="center"/>
              </w:tcPr>
            </w:tcPrChange>
          </w:tcPr>
          <w:p w14:paraId="14B74255" w14:textId="64449D6D" w:rsidR="0061084B" w:rsidRPr="00A41EA1" w:rsidDel="00A41EA1" w:rsidRDefault="0061084B" w:rsidP="0061084B">
            <w:pPr>
              <w:rPr>
                <w:del w:id="2289" w:author="Mubiyarto Wibisono" w:date="2025-09-05T08:26:00Z" w16du:dateUtc="2025-09-05T01:26:00Z"/>
                <w:rFonts w:ascii="Arial" w:hAnsi="Arial" w:cs="Arial"/>
                <w:color w:val="000000"/>
                <w:sz w:val="20"/>
                <w:szCs w:val="20"/>
              </w:rPr>
            </w:pPr>
            <w:del w:id="2290"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291" w:author="Mubiyarto Wibisono" w:date="2025-09-23T20:00:00Z" w16du:dateUtc="2025-09-23T13:00:00Z">
              <w:tcPr>
                <w:tcW w:w="5820" w:type="dxa"/>
                <w:gridSpan w:val="3"/>
                <w:vAlign w:val="center"/>
              </w:tcPr>
            </w:tcPrChange>
          </w:tcPr>
          <w:p w14:paraId="557865C9" w14:textId="5059FCC3" w:rsidR="0061084B" w:rsidRPr="00A41EA1" w:rsidDel="00A41EA1" w:rsidRDefault="00111787" w:rsidP="0061084B">
            <w:pPr>
              <w:rPr>
                <w:del w:id="2292" w:author="Mubiyarto Wibisono" w:date="2025-09-05T08:26:00Z" w16du:dateUtc="2025-09-05T01:26:00Z"/>
                <w:rFonts w:ascii="Arial" w:hAnsi="Arial" w:cs="Arial"/>
                <w:color w:val="000000"/>
                <w:sz w:val="20"/>
                <w:szCs w:val="20"/>
              </w:rPr>
            </w:pPr>
            <w:del w:id="2293" w:author="Mubiyarto Wibisono" w:date="2025-09-05T08:26:00Z" w16du:dateUtc="2025-09-05T01:26:00Z">
              <w:r w:rsidRPr="00A41EA1" w:rsidDel="00A41EA1">
                <w:rPr>
                  <w:rFonts w:ascii="Arial" w:hAnsi="Arial" w:cs="Arial"/>
                  <w:color w:val="000000"/>
                  <w:sz w:val="20"/>
                  <w:szCs w:val="20"/>
                </w:rPr>
                <w:delText>If yes, check txn time.</w:delText>
              </w:r>
            </w:del>
          </w:p>
        </w:tc>
      </w:tr>
      <w:tr w:rsidR="0061084B" w:rsidRPr="00A41EA1" w:rsidDel="00A41EA1" w14:paraId="5D609DBF" w14:textId="7A4E1785" w:rsidTr="00421EB7">
        <w:trPr>
          <w:del w:id="2294" w:author="Mubiyarto Wibisono" w:date="2025-09-05T08:26:00Z"/>
          <w:trPrChange w:id="2295" w:author="Mubiyarto Wibisono" w:date="2025-09-23T20:00:00Z" w16du:dateUtc="2025-09-23T13:00:00Z">
            <w:trPr>
              <w:gridAfter w:val="0"/>
            </w:trPr>
          </w:trPrChange>
        </w:trPr>
        <w:tc>
          <w:tcPr>
            <w:tcW w:w="3051" w:type="dxa"/>
            <w:vAlign w:val="center"/>
            <w:tcPrChange w:id="2296" w:author="Mubiyarto Wibisono" w:date="2025-09-23T20:00:00Z" w16du:dateUtc="2025-09-23T13:00:00Z">
              <w:tcPr>
                <w:tcW w:w="2184" w:type="dxa"/>
                <w:vAlign w:val="center"/>
              </w:tcPr>
            </w:tcPrChange>
          </w:tcPr>
          <w:p w14:paraId="1BD324E5" w14:textId="66FBF0C1" w:rsidR="0061084B" w:rsidRPr="00A41EA1" w:rsidDel="00A41EA1" w:rsidRDefault="0061084B" w:rsidP="0061084B">
            <w:pPr>
              <w:rPr>
                <w:del w:id="2297" w:author="Mubiyarto Wibisono" w:date="2025-09-05T08:26:00Z" w16du:dateUtc="2025-09-05T01:26:00Z"/>
                <w:rFonts w:ascii="Arial" w:eastAsia="Arial" w:hAnsi="Arial" w:cs="Arial"/>
                <w:sz w:val="20"/>
                <w:szCs w:val="20"/>
              </w:rPr>
            </w:pPr>
            <w:del w:id="2298" w:author="Mubiyarto Wibisono" w:date="2025-09-05T08:26:00Z" w16du:dateUtc="2025-09-05T01:26:00Z">
              <w:r w:rsidRPr="00A41EA1" w:rsidDel="00A41EA1">
                <w:rPr>
                  <w:rFonts w:ascii="Arial" w:hAnsi="Arial" w:cs="Arial"/>
                  <w:color w:val="000000"/>
                  <w:sz w:val="20"/>
                  <w:szCs w:val="20"/>
                </w:rPr>
                <w:delText>Txn Time ≤ 5 Mins?</w:delText>
              </w:r>
            </w:del>
          </w:p>
        </w:tc>
        <w:tc>
          <w:tcPr>
            <w:tcW w:w="1339" w:type="dxa"/>
            <w:vAlign w:val="center"/>
            <w:tcPrChange w:id="2299" w:author="Mubiyarto Wibisono" w:date="2025-09-23T20:00:00Z" w16du:dateUtc="2025-09-23T13:00:00Z">
              <w:tcPr>
                <w:tcW w:w="1346" w:type="dxa"/>
                <w:gridSpan w:val="3"/>
                <w:vAlign w:val="center"/>
              </w:tcPr>
            </w:tcPrChange>
          </w:tcPr>
          <w:p w14:paraId="0E3B215D" w14:textId="1E04E4FB" w:rsidR="0061084B" w:rsidRPr="00A41EA1" w:rsidDel="00A41EA1" w:rsidRDefault="0061084B" w:rsidP="0061084B">
            <w:pPr>
              <w:rPr>
                <w:del w:id="2300" w:author="Mubiyarto Wibisono" w:date="2025-09-05T08:26:00Z" w16du:dateUtc="2025-09-05T01:26:00Z"/>
                <w:rFonts w:ascii="Arial" w:eastAsia="Arial" w:hAnsi="Arial" w:cs="Arial"/>
                <w:sz w:val="20"/>
                <w:szCs w:val="20"/>
              </w:rPr>
            </w:pPr>
            <w:del w:id="2301"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302" w:author="Mubiyarto Wibisono" w:date="2025-09-23T20:00:00Z" w16du:dateUtc="2025-09-23T13:00:00Z">
              <w:tcPr>
                <w:tcW w:w="5820" w:type="dxa"/>
                <w:gridSpan w:val="3"/>
                <w:vAlign w:val="center"/>
              </w:tcPr>
            </w:tcPrChange>
          </w:tcPr>
          <w:p w14:paraId="0D7BB1CC" w14:textId="7263D0CC" w:rsidR="0061084B" w:rsidRPr="00A41EA1" w:rsidDel="00A41EA1" w:rsidRDefault="0061084B" w:rsidP="0061084B">
            <w:pPr>
              <w:rPr>
                <w:del w:id="2303" w:author="Mubiyarto Wibisono" w:date="2025-09-05T08:26:00Z" w16du:dateUtc="2025-09-05T01:26:00Z"/>
                <w:rFonts w:ascii="Arial" w:eastAsia="Arial" w:hAnsi="Arial" w:cs="Arial"/>
                <w:sz w:val="20"/>
                <w:szCs w:val="20"/>
              </w:rPr>
            </w:pPr>
            <w:del w:id="2304" w:author="Mubiyarto Wibisono" w:date="2025-09-05T08:26:00Z" w16du:dateUtc="2025-09-05T01:26:00Z">
              <w:r w:rsidRPr="00A41EA1" w:rsidDel="00A41EA1">
                <w:rPr>
                  <w:rFonts w:ascii="Arial" w:eastAsia="Arial" w:hAnsi="Arial" w:cs="Arial"/>
                  <w:sz w:val="20"/>
                  <w:szCs w:val="20"/>
                </w:rPr>
                <w:delText xml:space="preserve">Check transaction time is </w:delText>
              </w:r>
              <w:r w:rsidRPr="00A41EA1" w:rsidDel="00A41EA1">
                <w:rPr>
                  <w:rFonts w:ascii="Arial" w:hAnsi="Arial" w:cs="Arial"/>
                  <w:color w:val="000000"/>
                  <w:sz w:val="20"/>
                  <w:szCs w:val="20"/>
                </w:rPr>
                <w:delText>≤ 5 Mins or not</w:delText>
              </w:r>
            </w:del>
          </w:p>
        </w:tc>
      </w:tr>
      <w:tr w:rsidR="0061084B" w:rsidRPr="00A41EA1" w:rsidDel="00A41EA1" w14:paraId="6CE7BC80" w14:textId="73E7C77E" w:rsidTr="00421EB7">
        <w:trPr>
          <w:del w:id="2305" w:author="Mubiyarto Wibisono" w:date="2025-09-05T08:26:00Z"/>
          <w:trPrChange w:id="2306" w:author="Mubiyarto Wibisono" w:date="2025-09-23T20:00:00Z" w16du:dateUtc="2025-09-23T13:00:00Z">
            <w:trPr>
              <w:gridAfter w:val="0"/>
            </w:trPr>
          </w:trPrChange>
        </w:trPr>
        <w:tc>
          <w:tcPr>
            <w:tcW w:w="3051" w:type="dxa"/>
            <w:vAlign w:val="center"/>
            <w:tcPrChange w:id="2307" w:author="Mubiyarto Wibisono" w:date="2025-09-23T20:00:00Z" w16du:dateUtc="2025-09-23T13:00:00Z">
              <w:tcPr>
                <w:tcW w:w="2184" w:type="dxa"/>
                <w:vAlign w:val="center"/>
              </w:tcPr>
            </w:tcPrChange>
          </w:tcPr>
          <w:p w14:paraId="39897241" w14:textId="2E99DD61" w:rsidR="0061084B" w:rsidRPr="00A41EA1" w:rsidDel="00A41EA1" w:rsidRDefault="0061084B" w:rsidP="0061084B">
            <w:pPr>
              <w:rPr>
                <w:del w:id="2308" w:author="Mubiyarto Wibisono" w:date="2025-09-05T08:26:00Z" w16du:dateUtc="2025-09-05T01:26:00Z"/>
                <w:rFonts w:ascii="Arial" w:hAnsi="Arial" w:cs="Arial"/>
                <w:color w:val="000000"/>
                <w:sz w:val="20"/>
                <w:szCs w:val="20"/>
              </w:rPr>
            </w:pPr>
            <w:del w:id="2309" w:author="Mubiyarto Wibisono" w:date="2025-09-05T08:26:00Z" w16du:dateUtc="2025-09-05T01:26:00Z">
              <w:r w:rsidRPr="00A41EA1" w:rsidDel="00A41EA1">
                <w:rPr>
                  <w:rFonts w:ascii="Arial" w:hAnsi="Arial" w:cs="Arial"/>
                  <w:color w:val="000000"/>
                  <w:sz w:val="20"/>
                  <w:szCs w:val="20"/>
                </w:rPr>
                <w:delText>If No</w:delText>
              </w:r>
            </w:del>
          </w:p>
        </w:tc>
        <w:tc>
          <w:tcPr>
            <w:tcW w:w="1339" w:type="dxa"/>
            <w:vAlign w:val="center"/>
            <w:tcPrChange w:id="2310" w:author="Mubiyarto Wibisono" w:date="2025-09-23T20:00:00Z" w16du:dateUtc="2025-09-23T13:00:00Z">
              <w:tcPr>
                <w:tcW w:w="1346" w:type="dxa"/>
                <w:gridSpan w:val="3"/>
                <w:vAlign w:val="center"/>
              </w:tcPr>
            </w:tcPrChange>
          </w:tcPr>
          <w:p w14:paraId="68F105DF" w14:textId="130616F9" w:rsidR="0061084B" w:rsidRPr="00A41EA1" w:rsidDel="00A41EA1" w:rsidRDefault="0061084B" w:rsidP="0061084B">
            <w:pPr>
              <w:rPr>
                <w:del w:id="2311" w:author="Mubiyarto Wibisono" w:date="2025-09-05T08:26:00Z" w16du:dateUtc="2025-09-05T01:26:00Z"/>
                <w:rFonts w:ascii="Arial" w:hAnsi="Arial" w:cs="Arial"/>
                <w:color w:val="000000"/>
                <w:sz w:val="20"/>
                <w:szCs w:val="20"/>
              </w:rPr>
            </w:pPr>
            <w:del w:id="2312"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313" w:author="Mubiyarto Wibisono" w:date="2025-09-23T20:00:00Z" w16du:dateUtc="2025-09-23T13:00:00Z">
              <w:tcPr>
                <w:tcW w:w="5820" w:type="dxa"/>
                <w:gridSpan w:val="3"/>
                <w:vAlign w:val="center"/>
              </w:tcPr>
            </w:tcPrChange>
          </w:tcPr>
          <w:p w14:paraId="0C227D96" w14:textId="40406618" w:rsidR="0061084B" w:rsidRPr="00A41EA1" w:rsidDel="00A41EA1" w:rsidRDefault="0061084B" w:rsidP="0061084B">
            <w:pPr>
              <w:rPr>
                <w:del w:id="2314" w:author="Mubiyarto Wibisono" w:date="2025-09-05T08:26:00Z" w16du:dateUtc="2025-09-05T01:26:00Z"/>
                <w:rFonts w:ascii="Arial" w:hAnsi="Arial" w:cs="Arial"/>
                <w:color w:val="000000"/>
                <w:sz w:val="20"/>
                <w:szCs w:val="20"/>
              </w:rPr>
            </w:pPr>
            <w:del w:id="2315" w:author="Mubiyarto Wibisono" w:date="2025-09-05T08:26:00Z" w16du:dateUtc="2025-09-05T01:26:00Z">
              <w:r w:rsidRPr="00A41EA1" w:rsidDel="00A41EA1">
                <w:rPr>
                  <w:rFonts w:ascii="Arial" w:hAnsi="Arial" w:cs="Arial"/>
                  <w:color w:val="000000"/>
                  <w:sz w:val="20"/>
                  <w:szCs w:val="20"/>
                </w:rPr>
                <w:delText xml:space="preserve">If No: Fetch </w:delText>
              </w:r>
            </w:del>
          </w:p>
          <w:p w14:paraId="72318287" w14:textId="01996C2E" w:rsidR="0061084B" w:rsidRPr="00A41EA1" w:rsidDel="00A41EA1" w:rsidRDefault="0061084B" w:rsidP="0061084B">
            <w:pPr>
              <w:rPr>
                <w:del w:id="2316" w:author="Mubiyarto Wibisono" w:date="2025-09-05T08:26:00Z" w16du:dateUtc="2025-09-05T01:26:00Z"/>
                <w:rFonts w:ascii="Arial" w:hAnsi="Arial" w:cs="Arial"/>
                <w:color w:val="000000"/>
                <w:sz w:val="20"/>
                <w:szCs w:val="20"/>
                <w:lang w:val="en-US"/>
              </w:rPr>
            </w:pPr>
          </w:p>
          <w:p w14:paraId="70696C8D" w14:textId="76248DE4" w:rsidR="0061084B" w:rsidRPr="00A41EA1" w:rsidDel="00A41EA1" w:rsidRDefault="0061084B" w:rsidP="0061084B">
            <w:pPr>
              <w:rPr>
                <w:del w:id="2317" w:author="Mubiyarto Wibisono" w:date="2025-09-05T08:26:00Z" w16du:dateUtc="2025-09-05T01:26:00Z"/>
                <w:rFonts w:ascii="Arial" w:hAnsi="Arial" w:cs="Arial"/>
                <w:color w:val="000000"/>
                <w:sz w:val="20"/>
                <w:szCs w:val="20"/>
                <w:lang w:val="en-US"/>
              </w:rPr>
            </w:pPr>
            <w:del w:id="2318" w:author="Mubiyarto Wibisono" w:date="2025-09-05T08:26:00Z" w16du:dateUtc="2025-09-05T01:26:00Z">
              <w:r w:rsidRPr="00A41EA1" w:rsidDel="00A41EA1">
                <w:rPr>
                  <w:rFonts w:ascii="Arial" w:hAnsi="Arial" w:cs="Arial"/>
                  <w:color w:val="000000"/>
                  <w:sz w:val="20"/>
                  <w:szCs w:val="20"/>
                  <w:lang w:val="en-US"/>
                </w:rPr>
                <w:delText>SELECT message FROM eocms_user_message</w:delText>
              </w:r>
            </w:del>
          </w:p>
          <w:p w14:paraId="177652A3" w14:textId="6998841B" w:rsidR="0061084B" w:rsidRPr="00A41EA1" w:rsidDel="00A41EA1" w:rsidRDefault="0061084B" w:rsidP="0061084B">
            <w:pPr>
              <w:rPr>
                <w:del w:id="2319" w:author="Mubiyarto Wibisono" w:date="2025-09-05T08:26:00Z" w16du:dateUtc="2025-09-05T01:26:00Z"/>
                <w:rFonts w:ascii="Arial" w:hAnsi="Arial" w:cs="Arial"/>
                <w:color w:val="000000"/>
                <w:sz w:val="20"/>
                <w:szCs w:val="20"/>
                <w:lang w:val="en-US"/>
              </w:rPr>
            </w:pPr>
            <w:del w:id="2320" w:author="Mubiyarto Wibisono" w:date="2025-09-05T08:26:00Z" w16du:dateUtc="2025-09-05T01:26:00Z">
              <w:r w:rsidRPr="00A41EA1" w:rsidDel="00A41EA1">
                <w:rPr>
                  <w:rFonts w:ascii="Arial" w:hAnsi="Arial" w:cs="Arial"/>
                  <w:color w:val="000000"/>
                  <w:sz w:val="20"/>
                  <w:szCs w:val="20"/>
                  <w:lang w:val="en-US"/>
                </w:rPr>
                <w:delText>where error_code = &lt;transaction time &gt; 5 mins code&gt;</w:delText>
              </w:r>
            </w:del>
          </w:p>
          <w:p w14:paraId="70355790" w14:textId="1B10E3D7" w:rsidR="0061084B" w:rsidRPr="00A41EA1" w:rsidDel="00A41EA1" w:rsidRDefault="0061084B" w:rsidP="0061084B">
            <w:pPr>
              <w:rPr>
                <w:del w:id="2321" w:author="Mubiyarto Wibisono" w:date="2025-09-05T08:26:00Z" w16du:dateUtc="2025-09-05T01:26:00Z"/>
                <w:rFonts w:ascii="Arial" w:hAnsi="Arial" w:cs="Arial"/>
                <w:color w:val="000000"/>
                <w:sz w:val="20"/>
                <w:szCs w:val="20"/>
                <w:lang w:val="en-US"/>
              </w:rPr>
            </w:pPr>
          </w:p>
          <w:p w14:paraId="017B2930" w14:textId="3D013F57" w:rsidR="0061084B" w:rsidRPr="00A41EA1" w:rsidDel="00A41EA1" w:rsidRDefault="0061084B" w:rsidP="0061084B">
            <w:pPr>
              <w:rPr>
                <w:del w:id="2322" w:author="Mubiyarto Wibisono" w:date="2025-09-05T08:26:00Z" w16du:dateUtc="2025-09-05T01:26:00Z"/>
                <w:rFonts w:ascii="Arial" w:hAnsi="Arial" w:cs="Arial"/>
                <w:color w:val="000000"/>
                <w:sz w:val="20"/>
                <w:szCs w:val="20"/>
              </w:rPr>
            </w:pPr>
            <w:del w:id="2323" w:author="Mubiyarto Wibisono" w:date="2025-09-05T08:26:00Z" w16du:dateUtc="2025-09-05T01:26:00Z">
              <w:r w:rsidRPr="00A41EA1" w:rsidDel="00A41EA1">
                <w:rPr>
                  <w:rFonts w:ascii="Arial" w:hAnsi="Arial" w:cs="Arial"/>
                  <w:color w:val="000000"/>
                  <w:sz w:val="20"/>
                  <w:szCs w:val="20"/>
                </w:rPr>
                <w:delText>Set Into Json (Keep As Payable).</w:delText>
              </w:r>
            </w:del>
          </w:p>
        </w:tc>
      </w:tr>
      <w:tr w:rsidR="0061084B" w:rsidRPr="00A41EA1" w:rsidDel="00A41EA1" w14:paraId="01550E79" w14:textId="26C61F35" w:rsidTr="00421EB7">
        <w:trPr>
          <w:del w:id="2324" w:author="Mubiyarto Wibisono" w:date="2025-09-05T08:26:00Z"/>
          <w:trPrChange w:id="2325" w:author="Mubiyarto Wibisono" w:date="2025-09-23T20:00:00Z" w16du:dateUtc="2025-09-23T13:00:00Z">
            <w:trPr>
              <w:gridAfter w:val="0"/>
            </w:trPr>
          </w:trPrChange>
        </w:trPr>
        <w:tc>
          <w:tcPr>
            <w:tcW w:w="3051" w:type="dxa"/>
            <w:vAlign w:val="center"/>
            <w:tcPrChange w:id="2326" w:author="Mubiyarto Wibisono" w:date="2025-09-23T20:00:00Z" w16du:dateUtc="2025-09-23T13:00:00Z">
              <w:tcPr>
                <w:tcW w:w="2184" w:type="dxa"/>
                <w:vAlign w:val="center"/>
              </w:tcPr>
            </w:tcPrChange>
          </w:tcPr>
          <w:p w14:paraId="48B0F7F1" w14:textId="453950DA" w:rsidR="0061084B" w:rsidRPr="00A41EA1" w:rsidDel="00A41EA1" w:rsidRDefault="0061084B" w:rsidP="0061084B">
            <w:pPr>
              <w:rPr>
                <w:del w:id="2327" w:author="Mubiyarto Wibisono" w:date="2025-09-05T08:26:00Z" w16du:dateUtc="2025-09-05T01:26:00Z"/>
                <w:rFonts w:ascii="Arial" w:hAnsi="Arial" w:cs="Arial"/>
                <w:color w:val="000000"/>
                <w:sz w:val="20"/>
                <w:szCs w:val="20"/>
              </w:rPr>
            </w:pPr>
            <w:del w:id="2328" w:author="Mubiyarto Wibisono" w:date="2025-09-05T08:26:00Z" w16du:dateUtc="2025-09-05T01:26:00Z">
              <w:r w:rsidRPr="00A41EA1" w:rsidDel="00A41EA1">
                <w:rPr>
                  <w:rFonts w:ascii="Arial" w:hAnsi="Arial" w:cs="Arial"/>
                  <w:color w:val="000000"/>
                  <w:sz w:val="20"/>
                  <w:szCs w:val="20"/>
                </w:rPr>
                <w:delText>If Yes</w:delText>
              </w:r>
            </w:del>
          </w:p>
        </w:tc>
        <w:tc>
          <w:tcPr>
            <w:tcW w:w="1339" w:type="dxa"/>
            <w:vAlign w:val="center"/>
            <w:tcPrChange w:id="2329" w:author="Mubiyarto Wibisono" w:date="2025-09-23T20:00:00Z" w16du:dateUtc="2025-09-23T13:00:00Z">
              <w:tcPr>
                <w:tcW w:w="1346" w:type="dxa"/>
                <w:gridSpan w:val="3"/>
                <w:vAlign w:val="center"/>
              </w:tcPr>
            </w:tcPrChange>
          </w:tcPr>
          <w:p w14:paraId="4824B5C3" w14:textId="1570F6F0" w:rsidR="0061084B" w:rsidRPr="00A41EA1" w:rsidDel="00A41EA1" w:rsidRDefault="0061084B" w:rsidP="0061084B">
            <w:pPr>
              <w:rPr>
                <w:del w:id="2330" w:author="Mubiyarto Wibisono" w:date="2025-09-05T08:26:00Z" w16du:dateUtc="2025-09-05T01:26:00Z"/>
                <w:rFonts w:ascii="Arial" w:hAnsi="Arial" w:cs="Arial"/>
                <w:color w:val="000000"/>
                <w:sz w:val="20"/>
                <w:szCs w:val="20"/>
              </w:rPr>
            </w:pPr>
            <w:del w:id="2331" w:author="Mubiyarto Wibisono" w:date="2025-09-05T08:26:00Z" w16du:dateUtc="2025-09-05T01:26:00Z">
              <w:r w:rsidRPr="00A41EA1" w:rsidDel="00A41EA1">
                <w:rPr>
                  <w:rFonts w:ascii="Arial" w:hAnsi="Arial" w:cs="Arial"/>
                  <w:color w:val="000000"/>
                  <w:sz w:val="20"/>
                  <w:szCs w:val="20"/>
                </w:rPr>
                <w:delText>System Decision</w:delText>
              </w:r>
            </w:del>
          </w:p>
        </w:tc>
        <w:tc>
          <w:tcPr>
            <w:tcW w:w="5145" w:type="dxa"/>
            <w:gridSpan w:val="2"/>
            <w:vAlign w:val="center"/>
            <w:tcPrChange w:id="2332" w:author="Mubiyarto Wibisono" w:date="2025-09-23T20:00:00Z" w16du:dateUtc="2025-09-23T13:00:00Z">
              <w:tcPr>
                <w:tcW w:w="5820" w:type="dxa"/>
                <w:gridSpan w:val="3"/>
                <w:vAlign w:val="center"/>
              </w:tcPr>
            </w:tcPrChange>
          </w:tcPr>
          <w:p w14:paraId="401C5DFE" w14:textId="7B0E8B8A" w:rsidR="008A0946" w:rsidRPr="00A41EA1" w:rsidDel="00A41EA1" w:rsidRDefault="0061084B" w:rsidP="0061084B">
            <w:pPr>
              <w:rPr>
                <w:del w:id="2333" w:author="Mubiyarto Wibisono" w:date="2025-09-05T08:26:00Z" w16du:dateUtc="2025-09-05T01:26:00Z"/>
                <w:rFonts w:ascii="Arial" w:hAnsi="Arial" w:cs="Arial"/>
                <w:color w:val="000000"/>
                <w:sz w:val="20"/>
                <w:szCs w:val="20"/>
              </w:rPr>
            </w:pPr>
            <w:del w:id="2334" w:author="Mubiyarto Wibisono" w:date="2025-09-05T08:26:00Z" w16du:dateUtc="2025-09-05T01:26:00Z">
              <w:r w:rsidRPr="00A41EA1" w:rsidDel="00A41EA1">
                <w:rPr>
                  <w:rFonts w:ascii="Arial" w:hAnsi="Arial" w:cs="Arial"/>
                  <w:color w:val="000000"/>
                  <w:sz w:val="20"/>
                  <w:szCs w:val="20"/>
                </w:rPr>
                <w:delText xml:space="preserve">If Yes: Fetch </w:delText>
              </w:r>
            </w:del>
          </w:p>
          <w:p w14:paraId="1D3D32D9" w14:textId="780C17AE" w:rsidR="008A0946" w:rsidRPr="00A41EA1" w:rsidDel="00A41EA1" w:rsidRDefault="008A0946" w:rsidP="008A0946">
            <w:pPr>
              <w:rPr>
                <w:del w:id="2335" w:author="Mubiyarto Wibisono" w:date="2025-09-05T08:26:00Z" w16du:dateUtc="2025-09-05T01:26:00Z"/>
                <w:rFonts w:ascii="Arial" w:hAnsi="Arial" w:cs="Arial"/>
                <w:color w:val="000000"/>
                <w:sz w:val="20"/>
                <w:szCs w:val="20"/>
                <w:lang w:val="en-US"/>
              </w:rPr>
            </w:pPr>
          </w:p>
          <w:p w14:paraId="4FD46382" w14:textId="188ED8D1" w:rsidR="008A0946" w:rsidRPr="00A41EA1" w:rsidDel="00A41EA1" w:rsidRDefault="008A0946" w:rsidP="008A0946">
            <w:pPr>
              <w:rPr>
                <w:del w:id="2336" w:author="Mubiyarto Wibisono" w:date="2025-09-05T08:26:00Z" w16du:dateUtc="2025-09-05T01:26:00Z"/>
                <w:rFonts w:ascii="Arial" w:hAnsi="Arial" w:cs="Arial"/>
                <w:color w:val="000000"/>
                <w:sz w:val="20"/>
                <w:szCs w:val="20"/>
                <w:lang w:val="en-US"/>
              </w:rPr>
            </w:pPr>
            <w:del w:id="2337" w:author="Mubiyarto Wibisono" w:date="2025-09-05T08:26:00Z" w16du:dateUtc="2025-09-05T01:26:00Z">
              <w:r w:rsidRPr="00A41EA1" w:rsidDel="00A41EA1">
                <w:rPr>
                  <w:rFonts w:ascii="Arial" w:hAnsi="Arial" w:cs="Arial"/>
                  <w:color w:val="000000"/>
                  <w:sz w:val="20"/>
                  <w:szCs w:val="20"/>
                  <w:lang w:val="en-US"/>
                </w:rPr>
                <w:delText>SELECT message FROM eocms_user_message</w:delText>
              </w:r>
            </w:del>
          </w:p>
          <w:p w14:paraId="21FA404E" w14:textId="678EEB91" w:rsidR="008A0946" w:rsidRPr="00A41EA1" w:rsidDel="00A41EA1" w:rsidRDefault="008A0946" w:rsidP="008A0946">
            <w:pPr>
              <w:rPr>
                <w:del w:id="2338" w:author="Mubiyarto Wibisono" w:date="2025-09-05T08:26:00Z" w16du:dateUtc="2025-09-05T01:26:00Z"/>
                <w:rFonts w:ascii="Arial" w:hAnsi="Arial" w:cs="Arial"/>
                <w:color w:val="000000"/>
                <w:sz w:val="20"/>
                <w:szCs w:val="20"/>
                <w:lang w:val="en-US"/>
              </w:rPr>
            </w:pPr>
            <w:del w:id="2339" w:author="Mubiyarto Wibisono" w:date="2025-09-05T08:26:00Z" w16du:dateUtc="2025-09-05T01:26:00Z">
              <w:r w:rsidRPr="00A41EA1" w:rsidDel="00A41EA1">
                <w:rPr>
                  <w:rFonts w:ascii="Arial" w:hAnsi="Arial" w:cs="Arial"/>
                  <w:color w:val="000000"/>
                  <w:sz w:val="20"/>
                  <w:szCs w:val="20"/>
                  <w:lang w:val="en-US"/>
                </w:rPr>
                <w:delText>where error_code = &lt;transaction time =&lt; 5 mins code&gt;</w:delText>
              </w:r>
            </w:del>
          </w:p>
          <w:p w14:paraId="3D01CEA8" w14:textId="42F8C29F" w:rsidR="008A0946" w:rsidRPr="00A41EA1" w:rsidDel="00A41EA1" w:rsidRDefault="0061084B" w:rsidP="0061084B">
            <w:pPr>
              <w:rPr>
                <w:del w:id="2340" w:author="Mubiyarto Wibisono" w:date="2025-09-05T08:26:00Z" w16du:dateUtc="2025-09-05T01:26:00Z"/>
                <w:rFonts w:ascii="Arial" w:hAnsi="Arial" w:cs="Arial"/>
                <w:color w:val="000000"/>
                <w:sz w:val="20"/>
                <w:szCs w:val="20"/>
              </w:rPr>
            </w:pPr>
            <w:del w:id="2341" w:author="Mubiyarto Wibisono" w:date="2025-09-05T08:26:00Z" w16du:dateUtc="2025-09-05T01:26:00Z">
              <w:r w:rsidRPr="00A41EA1" w:rsidDel="00A41EA1">
                <w:rPr>
                  <w:rFonts w:ascii="Arial" w:hAnsi="Arial" w:cs="Arial"/>
                  <w:color w:val="000000"/>
                  <w:sz w:val="20"/>
                  <w:szCs w:val="20"/>
                </w:rPr>
                <w:delText xml:space="preserve"> </w:delText>
              </w:r>
            </w:del>
          </w:p>
          <w:p w14:paraId="0AE1A2FF" w14:textId="5C4F2A4C" w:rsidR="008A0946" w:rsidRPr="00A41EA1" w:rsidDel="00A41EA1" w:rsidRDefault="008A0946" w:rsidP="0061084B">
            <w:pPr>
              <w:rPr>
                <w:del w:id="2342" w:author="Mubiyarto Wibisono" w:date="2025-09-05T08:26:00Z" w16du:dateUtc="2025-09-05T01:26:00Z"/>
                <w:rFonts w:ascii="Arial" w:hAnsi="Arial" w:cs="Arial"/>
                <w:color w:val="000000"/>
                <w:sz w:val="20"/>
                <w:szCs w:val="20"/>
              </w:rPr>
            </w:pPr>
          </w:p>
          <w:p w14:paraId="435DD22E" w14:textId="74C0E2B5" w:rsidR="0061084B" w:rsidRPr="00A41EA1" w:rsidDel="00A41EA1" w:rsidRDefault="0061084B" w:rsidP="0061084B">
            <w:pPr>
              <w:rPr>
                <w:del w:id="2343" w:author="Mubiyarto Wibisono" w:date="2025-09-05T08:26:00Z" w16du:dateUtc="2025-09-05T01:26:00Z"/>
                <w:rFonts w:ascii="Arial" w:hAnsi="Arial" w:cs="Arial"/>
                <w:color w:val="000000"/>
                <w:sz w:val="20"/>
                <w:szCs w:val="20"/>
              </w:rPr>
            </w:pPr>
            <w:del w:id="2344" w:author="Mubiyarto Wibisono" w:date="2025-09-05T08:26:00Z" w16du:dateUtc="2025-09-05T01:26:00Z">
              <w:r w:rsidRPr="00A41EA1" w:rsidDel="00A41EA1">
                <w:rPr>
                  <w:rFonts w:ascii="Arial" w:hAnsi="Arial" w:cs="Arial"/>
                  <w:color w:val="000000"/>
                  <w:sz w:val="20"/>
                  <w:szCs w:val="20"/>
                </w:rPr>
                <w:delText>Set Into Json (</w:delText>
              </w:r>
              <w:r w:rsidR="008A0946" w:rsidRPr="00A41EA1" w:rsidDel="00A41EA1">
                <w:rPr>
                  <w:rFonts w:ascii="Arial" w:hAnsi="Arial" w:cs="Arial"/>
                  <w:color w:val="000000"/>
                  <w:sz w:val="20"/>
                  <w:szCs w:val="20"/>
                </w:rPr>
                <w:delText>notice_payment_flag : Not Payable</w:delText>
              </w:r>
              <w:r w:rsidRPr="00A41EA1" w:rsidDel="00A41EA1">
                <w:rPr>
                  <w:rFonts w:ascii="Arial" w:hAnsi="Arial" w:cs="Arial"/>
                  <w:color w:val="000000"/>
                  <w:sz w:val="20"/>
                  <w:szCs w:val="20"/>
                </w:rPr>
                <w:delText xml:space="preserve">). </w:delText>
              </w:r>
            </w:del>
          </w:p>
        </w:tc>
      </w:tr>
      <w:tr w:rsidR="0061084B" w:rsidRPr="00A41EA1" w:rsidDel="00A41EA1" w14:paraId="4083AF37" w14:textId="3175DA6D" w:rsidTr="00421EB7">
        <w:trPr>
          <w:del w:id="2345" w:author="Mubiyarto Wibisono" w:date="2025-09-05T08:26:00Z"/>
          <w:trPrChange w:id="2346" w:author="Mubiyarto Wibisono" w:date="2025-09-23T20:00:00Z" w16du:dateUtc="2025-09-23T13:00:00Z">
            <w:trPr>
              <w:gridAfter w:val="0"/>
            </w:trPr>
          </w:trPrChange>
        </w:trPr>
        <w:tc>
          <w:tcPr>
            <w:tcW w:w="3051" w:type="dxa"/>
            <w:vAlign w:val="center"/>
            <w:tcPrChange w:id="2347" w:author="Mubiyarto Wibisono" w:date="2025-09-23T20:00:00Z" w16du:dateUtc="2025-09-23T13:00:00Z">
              <w:tcPr>
                <w:tcW w:w="2184" w:type="dxa"/>
                <w:vAlign w:val="center"/>
              </w:tcPr>
            </w:tcPrChange>
          </w:tcPr>
          <w:p w14:paraId="5E90A2E5" w14:textId="5EE10403" w:rsidR="0061084B" w:rsidRPr="00A41EA1" w:rsidDel="00A41EA1" w:rsidRDefault="0061084B" w:rsidP="0061084B">
            <w:pPr>
              <w:rPr>
                <w:del w:id="2348" w:author="Mubiyarto Wibisono" w:date="2025-09-05T08:26:00Z" w16du:dateUtc="2025-09-05T01:26:00Z"/>
                <w:rFonts w:ascii="Arial" w:eastAsia="Arial" w:hAnsi="Arial" w:cs="Arial"/>
                <w:sz w:val="20"/>
                <w:szCs w:val="20"/>
              </w:rPr>
            </w:pPr>
            <w:del w:id="2349" w:author="Mubiyarto Wibisono" w:date="2025-09-05T08:26:00Z" w16du:dateUtc="2025-09-05T01:26:00Z">
              <w:r w:rsidRPr="00A41EA1" w:rsidDel="00A41EA1">
                <w:rPr>
                  <w:rFonts w:ascii="Arial" w:hAnsi="Arial" w:cs="Arial"/>
                  <w:color w:val="000000"/>
                  <w:sz w:val="20"/>
                  <w:szCs w:val="20"/>
                </w:rPr>
                <w:delText>Set Message Into JSON Result</w:delText>
              </w:r>
            </w:del>
          </w:p>
        </w:tc>
        <w:tc>
          <w:tcPr>
            <w:tcW w:w="1339" w:type="dxa"/>
            <w:vAlign w:val="center"/>
            <w:tcPrChange w:id="2350" w:author="Mubiyarto Wibisono" w:date="2025-09-23T20:00:00Z" w16du:dateUtc="2025-09-23T13:00:00Z">
              <w:tcPr>
                <w:tcW w:w="1346" w:type="dxa"/>
                <w:gridSpan w:val="3"/>
                <w:vAlign w:val="center"/>
              </w:tcPr>
            </w:tcPrChange>
          </w:tcPr>
          <w:p w14:paraId="6DC6045B" w14:textId="02E77C65" w:rsidR="0061084B" w:rsidRPr="00A41EA1" w:rsidDel="00A41EA1" w:rsidRDefault="0061084B" w:rsidP="0061084B">
            <w:pPr>
              <w:rPr>
                <w:del w:id="2351" w:author="Mubiyarto Wibisono" w:date="2025-09-05T08:26:00Z" w16du:dateUtc="2025-09-05T01:26:00Z"/>
                <w:rFonts w:ascii="Arial" w:eastAsia="Arial" w:hAnsi="Arial" w:cs="Arial"/>
                <w:sz w:val="20"/>
                <w:szCs w:val="20"/>
              </w:rPr>
            </w:pPr>
            <w:del w:id="2352" w:author="Mubiyarto Wibisono" w:date="2025-09-05T08:26:00Z" w16du:dateUtc="2025-09-05T01:26:00Z">
              <w:r w:rsidRPr="00A41EA1" w:rsidDel="00A41EA1">
                <w:rPr>
                  <w:rFonts w:ascii="Arial" w:hAnsi="Arial" w:cs="Arial"/>
                  <w:color w:val="000000"/>
                  <w:sz w:val="20"/>
                  <w:szCs w:val="20"/>
                </w:rPr>
                <w:delText>System Process</w:delText>
              </w:r>
            </w:del>
          </w:p>
        </w:tc>
        <w:tc>
          <w:tcPr>
            <w:tcW w:w="5145" w:type="dxa"/>
            <w:gridSpan w:val="2"/>
            <w:vAlign w:val="center"/>
            <w:tcPrChange w:id="2353" w:author="Mubiyarto Wibisono" w:date="2025-09-23T20:00:00Z" w16du:dateUtc="2025-09-23T13:00:00Z">
              <w:tcPr>
                <w:tcW w:w="5820" w:type="dxa"/>
                <w:gridSpan w:val="3"/>
                <w:vAlign w:val="center"/>
              </w:tcPr>
            </w:tcPrChange>
          </w:tcPr>
          <w:p w14:paraId="60A1F6BE" w14:textId="02CDEFD1" w:rsidR="0061084B" w:rsidRPr="00A41EA1" w:rsidDel="00A41EA1" w:rsidRDefault="00111787" w:rsidP="0061084B">
            <w:pPr>
              <w:rPr>
                <w:del w:id="2354" w:author="Mubiyarto Wibisono" w:date="2025-09-05T08:26:00Z" w16du:dateUtc="2025-09-05T01:26:00Z"/>
                <w:rFonts w:ascii="Arial" w:eastAsia="Arial" w:hAnsi="Arial" w:cs="Arial"/>
                <w:sz w:val="20"/>
                <w:szCs w:val="20"/>
              </w:rPr>
            </w:pPr>
            <w:del w:id="2355" w:author="Mubiyarto Wibisono" w:date="2025-09-05T08:26:00Z" w16du:dateUtc="2025-09-05T01:26:00Z">
              <w:r w:rsidRPr="00A41EA1" w:rsidDel="00A41EA1">
                <w:rPr>
                  <w:rFonts w:ascii="Arial" w:hAnsi="Arial" w:cs="Arial"/>
                  <w:color w:val="000000"/>
                  <w:sz w:val="20"/>
                  <w:szCs w:val="20"/>
                </w:rPr>
                <w:delText xml:space="preserve">Attach resolved </w:delText>
              </w:r>
              <w:r w:rsidRPr="00A41EA1" w:rsidDel="00A41EA1">
                <w:rPr>
                  <w:rFonts w:ascii="Arial" w:eastAsia="Arial Unicode MS" w:hAnsi="Arial" w:cs="Arial"/>
                  <w:color w:val="000000"/>
                  <w:sz w:val="20"/>
                  <w:szCs w:val="20"/>
                </w:rPr>
                <w:delText>error_message</w:delText>
              </w:r>
              <w:r w:rsidRPr="00A41EA1" w:rsidDel="00A41EA1">
                <w:rPr>
                  <w:rFonts w:ascii="Arial" w:hAnsi="Arial" w:cs="Arial"/>
                  <w:color w:val="000000"/>
                  <w:sz w:val="20"/>
                  <w:szCs w:val="20"/>
                </w:rPr>
                <w:delText xml:space="preserve"> to json (dashed boxes in diagram).</w:delText>
              </w:r>
            </w:del>
          </w:p>
        </w:tc>
      </w:tr>
      <w:tr w:rsidR="0061084B" w:rsidRPr="00A41EA1" w:rsidDel="00A41EA1" w14:paraId="784E1C01" w14:textId="24422470" w:rsidTr="00421EB7">
        <w:trPr>
          <w:del w:id="2356" w:author="Mubiyarto Wibisono" w:date="2025-09-05T08:26:00Z"/>
          <w:trPrChange w:id="2357" w:author="Mubiyarto Wibisono" w:date="2025-09-23T20:00:00Z" w16du:dateUtc="2025-09-23T13:00:00Z">
            <w:trPr>
              <w:gridAfter w:val="0"/>
            </w:trPr>
          </w:trPrChange>
        </w:trPr>
        <w:tc>
          <w:tcPr>
            <w:tcW w:w="3051" w:type="dxa"/>
            <w:vAlign w:val="center"/>
            <w:tcPrChange w:id="2358" w:author="Mubiyarto Wibisono" w:date="2025-09-23T20:00:00Z" w16du:dateUtc="2025-09-23T13:00:00Z">
              <w:tcPr>
                <w:tcW w:w="2184" w:type="dxa"/>
                <w:vAlign w:val="center"/>
              </w:tcPr>
            </w:tcPrChange>
          </w:tcPr>
          <w:p w14:paraId="16E5A2CE" w14:textId="4565C2CC" w:rsidR="0061084B" w:rsidRPr="00A41EA1" w:rsidDel="00A41EA1" w:rsidRDefault="0061084B" w:rsidP="0061084B">
            <w:pPr>
              <w:rPr>
                <w:del w:id="2359" w:author="Mubiyarto Wibisono" w:date="2025-09-05T08:26:00Z" w16du:dateUtc="2025-09-05T01:26:00Z"/>
                <w:rFonts w:ascii="Arial" w:eastAsia="Arial" w:hAnsi="Arial" w:cs="Arial"/>
                <w:sz w:val="20"/>
                <w:szCs w:val="20"/>
              </w:rPr>
            </w:pPr>
            <w:del w:id="2360" w:author="Mubiyarto Wibisono" w:date="2025-09-05T08:26:00Z" w16du:dateUtc="2025-09-05T01:26:00Z">
              <w:r w:rsidRPr="00A41EA1" w:rsidDel="00A41EA1">
                <w:rPr>
                  <w:rFonts w:ascii="Arial" w:hAnsi="Arial" w:cs="Arial"/>
                  <w:color w:val="000000"/>
                  <w:sz w:val="20"/>
                  <w:szCs w:val="20"/>
                </w:rPr>
                <w:delText>Build JSON With Message</w:delText>
              </w:r>
            </w:del>
          </w:p>
        </w:tc>
        <w:tc>
          <w:tcPr>
            <w:tcW w:w="1339" w:type="dxa"/>
            <w:vAlign w:val="center"/>
            <w:tcPrChange w:id="2361" w:author="Mubiyarto Wibisono" w:date="2025-09-23T20:00:00Z" w16du:dateUtc="2025-09-23T13:00:00Z">
              <w:tcPr>
                <w:tcW w:w="1346" w:type="dxa"/>
                <w:gridSpan w:val="3"/>
                <w:vAlign w:val="center"/>
              </w:tcPr>
            </w:tcPrChange>
          </w:tcPr>
          <w:p w14:paraId="02A379CE" w14:textId="45631F2F" w:rsidR="0061084B" w:rsidRPr="00A41EA1" w:rsidDel="00A41EA1" w:rsidRDefault="0061084B" w:rsidP="0061084B">
            <w:pPr>
              <w:rPr>
                <w:del w:id="2362" w:author="Mubiyarto Wibisono" w:date="2025-09-05T08:26:00Z" w16du:dateUtc="2025-09-05T01:26:00Z"/>
                <w:rFonts w:ascii="Arial" w:eastAsia="Arial" w:hAnsi="Arial" w:cs="Arial"/>
                <w:sz w:val="20"/>
                <w:szCs w:val="20"/>
              </w:rPr>
            </w:pPr>
            <w:del w:id="2363" w:author="Mubiyarto Wibisono" w:date="2025-09-05T08:26:00Z" w16du:dateUtc="2025-09-05T01:26:00Z">
              <w:r w:rsidRPr="00A41EA1" w:rsidDel="00A41EA1">
                <w:rPr>
                  <w:rFonts w:ascii="Arial" w:hAnsi="Arial" w:cs="Arial"/>
                  <w:color w:val="000000"/>
                  <w:sz w:val="20"/>
                  <w:szCs w:val="20"/>
                </w:rPr>
                <w:delText>System Output</w:delText>
              </w:r>
            </w:del>
          </w:p>
        </w:tc>
        <w:tc>
          <w:tcPr>
            <w:tcW w:w="5145" w:type="dxa"/>
            <w:gridSpan w:val="2"/>
            <w:vAlign w:val="center"/>
            <w:tcPrChange w:id="2364" w:author="Mubiyarto Wibisono" w:date="2025-09-23T20:00:00Z" w16du:dateUtc="2025-09-23T13:00:00Z">
              <w:tcPr>
                <w:tcW w:w="5820" w:type="dxa"/>
                <w:gridSpan w:val="3"/>
                <w:vAlign w:val="center"/>
              </w:tcPr>
            </w:tcPrChange>
          </w:tcPr>
          <w:p w14:paraId="2A7C717C" w14:textId="2FC144A1" w:rsidR="0061084B" w:rsidRPr="00A41EA1" w:rsidDel="00A41EA1" w:rsidRDefault="0061084B" w:rsidP="0061084B">
            <w:pPr>
              <w:rPr>
                <w:del w:id="2365" w:author="Mubiyarto Wibisono" w:date="2025-09-05T08:26:00Z" w16du:dateUtc="2025-09-05T01:26:00Z"/>
                <w:rFonts w:ascii="Arial" w:hAnsi="Arial" w:cs="Arial"/>
                <w:color w:val="000000"/>
                <w:sz w:val="20"/>
                <w:szCs w:val="20"/>
              </w:rPr>
            </w:pPr>
            <w:del w:id="2366" w:author="Mubiyarto Wibisono" w:date="2025-09-05T08:26:00Z" w16du:dateUtc="2025-09-05T01:26:00Z">
              <w:r w:rsidRPr="00A41EA1" w:rsidDel="00A41EA1">
                <w:rPr>
                  <w:rFonts w:ascii="Arial" w:hAnsi="Arial" w:cs="Arial"/>
                  <w:color w:val="000000"/>
                  <w:sz w:val="20"/>
                  <w:szCs w:val="20"/>
                </w:rPr>
                <w:delText xml:space="preserve">Json Includes Lists: </w:delText>
              </w:r>
            </w:del>
          </w:p>
          <w:p w14:paraId="32A31522" w14:textId="5B88C15D" w:rsidR="0061084B" w:rsidRPr="00A41EA1" w:rsidDel="00A41EA1" w:rsidRDefault="0061084B" w:rsidP="0061084B">
            <w:pPr>
              <w:rPr>
                <w:del w:id="2367" w:author="Mubiyarto Wibisono" w:date="2025-09-05T08:26:00Z" w16du:dateUtc="2025-09-05T01:26:00Z"/>
                <w:rFonts w:ascii="Arial" w:hAnsi="Arial" w:cs="Arial"/>
                <w:color w:val="000000"/>
                <w:sz w:val="20"/>
                <w:szCs w:val="20"/>
              </w:rPr>
            </w:pPr>
            <w:del w:id="2368" w:author="Mubiyarto Wibisono" w:date="2025-09-05T08:26:00Z" w16du:dateUtc="2025-09-05T01:26:00Z">
              <w:r w:rsidRPr="00A41EA1" w:rsidDel="00A41EA1">
                <w:rPr>
                  <w:rFonts w:ascii="Arial" w:hAnsi="Arial" w:cs="Arial"/>
                  <w:color w:val="000000"/>
                  <w:sz w:val="20"/>
                  <w:szCs w:val="20"/>
                </w:rPr>
                <w:delText>Payable</w:delText>
              </w:r>
            </w:del>
          </w:p>
          <w:p w14:paraId="094B2612" w14:textId="42C30C17" w:rsidR="0061084B" w:rsidRPr="00A41EA1" w:rsidDel="00A41EA1" w:rsidRDefault="0061084B" w:rsidP="0061084B">
            <w:pPr>
              <w:rPr>
                <w:del w:id="2369" w:author="Mubiyarto Wibisono" w:date="2025-09-05T08:26:00Z" w16du:dateUtc="2025-09-05T01:26:00Z"/>
                <w:rFonts w:ascii="Arial" w:hAnsi="Arial" w:cs="Arial"/>
                <w:color w:val="000000"/>
                <w:sz w:val="20"/>
                <w:szCs w:val="20"/>
              </w:rPr>
            </w:pPr>
            <w:del w:id="2370" w:author="Mubiyarto Wibisono" w:date="2025-09-05T08:26:00Z" w16du:dateUtc="2025-09-05T01:26:00Z">
              <w:r w:rsidRPr="00A41EA1" w:rsidDel="00A41EA1">
                <w:rPr>
                  <w:rFonts w:ascii="Arial" w:hAnsi="Arial" w:cs="Arial"/>
                  <w:color w:val="000000"/>
                  <w:sz w:val="20"/>
                  <w:szCs w:val="20"/>
                </w:rPr>
                <w:delText>Not Payable</w:delText>
              </w:r>
            </w:del>
          </w:p>
          <w:p w14:paraId="54847374" w14:textId="37FDF238" w:rsidR="0061084B" w:rsidRPr="00A41EA1" w:rsidDel="00A41EA1" w:rsidRDefault="0061084B" w:rsidP="0061084B">
            <w:pPr>
              <w:rPr>
                <w:del w:id="2371" w:author="Mubiyarto Wibisono" w:date="2025-09-05T08:26:00Z" w16du:dateUtc="2025-09-05T01:26:00Z"/>
                <w:rFonts w:ascii="Arial" w:hAnsi="Arial" w:cs="Arial"/>
                <w:color w:val="000000"/>
                <w:sz w:val="20"/>
                <w:szCs w:val="20"/>
              </w:rPr>
            </w:pPr>
            <w:del w:id="2372" w:author="Mubiyarto Wibisono" w:date="2025-09-05T08:26:00Z" w16du:dateUtc="2025-09-05T01:26:00Z">
              <w:r w:rsidRPr="00A41EA1" w:rsidDel="00A41EA1">
                <w:rPr>
                  <w:rFonts w:ascii="Arial" w:hAnsi="Arial" w:cs="Arial"/>
                  <w:color w:val="000000"/>
                  <w:sz w:val="20"/>
                  <w:szCs w:val="20"/>
                </w:rPr>
                <w:delText>Paid (Past 6 Months)</w:delText>
              </w:r>
            </w:del>
          </w:p>
        </w:tc>
      </w:tr>
      <w:tr w:rsidR="0061084B" w:rsidRPr="00A41EA1" w:rsidDel="00A41EA1" w14:paraId="28BB5001" w14:textId="6943FE57" w:rsidTr="00421EB7">
        <w:trPr>
          <w:del w:id="2373" w:author="Mubiyarto Wibisono" w:date="2025-09-05T08:26:00Z"/>
          <w:trPrChange w:id="2374" w:author="Mubiyarto Wibisono" w:date="2025-09-23T20:00:00Z" w16du:dateUtc="2025-09-23T13:00:00Z">
            <w:trPr>
              <w:gridAfter w:val="0"/>
            </w:trPr>
          </w:trPrChange>
        </w:trPr>
        <w:tc>
          <w:tcPr>
            <w:tcW w:w="3051" w:type="dxa"/>
            <w:vAlign w:val="center"/>
            <w:tcPrChange w:id="2375" w:author="Mubiyarto Wibisono" w:date="2025-09-23T20:00:00Z" w16du:dateUtc="2025-09-23T13:00:00Z">
              <w:tcPr>
                <w:tcW w:w="2184" w:type="dxa"/>
                <w:vAlign w:val="center"/>
              </w:tcPr>
            </w:tcPrChange>
          </w:tcPr>
          <w:p w14:paraId="679554A9" w14:textId="68B21261" w:rsidR="0061084B" w:rsidRPr="00A41EA1" w:rsidDel="00A41EA1" w:rsidRDefault="0061084B" w:rsidP="0061084B">
            <w:pPr>
              <w:rPr>
                <w:del w:id="2376" w:author="Mubiyarto Wibisono" w:date="2025-09-05T08:26:00Z" w16du:dateUtc="2025-09-05T01:26:00Z"/>
                <w:rFonts w:ascii="Arial" w:eastAsia="Arial" w:hAnsi="Arial" w:cs="Arial"/>
                <w:sz w:val="20"/>
                <w:szCs w:val="20"/>
              </w:rPr>
            </w:pPr>
            <w:del w:id="2377" w:author="Mubiyarto Wibisono" w:date="2025-09-05T08:26:00Z" w16du:dateUtc="2025-09-05T01:26:00Z">
              <w:r w:rsidRPr="00A41EA1" w:rsidDel="00A41EA1">
                <w:rPr>
                  <w:rFonts w:ascii="Arial" w:hAnsi="Arial" w:cs="Arial"/>
                  <w:color w:val="000000"/>
                  <w:sz w:val="20"/>
                  <w:szCs w:val="20"/>
                </w:rPr>
                <w:delText xml:space="preserve">Compare With Payment Matrix (If No </w:delText>
              </w:r>
              <w:r w:rsidR="008A0946" w:rsidRPr="00A41EA1" w:rsidDel="00A41EA1">
                <w:rPr>
                  <w:rFonts w:ascii="Arial" w:hAnsi="Arial" w:cs="Arial"/>
                  <w:color w:val="000000"/>
                  <w:sz w:val="20"/>
                  <w:szCs w:val="20"/>
                </w:rPr>
                <w:delText>error_message)</w:delText>
              </w:r>
            </w:del>
          </w:p>
        </w:tc>
        <w:tc>
          <w:tcPr>
            <w:tcW w:w="1339" w:type="dxa"/>
            <w:vAlign w:val="center"/>
            <w:tcPrChange w:id="2378" w:author="Mubiyarto Wibisono" w:date="2025-09-23T20:00:00Z" w16du:dateUtc="2025-09-23T13:00:00Z">
              <w:tcPr>
                <w:tcW w:w="1346" w:type="dxa"/>
                <w:gridSpan w:val="3"/>
                <w:vAlign w:val="center"/>
              </w:tcPr>
            </w:tcPrChange>
          </w:tcPr>
          <w:p w14:paraId="66DDD2CD" w14:textId="1F16B233" w:rsidR="0061084B" w:rsidRPr="00A41EA1" w:rsidDel="00A41EA1" w:rsidRDefault="0061084B" w:rsidP="0061084B">
            <w:pPr>
              <w:rPr>
                <w:del w:id="2379" w:author="Mubiyarto Wibisono" w:date="2025-09-05T08:26:00Z" w16du:dateUtc="2025-09-05T01:26:00Z"/>
                <w:rFonts w:ascii="Arial" w:eastAsia="Arial" w:hAnsi="Arial" w:cs="Arial"/>
                <w:sz w:val="20"/>
                <w:szCs w:val="20"/>
              </w:rPr>
            </w:pPr>
            <w:del w:id="2380" w:author="Mubiyarto Wibisono" w:date="2025-09-05T08:26:00Z" w16du:dateUtc="2025-09-05T01:26:00Z">
              <w:r w:rsidRPr="00A41EA1" w:rsidDel="00A41EA1">
                <w:rPr>
                  <w:rFonts w:ascii="Arial" w:hAnsi="Arial" w:cs="Arial"/>
                  <w:color w:val="000000"/>
                  <w:sz w:val="20"/>
                  <w:szCs w:val="20"/>
                </w:rPr>
                <w:delText>Validation</w:delText>
              </w:r>
            </w:del>
          </w:p>
        </w:tc>
        <w:tc>
          <w:tcPr>
            <w:tcW w:w="5145" w:type="dxa"/>
            <w:gridSpan w:val="2"/>
            <w:vAlign w:val="center"/>
            <w:tcPrChange w:id="2381" w:author="Mubiyarto Wibisono" w:date="2025-09-23T20:00:00Z" w16du:dateUtc="2025-09-23T13:00:00Z">
              <w:tcPr>
                <w:tcW w:w="5820" w:type="dxa"/>
                <w:gridSpan w:val="3"/>
                <w:vAlign w:val="center"/>
              </w:tcPr>
            </w:tcPrChange>
          </w:tcPr>
          <w:p w14:paraId="66ECE287" w14:textId="71A53089" w:rsidR="0061084B" w:rsidRPr="00A41EA1" w:rsidDel="00A41EA1" w:rsidRDefault="00111787" w:rsidP="0061084B">
            <w:pPr>
              <w:rPr>
                <w:del w:id="2382" w:author="Mubiyarto Wibisono" w:date="2025-09-05T08:26:00Z" w16du:dateUtc="2025-09-05T01:26:00Z"/>
                <w:rFonts w:ascii="Arial" w:eastAsia="Arial" w:hAnsi="Arial" w:cs="Arial"/>
                <w:sz w:val="20"/>
                <w:szCs w:val="20"/>
              </w:rPr>
            </w:pPr>
            <w:del w:id="2383" w:author="Mubiyarto Wibisono" w:date="2025-09-05T08:26:00Z" w16du:dateUtc="2025-09-05T01:26:00Z">
              <w:r w:rsidRPr="00A41EA1" w:rsidDel="00A41EA1">
                <w:rPr>
                  <w:rFonts w:ascii="Arial" w:hAnsi="Arial" w:cs="Arial"/>
                  <w:color w:val="000000"/>
                  <w:sz w:val="20"/>
                  <w:szCs w:val="20"/>
                </w:rPr>
                <w:delText>Run payment</w:delText>
              </w:r>
              <w:r w:rsidRPr="00A41EA1" w:rsidDel="00A41EA1">
                <w:rPr>
                  <w:rFonts w:ascii="Arial" w:hAnsi="Arial" w:cs="Arial"/>
                  <w:color w:val="000000"/>
                  <w:sz w:val="20"/>
                  <w:szCs w:val="20"/>
                </w:rPr>
                <w:noBreakHyphen/>
                <w:delText>matrix checks over each notice.</w:delText>
              </w:r>
            </w:del>
          </w:p>
        </w:tc>
      </w:tr>
      <w:tr w:rsidR="0061084B" w:rsidRPr="00A41EA1" w:rsidDel="00A41EA1" w14:paraId="1FF65C4E" w14:textId="6D800C8A" w:rsidTr="00421EB7">
        <w:trPr>
          <w:del w:id="2384" w:author="Mubiyarto Wibisono" w:date="2025-09-05T08:26:00Z"/>
          <w:trPrChange w:id="2385" w:author="Mubiyarto Wibisono" w:date="2025-09-23T20:00:00Z" w16du:dateUtc="2025-09-23T13:00:00Z">
            <w:trPr>
              <w:gridAfter w:val="0"/>
            </w:trPr>
          </w:trPrChange>
        </w:trPr>
        <w:tc>
          <w:tcPr>
            <w:tcW w:w="3051" w:type="dxa"/>
            <w:vAlign w:val="center"/>
            <w:tcPrChange w:id="2386" w:author="Mubiyarto Wibisono" w:date="2025-09-23T20:00:00Z" w16du:dateUtc="2025-09-23T13:00:00Z">
              <w:tcPr>
                <w:tcW w:w="2184" w:type="dxa"/>
                <w:vAlign w:val="center"/>
              </w:tcPr>
            </w:tcPrChange>
          </w:tcPr>
          <w:p w14:paraId="34F8EC9D" w14:textId="276D3D16" w:rsidR="0061084B" w:rsidRPr="00A41EA1" w:rsidDel="00A41EA1" w:rsidRDefault="0061084B" w:rsidP="0061084B">
            <w:pPr>
              <w:rPr>
                <w:del w:id="2387" w:author="Mubiyarto Wibisono" w:date="2025-09-05T08:26:00Z" w16du:dateUtc="2025-09-05T01:26:00Z"/>
                <w:rFonts w:ascii="Arial" w:eastAsia="Arial" w:hAnsi="Arial" w:cs="Arial"/>
                <w:sz w:val="20"/>
                <w:szCs w:val="20"/>
              </w:rPr>
            </w:pPr>
            <w:del w:id="2388" w:author="Mubiyarto Wibisono" w:date="2025-09-05T08:26:00Z" w16du:dateUtc="2025-09-05T01:26:00Z">
              <w:r w:rsidRPr="00A41EA1" w:rsidDel="00A41EA1">
                <w:rPr>
                  <w:rFonts w:ascii="Arial" w:hAnsi="Arial" w:cs="Arial"/>
                  <w:color w:val="000000"/>
                  <w:sz w:val="20"/>
                  <w:szCs w:val="20"/>
                </w:rPr>
                <w:delText>Offence Type = O/E Path</w:delText>
              </w:r>
            </w:del>
          </w:p>
        </w:tc>
        <w:tc>
          <w:tcPr>
            <w:tcW w:w="1339" w:type="dxa"/>
            <w:vAlign w:val="center"/>
            <w:tcPrChange w:id="2389" w:author="Mubiyarto Wibisono" w:date="2025-09-23T20:00:00Z" w16du:dateUtc="2025-09-23T13:00:00Z">
              <w:tcPr>
                <w:tcW w:w="1346" w:type="dxa"/>
                <w:gridSpan w:val="3"/>
                <w:vAlign w:val="center"/>
              </w:tcPr>
            </w:tcPrChange>
          </w:tcPr>
          <w:p w14:paraId="4C9A09FE" w14:textId="70A43216" w:rsidR="0061084B" w:rsidRPr="00A41EA1" w:rsidDel="00A41EA1" w:rsidRDefault="0061084B" w:rsidP="0061084B">
            <w:pPr>
              <w:rPr>
                <w:del w:id="2390" w:author="Mubiyarto Wibisono" w:date="2025-09-05T08:26:00Z" w16du:dateUtc="2025-09-05T01:26:00Z"/>
                <w:rFonts w:ascii="Arial" w:eastAsia="Arial" w:hAnsi="Arial" w:cs="Arial"/>
                <w:sz w:val="20"/>
                <w:szCs w:val="20"/>
              </w:rPr>
            </w:pPr>
            <w:del w:id="2391" w:author="Mubiyarto Wibisono" w:date="2025-09-05T08:26:00Z" w16du:dateUtc="2025-09-05T01:26:00Z">
              <w:r w:rsidRPr="00A41EA1" w:rsidDel="00A41EA1">
                <w:rPr>
                  <w:rFonts w:ascii="Arial" w:hAnsi="Arial" w:cs="Arial"/>
                  <w:color w:val="000000"/>
                  <w:sz w:val="20"/>
                  <w:szCs w:val="20"/>
                </w:rPr>
                <w:delText>Branch</w:delText>
              </w:r>
            </w:del>
          </w:p>
        </w:tc>
        <w:tc>
          <w:tcPr>
            <w:tcW w:w="5145" w:type="dxa"/>
            <w:gridSpan w:val="2"/>
            <w:vAlign w:val="center"/>
            <w:tcPrChange w:id="2392" w:author="Mubiyarto Wibisono" w:date="2025-09-23T20:00:00Z" w16du:dateUtc="2025-09-23T13:00:00Z">
              <w:tcPr>
                <w:tcW w:w="5820" w:type="dxa"/>
                <w:gridSpan w:val="3"/>
                <w:vAlign w:val="center"/>
              </w:tcPr>
            </w:tcPrChange>
          </w:tcPr>
          <w:p w14:paraId="4C7E2FA3" w14:textId="4D0254E7" w:rsidR="0061084B" w:rsidRPr="00A41EA1" w:rsidDel="00A41EA1" w:rsidRDefault="008A0946" w:rsidP="0061084B">
            <w:pPr>
              <w:rPr>
                <w:del w:id="2393" w:author="Mubiyarto Wibisono" w:date="2025-09-05T08:26:00Z" w16du:dateUtc="2025-09-05T01:26:00Z"/>
                <w:rFonts w:ascii="Arial" w:eastAsia="Arial" w:hAnsi="Arial" w:cs="Arial"/>
                <w:sz w:val="20"/>
                <w:szCs w:val="20"/>
              </w:rPr>
            </w:pPr>
            <w:del w:id="2394" w:author="Mubiyarto Wibisono" w:date="2025-09-05T08:26:00Z" w16du:dateUtc="2025-09-05T01:26:00Z">
              <w:r w:rsidRPr="00A41EA1" w:rsidDel="00A41EA1">
                <w:rPr>
                  <w:rFonts w:ascii="Arial" w:eastAsia="Arial" w:hAnsi="Arial" w:cs="Arial"/>
                  <w:sz w:val="20"/>
                  <w:szCs w:val="20"/>
                  <w:rPrChange w:id="2395" w:author="Mubiyarto Wibisono" w:date="2025-09-05T08:31:00Z" w16du:dateUtc="2025-09-05T01:31:00Z">
                    <w:rPr>
                      <w:rFonts w:ascii="Arial" w:eastAsia="Arial" w:hAnsi="Arial" w:cs="Arial"/>
                      <w:i/>
                      <w:iCs/>
                      <w:sz w:val="20"/>
                      <w:szCs w:val="20"/>
                    </w:rPr>
                  </w:rPrChange>
                </w:rPr>
                <w:delText>Refer to Technical Document section 2.4</w:delText>
              </w:r>
            </w:del>
          </w:p>
        </w:tc>
      </w:tr>
      <w:tr w:rsidR="0061084B" w:rsidRPr="00A41EA1" w:rsidDel="00A41EA1" w14:paraId="3648B333" w14:textId="1724ACBC" w:rsidTr="00421EB7">
        <w:trPr>
          <w:del w:id="2396" w:author="Mubiyarto Wibisono" w:date="2025-09-05T08:26:00Z"/>
          <w:trPrChange w:id="2397" w:author="Mubiyarto Wibisono" w:date="2025-09-23T20:00:00Z" w16du:dateUtc="2025-09-23T13:00:00Z">
            <w:trPr>
              <w:gridAfter w:val="0"/>
            </w:trPr>
          </w:trPrChange>
        </w:trPr>
        <w:tc>
          <w:tcPr>
            <w:tcW w:w="3051" w:type="dxa"/>
            <w:vAlign w:val="center"/>
            <w:tcPrChange w:id="2398" w:author="Mubiyarto Wibisono" w:date="2025-09-23T20:00:00Z" w16du:dateUtc="2025-09-23T13:00:00Z">
              <w:tcPr>
                <w:tcW w:w="2184" w:type="dxa"/>
                <w:vAlign w:val="center"/>
              </w:tcPr>
            </w:tcPrChange>
          </w:tcPr>
          <w:p w14:paraId="493FD8E1" w14:textId="698A19DA" w:rsidR="0061084B" w:rsidRPr="00A41EA1" w:rsidDel="00A41EA1" w:rsidRDefault="0061084B" w:rsidP="0061084B">
            <w:pPr>
              <w:rPr>
                <w:del w:id="2399" w:author="Mubiyarto Wibisono" w:date="2025-09-05T08:26:00Z" w16du:dateUtc="2025-09-05T01:26:00Z"/>
                <w:rFonts w:ascii="Arial" w:eastAsia="Arial" w:hAnsi="Arial" w:cs="Arial"/>
                <w:sz w:val="20"/>
                <w:szCs w:val="20"/>
              </w:rPr>
            </w:pPr>
            <w:del w:id="2400" w:author="Mubiyarto Wibisono" w:date="2025-09-05T08:26:00Z" w16du:dateUtc="2025-09-05T01:26:00Z">
              <w:r w:rsidRPr="00A41EA1" w:rsidDel="00A41EA1">
                <w:rPr>
                  <w:rFonts w:ascii="Arial" w:hAnsi="Arial" w:cs="Arial"/>
                  <w:color w:val="000000"/>
                  <w:sz w:val="20"/>
                  <w:szCs w:val="20"/>
                </w:rPr>
                <w:delText>Offence Type = U Path</w:delText>
              </w:r>
            </w:del>
          </w:p>
        </w:tc>
        <w:tc>
          <w:tcPr>
            <w:tcW w:w="1339" w:type="dxa"/>
            <w:vAlign w:val="center"/>
            <w:tcPrChange w:id="2401" w:author="Mubiyarto Wibisono" w:date="2025-09-23T20:00:00Z" w16du:dateUtc="2025-09-23T13:00:00Z">
              <w:tcPr>
                <w:tcW w:w="1346" w:type="dxa"/>
                <w:gridSpan w:val="3"/>
                <w:vAlign w:val="center"/>
              </w:tcPr>
            </w:tcPrChange>
          </w:tcPr>
          <w:p w14:paraId="31700096" w14:textId="36A52C85" w:rsidR="0061084B" w:rsidRPr="00A41EA1" w:rsidDel="00A41EA1" w:rsidRDefault="0061084B" w:rsidP="0061084B">
            <w:pPr>
              <w:rPr>
                <w:del w:id="2402" w:author="Mubiyarto Wibisono" w:date="2025-09-05T08:26:00Z" w16du:dateUtc="2025-09-05T01:26:00Z"/>
                <w:rFonts w:ascii="Arial" w:eastAsia="Arial" w:hAnsi="Arial" w:cs="Arial"/>
                <w:sz w:val="20"/>
                <w:szCs w:val="20"/>
              </w:rPr>
            </w:pPr>
            <w:del w:id="2403" w:author="Mubiyarto Wibisono" w:date="2025-09-05T08:26:00Z" w16du:dateUtc="2025-09-05T01:26:00Z">
              <w:r w:rsidRPr="00A41EA1" w:rsidDel="00A41EA1">
                <w:rPr>
                  <w:rFonts w:ascii="Arial" w:hAnsi="Arial" w:cs="Arial"/>
                  <w:color w:val="000000"/>
                  <w:sz w:val="20"/>
                  <w:szCs w:val="20"/>
                </w:rPr>
                <w:delText>Branch</w:delText>
              </w:r>
            </w:del>
          </w:p>
        </w:tc>
        <w:tc>
          <w:tcPr>
            <w:tcW w:w="5145" w:type="dxa"/>
            <w:gridSpan w:val="2"/>
            <w:vAlign w:val="center"/>
            <w:tcPrChange w:id="2404" w:author="Mubiyarto Wibisono" w:date="2025-09-23T20:00:00Z" w16du:dateUtc="2025-09-23T13:00:00Z">
              <w:tcPr>
                <w:tcW w:w="5820" w:type="dxa"/>
                <w:gridSpan w:val="3"/>
                <w:vAlign w:val="center"/>
              </w:tcPr>
            </w:tcPrChange>
          </w:tcPr>
          <w:p w14:paraId="30D353F5" w14:textId="73EAF0CC" w:rsidR="0061084B" w:rsidRPr="00A41EA1" w:rsidDel="00A41EA1" w:rsidRDefault="008A0946" w:rsidP="0061084B">
            <w:pPr>
              <w:rPr>
                <w:del w:id="2405" w:author="Mubiyarto Wibisono" w:date="2025-09-05T08:26:00Z" w16du:dateUtc="2025-09-05T01:26:00Z"/>
                <w:rFonts w:ascii="Arial" w:eastAsia="Arial" w:hAnsi="Arial" w:cs="Arial"/>
                <w:sz w:val="20"/>
                <w:szCs w:val="20"/>
              </w:rPr>
            </w:pPr>
            <w:del w:id="2406" w:author="Mubiyarto Wibisono" w:date="2025-09-05T08:26:00Z" w16du:dateUtc="2025-09-05T01:26:00Z">
              <w:r w:rsidRPr="00A41EA1" w:rsidDel="00A41EA1">
                <w:rPr>
                  <w:rFonts w:ascii="Arial" w:eastAsia="Arial" w:hAnsi="Arial" w:cs="Arial"/>
                  <w:sz w:val="20"/>
                  <w:szCs w:val="20"/>
                  <w:rPrChange w:id="2407" w:author="Mubiyarto Wibisono" w:date="2025-09-05T08:31:00Z" w16du:dateUtc="2025-09-05T01:31:00Z">
                    <w:rPr>
                      <w:rFonts w:ascii="Arial" w:eastAsia="Arial" w:hAnsi="Arial" w:cs="Arial"/>
                      <w:i/>
                      <w:iCs/>
                      <w:sz w:val="20"/>
                      <w:szCs w:val="20"/>
                    </w:rPr>
                  </w:rPrChange>
                </w:rPr>
                <w:delText>Refer to Technical Document section 2.4</w:delText>
              </w:r>
            </w:del>
          </w:p>
        </w:tc>
      </w:tr>
      <w:tr w:rsidR="0061084B" w:rsidRPr="00A41EA1" w:rsidDel="00A41EA1" w14:paraId="3FB6252A" w14:textId="314625B3" w:rsidTr="00421EB7">
        <w:trPr>
          <w:del w:id="2408" w:author="Mubiyarto Wibisono" w:date="2025-09-05T08:26:00Z"/>
          <w:trPrChange w:id="2409" w:author="Mubiyarto Wibisono" w:date="2025-09-23T20:00:00Z" w16du:dateUtc="2025-09-23T13:00:00Z">
            <w:trPr>
              <w:gridAfter w:val="0"/>
            </w:trPr>
          </w:trPrChange>
        </w:trPr>
        <w:tc>
          <w:tcPr>
            <w:tcW w:w="3051" w:type="dxa"/>
            <w:vAlign w:val="center"/>
            <w:tcPrChange w:id="2410" w:author="Mubiyarto Wibisono" w:date="2025-09-23T20:00:00Z" w16du:dateUtc="2025-09-23T13:00:00Z">
              <w:tcPr>
                <w:tcW w:w="2184" w:type="dxa"/>
                <w:vAlign w:val="center"/>
              </w:tcPr>
            </w:tcPrChange>
          </w:tcPr>
          <w:p w14:paraId="1E0F7329" w14:textId="1FA1ED0C" w:rsidR="0061084B" w:rsidRPr="00A41EA1" w:rsidDel="00A41EA1" w:rsidRDefault="0061084B" w:rsidP="0061084B">
            <w:pPr>
              <w:rPr>
                <w:del w:id="2411" w:author="Mubiyarto Wibisono" w:date="2025-09-05T08:26:00Z" w16du:dateUtc="2025-09-05T01:26:00Z"/>
                <w:rFonts w:ascii="Arial" w:eastAsia="Arial" w:hAnsi="Arial" w:cs="Arial"/>
                <w:sz w:val="20"/>
                <w:szCs w:val="20"/>
              </w:rPr>
            </w:pPr>
            <w:del w:id="2412" w:author="Mubiyarto Wibisono" w:date="2025-09-05T08:26:00Z" w16du:dateUtc="2025-09-05T01:26:00Z">
              <w:r w:rsidRPr="00A41EA1" w:rsidDel="00A41EA1">
                <w:rPr>
                  <w:rFonts w:ascii="Arial" w:hAnsi="Arial" w:cs="Arial"/>
                  <w:color w:val="000000"/>
                  <w:sz w:val="20"/>
                  <w:szCs w:val="20"/>
                </w:rPr>
                <w:delText>Special Notes (Matrix)</w:delText>
              </w:r>
            </w:del>
          </w:p>
        </w:tc>
        <w:tc>
          <w:tcPr>
            <w:tcW w:w="1339" w:type="dxa"/>
            <w:vAlign w:val="center"/>
            <w:tcPrChange w:id="2413" w:author="Mubiyarto Wibisono" w:date="2025-09-23T20:00:00Z" w16du:dateUtc="2025-09-23T13:00:00Z">
              <w:tcPr>
                <w:tcW w:w="1346" w:type="dxa"/>
                <w:gridSpan w:val="3"/>
                <w:vAlign w:val="center"/>
              </w:tcPr>
            </w:tcPrChange>
          </w:tcPr>
          <w:p w14:paraId="51C1B83F" w14:textId="4FE4E7AF" w:rsidR="0061084B" w:rsidRPr="00A41EA1" w:rsidDel="00A41EA1" w:rsidRDefault="0061084B" w:rsidP="0061084B">
            <w:pPr>
              <w:rPr>
                <w:del w:id="2414" w:author="Mubiyarto Wibisono" w:date="2025-09-05T08:26:00Z" w16du:dateUtc="2025-09-05T01:26:00Z"/>
                <w:rFonts w:ascii="Arial" w:eastAsia="Arial" w:hAnsi="Arial" w:cs="Arial"/>
                <w:sz w:val="20"/>
                <w:szCs w:val="20"/>
              </w:rPr>
            </w:pPr>
            <w:del w:id="2415" w:author="Mubiyarto Wibisono" w:date="2025-09-05T08:26:00Z" w16du:dateUtc="2025-09-05T01:26:00Z">
              <w:r w:rsidRPr="00A41EA1" w:rsidDel="00A41EA1">
                <w:rPr>
                  <w:rFonts w:ascii="Arial" w:hAnsi="Arial" w:cs="Arial"/>
                  <w:color w:val="000000"/>
                  <w:sz w:val="20"/>
                  <w:szCs w:val="20"/>
                </w:rPr>
                <w:delText>Rule</w:delText>
              </w:r>
            </w:del>
          </w:p>
        </w:tc>
        <w:tc>
          <w:tcPr>
            <w:tcW w:w="5145" w:type="dxa"/>
            <w:gridSpan w:val="2"/>
            <w:vAlign w:val="center"/>
            <w:tcPrChange w:id="2416" w:author="Mubiyarto Wibisono" w:date="2025-09-23T20:00:00Z" w16du:dateUtc="2025-09-23T13:00:00Z">
              <w:tcPr>
                <w:tcW w:w="5820" w:type="dxa"/>
                <w:gridSpan w:val="3"/>
                <w:vAlign w:val="center"/>
              </w:tcPr>
            </w:tcPrChange>
          </w:tcPr>
          <w:p w14:paraId="0FC62640" w14:textId="269EB302" w:rsidR="0061084B" w:rsidRPr="00A41EA1" w:rsidDel="00A41EA1" w:rsidRDefault="008A0946" w:rsidP="0061084B">
            <w:pPr>
              <w:rPr>
                <w:del w:id="2417" w:author="Mubiyarto Wibisono" w:date="2025-09-05T08:26:00Z" w16du:dateUtc="2025-09-05T01:26:00Z"/>
                <w:rFonts w:ascii="Arial" w:eastAsia="Arial" w:hAnsi="Arial" w:cs="Arial"/>
                <w:sz w:val="20"/>
                <w:szCs w:val="20"/>
              </w:rPr>
            </w:pPr>
            <w:del w:id="2418" w:author="Mubiyarto Wibisono" w:date="2025-09-05T08:26:00Z" w16du:dateUtc="2025-09-05T01:26:00Z">
              <w:r w:rsidRPr="00A41EA1" w:rsidDel="00A41EA1">
                <w:rPr>
                  <w:rFonts w:ascii="Arial" w:eastAsia="Arial" w:hAnsi="Arial" w:cs="Arial"/>
                  <w:sz w:val="20"/>
                  <w:szCs w:val="20"/>
                  <w:rPrChange w:id="2419" w:author="Mubiyarto Wibisono" w:date="2025-09-05T08:31:00Z" w16du:dateUtc="2025-09-05T01:31:00Z">
                    <w:rPr>
                      <w:rFonts w:ascii="Arial" w:eastAsia="Arial" w:hAnsi="Arial" w:cs="Arial"/>
                      <w:i/>
                      <w:iCs/>
                      <w:sz w:val="20"/>
                      <w:szCs w:val="20"/>
                    </w:rPr>
                  </w:rPrChange>
                </w:rPr>
                <w:delText>Refer to Technical Document section 2.4</w:delText>
              </w:r>
            </w:del>
          </w:p>
        </w:tc>
      </w:tr>
      <w:tr w:rsidR="0061084B" w:rsidRPr="00A41EA1" w:rsidDel="00A41EA1" w14:paraId="187CFBCE" w14:textId="15FC959E" w:rsidTr="00421EB7">
        <w:trPr>
          <w:del w:id="2420" w:author="Mubiyarto Wibisono" w:date="2025-09-05T08:26:00Z"/>
          <w:trPrChange w:id="2421" w:author="Mubiyarto Wibisono" w:date="2025-09-23T20:00:00Z" w16du:dateUtc="2025-09-23T13:00:00Z">
            <w:trPr>
              <w:gridAfter w:val="0"/>
            </w:trPr>
          </w:trPrChange>
        </w:trPr>
        <w:tc>
          <w:tcPr>
            <w:tcW w:w="3051" w:type="dxa"/>
            <w:vAlign w:val="center"/>
            <w:tcPrChange w:id="2422" w:author="Mubiyarto Wibisono" w:date="2025-09-23T20:00:00Z" w16du:dateUtc="2025-09-23T13:00:00Z">
              <w:tcPr>
                <w:tcW w:w="2184" w:type="dxa"/>
                <w:vAlign w:val="center"/>
              </w:tcPr>
            </w:tcPrChange>
          </w:tcPr>
          <w:p w14:paraId="49BC93C6" w14:textId="6EDFF233" w:rsidR="0061084B" w:rsidRPr="00A41EA1" w:rsidDel="00A41EA1" w:rsidRDefault="0061084B" w:rsidP="0061084B">
            <w:pPr>
              <w:rPr>
                <w:del w:id="2423" w:author="Mubiyarto Wibisono" w:date="2025-09-05T08:26:00Z" w16du:dateUtc="2025-09-05T01:26:00Z"/>
                <w:rFonts w:ascii="Arial" w:eastAsia="Arial" w:hAnsi="Arial" w:cs="Arial"/>
                <w:sz w:val="20"/>
                <w:szCs w:val="20"/>
              </w:rPr>
            </w:pPr>
            <w:del w:id="2424" w:author="Mubiyarto Wibisono" w:date="2025-09-05T08:26:00Z" w16du:dateUtc="2025-09-05T01:26:00Z">
              <w:r w:rsidRPr="00A41EA1" w:rsidDel="00A41EA1">
                <w:rPr>
                  <w:rFonts w:ascii="Arial" w:hAnsi="Arial" w:cs="Arial"/>
                  <w:color w:val="000000"/>
                  <w:sz w:val="20"/>
                  <w:szCs w:val="20"/>
                </w:rPr>
                <w:delText>Join To Get Messages</w:delText>
              </w:r>
            </w:del>
          </w:p>
        </w:tc>
        <w:tc>
          <w:tcPr>
            <w:tcW w:w="1339" w:type="dxa"/>
            <w:vAlign w:val="center"/>
            <w:tcPrChange w:id="2425" w:author="Mubiyarto Wibisono" w:date="2025-09-23T20:00:00Z" w16du:dateUtc="2025-09-23T13:00:00Z">
              <w:tcPr>
                <w:tcW w:w="1346" w:type="dxa"/>
                <w:gridSpan w:val="3"/>
                <w:vAlign w:val="center"/>
              </w:tcPr>
            </w:tcPrChange>
          </w:tcPr>
          <w:p w14:paraId="627DF2C3" w14:textId="719C8368" w:rsidR="0061084B" w:rsidRPr="00A41EA1" w:rsidDel="00A41EA1" w:rsidRDefault="0061084B" w:rsidP="0061084B">
            <w:pPr>
              <w:rPr>
                <w:del w:id="2426" w:author="Mubiyarto Wibisono" w:date="2025-09-05T08:26:00Z" w16du:dateUtc="2025-09-05T01:26:00Z"/>
                <w:rFonts w:ascii="Arial" w:eastAsia="Arial" w:hAnsi="Arial" w:cs="Arial"/>
                <w:sz w:val="20"/>
                <w:szCs w:val="20"/>
              </w:rPr>
            </w:pPr>
            <w:del w:id="2427" w:author="Mubiyarto Wibisono" w:date="2025-09-05T08:26:00Z" w16du:dateUtc="2025-09-05T01:26:00Z">
              <w:r w:rsidRPr="00A41EA1" w:rsidDel="00A41EA1">
                <w:rPr>
                  <w:rFonts w:ascii="Arial" w:hAnsi="Arial" w:cs="Arial"/>
                  <w:color w:val="000000"/>
                  <w:sz w:val="20"/>
                  <w:szCs w:val="20"/>
                </w:rPr>
                <w:delText>System Process</w:delText>
              </w:r>
            </w:del>
          </w:p>
        </w:tc>
        <w:tc>
          <w:tcPr>
            <w:tcW w:w="5145" w:type="dxa"/>
            <w:gridSpan w:val="2"/>
            <w:vAlign w:val="center"/>
            <w:tcPrChange w:id="2428" w:author="Mubiyarto Wibisono" w:date="2025-09-23T20:00:00Z" w16du:dateUtc="2025-09-23T13:00:00Z">
              <w:tcPr>
                <w:tcW w:w="5820" w:type="dxa"/>
                <w:gridSpan w:val="3"/>
                <w:vAlign w:val="center"/>
              </w:tcPr>
            </w:tcPrChange>
          </w:tcPr>
          <w:p w14:paraId="14D708E5" w14:textId="20AFDEA1" w:rsidR="0061084B" w:rsidRPr="00A41EA1" w:rsidDel="00A41EA1" w:rsidRDefault="0061084B" w:rsidP="0061084B">
            <w:pPr>
              <w:rPr>
                <w:del w:id="2429" w:author="Mubiyarto Wibisono" w:date="2025-09-05T08:26:00Z" w16du:dateUtc="2025-09-05T01:26:00Z"/>
                <w:rFonts w:ascii="Arial" w:eastAsia="Arial" w:hAnsi="Arial" w:cs="Arial"/>
                <w:sz w:val="20"/>
                <w:szCs w:val="20"/>
              </w:rPr>
            </w:pPr>
            <w:del w:id="2430" w:author="Mubiyarto Wibisono" w:date="2025-09-05T08:26:00Z" w16du:dateUtc="2025-09-05T01:26:00Z">
              <w:r w:rsidRPr="00A41EA1" w:rsidDel="00A41EA1">
                <w:rPr>
                  <w:rFonts w:ascii="Arial" w:hAnsi="Arial" w:cs="Arial"/>
                  <w:color w:val="000000"/>
                  <w:sz w:val="20"/>
                  <w:szCs w:val="20"/>
                </w:rPr>
                <w:delText xml:space="preserve">Join </w:delText>
              </w:r>
              <w:r w:rsidR="008A0946" w:rsidRPr="00A41EA1" w:rsidDel="00A41EA1">
                <w:rPr>
                  <w:rFonts w:ascii="Arial" w:hAnsi="Arial" w:cs="Arial"/>
                  <w:color w:val="000000"/>
                  <w:sz w:val="20"/>
                  <w:szCs w:val="20"/>
                </w:rPr>
                <w:delText>e</w:delText>
              </w:r>
              <w:r w:rsidRPr="00A41EA1" w:rsidDel="00A41EA1">
                <w:rPr>
                  <w:rFonts w:ascii="Arial" w:eastAsia="Arial Unicode MS" w:hAnsi="Arial" w:cs="Arial"/>
                  <w:color w:val="000000"/>
                  <w:sz w:val="20"/>
                  <w:szCs w:val="20"/>
                </w:rPr>
                <w:delText>ocms_</w:delText>
              </w:r>
              <w:r w:rsidR="008A0946" w:rsidRPr="00A41EA1" w:rsidDel="00A41EA1">
                <w:rPr>
                  <w:rFonts w:ascii="Arial" w:eastAsia="Arial Unicode MS" w:hAnsi="Arial" w:cs="Arial"/>
                  <w:color w:val="000000"/>
                  <w:sz w:val="20"/>
                  <w:szCs w:val="20"/>
                </w:rPr>
                <w:delText>p</w:delText>
              </w:r>
              <w:r w:rsidRPr="00A41EA1" w:rsidDel="00A41EA1">
                <w:rPr>
                  <w:rFonts w:ascii="Arial" w:eastAsia="Arial Unicode MS" w:hAnsi="Arial" w:cs="Arial"/>
                  <w:color w:val="000000"/>
                  <w:sz w:val="20"/>
                  <w:szCs w:val="20"/>
                </w:rPr>
                <w:delText>ayment_</w:delText>
              </w:r>
              <w:r w:rsidR="008A0946" w:rsidRPr="00A41EA1" w:rsidDel="00A41EA1">
                <w:rPr>
                  <w:rFonts w:ascii="Arial" w:eastAsia="Arial Unicode MS" w:hAnsi="Arial" w:cs="Arial"/>
                  <w:color w:val="000000"/>
                  <w:sz w:val="20"/>
                  <w:szCs w:val="20"/>
                </w:rPr>
                <w:delText>m</w:delText>
              </w:r>
              <w:r w:rsidRPr="00A41EA1" w:rsidDel="00A41EA1">
                <w:rPr>
                  <w:rFonts w:ascii="Arial" w:eastAsia="Arial Unicode MS" w:hAnsi="Arial" w:cs="Arial"/>
                  <w:color w:val="000000"/>
                  <w:sz w:val="20"/>
                  <w:szCs w:val="20"/>
                </w:rPr>
                <w:delText>atrix</w:delText>
              </w:r>
              <w:r w:rsidRPr="00A41EA1" w:rsidDel="00A41EA1">
                <w:rPr>
                  <w:rFonts w:ascii="Arial" w:hAnsi="Arial" w:cs="Arial"/>
                  <w:color w:val="000000"/>
                  <w:sz w:val="20"/>
                  <w:szCs w:val="20"/>
                </w:rPr>
                <w:delText xml:space="preserve"> To </w:delText>
              </w:r>
              <w:r w:rsidR="008A0946" w:rsidRPr="00A41EA1" w:rsidDel="00A41EA1">
                <w:rPr>
                  <w:rFonts w:ascii="Arial" w:hAnsi="Arial" w:cs="Arial"/>
                  <w:color w:val="000000"/>
                  <w:sz w:val="20"/>
                  <w:szCs w:val="20"/>
                </w:rPr>
                <w:delText>e</w:delText>
              </w:r>
              <w:r w:rsidRPr="00A41EA1" w:rsidDel="00A41EA1">
                <w:rPr>
                  <w:rFonts w:ascii="Arial" w:eastAsia="Arial Unicode MS" w:hAnsi="Arial" w:cs="Arial"/>
                  <w:color w:val="000000"/>
                  <w:sz w:val="20"/>
                  <w:szCs w:val="20"/>
                </w:rPr>
                <w:delText>ocms_</w:delText>
              </w:r>
              <w:r w:rsidR="008A0946" w:rsidRPr="00A41EA1" w:rsidDel="00A41EA1">
                <w:rPr>
                  <w:rFonts w:ascii="Arial" w:eastAsia="Arial Unicode MS" w:hAnsi="Arial" w:cs="Arial"/>
                  <w:color w:val="000000"/>
                  <w:sz w:val="20"/>
                  <w:szCs w:val="20"/>
                </w:rPr>
                <w:delText>u</w:delText>
              </w:r>
              <w:r w:rsidRPr="00A41EA1" w:rsidDel="00A41EA1">
                <w:rPr>
                  <w:rFonts w:ascii="Arial" w:eastAsia="Arial Unicode MS" w:hAnsi="Arial" w:cs="Arial"/>
                  <w:color w:val="000000"/>
                  <w:sz w:val="20"/>
                  <w:szCs w:val="20"/>
                </w:rPr>
                <w:delText>ser_</w:delText>
              </w:r>
              <w:r w:rsidR="008A0946" w:rsidRPr="00A41EA1" w:rsidDel="00A41EA1">
                <w:rPr>
                  <w:rFonts w:ascii="Arial" w:eastAsia="Arial Unicode MS" w:hAnsi="Arial" w:cs="Arial"/>
                  <w:color w:val="000000"/>
                  <w:sz w:val="20"/>
                  <w:szCs w:val="20"/>
                </w:rPr>
                <w:delText>m</w:delText>
              </w:r>
              <w:r w:rsidRPr="00A41EA1" w:rsidDel="00A41EA1">
                <w:rPr>
                  <w:rFonts w:ascii="Arial" w:eastAsia="Arial Unicode MS" w:hAnsi="Arial" w:cs="Arial"/>
                  <w:color w:val="000000"/>
                  <w:sz w:val="20"/>
                  <w:szCs w:val="20"/>
                </w:rPr>
                <w:delText>essage</w:delText>
              </w:r>
              <w:r w:rsidRPr="00A41EA1" w:rsidDel="00A41EA1">
                <w:rPr>
                  <w:rFonts w:ascii="Arial" w:hAnsi="Arial" w:cs="Arial"/>
                  <w:color w:val="000000"/>
                  <w:sz w:val="20"/>
                  <w:szCs w:val="20"/>
                </w:rPr>
                <w:delText xml:space="preserve"> By </w:delText>
              </w:r>
              <w:r w:rsidR="008A0946" w:rsidRPr="00A41EA1" w:rsidDel="00A41EA1">
                <w:rPr>
                  <w:rFonts w:ascii="Arial" w:hAnsi="Arial" w:cs="Arial"/>
                  <w:color w:val="000000"/>
                  <w:sz w:val="20"/>
                  <w:szCs w:val="20"/>
                </w:rPr>
                <w:delText>e</w:delText>
              </w:r>
              <w:r w:rsidRPr="00A41EA1" w:rsidDel="00A41EA1">
                <w:rPr>
                  <w:rFonts w:ascii="Arial" w:hAnsi="Arial" w:cs="Arial"/>
                  <w:color w:val="000000"/>
                  <w:sz w:val="20"/>
                  <w:szCs w:val="20"/>
                </w:rPr>
                <w:delText>rror</w:delText>
              </w:r>
              <w:r w:rsidR="008A0946" w:rsidRPr="00A41EA1" w:rsidDel="00A41EA1">
                <w:rPr>
                  <w:rFonts w:ascii="Arial" w:hAnsi="Arial" w:cs="Arial"/>
                  <w:color w:val="000000"/>
                  <w:sz w:val="20"/>
                  <w:szCs w:val="20"/>
                </w:rPr>
                <w:delText>_c</w:delText>
              </w:r>
              <w:r w:rsidRPr="00A41EA1" w:rsidDel="00A41EA1">
                <w:rPr>
                  <w:rFonts w:ascii="Arial" w:hAnsi="Arial" w:cs="Arial"/>
                  <w:color w:val="000000"/>
                  <w:sz w:val="20"/>
                  <w:szCs w:val="20"/>
                </w:rPr>
                <w:delText xml:space="preserve">ode </w:delText>
              </w:r>
              <w:r w:rsidR="00111787" w:rsidRPr="00A41EA1" w:rsidDel="00A41EA1">
                <w:rPr>
                  <w:rFonts w:ascii="Arial" w:hAnsi="Arial" w:cs="Arial"/>
                  <w:color w:val="000000"/>
                  <w:sz w:val="20"/>
                  <w:szCs w:val="20"/>
                </w:rPr>
                <w:delText>to resolve display text.</w:delText>
              </w:r>
            </w:del>
          </w:p>
        </w:tc>
      </w:tr>
      <w:tr w:rsidR="0061084B" w:rsidRPr="00A41EA1" w:rsidDel="00A41EA1" w14:paraId="720C3720" w14:textId="387F45B5" w:rsidTr="00421EB7">
        <w:trPr>
          <w:del w:id="2431" w:author="Mubiyarto Wibisono" w:date="2025-09-05T08:26:00Z"/>
          <w:trPrChange w:id="2432" w:author="Mubiyarto Wibisono" w:date="2025-09-23T20:00:00Z" w16du:dateUtc="2025-09-23T13:00:00Z">
            <w:trPr>
              <w:gridAfter w:val="0"/>
            </w:trPr>
          </w:trPrChange>
        </w:trPr>
        <w:tc>
          <w:tcPr>
            <w:tcW w:w="3051" w:type="dxa"/>
            <w:vAlign w:val="center"/>
            <w:tcPrChange w:id="2433" w:author="Mubiyarto Wibisono" w:date="2025-09-23T20:00:00Z" w16du:dateUtc="2025-09-23T13:00:00Z">
              <w:tcPr>
                <w:tcW w:w="2184" w:type="dxa"/>
                <w:vAlign w:val="center"/>
              </w:tcPr>
            </w:tcPrChange>
          </w:tcPr>
          <w:p w14:paraId="2EBB6E6A" w14:textId="44E34C76" w:rsidR="0061084B" w:rsidRPr="00A41EA1" w:rsidDel="00A41EA1" w:rsidRDefault="0061084B" w:rsidP="0061084B">
            <w:pPr>
              <w:rPr>
                <w:del w:id="2434" w:author="Mubiyarto Wibisono" w:date="2025-09-05T08:26:00Z" w16du:dateUtc="2025-09-05T01:26:00Z"/>
                <w:rFonts w:ascii="Arial" w:eastAsia="Arial" w:hAnsi="Arial" w:cs="Arial"/>
                <w:sz w:val="20"/>
                <w:szCs w:val="20"/>
              </w:rPr>
            </w:pPr>
            <w:del w:id="2435" w:author="Mubiyarto Wibisono" w:date="2025-09-05T08:26:00Z" w16du:dateUtc="2025-09-05T01:26:00Z">
              <w:r w:rsidRPr="00A41EA1" w:rsidDel="00A41EA1">
                <w:rPr>
                  <w:rFonts w:ascii="Arial" w:hAnsi="Arial" w:cs="Arial"/>
                  <w:color w:val="000000"/>
                  <w:sz w:val="20"/>
                  <w:szCs w:val="20"/>
                </w:rPr>
                <w:delText>Respond To Eservice</w:delText>
              </w:r>
            </w:del>
          </w:p>
        </w:tc>
        <w:tc>
          <w:tcPr>
            <w:tcW w:w="1339" w:type="dxa"/>
            <w:vAlign w:val="center"/>
            <w:tcPrChange w:id="2436" w:author="Mubiyarto Wibisono" w:date="2025-09-23T20:00:00Z" w16du:dateUtc="2025-09-23T13:00:00Z">
              <w:tcPr>
                <w:tcW w:w="1346" w:type="dxa"/>
                <w:gridSpan w:val="3"/>
                <w:vAlign w:val="center"/>
              </w:tcPr>
            </w:tcPrChange>
          </w:tcPr>
          <w:p w14:paraId="6787B425" w14:textId="0ECF9A5D" w:rsidR="0061084B" w:rsidRPr="00A41EA1" w:rsidDel="00A41EA1" w:rsidRDefault="0061084B" w:rsidP="0061084B">
            <w:pPr>
              <w:rPr>
                <w:del w:id="2437" w:author="Mubiyarto Wibisono" w:date="2025-09-05T08:26:00Z" w16du:dateUtc="2025-09-05T01:26:00Z"/>
                <w:rFonts w:ascii="Arial" w:eastAsia="Arial" w:hAnsi="Arial" w:cs="Arial"/>
                <w:sz w:val="20"/>
                <w:szCs w:val="20"/>
              </w:rPr>
            </w:pPr>
            <w:del w:id="2438" w:author="Mubiyarto Wibisono" w:date="2025-09-05T08:26:00Z" w16du:dateUtc="2025-09-05T01:26:00Z">
              <w:r w:rsidRPr="00A41EA1" w:rsidDel="00A41EA1">
                <w:rPr>
                  <w:rFonts w:ascii="Arial" w:hAnsi="Arial" w:cs="Arial"/>
                  <w:color w:val="000000"/>
                  <w:sz w:val="20"/>
                  <w:szCs w:val="20"/>
                </w:rPr>
                <w:delText>A</w:delText>
              </w:r>
              <w:r w:rsidR="006B673B" w:rsidRPr="00A41EA1" w:rsidDel="00A41EA1">
                <w:rPr>
                  <w:rFonts w:ascii="Arial" w:hAnsi="Arial" w:cs="Arial"/>
                  <w:color w:val="000000"/>
                  <w:sz w:val="20"/>
                  <w:szCs w:val="20"/>
                </w:rPr>
                <w:delText xml:space="preserve">PI </w:delText>
              </w:r>
              <w:r w:rsidRPr="00A41EA1" w:rsidDel="00A41EA1">
                <w:rPr>
                  <w:rFonts w:ascii="Arial" w:hAnsi="Arial" w:cs="Arial"/>
                  <w:color w:val="000000"/>
                  <w:sz w:val="20"/>
                  <w:szCs w:val="20"/>
                </w:rPr>
                <w:delText>Response</w:delText>
              </w:r>
            </w:del>
          </w:p>
        </w:tc>
        <w:tc>
          <w:tcPr>
            <w:tcW w:w="5145" w:type="dxa"/>
            <w:gridSpan w:val="2"/>
            <w:vAlign w:val="center"/>
            <w:tcPrChange w:id="2439" w:author="Mubiyarto Wibisono" w:date="2025-09-23T20:00:00Z" w16du:dateUtc="2025-09-23T13:00:00Z">
              <w:tcPr>
                <w:tcW w:w="5820" w:type="dxa"/>
                <w:gridSpan w:val="3"/>
                <w:vAlign w:val="center"/>
              </w:tcPr>
            </w:tcPrChange>
          </w:tcPr>
          <w:p w14:paraId="5C16CEE6" w14:textId="36821C2A" w:rsidR="0061084B" w:rsidRPr="00A41EA1" w:rsidDel="00A41EA1" w:rsidRDefault="00111787" w:rsidP="0061084B">
            <w:pPr>
              <w:rPr>
                <w:del w:id="2440" w:author="Mubiyarto Wibisono" w:date="2025-09-05T08:26:00Z" w16du:dateUtc="2025-09-05T01:26:00Z"/>
                <w:rFonts w:ascii="Arial" w:eastAsia="Arial" w:hAnsi="Arial" w:cs="Arial"/>
                <w:sz w:val="20"/>
                <w:szCs w:val="20"/>
              </w:rPr>
            </w:pPr>
            <w:del w:id="2441" w:author="Mubiyarto Wibisono" w:date="2025-09-05T08:26:00Z" w16du:dateUtc="2025-09-05T01:26:00Z">
              <w:r w:rsidRPr="00A41EA1" w:rsidDel="00A41EA1">
                <w:rPr>
                  <w:rFonts w:ascii="Arial" w:hAnsi="Arial" w:cs="Arial"/>
                  <w:color w:val="000000"/>
                  <w:sz w:val="20"/>
                  <w:szCs w:val="20"/>
                </w:rPr>
                <w:delText>Return final json payload to front</w:delText>
              </w:r>
              <w:r w:rsidRPr="00A41EA1" w:rsidDel="00A41EA1">
                <w:rPr>
                  <w:rFonts w:ascii="Arial" w:hAnsi="Arial" w:cs="Arial"/>
                  <w:color w:val="000000"/>
                  <w:sz w:val="20"/>
                  <w:szCs w:val="20"/>
                </w:rPr>
                <w:noBreakHyphen/>
                <w:delText>end.</w:delText>
              </w:r>
            </w:del>
          </w:p>
        </w:tc>
      </w:tr>
      <w:tr w:rsidR="0061084B" w:rsidRPr="00A41EA1" w:rsidDel="00A41EA1" w14:paraId="272AC6A5" w14:textId="30E04909" w:rsidTr="00421EB7">
        <w:trPr>
          <w:del w:id="2442" w:author="Mubiyarto Wibisono" w:date="2025-09-05T08:26:00Z"/>
          <w:trPrChange w:id="2443" w:author="Mubiyarto Wibisono" w:date="2025-09-23T20:00:00Z" w16du:dateUtc="2025-09-23T13:00:00Z">
            <w:trPr>
              <w:gridAfter w:val="0"/>
            </w:trPr>
          </w:trPrChange>
        </w:trPr>
        <w:tc>
          <w:tcPr>
            <w:tcW w:w="3051" w:type="dxa"/>
            <w:vAlign w:val="center"/>
            <w:tcPrChange w:id="2444" w:author="Mubiyarto Wibisono" w:date="2025-09-23T20:00:00Z" w16du:dateUtc="2025-09-23T13:00:00Z">
              <w:tcPr>
                <w:tcW w:w="2184" w:type="dxa"/>
                <w:vAlign w:val="center"/>
              </w:tcPr>
            </w:tcPrChange>
          </w:tcPr>
          <w:p w14:paraId="59ABC434" w14:textId="3582CF1F" w:rsidR="0061084B" w:rsidRPr="00A41EA1" w:rsidDel="00A41EA1" w:rsidRDefault="0061084B" w:rsidP="0061084B">
            <w:pPr>
              <w:rPr>
                <w:del w:id="2445" w:author="Mubiyarto Wibisono" w:date="2025-09-05T08:26:00Z" w16du:dateUtc="2025-09-05T01:26:00Z"/>
                <w:rFonts w:ascii="Arial" w:eastAsia="Arial" w:hAnsi="Arial" w:cs="Arial"/>
                <w:sz w:val="20"/>
                <w:szCs w:val="20"/>
              </w:rPr>
            </w:pPr>
            <w:del w:id="2446" w:author="Mubiyarto Wibisono" w:date="2025-09-05T08:26:00Z" w16du:dateUtc="2025-09-05T01:26:00Z">
              <w:r w:rsidRPr="00A41EA1" w:rsidDel="00A41EA1">
                <w:rPr>
                  <w:rFonts w:ascii="Arial" w:hAnsi="Arial" w:cs="Arial"/>
                  <w:color w:val="000000"/>
                  <w:sz w:val="20"/>
                  <w:szCs w:val="20"/>
                </w:rPr>
                <w:delText>End</w:delText>
              </w:r>
            </w:del>
          </w:p>
        </w:tc>
        <w:tc>
          <w:tcPr>
            <w:tcW w:w="1339" w:type="dxa"/>
            <w:vAlign w:val="center"/>
            <w:tcPrChange w:id="2447" w:author="Mubiyarto Wibisono" w:date="2025-09-23T20:00:00Z" w16du:dateUtc="2025-09-23T13:00:00Z">
              <w:tcPr>
                <w:tcW w:w="1346" w:type="dxa"/>
                <w:gridSpan w:val="3"/>
                <w:vAlign w:val="center"/>
              </w:tcPr>
            </w:tcPrChange>
          </w:tcPr>
          <w:p w14:paraId="2D92E937" w14:textId="1206B306" w:rsidR="0061084B" w:rsidRPr="00A41EA1" w:rsidDel="00A41EA1" w:rsidRDefault="0061084B" w:rsidP="0061084B">
            <w:pPr>
              <w:rPr>
                <w:del w:id="2448" w:author="Mubiyarto Wibisono" w:date="2025-09-05T08:26:00Z" w16du:dateUtc="2025-09-05T01:26:00Z"/>
                <w:rFonts w:ascii="Arial" w:eastAsia="Arial" w:hAnsi="Arial" w:cs="Arial"/>
                <w:sz w:val="20"/>
                <w:szCs w:val="20"/>
              </w:rPr>
            </w:pPr>
            <w:del w:id="2449" w:author="Mubiyarto Wibisono" w:date="2025-09-05T08:26:00Z" w16du:dateUtc="2025-09-05T01:26:00Z">
              <w:r w:rsidRPr="00A41EA1" w:rsidDel="00A41EA1">
                <w:rPr>
                  <w:rFonts w:ascii="Arial" w:hAnsi="Arial" w:cs="Arial"/>
                  <w:color w:val="000000"/>
                  <w:sz w:val="20"/>
                  <w:szCs w:val="20"/>
                </w:rPr>
                <w:delText>Termination</w:delText>
              </w:r>
            </w:del>
          </w:p>
        </w:tc>
        <w:tc>
          <w:tcPr>
            <w:tcW w:w="5145" w:type="dxa"/>
            <w:gridSpan w:val="2"/>
            <w:vAlign w:val="center"/>
            <w:tcPrChange w:id="2450" w:author="Mubiyarto Wibisono" w:date="2025-09-23T20:00:00Z" w16du:dateUtc="2025-09-23T13:00:00Z">
              <w:tcPr>
                <w:tcW w:w="5820" w:type="dxa"/>
                <w:gridSpan w:val="3"/>
                <w:vAlign w:val="center"/>
              </w:tcPr>
            </w:tcPrChange>
          </w:tcPr>
          <w:p w14:paraId="7809B327" w14:textId="1BD40C15" w:rsidR="0061084B" w:rsidRPr="00A41EA1" w:rsidDel="00A41EA1" w:rsidRDefault="00111787" w:rsidP="0061084B">
            <w:pPr>
              <w:rPr>
                <w:del w:id="2451" w:author="Mubiyarto Wibisono" w:date="2025-09-05T08:26:00Z" w16du:dateUtc="2025-09-05T01:26:00Z"/>
                <w:rFonts w:ascii="Arial" w:eastAsia="Arial" w:hAnsi="Arial" w:cs="Arial"/>
                <w:sz w:val="20"/>
                <w:szCs w:val="20"/>
              </w:rPr>
            </w:pPr>
            <w:del w:id="2452" w:author="Mubiyarto Wibisono" w:date="2025-09-05T08:26:00Z" w16du:dateUtc="2025-09-05T01:26:00Z">
              <w:r w:rsidRPr="00A41EA1" w:rsidDel="00A41EA1">
                <w:rPr>
                  <w:rFonts w:ascii="Arial" w:hAnsi="Arial" w:cs="Arial"/>
                  <w:color w:val="000000"/>
                  <w:sz w:val="20"/>
                  <w:szCs w:val="20"/>
                </w:rPr>
                <w:delText>Flow completes.</w:delText>
              </w:r>
            </w:del>
          </w:p>
        </w:tc>
      </w:tr>
      <w:tr w:rsidR="00A41EA1" w:rsidRPr="00A41EA1" w14:paraId="6D37F846" w14:textId="77777777" w:rsidTr="00421EB7">
        <w:trPr>
          <w:gridAfter w:val="1"/>
          <w:wAfter w:w="1449" w:type="dxa"/>
          <w:ins w:id="2453" w:author="Mubiyarto Wibisono" w:date="2025-09-05T08:26:00Z"/>
          <w:trPrChange w:id="2454" w:author="Mubiyarto Wibisono" w:date="2025-09-23T20:00:00Z" w16du:dateUtc="2025-09-23T13:00:00Z">
            <w:trPr>
              <w:gridAfter w:val="1"/>
            </w:trPr>
          </w:trPrChange>
        </w:trPr>
        <w:tc>
          <w:tcPr>
            <w:tcW w:w="3051" w:type="dxa"/>
            <w:shd w:val="clear" w:color="auto" w:fill="F2F2F2" w:themeFill="background1" w:themeFillShade="F2"/>
            <w:tcPrChange w:id="2455" w:author="Mubiyarto Wibisono" w:date="2025-09-23T20:00:00Z" w16du:dateUtc="2025-09-23T13:00:00Z">
              <w:tcPr>
                <w:tcW w:w="2906" w:type="dxa"/>
                <w:gridSpan w:val="2"/>
                <w:shd w:val="clear" w:color="auto" w:fill="F2F2F2" w:themeFill="background1" w:themeFillShade="F2"/>
              </w:tcPr>
            </w:tcPrChange>
          </w:tcPr>
          <w:p w14:paraId="47EDFDD4" w14:textId="77777777" w:rsidR="00A41EA1" w:rsidRPr="00A41EA1" w:rsidRDefault="00A41EA1" w:rsidP="00970B99">
            <w:pPr>
              <w:jc w:val="center"/>
              <w:rPr>
                <w:ins w:id="2456" w:author="Mubiyarto Wibisono" w:date="2025-09-05T08:26:00Z" w16du:dateUtc="2025-09-05T01:26:00Z"/>
                <w:rFonts w:ascii="Arial" w:eastAsia="Arial" w:hAnsi="Arial" w:cs="Arial"/>
                <w:b/>
                <w:bCs/>
                <w:sz w:val="20"/>
                <w:szCs w:val="20"/>
              </w:rPr>
            </w:pPr>
            <w:commentRangeStart w:id="2457"/>
            <w:commentRangeStart w:id="2458"/>
            <w:commentRangeStart w:id="2459"/>
            <w:commentRangeStart w:id="2460"/>
            <w:ins w:id="2461" w:author="Mubiyarto Wibisono" w:date="2025-09-05T08:26:00Z" w16du:dateUtc="2025-09-05T01:26:00Z">
              <w:r w:rsidRPr="00A41EA1">
                <w:rPr>
                  <w:rFonts w:ascii="Arial" w:hAnsi="Arial" w:cs="Arial"/>
                  <w:b/>
                  <w:bCs/>
                  <w:color w:val="000000"/>
                  <w:sz w:val="20"/>
                  <w:szCs w:val="20"/>
                </w:rPr>
                <w:t>Step</w:t>
              </w:r>
              <w:commentRangeEnd w:id="2457"/>
              <w:r w:rsidRPr="00A41EA1">
                <w:rPr>
                  <w:rStyle w:val="CommentReference"/>
                  <w:rFonts w:ascii="Arial" w:hAnsi="Arial" w:cs="Arial"/>
                  <w:sz w:val="20"/>
                  <w:szCs w:val="20"/>
                  <w:lang w:eastAsia="en-US" w:bidi="my-MM"/>
                  <w:rPrChange w:id="2462" w:author="Mubiyarto Wibisono" w:date="2025-09-05T08:31:00Z" w16du:dateUtc="2025-09-05T01:31:00Z">
                    <w:rPr>
                      <w:rStyle w:val="CommentReference"/>
                      <w:lang w:eastAsia="en-US" w:bidi="my-MM"/>
                    </w:rPr>
                  </w:rPrChange>
                </w:rPr>
                <w:commentReference w:id="2457"/>
              </w:r>
            </w:ins>
            <w:commentRangeEnd w:id="2458"/>
            <w:r w:rsidR="00FF69A5">
              <w:rPr>
                <w:rStyle w:val="CommentReference"/>
                <w:lang w:eastAsia="en-US" w:bidi="my-MM"/>
              </w:rPr>
              <w:commentReference w:id="2458"/>
            </w:r>
            <w:commentRangeEnd w:id="2459"/>
            <w:r w:rsidR="005F641F">
              <w:rPr>
                <w:rStyle w:val="CommentReference"/>
                <w:lang w:eastAsia="en-US" w:bidi="my-MM"/>
              </w:rPr>
              <w:commentReference w:id="2459"/>
            </w:r>
            <w:commentRangeEnd w:id="2460"/>
            <w:r w:rsidR="00F57119">
              <w:rPr>
                <w:rStyle w:val="CommentReference"/>
                <w:lang w:eastAsia="en-US" w:bidi="my-MM"/>
              </w:rPr>
              <w:commentReference w:id="2460"/>
            </w:r>
          </w:p>
        </w:tc>
        <w:tc>
          <w:tcPr>
            <w:tcW w:w="1339" w:type="dxa"/>
            <w:shd w:val="clear" w:color="auto" w:fill="F2F2F2" w:themeFill="background1" w:themeFillShade="F2"/>
            <w:tcPrChange w:id="2463" w:author="Mubiyarto Wibisono" w:date="2025-09-23T20:00:00Z" w16du:dateUtc="2025-09-23T13:00:00Z">
              <w:tcPr>
                <w:tcW w:w="1177" w:type="dxa"/>
                <w:gridSpan w:val="3"/>
                <w:shd w:val="clear" w:color="auto" w:fill="F2F2F2" w:themeFill="background1" w:themeFillShade="F2"/>
              </w:tcPr>
            </w:tcPrChange>
          </w:tcPr>
          <w:p w14:paraId="102F883C" w14:textId="77777777" w:rsidR="00A41EA1" w:rsidRPr="00A41EA1" w:rsidRDefault="00A41EA1" w:rsidP="00970B99">
            <w:pPr>
              <w:jc w:val="center"/>
              <w:rPr>
                <w:ins w:id="2464" w:author="Mubiyarto Wibisono" w:date="2025-09-05T08:26:00Z" w16du:dateUtc="2025-09-05T01:26:00Z"/>
                <w:rFonts w:ascii="Arial" w:eastAsia="Arial" w:hAnsi="Arial" w:cs="Arial"/>
                <w:b/>
                <w:bCs/>
                <w:sz w:val="20"/>
                <w:szCs w:val="20"/>
              </w:rPr>
            </w:pPr>
            <w:ins w:id="2465" w:author="Mubiyarto Wibisono" w:date="2025-09-05T08:26:00Z" w16du:dateUtc="2025-09-05T01:26:00Z">
              <w:r w:rsidRPr="00A41EA1">
                <w:rPr>
                  <w:rFonts w:ascii="Arial" w:hAnsi="Arial" w:cs="Arial"/>
                  <w:b/>
                  <w:bCs/>
                  <w:color w:val="000000"/>
                  <w:sz w:val="20"/>
                  <w:szCs w:val="20"/>
                </w:rPr>
                <w:t>Definition</w:t>
              </w:r>
            </w:ins>
          </w:p>
        </w:tc>
        <w:tc>
          <w:tcPr>
            <w:tcW w:w="5145" w:type="dxa"/>
            <w:shd w:val="clear" w:color="auto" w:fill="F2F2F2" w:themeFill="background1" w:themeFillShade="F2"/>
            <w:tcPrChange w:id="2466" w:author="Mubiyarto Wibisono" w:date="2025-09-23T20:00:00Z" w16du:dateUtc="2025-09-23T13:00:00Z">
              <w:tcPr>
                <w:tcW w:w="5267" w:type="dxa"/>
                <w:gridSpan w:val="2"/>
                <w:shd w:val="clear" w:color="auto" w:fill="F2F2F2" w:themeFill="background1" w:themeFillShade="F2"/>
              </w:tcPr>
            </w:tcPrChange>
          </w:tcPr>
          <w:p w14:paraId="0A8A0D96" w14:textId="77777777" w:rsidR="00A41EA1" w:rsidRPr="00A41EA1" w:rsidRDefault="00A41EA1" w:rsidP="00970B99">
            <w:pPr>
              <w:jc w:val="center"/>
              <w:rPr>
                <w:ins w:id="2467" w:author="Mubiyarto Wibisono" w:date="2025-09-05T08:26:00Z" w16du:dateUtc="2025-09-05T01:26:00Z"/>
                <w:rFonts w:ascii="Arial" w:eastAsia="Arial" w:hAnsi="Arial" w:cs="Arial"/>
                <w:b/>
                <w:bCs/>
                <w:sz w:val="20"/>
                <w:szCs w:val="20"/>
              </w:rPr>
            </w:pPr>
            <w:ins w:id="2468" w:author="Mubiyarto Wibisono" w:date="2025-09-05T08:26:00Z" w16du:dateUtc="2025-09-05T01:26:00Z">
              <w:r w:rsidRPr="00A41EA1">
                <w:rPr>
                  <w:rFonts w:ascii="Arial" w:hAnsi="Arial" w:cs="Arial"/>
                  <w:b/>
                  <w:bCs/>
                  <w:color w:val="000000"/>
                  <w:sz w:val="20"/>
                  <w:szCs w:val="20"/>
                </w:rPr>
                <w:t>Brief Description</w:t>
              </w:r>
            </w:ins>
          </w:p>
        </w:tc>
      </w:tr>
      <w:tr w:rsidR="00A41EA1" w:rsidRPr="00A41EA1" w14:paraId="4D4E674B" w14:textId="77777777" w:rsidTr="00421EB7">
        <w:trPr>
          <w:gridAfter w:val="1"/>
          <w:wAfter w:w="1449" w:type="dxa"/>
          <w:ins w:id="2469" w:author="Mubiyarto Wibisono" w:date="2025-09-05T08:26:00Z"/>
          <w:trPrChange w:id="2470" w:author="Mubiyarto Wibisono" w:date="2025-09-23T20:00:00Z" w16du:dateUtc="2025-09-23T13:00:00Z">
            <w:trPr>
              <w:gridAfter w:val="1"/>
            </w:trPr>
          </w:trPrChange>
        </w:trPr>
        <w:tc>
          <w:tcPr>
            <w:tcW w:w="3051" w:type="dxa"/>
            <w:tcPrChange w:id="2471" w:author="Mubiyarto Wibisono" w:date="2025-09-23T20:00:00Z" w16du:dateUtc="2025-09-23T13:00:00Z">
              <w:tcPr>
                <w:tcW w:w="2906" w:type="dxa"/>
                <w:gridSpan w:val="2"/>
              </w:tcPr>
            </w:tcPrChange>
          </w:tcPr>
          <w:p w14:paraId="173C8BE5" w14:textId="77777777" w:rsidR="00A41EA1" w:rsidRPr="00A41EA1" w:rsidRDefault="00A41EA1" w:rsidP="00970B99">
            <w:pPr>
              <w:rPr>
                <w:ins w:id="2472" w:author="Mubiyarto Wibisono" w:date="2025-09-05T08:26:00Z" w16du:dateUtc="2025-09-05T01:26:00Z"/>
                <w:rFonts w:ascii="Arial" w:eastAsia="Arial" w:hAnsi="Arial" w:cs="Arial"/>
                <w:sz w:val="20"/>
                <w:szCs w:val="20"/>
              </w:rPr>
            </w:pPr>
            <w:ins w:id="2473" w:author="Mubiyarto Wibisono" w:date="2025-09-05T08:26:00Z" w16du:dateUtc="2025-09-05T01:26:00Z">
              <w:r w:rsidRPr="00A41EA1">
                <w:rPr>
                  <w:rFonts w:ascii="Arial" w:hAnsi="Arial" w:cs="Arial"/>
                  <w:color w:val="000000"/>
                  <w:sz w:val="20"/>
                  <w:szCs w:val="20"/>
                </w:rPr>
                <w:t>Start</w:t>
              </w:r>
            </w:ins>
          </w:p>
        </w:tc>
        <w:tc>
          <w:tcPr>
            <w:tcW w:w="1339" w:type="dxa"/>
            <w:tcPrChange w:id="2474" w:author="Mubiyarto Wibisono" w:date="2025-09-23T20:00:00Z" w16du:dateUtc="2025-09-23T13:00:00Z">
              <w:tcPr>
                <w:tcW w:w="1177" w:type="dxa"/>
                <w:gridSpan w:val="3"/>
              </w:tcPr>
            </w:tcPrChange>
          </w:tcPr>
          <w:p w14:paraId="08CF8A6A" w14:textId="77777777" w:rsidR="00A41EA1" w:rsidRPr="00A41EA1" w:rsidRDefault="00A41EA1" w:rsidP="00970B99">
            <w:pPr>
              <w:rPr>
                <w:ins w:id="2475" w:author="Mubiyarto Wibisono" w:date="2025-09-05T08:26:00Z" w16du:dateUtc="2025-09-05T01:26:00Z"/>
                <w:rFonts w:ascii="Arial" w:eastAsia="Arial" w:hAnsi="Arial" w:cs="Arial"/>
                <w:sz w:val="20"/>
                <w:szCs w:val="20"/>
              </w:rPr>
            </w:pPr>
            <w:ins w:id="2476" w:author="Mubiyarto Wibisono" w:date="2025-09-05T08:26:00Z" w16du:dateUtc="2025-09-05T01:26:00Z">
              <w:r w:rsidRPr="00A41EA1">
                <w:rPr>
                  <w:rFonts w:ascii="Arial" w:hAnsi="Arial" w:cs="Arial"/>
                  <w:color w:val="000000"/>
                  <w:sz w:val="20"/>
                  <w:szCs w:val="20"/>
                </w:rPr>
                <w:t>Initialization</w:t>
              </w:r>
            </w:ins>
          </w:p>
        </w:tc>
        <w:tc>
          <w:tcPr>
            <w:tcW w:w="5145" w:type="dxa"/>
            <w:tcPrChange w:id="2477" w:author="Mubiyarto Wibisono" w:date="2025-09-23T20:00:00Z" w16du:dateUtc="2025-09-23T13:00:00Z">
              <w:tcPr>
                <w:tcW w:w="5267" w:type="dxa"/>
                <w:gridSpan w:val="2"/>
              </w:tcPr>
            </w:tcPrChange>
          </w:tcPr>
          <w:p w14:paraId="1CFDBD28" w14:textId="77777777" w:rsidR="00A41EA1" w:rsidRPr="00A41EA1" w:rsidRDefault="00A41EA1" w:rsidP="00970B99">
            <w:pPr>
              <w:rPr>
                <w:ins w:id="2478" w:author="Mubiyarto Wibisono" w:date="2025-09-05T08:26:00Z" w16du:dateUtc="2025-09-05T01:26:00Z"/>
                <w:rFonts w:ascii="Arial" w:eastAsia="Arial" w:hAnsi="Arial" w:cs="Arial"/>
                <w:sz w:val="20"/>
                <w:szCs w:val="20"/>
              </w:rPr>
            </w:pPr>
            <w:ins w:id="2479" w:author="Mubiyarto Wibisono" w:date="2025-09-05T08:26:00Z" w16du:dateUtc="2025-09-05T01:26:00Z">
              <w:r w:rsidRPr="00A41EA1">
                <w:rPr>
                  <w:rFonts w:ascii="Arial" w:hAnsi="Arial" w:cs="Arial"/>
                  <w:color w:val="000000"/>
                  <w:sz w:val="20"/>
                  <w:szCs w:val="20"/>
                </w:rPr>
                <w:t>Flow begins for “search notice to pay”.</w:t>
              </w:r>
            </w:ins>
          </w:p>
        </w:tc>
      </w:tr>
      <w:tr w:rsidR="00A41EA1" w:rsidRPr="00A41EA1" w14:paraId="143461D9" w14:textId="77777777" w:rsidTr="00421EB7">
        <w:trPr>
          <w:gridAfter w:val="1"/>
          <w:wAfter w:w="1449" w:type="dxa"/>
          <w:ins w:id="2480" w:author="Mubiyarto Wibisono" w:date="2025-09-05T08:26:00Z"/>
          <w:trPrChange w:id="2481" w:author="Mubiyarto Wibisono" w:date="2025-09-23T20:00:00Z" w16du:dateUtc="2025-09-23T13:00:00Z">
            <w:trPr>
              <w:gridAfter w:val="1"/>
            </w:trPr>
          </w:trPrChange>
        </w:trPr>
        <w:tc>
          <w:tcPr>
            <w:tcW w:w="3051" w:type="dxa"/>
            <w:tcPrChange w:id="2482" w:author="Mubiyarto Wibisono" w:date="2025-09-23T20:00:00Z" w16du:dateUtc="2025-09-23T13:00:00Z">
              <w:tcPr>
                <w:tcW w:w="2906" w:type="dxa"/>
                <w:gridSpan w:val="2"/>
              </w:tcPr>
            </w:tcPrChange>
          </w:tcPr>
          <w:p w14:paraId="53DD9830" w14:textId="77777777" w:rsidR="00A41EA1" w:rsidRPr="00A41EA1" w:rsidRDefault="00A41EA1" w:rsidP="00970B99">
            <w:pPr>
              <w:rPr>
                <w:ins w:id="2483" w:author="Mubiyarto Wibisono" w:date="2025-09-05T08:26:00Z" w16du:dateUtc="2025-09-05T01:26:00Z"/>
                <w:rFonts w:ascii="Arial" w:eastAsia="Arial" w:hAnsi="Arial" w:cs="Arial"/>
                <w:sz w:val="20"/>
                <w:szCs w:val="20"/>
              </w:rPr>
            </w:pPr>
            <w:proofErr w:type="spellStart"/>
            <w:ins w:id="2484" w:author="Mubiyarto Wibisono" w:date="2025-09-05T08:26:00Z" w16du:dateUtc="2025-09-05T01:26:00Z">
              <w:r w:rsidRPr="00A41EA1">
                <w:rPr>
                  <w:rFonts w:ascii="Arial" w:hAnsi="Arial" w:cs="Arial"/>
                  <w:color w:val="000000"/>
                  <w:sz w:val="20"/>
                  <w:szCs w:val="20"/>
                </w:rPr>
                <w:t>Eservice</w:t>
              </w:r>
              <w:proofErr w:type="spellEnd"/>
              <w:r w:rsidRPr="00A41EA1">
                <w:rPr>
                  <w:rFonts w:ascii="Arial" w:hAnsi="Arial" w:cs="Arial"/>
                  <w:color w:val="000000"/>
                  <w:sz w:val="20"/>
                  <w:szCs w:val="20"/>
                </w:rPr>
                <w:t xml:space="preserve"> Search Page</w:t>
              </w:r>
            </w:ins>
          </w:p>
        </w:tc>
        <w:tc>
          <w:tcPr>
            <w:tcW w:w="1339" w:type="dxa"/>
            <w:tcPrChange w:id="2485" w:author="Mubiyarto Wibisono" w:date="2025-09-23T20:00:00Z" w16du:dateUtc="2025-09-23T13:00:00Z">
              <w:tcPr>
                <w:tcW w:w="1177" w:type="dxa"/>
                <w:gridSpan w:val="3"/>
              </w:tcPr>
            </w:tcPrChange>
          </w:tcPr>
          <w:p w14:paraId="77245183" w14:textId="77777777" w:rsidR="00A41EA1" w:rsidRPr="00A41EA1" w:rsidRDefault="00A41EA1" w:rsidP="00970B99">
            <w:pPr>
              <w:rPr>
                <w:ins w:id="2486" w:author="Mubiyarto Wibisono" w:date="2025-09-05T08:26:00Z" w16du:dateUtc="2025-09-05T01:26:00Z"/>
                <w:rFonts w:ascii="Arial" w:eastAsia="Arial" w:hAnsi="Arial" w:cs="Arial"/>
                <w:sz w:val="20"/>
                <w:szCs w:val="20"/>
              </w:rPr>
            </w:pPr>
            <w:ins w:id="2487" w:author="Mubiyarto Wibisono" w:date="2025-09-05T08:26:00Z" w16du:dateUtc="2025-09-05T01:26:00Z">
              <w:r w:rsidRPr="00A41EA1">
                <w:rPr>
                  <w:rFonts w:ascii="Arial" w:hAnsi="Arial" w:cs="Arial"/>
                  <w:color w:val="000000"/>
                  <w:sz w:val="20"/>
                  <w:szCs w:val="20"/>
                </w:rPr>
                <w:t>System Navigation</w:t>
              </w:r>
            </w:ins>
          </w:p>
        </w:tc>
        <w:tc>
          <w:tcPr>
            <w:tcW w:w="5145" w:type="dxa"/>
            <w:tcPrChange w:id="2488" w:author="Mubiyarto Wibisono" w:date="2025-09-23T20:00:00Z" w16du:dateUtc="2025-09-23T13:00:00Z">
              <w:tcPr>
                <w:tcW w:w="5267" w:type="dxa"/>
                <w:gridSpan w:val="2"/>
              </w:tcPr>
            </w:tcPrChange>
          </w:tcPr>
          <w:p w14:paraId="4757F3E5" w14:textId="18961F8C" w:rsidR="00A41EA1" w:rsidRPr="006F5BC6" w:rsidRDefault="00A41EA1" w:rsidP="00970B99">
            <w:pPr>
              <w:rPr>
                <w:ins w:id="2489" w:author="Mubiyarto Wibisono" w:date="2025-09-05T08:26:00Z" w16du:dateUtc="2025-09-05T01:26:00Z"/>
                <w:rFonts w:ascii="Arial" w:eastAsia="Arial" w:hAnsi="Arial" w:cs="Arial"/>
                <w:i/>
                <w:iCs/>
                <w:sz w:val="20"/>
                <w:szCs w:val="20"/>
                <w:rPrChange w:id="2490" w:author="Mubiyarto Wibisono" w:date="2025-09-05T10:57:00Z" w16du:dateUtc="2025-09-05T03:57:00Z">
                  <w:rPr>
                    <w:ins w:id="2491" w:author="Mubiyarto Wibisono" w:date="2025-09-05T08:26:00Z" w16du:dateUtc="2025-09-05T01:26:00Z"/>
                    <w:rFonts w:ascii="Arial" w:eastAsia="Arial" w:hAnsi="Arial" w:cs="Arial"/>
                    <w:sz w:val="20"/>
                    <w:szCs w:val="20"/>
                  </w:rPr>
                </w:rPrChange>
              </w:rPr>
            </w:pPr>
            <w:ins w:id="2492" w:author="Mubiyarto Wibisono" w:date="2025-09-05T08:26:00Z" w16du:dateUtc="2025-09-05T01:26:00Z">
              <w:r w:rsidRPr="006F5BC6">
                <w:rPr>
                  <w:rFonts w:ascii="Arial" w:hAnsi="Arial" w:cs="Arial"/>
                  <w:i/>
                  <w:iCs/>
                  <w:color w:val="000000"/>
                  <w:sz w:val="20"/>
                  <w:szCs w:val="20"/>
                  <w:rPrChange w:id="2493" w:author="Mubiyarto Wibisono" w:date="2025-09-05T10:57:00Z" w16du:dateUtc="2025-09-05T03:57:00Z">
                    <w:rPr>
                      <w:rFonts w:ascii="Arial" w:hAnsi="Arial" w:cs="Arial"/>
                      <w:color w:val="000000"/>
                      <w:sz w:val="20"/>
                      <w:szCs w:val="20"/>
                    </w:rPr>
                  </w:rPrChange>
                </w:rPr>
                <w:t>Refer to section 1.</w:t>
              </w:r>
            </w:ins>
            <w:ins w:id="2494" w:author="Mubiyarto Wibisono" w:date="2025-09-23T19:58:00Z" w16du:dateUtc="2025-09-23T12:58:00Z">
              <w:r w:rsidR="00096BE6">
                <w:rPr>
                  <w:rFonts w:ascii="Arial" w:hAnsi="Arial" w:cs="Arial"/>
                  <w:i/>
                  <w:iCs/>
                  <w:color w:val="000000"/>
                  <w:sz w:val="20"/>
                  <w:szCs w:val="20"/>
                </w:rPr>
                <w:t>3</w:t>
              </w:r>
            </w:ins>
          </w:p>
        </w:tc>
      </w:tr>
      <w:tr w:rsidR="00096BE6" w:rsidRPr="00A41EA1" w14:paraId="19F0E11F" w14:textId="77777777" w:rsidTr="00421EB7">
        <w:trPr>
          <w:gridAfter w:val="1"/>
          <w:wAfter w:w="1449" w:type="dxa"/>
          <w:ins w:id="2495" w:author="Mubiyarto Wibisono" w:date="2025-09-23T19:58:00Z"/>
          <w:trPrChange w:id="2496" w:author="Mubiyarto Wibisono" w:date="2025-09-23T20:00:00Z" w16du:dateUtc="2025-09-23T13:00:00Z">
            <w:trPr>
              <w:gridAfter w:val="1"/>
            </w:trPr>
          </w:trPrChange>
        </w:trPr>
        <w:tc>
          <w:tcPr>
            <w:tcW w:w="3051" w:type="dxa"/>
            <w:tcPrChange w:id="2497" w:author="Mubiyarto Wibisono" w:date="2025-09-23T20:00:00Z" w16du:dateUtc="2025-09-23T13:00:00Z">
              <w:tcPr>
                <w:tcW w:w="3051" w:type="dxa"/>
                <w:gridSpan w:val="2"/>
              </w:tcPr>
            </w:tcPrChange>
          </w:tcPr>
          <w:p w14:paraId="029F3934" w14:textId="58174F98" w:rsidR="00096BE6" w:rsidRPr="00A41EA1" w:rsidRDefault="00587CC2" w:rsidP="00970B99">
            <w:pPr>
              <w:rPr>
                <w:ins w:id="2498" w:author="Mubiyarto Wibisono" w:date="2025-09-23T19:58:00Z" w16du:dateUtc="2025-09-23T12:58:00Z"/>
                <w:rFonts w:ascii="Arial" w:hAnsi="Arial" w:cs="Arial"/>
                <w:color w:val="000000"/>
                <w:sz w:val="20"/>
                <w:szCs w:val="20"/>
              </w:rPr>
            </w:pPr>
            <w:ins w:id="2499" w:author="Mubiyarto Wibisono" w:date="2025-09-23T19:59:00Z" w16du:dateUtc="2025-09-23T12:59:00Z">
              <w:r>
                <w:rPr>
                  <w:rFonts w:ascii="Arial" w:hAnsi="Arial" w:cs="Arial"/>
                  <w:color w:val="000000"/>
                  <w:sz w:val="20"/>
                  <w:szCs w:val="20"/>
                </w:rPr>
                <w:t>Grouping notices</w:t>
              </w:r>
            </w:ins>
          </w:p>
        </w:tc>
        <w:tc>
          <w:tcPr>
            <w:tcW w:w="1339" w:type="dxa"/>
            <w:tcPrChange w:id="2500" w:author="Mubiyarto Wibisono" w:date="2025-09-23T20:00:00Z" w16du:dateUtc="2025-09-23T13:00:00Z">
              <w:tcPr>
                <w:tcW w:w="1154" w:type="dxa"/>
                <w:gridSpan w:val="3"/>
              </w:tcPr>
            </w:tcPrChange>
          </w:tcPr>
          <w:p w14:paraId="31622FC6" w14:textId="73DEDD11" w:rsidR="00096BE6" w:rsidRPr="00A41EA1" w:rsidRDefault="00587CC2" w:rsidP="00970B99">
            <w:pPr>
              <w:rPr>
                <w:ins w:id="2501" w:author="Mubiyarto Wibisono" w:date="2025-09-23T19:58:00Z" w16du:dateUtc="2025-09-23T12:58:00Z"/>
                <w:rFonts w:ascii="Arial" w:hAnsi="Arial" w:cs="Arial"/>
                <w:color w:val="000000"/>
                <w:sz w:val="20"/>
                <w:szCs w:val="20"/>
              </w:rPr>
            </w:pPr>
            <w:ins w:id="2502" w:author="Mubiyarto Wibisono" w:date="2025-09-23T19:59:00Z" w16du:dateUtc="2025-09-23T12:59:00Z">
              <w:r>
                <w:rPr>
                  <w:rFonts w:ascii="Arial" w:hAnsi="Arial" w:cs="Arial"/>
                  <w:color w:val="000000"/>
                  <w:sz w:val="20"/>
                  <w:szCs w:val="20"/>
                </w:rPr>
                <w:t>System Action</w:t>
              </w:r>
            </w:ins>
          </w:p>
        </w:tc>
        <w:tc>
          <w:tcPr>
            <w:tcW w:w="5145" w:type="dxa"/>
            <w:tcPrChange w:id="2503" w:author="Mubiyarto Wibisono" w:date="2025-09-23T20:00:00Z" w16du:dateUtc="2025-09-23T13:00:00Z">
              <w:tcPr>
                <w:tcW w:w="5145" w:type="dxa"/>
                <w:gridSpan w:val="2"/>
              </w:tcPr>
            </w:tcPrChange>
          </w:tcPr>
          <w:p w14:paraId="1ECF8368" w14:textId="52A88763" w:rsidR="00096BE6" w:rsidRPr="00096BE6" w:rsidRDefault="00587CC2" w:rsidP="00970B99">
            <w:pPr>
              <w:rPr>
                <w:ins w:id="2504" w:author="Mubiyarto Wibisono" w:date="2025-09-23T19:58:00Z" w16du:dateUtc="2025-09-23T12:58:00Z"/>
                <w:rFonts w:ascii="Arial" w:hAnsi="Arial" w:cs="Arial"/>
                <w:i/>
                <w:iCs/>
                <w:color w:val="000000"/>
                <w:sz w:val="20"/>
                <w:szCs w:val="20"/>
              </w:rPr>
            </w:pPr>
            <w:ins w:id="2505" w:author="Mubiyarto Wibisono" w:date="2025-09-23T19:59:00Z" w16du:dateUtc="2025-09-23T12:59:00Z">
              <w:r>
                <w:rPr>
                  <w:rFonts w:ascii="Arial" w:hAnsi="Arial" w:cs="Arial"/>
                  <w:i/>
                  <w:iCs/>
                  <w:color w:val="000000"/>
                  <w:sz w:val="20"/>
                  <w:szCs w:val="20"/>
                </w:rPr>
                <w:t xml:space="preserve">Refer to Section </w:t>
              </w:r>
              <w:r w:rsidR="001513F1">
                <w:rPr>
                  <w:rFonts w:ascii="Arial" w:hAnsi="Arial" w:cs="Arial"/>
                  <w:i/>
                  <w:iCs/>
                  <w:color w:val="000000"/>
                  <w:sz w:val="20"/>
                  <w:szCs w:val="20"/>
                </w:rPr>
                <w:t>1.3</w:t>
              </w:r>
            </w:ins>
          </w:p>
        </w:tc>
      </w:tr>
      <w:tr w:rsidR="001513F1" w:rsidRPr="00A41EA1" w14:paraId="5E325C3A" w14:textId="77777777" w:rsidTr="00421EB7">
        <w:trPr>
          <w:gridAfter w:val="1"/>
          <w:wAfter w:w="1449" w:type="dxa"/>
          <w:ins w:id="2506" w:author="Mubiyarto Wibisono" w:date="2025-09-23T19:59:00Z"/>
          <w:trPrChange w:id="2507" w:author="Mubiyarto Wibisono" w:date="2025-09-23T20:00:00Z" w16du:dateUtc="2025-09-23T13:00:00Z">
            <w:trPr>
              <w:gridAfter w:val="1"/>
            </w:trPr>
          </w:trPrChange>
        </w:trPr>
        <w:tc>
          <w:tcPr>
            <w:tcW w:w="3051" w:type="dxa"/>
            <w:tcPrChange w:id="2508" w:author="Mubiyarto Wibisono" w:date="2025-09-23T20:00:00Z" w16du:dateUtc="2025-09-23T13:00:00Z">
              <w:tcPr>
                <w:tcW w:w="3051" w:type="dxa"/>
                <w:gridSpan w:val="2"/>
              </w:tcPr>
            </w:tcPrChange>
          </w:tcPr>
          <w:p w14:paraId="0EE8F43C" w14:textId="77777777" w:rsidR="00625A0B" w:rsidRPr="00625A0B" w:rsidRDefault="00625A0B" w:rsidP="00625A0B">
            <w:pPr>
              <w:rPr>
                <w:ins w:id="2509" w:author="Mubiyarto Wibisono" w:date="2025-09-23T20:00:00Z"/>
                <w:rFonts w:ascii="Arial" w:hAnsi="Arial" w:cs="Arial"/>
                <w:color w:val="000000"/>
                <w:sz w:val="20"/>
                <w:szCs w:val="20"/>
              </w:rPr>
            </w:pPr>
            <w:ins w:id="2510" w:author="Mubiyarto Wibisono" w:date="2025-09-23T20:00:00Z" w16du:dateUtc="2025-09-23T13:00:00Z">
              <w:r>
                <w:rPr>
                  <w:rFonts w:ascii="Arial" w:hAnsi="Arial" w:cs="Arial"/>
                  <w:color w:val="000000"/>
                  <w:sz w:val="20"/>
                  <w:szCs w:val="20"/>
                </w:rPr>
                <w:t xml:space="preserve">Check </w:t>
              </w:r>
            </w:ins>
            <w:ins w:id="2511" w:author="Mubiyarto Wibisono" w:date="2025-09-23T20:00:00Z">
              <w:r w:rsidRPr="00625A0B">
                <w:rPr>
                  <w:rFonts w:ascii="Arial" w:hAnsi="Arial" w:cs="Arial"/>
                  <w:color w:val="000000"/>
                  <w:sz w:val="20"/>
                  <w:szCs w:val="20"/>
                </w:rPr>
                <w:t>transaction time </w:t>
              </w:r>
            </w:ins>
          </w:p>
          <w:p w14:paraId="4B88BFB5" w14:textId="792E046E" w:rsidR="001513F1" w:rsidRDefault="00625A0B" w:rsidP="00970B99">
            <w:pPr>
              <w:rPr>
                <w:ins w:id="2512" w:author="Mubiyarto Wibisono" w:date="2025-09-23T19:59:00Z" w16du:dateUtc="2025-09-23T12:59:00Z"/>
                <w:rFonts w:ascii="Arial" w:hAnsi="Arial" w:cs="Arial"/>
                <w:color w:val="000000"/>
                <w:sz w:val="20"/>
                <w:szCs w:val="20"/>
              </w:rPr>
            </w:pPr>
            <w:ins w:id="2513" w:author="Mubiyarto Wibisono" w:date="2025-09-23T20:00:00Z">
              <w:r w:rsidRPr="00625A0B">
                <w:rPr>
                  <w:rFonts w:ascii="Arial" w:hAnsi="Arial" w:cs="Arial"/>
                  <w:color w:val="000000"/>
                  <w:sz w:val="20"/>
                  <w:szCs w:val="20"/>
                </w:rPr>
                <w:t>≤ 5 mins</w:t>
              </w:r>
            </w:ins>
          </w:p>
        </w:tc>
        <w:tc>
          <w:tcPr>
            <w:tcW w:w="1339" w:type="dxa"/>
            <w:tcPrChange w:id="2514" w:author="Mubiyarto Wibisono" w:date="2025-09-23T20:00:00Z" w16du:dateUtc="2025-09-23T13:00:00Z">
              <w:tcPr>
                <w:tcW w:w="1154" w:type="dxa"/>
                <w:gridSpan w:val="3"/>
              </w:tcPr>
            </w:tcPrChange>
          </w:tcPr>
          <w:p w14:paraId="582F6FC6" w14:textId="50D7465A" w:rsidR="001513F1" w:rsidRDefault="00625A0B" w:rsidP="00970B99">
            <w:pPr>
              <w:rPr>
                <w:ins w:id="2515" w:author="Mubiyarto Wibisono" w:date="2025-09-23T19:59:00Z" w16du:dateUtc="2025-09-23T12:59:00Z"/>
                <w:rFonts w:ascii="Arial" w:hAnsi="Arial" w:cs="Arial"/>
                <w:color w:val="000000"/>
                <w:sz w:val="20"/>
                <w:szCs w:val="20"/>
              </w:rPr>
            </w:pPr>
            <w:ins w:id="2516" w:author="Mubiyarto Wibisono" w:date="2025-09-23T20:00:00Z" w16du:dateUtc="2025-09-23T13:00:00Z">
              <w:r>
                <w:rPr>
                  <w:rFonts w:ascii="Arial" w:hAnsi="Arial" w:cs="Arial"/>
                  <w:color w:val="000000"/>
                  <w:sz w:val="20"/>
                  <w:szCs w:val="20"/>
                </w:rPr>
                <w:t>System Action</w:t>
              </w:r>
            </w:ins>
          </w:p>
        </w:tc>
        <w:tc>
          <w:tcPr>
            <w:tcW w:w="5145" w:type="dxa"/>
            <w:tcPrChange w:id="2517" w:author="Mubiyarto Wibisono" w:date="2025-09-23T20:00:00Z" w16du:dateUtc="2025-09-23T13:00:00Z">
              <w:tcPr>
                <w:tcW w:w="5145" w:type="dxa"/>
                <w:gridSpan w:val="2"/>
              </w:tcPr>
            </w:tcPrChange>
          </w:tcPr>
          <w:p w14:paraId="2EDFE3C9" w14:textId="246F753F" w:rsidR="001513F1" w:rsidRDefault="00625A0B" w:rsidP="00970B99">
            <w:pPr>
              <w:rPr>
                <w:ins w:id="2518" w:author="Mubiyarto Wibisono" w:date="2025-09-23T19:59:00Z" w16du:dateUtc="2025-09-23T12:59:00Z"/>
                <w:rFonts w:ascii="Arial" w:hAnsi="Arial" w:cs="Arial"/>
                <w:i/>
                <w:iCs/>
                <w:color w:val="000000"/>
                <w:sz w:val="20"/>
                <w:szCs w:val="20"/>
              </w:rPr>
            </w:pPr>
            <w:ins w:id="2519" w:author="Mubiyarto Wibisono" w:date="2025-09-23T20:00:00Z" w16du:dateUtc="2025-09-23T13:00:00Z">
              <w:r>
                <w:rPr>
                  <w:rFonts w:ascii="Arial" w:hAnsi="Arial" w:cs="Arial"/>
                  <w:i/>
                  <w:iCs/>
                  <w:color w:val="000000"/>
                  <w:sz w:val="20"/>
                  <w:szCs w:val="20"/>
                </w:rPr>
                <w:t>Refer to Section 1.3</w:t>
              </w:r>
            </w:ins>
          </w:p>
        </w:tc>
      </w:tr>
      <w:tr w:rsidR="00A41EA1" w:rsidRPr="00A41EA1" w14:paraId="20535D30" w14:textId="77777777" w:rsidTr="00421EB7">
        <w:trPr>
          <w:gridAfter w:val="1"/>
          <w:wAfter w:w="1449" w:type="dxa"/>
          <w:ins w:id="2520" w:author="Mubiyarto Wibisono" w:date="2025-09-05T08:26:00Z"/>
          <w:trPrChange w:id="2521" w:author="Mubiyarto Wibisono" w:date="2025-09-23T20:00:00Z" w16du:dateUtc="2025-09-23T13:00:00Z">
            <w:trPr>
              <w:gridAfter w:val="1"/>
            </w:trPr>
          </w:trPrChange>
        </w:trPr>
        <w:tc>
          <w:tcPr>
            <w:tcW w:w="3051" w:type="dxa"/>
            <w:tcPrChange w:id="2522" w:author="Mubiyarto Wibisono" w:date="2025-09-23T20:00:00Z" w16du:dateUtc="2025-09-23T13:00:00Z">
              <w:tcPr>
                <w:tcW w:w="2906" w:type="dxa"/>
                <w:gridSpan w:val="2"/>
              </w:tcPr>
            </w:tcPrChange>
          </w:tcPr>
          <w:p w14:paraId="6BE72B8D" w14:textId="77777777" w:rsidR="00A41EA1" w:rsidRPr="00A41EA1" w:rsidRDefault="00A41EA1" w:rsidP="00970B99">
            <w:pPr>
              <w:rPr>
                <w:ins w:id="2523" w:author="Mubiyarto Wibisono" w:date="2025-09-05T08:26:00Z" w16du:dateUtc="2025-09-05T01:26:00Z"/>
                <w:rFonts w:ascii="Arial" w:eastAsia="Arial" w:hAnsi="Arial" w:cs="Arial"/>
                <w:sz w:val="20"/>
                <w:szCs w:val="20"/>
              </w:rPr>
            </w:pPr>
            <w:ins w:id="2524" w:author="Mubiyarto Wibisono" w:date="2025-09-05T08:26:00Z" w16du:dateUtc="2025-09-05T01:26:00Z">
              <w:r w:rsidRPr="00A41EA1">
                <w:rPr>
                  <w:rFonts w:ascii="Arial" w:hAnsi="Arial" w:cs="Arial"/>
                  <w:color w:val="000000"/>
                  <w:sz w:val="20"/>
                  <w:szCs w:val="20"/>
                </w:rPr>
                <w:t xml:space="preserve">Respond To </w:t>
              </w:r>
              <w:proofErr w:type="spellStart"/>
              <w:r w:rsidRPr="00A41EA1">
                <w:rPr>
                  <w:rFonts w:ascii="Arial" w:hAnsi="Arial" w:cs="Arial"/>
                  <w:color w:val="000000"/>
                  <w:sz w:val="20"/>
                  <w:szCs w:val="20"/>
                </w:rPr>
                <w:t>Eservice</w:t>
              </w:r>
              <w:proofErr w:type="spellEnd"/>
            </w:ins>
          </w:p>
        </w:tc>
        <w:tc>
          <w:tcPr>
            <w:tcW w:w="1339" w:type="dxa"/>
            <w:tcPrChange w:id="2525" w:author="Mubiyarto Wibisono" w:date="2025-09-23T20:00:00Z" w16du:dateUtc="2025-09-23T13:00:00Z">
              <w:tcPr>
                <w:tcW w:w="1177" w:type="dxa"/>
                <w:gridSpan w:val="3"/>
              </w:tcPr>
            </w:tcPrChange>
          </w:tcPr>
          <w:p w14:paraId="1E7E9E43" w14:textId="77777777" w:rsidR="00A41EA1" w:rsidRPr="00A41EA1" w:rsidRDefault="00A41EA1" w:rsidP="00970B99">
            <w:pPr>
              <w:rPr>
                <w:ins w:id="2526" w:author="Mubiyarto Wibisono" w:date="2025-09-05T08:26:00Z" w16du:dateUtc="2025-09-05T01:26:00Z"/>
                <w:rFonts w:ascii="Arial" w:eastAsia="Arial" w:hAnsi="Arial" w:cs="Arial"/>
                <w:sz w:val="20"/>
                <w:szCs w:val="20"/>
              </w:rPr>
            </w:pPr>
            <w:ins w:id="2527" w:author="Mubiyarto Wibisono" w:date="2025-09-05T08:26:00Z" w16du:dateUtc="2025-09-05T01:26:00Z">
              <w:r w:rsidRPr="00A41EA1">
                <w:rPr>
                  <w:rFonts w:ascii="Arial" w:hAnsi="Arial" w:cs="Arial"/>
                  <w:color w:val="000000"/>
                  <w:sz w:val="20"/>
                  <w:szCs w:val="20"/>
                </w:rPr>
                <w:t>API Response</w:t>
              </w:r>
            </w:ins>
          </w:p>
        </w:tc>
        <w:tc>
          <w:tcPr>
            <w:tcW w:w="5145" w:type="dxa"/>
            <w:tcPrChange w:id="2528" w:author="Mubiyarto Wibisono" w:date="2025-09-23T20:00:00Z" w16du:dateUtc="2025-09-23T13:00:00Z">
              <w:tcPr>
                <w:tcW w:w="5267" w:type="dxa"/>
                <w:gridSpan w:val="2"/>
              </w:tcPr>
            </w:tcPrChange>
          </w:tcPr>
          <w:p w14:paraId="7A8A2250" w14:textId="77777777" w:rsidR="00A41EA1" w:rsidRPr="00A41EA1" w:rsidRDefault="00A41EA1" w:rsidP="00970B99">
            <w:pPr>
              <w:rPr>
                <w:ins w:id="2529" w:author="Mubiyarto Wibisono" w:date="2025-09-05T08:26:00Z" w16du:dateUtc="2025-09-05T01:26:00Z"/>
                <w:rFonts w:ascii="Arial" w:eastAsia="Arial" w:hAnsi="Arial" w:cs="Arial"/>
                <w:sz w:val="20"/>
                <w:szCs w:val="20"/>
              </w:rPr>
            </w:pPr>
            <w:ins w:id="2530" w:author="Mubiyarto Wibisono" w:date="2025-09-05T08:26:00Z" w16du:dateUtc="2025-09-05T01:26:00Z">
              <w:r w:rsidRPr="00A41EA1">
                <w:rPr>
                  <w:rFonts w:ascii="Arial" w:hAnsi="Arial" w:cs="Arial"/>
                  <w:color w:val="000000"/>
                  <w:sz w:val="20"/>
                  <w:szCs w:val="20"/>
                </w:rPr>
                <w:t xml:space="preserve">Return final </w:t>
              </w:r>
              <w:proofErr w:type="spellStart"/>
              <w:r w:rsidRPr="00A41EA1">
                <w:rPr>
                  <w:rFonts w:ascii="Arial" w:hAnsi="Arial" w:cs="Arial"/>
                  <w:color w:val="000000"/>
                  <w:sz w:val="20"/>
                  <w:szCs w:val="20"/>
                </w:rPr>
                <w:t>json</w:t>
              </w:r>
              <w:proofErr w:type="spellEnd"/>
              <w:r w:rsidRPr="00A41EA1">
                <w:rPr>
                  <w:rFonts w:ascii="Arial" w:hAnsi="Arial" w:cs="Arial"/>
                  <w:color w:val="000000"/>
                  <w:sz w:val="20"/>
                  <w:szCs w:val="20"/>
                </w:rPr>
                <w:t xml:space="preserve"> payload to front</w:t>
              </w:r>
              <w:r w:rsidRPr="00A41EA1">
                <w:rPr>
                  <w:rFonts w:ascii="Arial" w:hAnsi="Arial" w:cs="Arial"/>
                  <w:color w:val="000000"/>
                  <w:sz w:val="20"/>
                  <w:szCs w:val="20"/>
                </w:rPr>
                <w:noBreakHyphen/>
                <w:t>end.</w:t>
              </w:r>
            </w:ins>
          </w:p>
        </w:tc>
      </w:tr>
      <w:tr w:rsidR="00A41EA1" w:rsidRPr="00A41EA1" w14:paraId="0935FFC6" w14:textId="77777777" w:rsidTr="00421EB7">
        <w:trPr>
          <w:gridAfter w:val="1"/>
          <w:wAfter w:w="1449" w:type="dxa"/>
          <w:ins w:id="2531" w:author="Mubiyarto Wibisono" w:date="2025-09-05T08:26:00Z"/>
          <w:trPrChange w:id="2532" w:author="Mubiyarto Wibisono" w:date="2025-09-23T20:00:00Z" w16du:dateUtc="2025-09-23T13:00:00Z">
            <w:trPr>
              <w:gridAfter w:val="1"/>
            </w:trPr>
          </w:trPrChange>
        </w:trPr>
        <w:tc>
          <w:tcPr>
            <w:tcW w:w="3051" w:type="dxa"/>
            <w:tcPrChange w:id="2533" w:author="Mubiyarto Wibisono" w:date="2025-09-23T20:00:00Z" w16du:dateUtc="2025-09-23T13:00:00Z">
              <w:tcPr>
                <w:tcW w:w="2906" w:type="dxa"/>
                <w:gridSpan w:val="2"/>
              </w:tcPr>
            </w:tcPrChange>
          </w:tcPr>
          <w:p w14:paraId="392AB34F" w14:textId="77777777" w:rsidR="00A41EA1" w:rsidRPr="00A41EA1" w:rsidRDefault="00A41EA1" w:rsidP="00970B99">
            <w:pPr>
              <w:rPr>
                <w:ins w:id="2534" w:author="Mubiyarto Wibisono" w:date="2025-09-05T08:26:00Z" w16du:dateUtc="2025-09-05T01:26:00Z"/>
                <w:rFonts w:ascii="Arial" w:eastAsia="Arial" w:hAnsi="Arial" w:cs="Arial"/>
                <w:sz w:val="20"/>
                <w:szCs w:val="20"/>
              </w:rPr>
            </w:pPr>
            <w:ins w:id="2535" w:author="Mubiyarto Wibisono" w:date="2025-09-05T08:26:00Z" w16du:dateUtc="2025-09-05T01:26:00Z">
              <w:r w:rsidRPr="00A41EA1">
                <w:rPr>
                  <w:rFonts w:ascii="Arial" w:hAnsi="Arial" w:cs="Arial"/>
                  <w:color w:val="000000"/>
                  <w:sz w:val="20"/>
                  <w:szCs w:val="20"/>
                </w:rPr>
                <w:t>End</w:t>
              </w:r>
            </w:ins>
          </w:p>
        </w:tc>
        <w:tc>
          <w:tcPr>
            <w:tcW w:w="1339" w:type="dxa"/>
            <w:tcPrChange w:id="2536" w:author="Mubiyarto Wibisono" w:date="2025-09-23T20:00:00Z" w16du:dateUtc="2025-09-23T13:00:00Z">
              <w:tcPr>
                <w:tcW w:w="1177" w:type="dxa"/>
                <w:gridSpan w:val="3"/>
              </w:tcPr>
            </w:tcPrChange>
          </w:tcPr>
          <w:p w14:paraId="362DB25E" w14:textId="77777777" w:rsidR="00A41EA1" w:rsidRPr="00A41EA1" w:rsidRDefault="00A41EA1" w:rsidP="00970B99">
            <w:pPr>
              <w:rPr>
                <w:ins w:id="2537" w:author="Mubiyarto Wibisono" w:date="2025-09-05T08:26:00Z" w16du:dateUtc="2025-09-05T01:26:00Z"/>
                <w:rFonts w:ascii="Arial" w:eastAsia="Arial" w:hAnsi="Arial" w:cs="Arial"/>
                <w:sz w:val="20"/>
                <w:szCs w:val="20"/>
              </w:rPr>
            </w:pPr>
            <w:ins w:id="2538" w:author="Mubiyarto Wibisono" w:date="2025-09-05T08:26:00Z" w16du:dateUtc="2025-09-05T01:26:00Z">
              <w:r w:rsidRPr="00A41EA1">
                <w:rPr>
                  <w:rFonts w:ascii="Arial" w:hAnsi="Arial" w:cs="Arial"/>
                  <w:color w:val="000000"/>
                  <w:sz w:val="20"/>
                  <w:szCs w:val="20"/>
                </w:rPr>
                <w:t>Termination</w:t>
              </w:r>
            </w:ins>
          </w:p>
        </w:tc>
        <w:tc>
          <w:tcPr>
            <w:tcW w:w="5145" w:type="dxa"/>
            <w:tcPrChange w:id="2539" w:author="Mubiyarto Wibisono" w:date="2025-09-23T20:00:00Z" w16du:dateUtc="2025-09-23T13:00:00Z">
              <w:tcPr>
                <w:tcW w:w="5267" w:type="dxa"/>
                <w:gridSpan w:val="2"/>
              </w:tcPr>
            </w:tcPrChange>
          </w:tcPr>
          <w:p w14:paraId="1220A3BB" w14:textId="77777777" w:rsidR="00A41EA1" w:rsidRPr="00A41EA1" w:rsidRDefault="00A41EA1" w:rsidP="00970B99">
            <w:pPr>
              <w:rPr>
                <w:ins w:id="2540" w:author="Mubiyarto Wibisono" w:date="2025-09-05T08:26:00Z" w16du:dateUtc="2025-09-05T01:26:00Z"/>
                <w:rFonts w:ascii="Arial" w:eastAsia="Arial" w:hAnsi="Arial" w:cs="Arial"/>
                <w:sz w:val="20"/>
                <w:szCs w:val="20"/>
              </w:rPr>
            </w:pPr>
            <w:ins w:id="2541" w:author="Mubiyarto Wibisono" w:date="2025-09-05T08:26:00Z" w16du:dateUtc="2025-09-05T01:26:00Z">
              <w:r w:rsidRPr="00A41EA1">
                <w:rPr>
                  <w:rFonts w:ascii="Arial" w:hAnsi="Arial" w:cs="Arial"/>
                  <w:color w:val="000000"/>
                  <w:sz w:val="20"/>
                  <w:szCs w:val="20"/>
                </w:rPr>
                <w:t>Flow completes.</w:t>
              </w:r>
            </w:ins>
          </w:p>
        </w:tc>
      </w:tr>
    </w:tbl>
    <w:p w14:paraId="01A38A65" w14:textId="77777777" w:rsidR="003E422B" w:rsidRPr="00A41EA1" w:rsidRDefault="003E422B" w:rsidP="003E422B">
      <w:pPr>
        <w:rPr>
          <w:rFonts w:ascii="Arial" w:eastAsia="Arial" w:hAnsi="Arial" w:cs="Arial"/>
          <w:sz w:val="20"/>
          <w:szCs w:val="20"/>
          <w:rPrChange w:id="2542" w:author="Mubiyarto Wibisono" w:date="2025-09-05T08:31:00Z" w16du:dateUtc="2025-09-05T01:31:00Z">
            <w:rPr>
              <w:rFonts w:eastAsia="Arial"/>
            </w:rPr>
          </w:rPrChange>
        </w:rPr>
      </w:pPr>
    </w:p>
    <w:p w14:paraId="357B3707" w14:textId="77777777" w:rsidR="008A0946" w:rsidRDefault="008A0946" w:rsidP="003E422B">
      <w:pPr>
        <w:rPr>
          <w:ins w:id="2543" w:author="Mubiyarto Wibisono" w:date="2025-09-18T15:40:00Z" w16du:dateUtc="2025-09-18T07:40:00Z"/>
          <w:rFonts w:ascii="Arial" w:eastAsia="Arial" w:hAnsi="Arial" w:cs="Arial"/>
          <w:sz w:val="20"/>
          <w:szCs w:val="20"/>
        </w:rPr>
      </w:pPr>
    </w:p>
    <w:p w14:paraId="36F864B5" w14:textId="77777777" w:rsidR="00487C13" w:rsidRDefault="00487C13" w:rsidP="003E422B">
      <w:pPr>
        <w:rPr>
          <w:ins w:id="2544" w:author="Mubiyarto Wibisono" w:date="2025-09-18T15:40:00Z" w16du:dateUtc="2025-09-18T07:40:00Z"/>
          <w:rFonts w:ascii="Arial" w:eastAsia="Arial" w:hAnsi="Arial" w:cs="Arial"/>
          <w:sz w:val="20"/>
          <w:szCs w:val="20"/>
        </w:rPr>
      </w:pPr>
    </w:p>
    <w:p w14:paraId="0C4ECADB" w14:textId="77777777" w:rsidR="00487C13" w:rsidRDefault="00487C13" w:rsidP="003E422B">
      <w:pPr>
        <w:rPr>
          <w:ins w:id="2545" w:author="Mubiyarto Wibisono" w:date="2025-09-23T20:01:00Z" w16du:dateUtc="2025-09-23T13:01:00Z"/>
          <w:rFonts w:ascii="Arial" w:eastAsia="Arial" w:hAnsi="Arial" w:cs="Arial"/>
          <w:sz w:val="20"/>
          <w:szCs w:val="20"/>
        </w:rPr>
      </w:pPr>
    </w:p>
    <w:p w14:paraId="487CD87D" w14:textId="77777777" w:rsidR="00421EB7" w:rsidRDefault="00421EB7" w:rsidP="003E422B">
      <w:pPr>
        <w:rPr>
          <w:rFonts w:ascii="Arial" w:eastAsia="Arial" w:hAnsi="Arial" w:cs="Arial"/>
          <w:sz w:val="20"/>
          <w:szCs w:val="20"/>
        </w:rPr>
      </w:pPr>
    </w:p>
    <w:p w14:paraId="596746F5" w14:textId="77777777" w:rsidR="0051499A" w:rsidRDefault="0051499A" w:rsidP="003E422B">
      <w:pPr>
        <w:rPr>
          <w:ins w:id="2546" w:author="Mubiyarto Wibisono" w:date="2025-09-23T20:01:00Z" w16du:dateUtc="2025-09-23T13:01:00Z"/>
          <w:rFonts w:ascii="Arial" w:eastAsia="Arial" w:hAnsi="Arial" w:cs="Arial"/>
          <w:sz w:val="20"/>
          <w:szCs w:val="20"/>
        </w:rPr>
      </w:pPr>
    </w:p>
    <w:p w14:paraId="3F226B55" w14:textId="77777777" w:rsidR="00421EB7" w:rsidRDefault="00421EB7" w:rsidP="003E422B">
      <w:pPr>
        <w:rPr>
          <w:ins w:id="2547" w:author="Mubiyarto Wibisono" w:date="2025-09-18T15:40:00Z" w16du:dateUtc="2025-09-18T07:40:00Z"/>
          <w:rFonts w:ascii="Arial" w:eastAsia="Arial" w:hAnsi="Arial" w:cs="Arial"/>
          <w:sz w:val="20"/>
          <w:szCs w:val="20"/>
        </w:rPr>
      </w:pPr>
    </w:p>
    <w:p w14:paraId="0BC231FF" w14:textId="77777777" w:rsidR="00487C13" w:rsidRPr="00A41EA1" w:rsidRDefault="00487C13" w:rsidP="003E422B">
      <w:pPr>
        <w:rPr>
          <w:rFonts w:ascii="Arial" w:eastAsia="Arial" w:hAnsi="Arial" w:cs="Arial"/>
          <w:sz w:val="20"/>
          <w:szCs w:val="20"/>
          <w:rPrChange w:id="2548" w:author="Mubiyarto Wibisono" w:date="2025-09-05T08:31:00Z" w16du:dateUtc="2025-09-05T01:31:00Z">
            <w:rPr>
              <w:rFonts w:eastAsia="Arial"/>
            </w:rPr>
          </w:rPrChange>
        </w:rPr>
      </w:pPr>
    </w:p>
    <w:p w14:paraId="212F3C3E" w14:textId="6839B692" w:rsidR="003E422B" w:rsidRPr="00A41EA1" w:rsidDel="00501A3E" w:rsidRDefault="00FD1643">
      <w:pPr>
        <w:pStyle w:val="Heading4"/>
        <w:numPr>
          <w:ilvl w:val="0"/>
          <w:numId w:val="56"/>
        </w:numPr>
        <w:ind w:left="567" w:hanging="567"/>
        <w:rPr>
          <w:del w:id="2549" w:author="Mubiyarto Wibisono" w:date="2025-09-04T17:17:00Z" w16du:dateUtc="2025-09-04T10:17:00Z"/>
          <w:rFonts w:eastAsia="Arial" w:cs="Arial"/>
          <w:b/>
          <w:bCs/>
          <w:color w:val="215E99" w:themeColor="text2" w:themeTint="BF"/>
          <w:sz w:val="20"/>
          <w:szCs w:val="20"/>
          <w:rPrChange w:id="2550" w:author="Mubiyarto Wibisono" w:date="2025-09-05T08:31:00Z" w16du:dateUtc="2025-09-05T01:31:00Z">
            <w:rPr>
              <w:del w:id="2551" w:author="Mubiyarto Wibisono" w:date="2025-09-04T17:17:00Z" w16du:dateUtc="2025-09-04T10:17:00Z"/>
              <w:rFonts w:eastAsia="Arial"/>
            </w:rPr>
          </w:rPrChange>
        </w:rPr>
        <w:pPrChange w:id="2552" w:author="Mubiyarto Wibisono" w:date="2025-09-04T13:06:00Z" w16du:dateUtc="2025-09-04T06:06:00Z">
          <w:pPr>
            <w:pStyle w:val="Heading3"/>
          </w:pPr>
        </w:pPrChange>
      </w:pPr>
      <w:bookmarkStart w:id="2553" w:name="_Toc205930396"/>
      <w:bookmarkStart w:id="2554" w:name="_Toc206576646"/>
      <w:bookmarkStart w:id="2555" w:name="_Toc206577180"/>
      <w:del w:id="2556" w:author="Mubiyarto Wibisono" w:date="2025-09-04T13:03:00Z" w16du:dateUtc="2025-09-04T06:03:00Z">
        <w:r w:rsidRPr="00A41EA1" w:rsidDel="00937893">
          <w:rPr>
            <w:rFonts w:ascii="Arial" w:eastAsia="Arial" w:hAnsi="Arial" w:cs="Arial"/>
            <w:b/>
            <w:bCs/>
            <w:color w:val="215E99" w:themeColor="text2" w:themeTint="BF"/>
            <w:sz w:val="20"/>
            <w:szCs w:val="20"/>
            <w:rPrChange w:id="2557" w:author="Mubiyarto Wibisono" w:date="2025-09-05T08:31:00Z" w16du:dateUtc="2025-09-05T01:31:00Z">
              <w:rPr>
                <w:rFonts w:eastAsia="Arial"/>
              </w:rPr>
            </w:rPrChange>
          </w:rPr>
          <w:lastRenderedPageBreak/>
          <w:delText xml:space="preserve">1.3.1 </w:delText>
        </w:r>
      </w:del>
      <w:del w:id="2558" w:author="Mubiyarto Wibisono" w:date="2025-09-04T17:17:00Z" w16du:dateUtc="2025-09-04T10:17:00Z">
        <w:r w:rsidRPr="00A41EA1" w:rsidDel="00501A3E">
          <w:rPr>
            <w:rFonts w:ascii="Arial" w:eastAsia="Arial" w:hAnsi="Arial" w:cs="Arial"/>
            <w:b/>
            <w:bCs/>
            <w:color w:val="215E99" w:themeColor="text2" w:themeTint="BF"/>
            <w:sz w:val="20"/>
            <w:szCs w:val="20"/>
            <w:rPrChange w:id="2559" w:author="Mubiyarto Wibisono" w:date="2025-09-05T08:31:00Z" w16du:dateUtc="2025-09-05T01:31:00Z">
              <w:rPr>
                <w:rFonts w:eastAsia="Arial"/>
              </w:rPr>
            </w:rPrChange>
          </w:rPr>
          <w:delText>Design Rationale</w:delText>
        </w:r>
        <w:bookmarkStart w:id="2560" w:name="_Toc207935474"/>
        <w:bookmarkStart w:id="2561" w:name="_Toc207956442"/>
        <w:bookmarkStart w:id="2562" w:name="_Toc207956985"/>
        <w:bookmarkStart w:id="2563" w:name="_Toc207961231"/>
        <w:bookmarkEnd w:id="2553"/>
        <w:bookmarkEnd w:id="2554"/>
        <w:bookmarkEnd w:id="2555"/>
        <w:bookmarkEnd w:id="2560"/>
        <w:bookmarkEnd w:id="2561"/>
        <w:bookmarkEnd w:id="2562"/>
        <w:bookmarkEnd w:id="2563"/>
      </w:del>
    </w:p>
    <w:tbl>
      <w:tblPr>
        <w:tblStyle w:val="TableGrid"/>
        <w:tblW w:w="0" w:type="auto"/>
        <w:tblCellMar>
          <w:top w:w="113" w:type="dxa"/>
          <w:bottom w:w="113" w:type="dxa"/>
        </w:tblCellMar>
        <w:tblLook w:val="04A0" w:firstRow="1" w:lastRow="0" w:firstColumn="1" w:lastColumn="0" w:noHBand="0" w:noVBand="1"/>
      </w:tblPr>
      <w:tblGrid>
        <w:gridCol w:w="3539"/>
        <w:gridCol w:w="5811"/>
      </w:tblGrid>
      <w:tr w:rsidR="006A38CB" w:rsidRPr="00A41EA1" w:rsidDel="00501A3E" w14:paraId="01951B2B" w14:textId="1C2578F2" w:rsidTr="008A0946">
        <w:trPr>
          <w:del w:id="2564" w:author="Mubiyarto Wibisono" w:date="2025-09-04T17:17:00Z"/>
        </w:trPr>
        <w:tc>
          <w:tcPr>
            <w:tcW w:w="3539" w:type="dxa"/>
            <w:shd w:val="clear" w:color="auto" w:fill="F2F2F2" w:themeFill="background1" w:themeFillShade="F2"/>
            <w:vAlign w:val="center"/>
          </w:tcPr>
          <w:p w14:paraId="5740FCE6" w14:textId="5CB95782" w:rsidR="006A38CB" w:rsidRPr="00A41EA1" w:rsidDel="00501A3E" w:rsidRDefault="006A38CB" w:rsidP="006A38CB">
            <w:pPr>
              <w:jc w:val="center"/>
              <w:rPr>
                <w:del w:id="2565" w:author="Mubiyarto Wibisono" w:date="2025-09-04T17:17:00Z" w16du:dateUtc="2025-09-04T10:17:00Z"/>
                <w:rFonts w:ascii="Arial" w:eastAsia="Arial" w:hAnsi="Arial" w:cs="Arial"/>
                <w:sz w:val="20"/>
                <w:szCs w:val="20"/>
              </w:rPr>
            </w:pPr>
            <w:del w:id="2566" w:author="Mubiyarto Wibisono" w:date="2025-09-04T17:17:00Z" w16du:dateUtc="2025-09-04T10:17:00Z">
              <w:r w:rsidRPr="00A41EA1" w:rsidDel="00501A3E">
                <w:rPr>
                  <w:rFonts w:ascii="Arial" w:hAnsi="Arial" w:cs="Arial"/>
                  <w:b/>
                  <w:bCs/>
                  <w:color w:val="000000"/>
                  <w:sz w:val="20"/>
                  <w:szCs w:val="20"/>
                </w:rPr>
                <w:delText>Mechanism</w:delText>
              </w:r>
              <w:bookmarkStart w:id="2567" w:name="_Toc207935475"/>
              <w:bookmarkStart w:id="2568" w:name="_Toc207956443"/>
              <w:bookmarkStart w:id="2569" w:name="_Toc207956986"/>
              <w:bookmarkStart w:id="2570" w:name="_Toc207961232"/>
              <w:bookmarkEnd w:id="2567"/>
              <w:bookmarkEnd w:id="2568"/>
              <w:bookmarkEnd w:id="2569"/>
              <w:bookmarkEnd w:id="2570"/>
            </w:del>
          </w:p>
        </w:tc>
        <w:tc>
          <w:tcPr>
            <w:tcW w:w="5811" w:type="dxa"/>
            <w:shd w:val="clear" w:color="auto" w:fill="F2F2F2" w:themeFill="background1" w:themeFillShade="F2"/>
            <w:vAlign w:val="center"/>
          </w:tcPr>
          <w:p w14:paraId="7332DEAA" w14:textId="4F3AC1B1" w:rsidR="006A38CB" w:rsidRPr="00A41EA1" w:rsidDel="00501A3E" w:rsidRDefault="006A38CB" w:rsidP="006A38CB">
            <w:pPr>
              <w:jc w:val="center"/>
              <w:rPr>
                <w:del w:id="2571" w:author="Mubiyarto Wibisono" w:date="2025-09-04T17:17:00Z" w16du:dateUtc="2025-09-04T10:17:00Z"/>
                <w:rFonts w:ascii="Arial" w:eastAsia="Arial" w:hAnsi="Arial" w:cs="Arial"/>
                <w:sz w:val="20"/>
                <w:szCs w:val="20"/>
              </w:rPr>
            </w:pPr>
            <w:del w:id="2572" w:author="Mubiyarto Wibisono" w:date="2025-09-04T17:17:00Z" w16du:dateUtc="2025-09-04T10:17:00Z">
              <w:r w:rsidRPr="00A41EA1" w:rsidDel="00501A3E">
                <w:rPr>
                  <w:rFonts w:ascii="Arial" w:hAnsi="Arial" w:cs="Arial"/>
                  <w:b/>
                  <w:bCs/>
                  <w:color w:val="000000"/>
                  <w:sz w:val="20"/>
                  <w:szCs w:val="20"/>
                </w:rPr>
                <w:delText>Purpose</w:delText>
              </w:r>
              <w:bookmarkStart w:id="2573" w:name="_Toc207935476"/>
              <w:bookmarkStart w:id="2574" w:name="_Toc207956444"/>
              <w:bookmarkStart w:id="2575" w:name="_Toc207956987"/>
              <w:bookmarkStart w:id="2576" w:name="_Toc207961233"/>
              <w:bookmarkEnd w:id="2573"/>
              <w:bookmarkEnd w:id="2574"/>
              <w:bookmarkEnd w:id="2575"/>
              <w:bookmarkEnd w:id="2576"/>
            </w:del>
          </w:p>
        </w:tc>
        <w:bookmarkStart w:id="2577" w:name="_Toc207935477"/>
        <w:bookmarkStart w:id="2578" w:name="_Toc207956445"/>
        <w:bookmarkStart w:id="2579" w:name="_Toc207956988"/>
        <w:bookmarkStart w:id="2580" w:name="_Toc207961234"/>
        <w:bookmarkEnd w:id="2577"/>
        <w:bookmarkEnd w:id="2578"/>
        <w:bookmarkEnd w:id="2579"/>
        <w:bookmarkEnd w:id="2580"/>
      </w:tr>
      <w:tr w:rsidR="006A38CB" w:rsidRPr="00A41EA1" w:rsidDel="00501A3E" w14:paraId="5A0373C8" w14:textId="50109C92" w:rsidTr="008A0946">
        <w:trPr>
          <w:del w:id="2581" w:author="Mubiyarto Wibisono" w:date="2025-09-04T17:17:00Z"/>
        </w:trPr>
        <w:tc>
          <w:tcPr>
            <w:tcW w:w="3539" w:type="dxa"/>
            <w:vAlign w:val="center"/>
          </w:tcPr>
          <w:p w14:paraId="503FFA64" w14:textId="0F1C3844" w:rsidR="006A38CB" w:rsidRPr="00A41EA1" w:rsidDel="00501A3E" w:rsidRDefault="006A38CB" w:rsidP="006A38CB">
            <w:pPr>
              <w:rPr>
                <w:del w:id="2582" w:author="Mubiyarto Wibisono" w:date="2025-09-04T17:17:00Z" w16du:dateUtc="2025-09-04T10:17:00Z"/>
                <w:rFonts w:ascii="Arial" w:eastAsia="Arial" w:hAnsi="Arial" w:cs="Arial"/>
                <w:sz w:val="20"/>
                <w:szCs w:val="20"/>
              </w:rPr>
            </w:pPr>
            <w:del w:id="2583" w:author="Mubiyarto Wibisono" w:date="2025-09-04T17:17:00Z" w16du:dateUtc="2025-09-04T10:17:00Z">
              <w:r w:rsidRPr="00A41EA1" w:rsidDel="00501A3E">
                <w:rPr>
                  <w:rFonts w:ascii="Arial" w:hAnsi="Arial" w:cs="Arial"/>
                  <w:color w:val="000000"/>
                  <w:sz w:val="20"/>
                  <w:szCs w:val="20"/>
                </w:rPr>
                <w:delText>Input Search</w:delText>
              </w:r>
              <w:bookmarkStart w:id="2584" w:name="_Toc207935478"/>
              <w:bookmarkStart w:id="2585" w:name="_Toc207956446"/>
              <w:bookmarkStart w:id="2586" w:name="_Toc207956989"/>
              <w:bookmarkStart w:id="2587" w:name="_Toc207961235"/>
              <w:bookmarkEnd w:id="2584"/>
              <w:bookmarkEnd w:id="2585"/>
              <w:bookmarkEnd w:id="2586"/>
              <w:bookmarkEnd w:id="2587"/>
            </w:del>
          </w:p>
        </w:tc>
        <w:tc>
          <w:tcPr>
            <w:tcW w:w="5811" w:type="dxa"/>
            <w:vAlign w:val="center"/>
          </w:tcPr>
          <w:p w14:paraId="4175A9E4" w14:textId="5399D86C" w:rsidR="006A38CB" w:rsidRPr="00A41EA1" w:rsidDel="00501A3E" w:rsidRDefault="006A38CB" w:rsidP="006A38CB">
            <w:pPr>
              <w:rPr>
                <w:del w:id="2588" w:author="Mubiyarto Wibisono" w:date="2025-09-04T17:17:00Z" w16du:dateUtc="2025-09-04T10:17:00Z"/>
                <w:rFonts w:ascii="Arial" w:eastAsia="Arial" w:hAnsi="Arial" w:cs="Arial"/>
                <w:sz w:val="20"/>
                <w:szCs w:val="20"/>
              </w:rPr>
            </w:pPr>
            <w:del w:id="2589" w:author="Mubiyarto Wibisono" w:date="2025-09-04T17:17:00Z" w16du:dateUtc="2025-09-04T10:17:00Z">
              <w:r w:rsidRPr="00A41EA1" w:rsidDel="00501A3E">
                <w:rPr>
                  <w:rFonts w:ascii="Arial" w:hAnsi="Arial" w:cs="Arial"/>
                  <w:color w:val="000000"/>
                  <w:sz w:val="20"/>
                  <w:szCs w:val="20"/>
                </w:rPr>
                <w:delText>To start the process by receiving user input (vehicle or notice number)</w:delText>
              </w:r>
              <w:bookmarkStart w:id="2590" w:name="_Toc207935479"/>
              <w:bookmarkStart w:id="2591" w:name="_Toc207956447"/>
              <w:bookmarkStart w:id="2592" w:name="_Toc207956990"/>
              <w:bookmarkStart w:id="2593" w:name="_Toc207961236"/>
              <w:bookmarkEnd w:id="2590"/>
              <w:bookmarkEnd w:id="2591"/>
              <w:bookmarkEnd w:id="2592"/>
              <w:bookmarkEnd w:id="2593"/>
            </w:del>
          </w:p>
        </w:tc>
        <w:bookmarkStart w:id="2594" w:name="_Toc207935480"/>
        <w:bookmarkStart w:id="2595" w:name="_Toc207956448"/>
        <w:bookmarkStart w:id="2596" w:name="_Toc207956991"/>
        <w:bookmarkStart w:id="2597" w:name="_Toc207961237"/>
        <w:bookmarkEnd w:id="2594"/>
        <w:bookmarkEnd w:id="2595"/>
        <w:bookmarkEnd w:id="2596"/>
        <w:bookmarkEnd w:id="2597"/>
      </w:tr>
      <w:tr w:rsidR="006A38CB" w:rsidRPr="00A41EA1" w:rsidDel="00501A3E" w14:paraId="1BFB2F51" w14:textId="73F15241" w:rsidTr="008A0946">
        <w:trPr>
          <w:del w:id="2598" w:author="Mubiyarto Wibisono" w:date="2025-09-04T17:17:00Z"/>
        </w:trPr>
        <w:tc>
          <w:tcPr>
            <w:tcW w:w="3539" w:type="dxa"/>
            <w:vAlign w:val="center"/>
          </w:tcPr>
          <w:p w14:paraId="517DA555" w14:textId="2533B9AB" w:rsidR="006A38CB" w:rsidRPr="00A41EA1" w:rsidDel="00501A3E" w:rsidRDefault="006A38CB" w:rsidP="006A38CB">
            <w:pPr>
              <w:rPr>
                <w:del w:id="2599" w:author="Mubiyarto Wibisono" w:date="2025-09-04T17:17:00Z" w16du:dateUtc="2025-09-04T10:17:00Z"/>
                <w:rFonts w:ascii="Arial" w:eastAsia="Arial" w:hAnsi="Arial" w:cs="Arial"/>
                <w:sz w:val="20"/>
                <w:szCs w:val="20"/>
              </w:rPr>
            </w:pPr>
            <w:del w:id="2600" w:author="Mubiyarto Wibisono" w:date="2025-09-04T17:17:00Z" w16du:dateUtc="2025-09-04T10:17:00Z">
              <w:r w:rsidRPr="00A41EA1" w:rsidDel="00501A3E">
                <w:rPr>
                  <w:rFonts w:ascii="Arial" w:hAnsi="Arial" w:cs="Arial"/>
                  <w:color w:val="000000"/>
                  <w:sz w:val="20"/>
                  <w:szCs w:val="20"/>
                </w:rPr>
                <w:delText>Retrieve Notices</w:delText>
              </w:r>
              <w:bookmarkStart w:id="2601" w:name="_Toc207935481"/>
              <w:bookmarkStart w:id="2602" w:name="_Toc207956449"/>
              <w:bookmarkStart w:id="2603" w:name="_Toc207956992"/>
              <w:bookmarkStart w:id="2604" w:name="_Toc207961238"/>
              <w:bookmarkEnd w:id="2601"/>
              <w:bookmarkEnd w:id="2602"/>
              <w:bookmarkEnd w:id="2603"/>
              <w:bookmarkEnd w:id="2604"/>
            </w:del>
          </w:p>
        </w:tc>
        <w:tc>
          <w:tcPr>
            <w:tcW w:w="5811" w:type="dxa"/>
            <w:vAlign w:val="center"/>
          </w:tcPr>
          <w:p w14:paraId="5C3C9A60" w14:textId="163114A2" w:rsidR="006A38CB" w:rsidRPr="00A41EA1" w:rsidDel="00501A3E" w:rsidRDefault="006A38CB" w:rsidP="006A38CB">
            <w:pPr>
              <w:rPr>
                <w:del w:id="2605" w:author="Mubiyarto Wibisono" w:date="2025-09-04T17:17:00Z" w16du:dateUtc="2025-09-04T10:17:00Z"/>
                <w:rFonts w:ascii="Arial" w:eastAsia="Arial" w:hAnsi="Arial" w:cs="Arial"/>
                <w:sz w:val="20"/>
                <w:szCs w:val="20"/>
              </w:rPr>
            </w:pPr>
            <w:del w:id="2606" w:author="Mubiyarto Wibisono" w:date="2025-09-04T17:17:00Z" w16du:dateUtc="2025-09-04T10:17:00Z">
              <w:r w:rsidRPr="00A41EA1" w:rsidDel="00501A3E">
                <w:rPr>
                  <w:rFonts w:ascii="Arial" w:hAnsi="Arial" w:cs="Arial"/>
                  <w:color w:val="000000"/>
                  <w:sz w:val="20"/>
                  <w:szCs w:val="20"/>
                </w:rPr>
                <w:delText>To find related notices from the database or external system</w:delText>
              </w:r>
              <w:bookmarkStart w:id="2607" w:name="_Toc207935482"/>
              <w:bookmarkStart w:id="2608" w:name="_Toc207956450"/>
              <w:bookmarkStart w:id="2609" w:name="_Toc207956993"/>
              <w:bookmarkStart w:id="2610" w:name="_Toc207961239"/>
              <w:bookmarkEnd w:id="2607"/>
              <w:bookmarkEnd w:id="2608"/>
              <w:bookmarkEnd w:id="2609"/>
              <w:bookmarkEnd w:id="2610"/>
            </w:del>
          </w:p>
        </w:tc>
        <w:bookmarkStart w:id="2611" w:name="_Toc207935483"/>
        <w:bookmarkStart w:id="2612" w:name="_Toc207956451"/>
        <w:bookmarkStart w:id="2613" w:name="_Toc207956994"/>
        <w:bookmarkStart w:id="2614" w:name="_Toc207961240"/>
        <w:bookmarkEnd w:id="2611"/>
        <w:bookmarkEnd w:id="2612"/>
        <w:bookmarkEnd w:id="2613"/>
        <w:bookmarkEnd w:id="2614"/>
      </w:tr>
      <w:tr w:rsidR="006A38CB" w:rsidRPr="00A41EA1" w:rsidDel="00501A3E" w14:paraId="4DCB9ECC" w14:textId="48D1DDE2" w:rsidTr="008A0946">
        <w:trPr>
          <w:del w:id="2615" w:author="Mubiyarto Wibisono" w:date="2025-09-04T17:17:00Z"/>
        </w:trPr>
        <w:tc>
          <w:tcPr>
            <w:tcW w:w="3539" w:type="dxa"/>
            <w:vAlign w:val="center"/>
          </w:tcPr>
          <w:p w14:paraId="0E52F31F" w14:textId="331887BF" w:rsidR="006A38CB" w:rsidRPr="00A41EA1" w:rsidDel="00501A3E" w:rsidRDefault="006A38CB" w:rsidP="006A38CB">
            <w:pPr>
              <w:rPr>
                <w:del w:id="2616" w:author="Mubiyarto Wibisono" w:date="2025-09-04T17:17:00Z" w16du:dateUtc="2025-09-04T10:17:00Z"/>
                <w:rFonts w:ascii="Arial" w:eastAsia="Arial" w:hAnsi="Arial" w:cs="Arial"/>
                <w:sz w:val="20"/>
                <w:szCs w:val="20"/>
              </w:rPr>
            </w:pPr>
            <w:del w:id="2617" w:author="Mubiyarto Wibisono" w:date="2025-09-04T17:17:00Z" w16du:dateUtc="2025-09-04T10:17:00Z">
              <w:r w:rsidRPr="00A41EA1" w:rsidDel="00501A3E">
                <w:rPr>
                  <w:rFonts w:ascii="Arial" w:hAnsi="Arial" w:cs="Arial"/>
                  <w:color w:val="000000"/>
                  <w:sz w:val="20"/>
                  <w:szCs w:val="20"/>
                </w:rPr>
                <w:delText>Check If Notices Exist</w:delText>
              </w:r>
              <w:bookmarkStart w:id="2618" w:name="_Toc207935484"/>
              <w:bookmarkStart w:id="2619" w:name="_Toc207956452"/>
              <w:bookmarkStart w:id="2620" w:name="_Toc207956995"/>
              <w:bookmarkStart w:id="2621" w:name="_Toc207961241"/>
              <w:bookmarkEnd w:id="2618"/>
              <w:bookmarkEnd w:id="2619"/>
              <w:bookmarkEnd w:id="2620"/>
              <w:bookmarkEnd w:id="2621"/>
            </w:del>
          </w:p>
        </w:tc>
        <w:tc>
          <w:tcPr>
            <w:tcW w:w="5811" w:type="dxa"/>
            <w:vAlign w:val="center"/>
          </w:tcPr>
          <w:p w14:paraId="1F45A4AF" w14:textId="0FFBC56F" w:rsidR="006A38CB" w:rsidRPr="00A41EA1" w:rsidDel="00501A3E" w:rsidRDefault="006A38CB" w:rsidP="006A38CB">
            <w:pPr>
              <w:rPr>
                <w:del w:id="2622" w:author="Mubiyarto Wibisono" w:date="2025-09-04T17:17:00Z" w16du:dateUtc="2025-09-04T10:17:00Z"/>
                <w:rFonts w:ascii="Arial" w:eastAsia="Arial" w:hAnsi="Arial" w:cs="Arial"/>
                <w:sz w:val="20"/>
                <w:szCs w:val="20"/>
              </w:rPr>
            </w:pPr>
            <w:del w:id="2623" w:author="Mubiyarto Wibisono" w:date="2025-09-04T17:17:00Z" w16du:dateUtc="2025-09-04T10:17:00Z">
              <w:r w:rsidRPr="00A41EA1" w:rsidDel="00501A3E">
                <w:rPr>
                  <w:rFonts w:ascii="Arial" w:hAnsi="Arial" w:cs="Arial"/>
                  <w:color w:val="000000"/>
                  <w:sz w:val="20"/>
                  <w:szCs w:val="20"/>
                </w:rPr>
                <w:delText>To confirm if any notices match the search criteria</w:delText>
              </w:r>
              <w:bookmarkStart w:id="2624" w:name="_Toc207935485"/>
              <w:bookmarkStart w:id="2625" w:name="_Toc207956453"/>
              <w:bookmarkStart w:id="2626" w:name="_Toc207956996"/>
              <w:bookmarkStart w:id="2627" w:name="_Toc207961242"/>
              <w:bookmarkEnd w:id="2624"/>
              <w:bookmarkEnd w:id="2625"/>
              <w:bookmarkEnd w:id="2626"/>
              <w:bookmarkEnd w:id="2627"/>
            </w:del>
          </w:p>
        </w:tc>
        <w:bookmarkStart w:id="2628" w:name="_Toc207935486"/>
        <w:bookmarkStart w:id="2629" w:name="_Toc207956454"/>
        <w:bookmarkStart w:id="2630" w:name="_Toc207956997"/>
        <w:bookmarkStart w:id="2631" w:name="_Toc207961243"/>
        <w:bookmarkEnd w:id="2628"/>
        <w:bookmarkEnd w:id="2629"/>
        <w:bookmarkEnd w:id="2630"/>
        <w:bookmarkEnd w:id="2631"/>
      </w:tr>
      <w:tr w:rsidR="006A38CB" w:rsidRPr="00A41EA1" w:rsidDel="00501A3E" w14:paraId="6F08495A" w14:textId="31FCF2CC" w:rsidTr="008A0946">
        <w:trPr>
          <w:del w:id="2632" w:author="Mubiyarto Wibisono" w:date="2025-09-04T17:17:00Z"/>
        </w:trPr>
        <w:tc>
          <w:tcPr>
            <w:tcW w:w="3539" w:type="dxa"/>
            <w:vAlign w:val="center"/>
          </w:tcPr>
          <w:p w14:paraId="1797CE0E" w14:textId="6B3FE3D7" w:rsidR="006A38CB" w:rsidRPr="00A41EA1" w:rsidDel="00501A3E" w:rsidRDefault="006A38CB" w:rsidP="006A38CB">
            <w:pPr>
              <w:rPr>
                <w:del w:id="2633" w:author="Mubiyarto Wibisono" w:date="2025-09-04T17:17:00Z" w16du:dateUtc="2025-09-04T10:17:00Z"/>
                <w:rFonts w:ascii="Arial" w:eastAsia="Arial" w:hAnsi="Arial" w:cs="Arial"/>
                <w:sz w:val="20"/>
                <w:szCs w:val="20"/>
              </w:rPr>
            </w:pPr>
            <w:del w:id="2634" w:author="Mubiyarto Wibisono" w:date="2025-09-04T17:17:00Z" w16du:dateUtc="2025-09-04T10:17:00Z">
              <w:r w:rsidRPr="00A41EA1" w:rsidDel="00501A3E">
                <w:rPr>
                  <w:rFonts w:ascii="Arial" w:hAnsi="Arial" w:cs="Arial"/>
                  <w:color w:val="000000"/>
                  <w:sz w:val="20"/>
                  <w:szCs w:val="20"/>
                </w:rPr>
                <w:delText>Evaluate Payment Eligibility</w:delText>
              </w:r>
              <w:bookmarkStart w:id="2635" w:name="_Toc207935487"/>
              <w:bookmarkStart w:id="2636" w:name="_Toc207956455"/>
              <w:bookmarkStart w:id="2637" w:name="_Toc207956998"/>
              <w:bookmarkStart w:id="2638" w:name="_Toc207961244"/>
              <w:bookmarkEnd w:id="2635"/>
              <w:bookmarkEnd w:id="2636"/>
              <w:bookmarkEnd w:id="2637"/>
              <w:bookmarkEnd w:id="2638"/>
            </w:del>
          </w:p>
        </w:tc>
        <w:tc>
          <w:tcPr>
            <w:tcW w:w="5811" w:type="dxa"/>
            <w:vAlign w:val="center"/>
          </w:tcPr>
          <w:p w14:paraId="35C8AFAD" w14:textId="6AEA1A39" w:rsidR="006A38CB" w:rsidRPr="00A41EA1" w:rsidDel="00501A3E" w:rsidRDefault="006A38CB" w:rsidP="006A38CB">
            <w:pPr>
              <w:rPr>
                <w:del w:id="2639" w:author="Mubiyarto Wibisono" w:date="2025-09-04T17:17:00Z" w16du:dateUtc="2025-09-04T10:17:00Z"/>
                <w:rFonts w:ascii="Arial" w:eastAsia="Arial" w:hAnsi="Arial" w:cs="Arial"/>
                <w:sz w:val="20"/>
                <w:szCs w:val="20"/>
              </w:rPr>
            </w:pPr>
            <w:del w:id="2640" w:author="Mubiyarto Wibisono" w:date="2025-09-04T17:17:00Z" w16du:dateUtc="2025-09-04T10:17:00Z">
              <w:r w:rsidRPr="00A41EA1" w:rsidDel="00501A3E">
                <w:rPr>
                  <w:rFonts w:ascii="Arial" w:hAnsi="Arial" w:cs="Arial"/>
                  <w:color w:val="000000"/>
                  <w:sz w:val="20"/>
                  <w:szCs w:val="20"/>
                </w:rPr>
                <w:delText>To determine if the notice can be paid or is suspended</w:delText>
              </w:r>
              <w:bookmarkStart w:id="2641" w:name="_Toc207935488"/>
              <w:bookmarkStart w:id="2642" w:name="_Toc207956456"/>
              <w:bookmarkStart w:id="2643" w:name="_Toc207956999"/>
              <w:bookmarkStart w:id="2644" w:name="_Toc207961245"/>
              <w:bookmarkEnd w:id="2641"/>
              <w:bookmarkEnd w:id="2642"/>
              <w:bookmarkEnd w:id="2643"/>
              <w:bookmarkEnd w:id="2644"/>
            </w:del>
          </w:p>
        </w:tc>
        <w:bookmarkStart w:id="2645" w:name="_Toc207935489"/>
        <w:bookmarkStart w:id="2646" w:name="_Toc207956457"/>
        <w:bookmarkStart w:id="2647" w:name="_Toc207957000"/>
        <w:bookmarkStart w:id="2648" w:name="_Toc207961246"/>
        <w:bookmarkEnd w:id="2645"/>
        <w:bookmarkEnd w:id="2646"/>
        <w:bookmarkEnd w:id="2647"/>
        <w:bookmarkEnd w:id="2648"/>
      </w:tr>
      <w:tr w:rsidR="006A38CB" w:rsidRPr="00A41EA1" w:rsidDel="00501A3E" w14:paraId="647C2FD5" w14:textId="4FC0CC36" w:rsidTr="008A0946">
        <w:trPr>
          <w:del w:id="2649" w:author="Mubiyarto Wibisono" w:date="2025-09-04T17:17:00Z"/>
        </w:trPr>
        <w:tc>
          <w:tcPr>
            <w:tcW w:w="3539" w:type="dxa"/>
            <w:vAlign w:val="center"/>
          </w:tcPr>
          <w:p w14:paraId="2BF2E2CE" w14:textId="73E44D93" w:rsidR="006A38CB" w:rsidRPr="00A41EA1" w:rsidDel="00501A3E" w:rsidRDefault="006A38CB" w:rsidP="006A38CB">
            <w:pPr>
              <w:rPr>
                <w:del w:id="2650" w:author="Mubiyarto Wibisono" w:date="2025-09-04T17:17:00Z" w16du:dateUtc="2025-09-04T10:17:00Z"/>
                <w:rFonts w:ascii="Arial" w:eastAsia="Arial" w:hAnsi="Arial" w:cs="Arial"/>
                <w:sz w:val="20"/>
                <w:szCs w:val="20"/>
              </w:rPr>
            </w:pPr>
            <w:del w:id="2651" w:author="Mubiyarto Wibisono" w:date="2025-09-04T17:17:00Z" w16du:dateUtc="2025-09-04T10:17:00Z">
              <w:r w:rsidRPr="00A41EA1" w:rsidDel="00501A3E">
                <w:rPr>
                  <w:rFonts w:ascii="Arial" w:hAnsi="Arial" w:cs="Arial"/>
                  <w:color w:val="000000"/>
                  <w:sz w:val="20"/>
                  <w:szCs w:val="20"/>
                </w:rPr>
                <w:delText>Determine Messages and Status</w:delText>
              </w:r>
              <w:bookmarkStart w:id="2652" w:name="_Toc207935490"/>
              <w:bookmarkStart w:id="2653" w:name="_Toc207956458"/>
              <w:bookmarkStart w:id="2654" w:name="_Toc207957001"/>
              <w:bookmarkStart w:id="2655" w:name="_Toc207961247"/>
              <w:bookmarkEnd w:id="2652"/>
              <w:bookmarkEnd w:id="2653"/>
              <w:bookmarkEnd w:id="2654"/>
              <w:bookmarkEnd w:id="2655"/>
            </w:del>
          </w:p>
        </w:tc>
        <w:tc>
          <w:tcPr>
            <w:tcW w:w="5811" w:type="dxa"/>
            <w:vAlign w:val="center"/>
          </w:tcPr>
          <w:p w14:paraId="1FF3BBE6" w14:textId="246EF52F" w:rsidR="006A38CB" w:rsidRPr="00A41EA1" w:rsidDel="00501A3E" w:rsidRDefault="006A38CB" w:rsidP="006A38CB">
            <w:pPr>
              <w:rPr>
                <w:del w:id="2656" w:author="Mubiyarto Wibisono" w:date="2025-09-04T17:17:00Z" w16du:dateUtc="2025-09-04T10:17:00Z"/>
                <w:rFonts w:ascii="Arial" w:eastAsia="Arial" w:hAnsi="Arial" w:cs="Arial"/>
                <w:sz w:val="20"/>
                <w:szCs w:val="20"/>
              </w:rPr>
            </w:pPr>
            <w:del w:id="2657" w:author="Mubiyarto Wibisono" w:date="2025-09-04T17:17:00Z" w16du:dateUtc="2025-09-04T10:17:00Z">
              <w:r w:rsidRPr="00A41EA1" w:rsidDel="00501A3E">
                <w:rPr>
                  <w:rFonts w:ascii="Arial" w:hAnsi="Arial" w:cs="Arial"/>
                  <w:color w:val="000000"/>
                  <w:sz w:val="20"/>
                  <w:szCs w:val="20"/>
                </w:rPr>
                <w:delText>To get and set user messages based on payment status and suspension</w:delText>
              </w:r>
              <w:bookmarkStart w:id="2658" w:name="_Toc207935491"/>
              <w:bookmarkStart w:id="2659" w:name="_Toc207956459"/>
              <w:bookmarkStart w:id="2660" w:name="_Toc207957002"/>
              <w:bookmarkStart w:id="2661" w:name="_Toc207961248"/>
              <w:bookmarkEnd w:id="2658"/>
              <w:bookmarkEnd w:id="2659"/>
              <w:bookmarkEnd w:id="2660"/>
              <w:bookmarkEnd w:id="2661"/>
            </w:del>
          </w:p>
        </w:tc>
        <w:bookmarkStart w:id="2662" w:name="_Toc207935492"/>
        <w:bookmarkStart w:id="2663" w:name="_Toc207956460"/>
        <w:bookmarkStart w:id="2664" w:name="_Toc207957003"/>
        <w:bookmarkStart w:id="2665" w:name="_Toc207961249"/>
        <w:bookmarkEnd w:id="2662"/>
        <w:bookmarkEnd w:id="2663"/>
        <w:bookmarkEnd w:id="2664"/>
        <w:bookmarkEnd w:id="2665"/>
      </w:tr>
      <w:tr w:rsidR="006A38CB" w:rsidRPr="00A41EA1" w:rsidDel="00501A3E" w14:paraId="554728C3" w14:textId="09D101BB" w:rsidTr="008A0946">
        <w:trPr>
          <w:del w:id="2666" w:author="Mubiyarto Wibisono" w:date="2025-09-04T17:17:00Z"/>
        </w:trPr>
        <w:tc>
          <w:tcPr>
            <w:tcW w:w="3539" w:type="dxa"/>
            <w:vAlign w:val="center"/>
          </w:tcPr>
          <w:p w14:paraId="0B43F0F3" w14:textId="3944F31B" w:rsidR="006A38CB" w:rsidRPr="00A41EA1" w:rsidDel="00501A3E" w:rsidRDefault="006A38CB" w:rsidP="006A38CB">
            <w:pPr>
              <w:rPr>
                <w:del w:id="2667" w:author="Mubiyarto Wibisono" w:date="2025-09-04T17:17:00Z" w16du:dateUtc="2025-09-04T10:17:00Z"/>
                <w:rFonts w:ascii="Arial" w:eastAsia="Arial" w:hAnsi="Arial" w:cs="Arial"/>
                <w:sz w:val="20"/>
                <w:szCs w:val="20"/>
              </w:rPr>
            </w:pPr>
            <w:del w:id="2668" w:author="Mubiyarto Wibisono" w:date="2025-09-04T17:17:00Z" w16du:dateUtc="2025-09-04T10:17:00Z">
              <w:r w:rsidRPr="00A41EA1" w:rsidDel="00501A3E">
                <w:rPr>
                  <w:rFonts w:ascii="Arial" w:hAnsi="Arial" w:cs="Arial"/>
                  <w:color w:val="000000"/>
                  <w:sz w:val="20"/>
                  <w:szCs w:val="20"/>
                </w:rPr>
                <w:delText>Return Final Response</w:delText>
              </w:r>
              <w:bookmarkStart w:id="2669" w:name="_Toc207935493"/>
              <w:bookmarkStart w:id="2670" w:name="_Toc207956461"/>
              <w:bookmarkStart w:id="2671" w:name="_Toc207957004"/>
              <w:bookmarkStart w:id="2672" w:name="_Toc207961250"/>
              <w:bookmarkEnd w:id="2669"/>
              <w:bookmarkEnd w:id="2670"/>
              <w:bookmarkEnd w:id="2671"/>
              <w:bookmarkEnd w:id="2672"/>
            </w:del>
          </w:p>
        </w:tc>
        <w:tc>
          <w:tcPr>
            <w:tcW w:w="5811" w:type="dxa"/>
            <w:vAlign w:val="center"/>
          </w:tcPr>
          <w:p w14:paraId="487F4356" w14:textId="1A10992D" w:rsidR="006A38CB" w:rsidRPr="00A41EA1" w:rsidDel="00501A3E" w:rsidRDefault="006A38CB" w:rsidP="006A38CB">
            <w:pPr>
              <w:rPr>
                <w:del w:id="2673" w:author="Mubiyarto Wibisono" w:date="2025-09-04T17:17:00Z" w16du:dateUtc="2025-09-04T10:17:00Z"/>
                <w:rFonts w:ascii="Arial" w:eastAsia="Arial" w:hAnsi="Arial" w:cs="Arial"/>
                <w:sz w:val="20"/>
                <w:szCs w:val="20"/>
              </w:rPr>
            </w:pPr>
            <w:del w:id="2674" w:author="Mubiyarto Wibisono" w:date="2025-09-04T17:17:00Z" w16du:dateUtc="2025-09-04T10:17:00Z">
              <w:r w:rsidRPr="00A41EA1" w:rsidDel="00501A3E">
                <w:rPr>
                  <w:rFonts w:ascii="Arial" w:hAnsi="Arial" w:cs="Arial"/>
                  <w:color w:val="000000"/>
                  <w:sz w:val="20"/>
                  <w:szCs w:val="20"/>
                </w:rPr>
                <w:delText>To send back the result showing payment possibility and messages</w:delText>
              </w:r>
              <w:bookmarkStart w:id="2675" w:name="_Toc207935494"/>
              <w:bookmarkStart w:id="2676" w:name="_Toc207956462"/>
              <w:bookmarkStart w:id="2677" w:name="_Toc207957005"/>
              <w:bookmarkStart w:id="2678" w:name="_Toc207961251"/>
              <w:bookmarkEnd w:id="2675"/>
              <w:bookmarkEnd w:id="2676"/>
              <w:bookmarkEnd w:id="2677"/>
              <w:bookmarkEnd w:id="2678"/>
            </w:del>
          </w:p>
        </w:tc>
        <w:bookmarkStart w:id="2679" w:name="_Toc207935495"/>
        <w:bookmarkStart w:id="2680" w:name="_Toc207956463"/>
        <w:bookmarkStart w:id="2681" w:name="_Toc207957006"/>
        <w:bookmarkStart w:id="2682" w:name="_Toc207961252"/>
        <w:bookmarkEnd w:id="2679"/>
        <w:bookmarkEnd w:id="2680"/>
        <w:bookmarkEnd w:id="2681"/>
        <w:bookmarkEnd w:id="2682"/>
      </w:tr>
    </w:tbl>
    <w:p w14:paraId="121C0835" w14:textId="64562DA0" w:rsidR="006A38CB" w:rsidRPr="00D76900" w:rsidRDefault="006A38CB">
      <w:pPr>
        <w:pStyle w:val="Heading3"/>
        <w:numPr>
          <w:ilvl w:val="1"/>
          <w:numId w:val="53"/>
        </w:numPr>
        <w:ind w:left="567" w:hanging="567"/>
        <w:rPr>
          <w:rFonts w:eastAsia="Arial" w:cs="Arial"/>
          <w:b/>
          <w:bCs/>
          <w:color w:val="215E99" w:themeColor="text2" w:themeTint="BF"/>
          <w:rPrChange w:id="2683" w:author="Mubiyarto Wibisono" w:date="2025-09-05T08:37:00Z" w16du:dateUtc="2025-09-05T01:37:00Z">
            <w:rPr>
              <w:rFonts w:ascii="Arial" w:eastAsia="Arial" w:hAnsi="Arial" w:cs="Arial"/>
              <w:b/>
              <w:bCs/>
            </w:rPr>
          </w:rPrChange>
        </w:rPr>
        <w:pPrChange w:id="2684" w:author="Mubiyarto Wibisono" w:date="2025-09-04T13:04:00Z" w16du:dateUtc="2025-09-04T06:04:00Z">
          <w:pPr>
            <w:pStyle w:val="Heading2"/>
          </w:pPr>
        </w:pPrChange>
      </w:pPr>
      <w:bookmarkStart w:id="2685" w:name="_Toc205930400"/>
      <w:bookmarkStart w:id="2686" w:name="_Toc206576647"/>
      <w:bookmarkStart w:id="2687" w:name="_Toc206577181"/>
      <w:del w:id="2688" w:author="Mubiyarto Wibisono" w:date="2025-09-04T13:04:00Z" w16du:dateUtc="2025-09-04T06:04:00Z">
        <w:r w:rsidRPr="00D76900" w:rsidDel="00937893">
          <w:rPr>
            <w:rFonts w:eastAsia="Arial" w:cs="Arial"/>
            <w:b/>
            <w:bCs/>
            <w:color w:val="215E99" w:themeColor="text2" w:themeTint="BF"/>
            <w:rPrChange w:id="2689" w:author="Mubiyarto Wibisono" w:date="2025-09-05T08:37:00Z" w16du:dateUtc="2025-09-05T01:37:00Z">
              <w:rPr>
                <w:rFonts w:eastAsia="Arial" w:cs="Arial"/>
                <w:b/>
                <w:bCs/>
              </w:rPr>
            </w:rPrChange>
          </w:rPr>
          <w:delText xml:space="preserve">1.4 </w:delText>
        </w:r>
      </w:del>
      <w:bookmarkStart w:id="2690" w:name="_Toc207935496"/>
      <w:bookmarkStart w:id="2691" w:name="_Toc207957007"/>
      <w:bookmarkStart w:id="2692" w:name="_Toc207961253"/>
      <w:commentRangeStart w:id="2693"/>
      <w:commentRangeStart w:id="2694"/>
      <w:r w:rsidRPr="00D76900">
        <w:rPr>
          <w:rFonts w:eastAsia="Arial" w:cs="Arial"/>
          <w:b/>
          <w:bCs/>
          <w:color w:val="215E99" w:themeColor="text2" w:themeTint="BF"/>
          <w:rPrChange w:id="2695" w:author="Mubiyarto Wibisono" w:date="2025-09-05T08:37:00Z" w16du:dateUtc="2025-09-05T01:37:00Z">
            <w:rPr>
              <w:rFonts w:eastAsia="Arial" w:cs="Arial"/>
              <w:b/>
              <w:bCs/>
            </w:rPr>
          </w:rPrChange>
        </w:rPr>
        <w:t>Motorist search notices for parking fines</w:t>
      </w:r>
      <w:bookmarkEnd w:id="2685"/>
      <w:bookmarkEnd w:id="2686"/>
      <w:bookmarkEnd w:id="2687"/>
      <w:commentRangeEnd w:id="2693"/>
      <w:r w:rsidR="000C52F2" w:rsidRPr="00D76900">
        <w:rPr>
          <w:rStyle w:val="CommentReference"/>
          <w:rFonts w:eastAsia="Times New Roman" w:cs="Arial"/>
          <w:color w:val="215E99" w:themeColor="text2" w:themeTint="BF"/>
          <w:sz w:val="28"/>
          <w:szCs w:val="28"/>
          <w:lang w:eastAsia="en-US" w:bidi="my-MM"/>
          <w:rPrChange w:id="2696" w:author="Mubiyarto Wibisono" w:date="2025-09-05T08:37:00Z" w16du:dateUtc="2025-09-05T01:37:00Z">
            <w:rPr>
              <w:rStyle w:val="CommentReference"/>
              <w:rFonts w:ascii="Times New Roman" w:eastAsia="Times New Roman" w:hAnsi="Times New Roman" w:cs="Times New Roman"/>
              <w:color w:val="auto"/>
              <w:lang w:eastAsia="en-US" w:bidi="my-MM"/>
            </w:rPr>
          </w:rPrChange>
        </w:rPr>
        <w:commentReference w:id="2693"/>
      </w:r>
      <w:commentRangeEnd w:id="2694"/>
      <w:r w:rsidR="005C7CC8" w:rsidRPr="00D76900">
        <w:rPr>
          <w:rStyle w:val="CommentReference"/>
          <w:rFonts w:eastAsia="Times New Roman" w:cs="Arial"/>
          <w:color w:val="215E99" w:themeColor="text2" w:themeTint="BF"/>
          <w:sz w:val="28"/>
          <w:szCs w:val="28"/>
          <w:lang w:eastAsia="en-US" w:bidi="my-MM"/>
          <w:rPrChange w:id="2697" w:author="Mubiyarto Wibisono" w:date="2025-09-05T08:37:00Z" w16du:dateUtc="2025-09-05T01:37:00Z">
            <w:rPr>
              <w:rStyle w:val="CommentReference"/>
              <w:rFonts w:ascii="Times New Roman" w:eastAsia="Times New Roman" w:hAnsi="Times New Roman" w:cs="Times New Roman"/>
              <w:color w:val="auto"/>
              <w:lang w:eastAsia="en-US" w:bidi="my-MM"/>
            </w:rPr>
          </w:rPrChange>
        </w:rPr>
        <w:commentReference w:id="2694"/>
      </w:r>
      <w:bookmarkEnd w:id="2690"/>
      <w:bookmarkEnd w:id="2691"/>
      <w:bookmarkEnd w:id="2692"/>
    </w:p>
    <w:p w14:paraId="140E562D" w14:textId="758C2C82" w:rsidR="003A60F2" w:rsidRPr="00D76900" w:rsidRDefault="006A38CB">
      <w:pPr>
        <w:pStyle w:val="Heading4"/>
        <w:numPr>
          <w:ilvl w:val="0"/>
          <w:numId w:val="57"/>
        </w:numPr>
        <w:ind w:hanging="720"/>
        <w:rPr>
          <w:rFonts w:ascii="Arial" w:eastAsia="Arial" w:hAnsi="Arial" w:cs="Arial"/>
          <w:b/>
          <w:bCs/>
          <w:color w:val="215E99" w:themeColor="text2" w:themeTint="BF"/>
          <w:sz w:val="28"/>
          <w:szCs w:val="28"/>
          <w:rPrChange w:id="2698" w:author="Mubiyarto Wibisono" w:date="2025-09-05T08:37:00Z" w16du:dateUtc="2025-09-05T01:37:00Z">
            <w:rPr>
              <w:rFonts w:eastAsia="Arial"/>
            </w:rPr>
          </w:rPrChange>
        </w:rPr>
        <w:pPrChange w:id="2699" w:author="Mubiyarto Wibisono" w:date="2025-09-04T17:18:00Z" w16du:dateUtc="2025-09-04T10:18:00Z">
          <w:pPr>
            <w:pStyle w:val="Heading2"/>
          </w:pPr>
        </w:pPrChange>
      </w:pPr>
      <w:bookmarkStart w:id="2700" w:name="_Toc205930401"/>
      <w:bookmarkStart w:id="2701" w:name="_Toc206576648"/>
      <w:bookmarkStart w:id="2702" w:name="_Toc206577182"/>
      <w:del w:id="2703" w:author="Mubiyarto Wibisono" w:date="2025-09-04T13:06:00Z" w16du:dateUtc="2025-09-04T06:06:00Z">
        <w:r w:rsidRPr="00D76900" w:rsidDel="00937893">
          <w:rPr>
            <w:rFonts w:ascii="Arial" w:eastAsia="Arial" w:hAnsi="Arial" w:cs="Arial"/>
            <w:b/>
            <w:bCs/>
            <w:i w:val="0"/>
            <w:iCs w:val="0"/>
            <w:color w:val="215E99" w:themeColor="text2" w:themeTint="BF"/>
            <w:sz w:val="28"/>
            <w:szCs w:val="28"/>
            <w:rPrChange w:id="2704" w:author="Mubiyarto Wibisono" w:date="2025-09-05T08:37:00Z" w16du:dateUtc="2025-09-05T01:37:00Z">
              <w:rPr>
                <w:rFonts w:eastAsia="Arial"/>
                <w:i/>
                <w:iCs/>
              </w:rPr>
            </w:rPrChange>
          </w:rPr>
          <w:delText xml:space="preserve">1.4.1 </w:delText>
        </w:r>
      </w:del>
      <w:bookmarkStart w:id="2705" w:name="_Toc207935497"/>
      <w:bookmarkStart w:id="2706" w:name="_Toc207957008"/>
      <w:bookmarkStart w:id="2707" w:name="_Toc207961254"/>
      <w:ins w:id="2708" w:author="Mubiyarto Wibisono" w:date="2025-09-04T17:18:00Z" w16du:dateUtc="2025-09-04T10:18:00Z">
        <w:r w:rsidR="00501A3E" w:rsidRPr="00D76900">
          <w:rPr>
            <w:rFonts w:ascii="Arial" w:eastAsia="Arial" w:hAnsi="Arial" w:cs="Arial"/>
            <w:b/>
            <w:bCs/>
            <w:i w:val="0"/>
            <w:iCs w:val="0"/>
            <w:color w:val="215E99" w:themeColor="text2" w:themeTint="BF"/>
            <w:sz w:val="28"/>
            <w:szCs w:val="28"/>
          </w:rPr>
          <w:t>Diagram Flow Image search using vehicle</w:t>
        </w:r>
      </w:ins>
      <w:ins w:id="2709" w:author="Mubiyarto Wibisono" w:date="2025-09-05T08:37:00Z" w16du:dateUtc="2025-09-05T01:37:00Z">
        <w:r w:rsidR="00D76900">
          <w:rPr>
            <w:rFonts w:ascii="Arial" w:eastAsia="Arial" w:hAnsi="Arial" w:cs="Arial"/>
            <w:b/>
            <w:bCs/>
            <w:i w:val="0"/>
            <w:iCs w:val="0"/>
            <w:color w:val="215E99" w:themeColor="text2" w:themeTint="BF"/>
            <w:sz w:val="28"/>
            <w:szCs w:val="28"/>
          </w:rPr>
          <w:t xml:space="preserve"> </w:t>
        </w:r>
      </w:ins>
      <w:ins w:id="2710" w:author="Mubiyarto Wibisono" w:date="2025-09-04T17:28:00Z" w16du:dateUtc="2025-09-04T10:28:00Z">
        <w:r w:rsidR="00CA4EA0" w:rsidRPr="00D76900">
          <w:rPr>
            <w:rFonts w:ascii="Arial" w:eastAsia="Arial" w:hAnsi="Arial" w:cs="Arial"/>
            <w:b/>
            <w:bCs/>
            <w:i w:val="0"/>
            <w:iCs w:val="0"/>
            <w:color w:val="215E99" w:themeColor="text2" w:themeTint="BF"/>
            <w:sz w:val="28"/>
            <w:szCs w:val="28"/>
          </w:rPr>
          <w:t>no</w:t>
        </w:r>
      </w:ins>
      <w:bookmarkEnd w:id="2705"/>
      <w:bookmarkEnd w:id="2706"/>
      <w:bookmarkEnd w:id="2707"/>
      <w:del w:id="2711" w:author="Mubiyarto Wibisono" w:date="2025-09-04T17:18:00Z" w16du:dateUtc="2025-09-04T10:18:00Z">
        <w:r w:rsidR="000E514F" w:rsidRPr="00D76900" w:rsidDel="00501A3E">
          <w:rPr>
            <w:rFonts w:ascii="Arial" w:eastAsia="Arial" w:hAnsi="Arial" w:cs="Arial"/>
            <w:b/>
            <w:bCs/>
            <w:i w:val="0"/>
            <w:iCs w:val="0"/>
            <w:color w:val="215E99" w:themeColor="text2" w:themeTint="BF"/>
            <w:sz w:val="28"/>
            <w:szCs w:val="28"/>
            <w:rPrChange w:id="2712" w:author="Mubiyarto Wibisono" w:date="2025-09-05T08:37:00Z" w16du:dateUtc="2025-09-05T01:37:00Z">
              <w:rPr>
                <w:rFonts w:eastAsia="Arial"/>
                <w:i/>
                <w:iCs/>
              </w:rPr>
            </w:rPrChange>
          </w:rPr>
          <w:delText>Diagram Flow Image</w:delText>
        </w:r>
      </w:del>
      <w:bookmarkEnd w:id="2700"/>
      <w:bookmarkEnd w:id="2701"/>
      <w:bookmarkEnd w:id="2702"/>
    </w:p>
    <w:p w14:paraId="050CC136" w14:textId="07CB37E9" w:rsidR="003A60F2" w:rsidRPr="00A41EA1" w:rsidRDefault="003A60F2">
      <w:pPr>
        <w:jc w:val="both"/>
        <w:rPr>
          <w:rFonts w:ascii="Arial" w:eastAsia="Arial" w:hAnsi="Arial" w:cs="Arial"/>
          <w:sz w:val="20"/>
          <w:szCs w:val="20"/>
          <w:rPrChange w:id="2713" w:author="Mubiyarto Wibisono" w:date="2025-09-05T08:31:00Z" w16du:dateUtc="2025-09-05T01:31:00Z">
            <w:rPr>
              <w:rFonts w:ascii="Arial" w:eastAsia="Arial" w:hAnsi="Arial" w:cs="Arial"/>
            </w:rPr>
          </w:rPrChange>
        </w:rPr>
      </w:pPr>
    </w:p>
    <w:p w14:paraId="67D6572C" w14:textId="2DFBC981" w:rsidR="003A60F2" w:rsidRPr="00A41EA1" w:rsidRDefault="00A916D4">
      <w:pPr>
        <w:jc w:val="both"/>
        <w:rPr>
          <w:rFonts w:ascii="Arial" w:eastAsia="Arial" w:hAnsi="Arial" w:cs="Arial"/>
          <w:sz w:val="20"/>
          <w:szCs w:val="20"/>
          <w:rPrChange w:id="2714" w:author="Mubiyarto Wibisono" w:date="2025-09-05T08:31:00Z" w16du:dateUtc="2025-09-05T01:31:00Z">
            <w:rPr>
              <w:rFonts w:ascii="Arial" w:eastAsia="Arial" w:hAnsi="Arial" w:cs="Arial"/>
            </w:rPr>
          </w:rPrChange>
        </w:rPr>
      </w:pPr>
      <w:r>
        <w:rPr>
          <w:noProof/>
        </w:rPr>
        <w:drawing>
          <wp:inline distT="0" distB="0" distL="0" distR="0" wp14:anchorId="64562D40" wp14:editId="16CC41B6">
            <wp:extent cx="5943600" cy="2475230"/>
            <wp:effectExtent l="0" t="0" r="0" b="1270"/>
            <wp:docPr id="9081208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p>
    <w:p w14:paraId="24DB31C4" w14:textId="77777777" w:rsidR="003A60F2" w:rsidRPr="00A41EA1" w:rsidRDefault="00E9397B">
      <w:pPr>
        <w:jc w:val="both"/>
        <w:rPr>
          <w:ins w:id="2715" w:author="Mubiyarto Wibisono" w:date="2025-09-04T17:28:00Z" w16du:dateUtc="2025-09-04T10:28:00Z"/>
          <w:rFonts w:ascii="Arial" w:eastAsia="Arial" w:hAnsi="Arial" w:cs="Arial"/>
          <w:sz w:val="20"/>
          <w:szCs w:val="20"/>
        </w:rPr>
      </w:pPr>
      <w:r w:rsidRPr="00A41EA1">
        <w:rPr>
          <w:rFonts w:ascii="Arial" w:eastAsia="Arial" w:hAnsi="Arial" w:cs="Arial"/>
          <w:sz w:val="20"/>
          <w:szCs w:val="20"/>
        </w:rPr>
        <w:t>NOTE: Due to page size limit, the full-sized image is appended.</w:t>
      </w:r>
    </w:p>
    <w:p w14:paraId="0FD82E0F" w14:textId="30B894AD" w:rsidR="00CA4EA0" w:rsidRPr="00A41EA1" w:rsidRDefault="00BB0343">
      <w:pPr>
        <w:jc w:val="both"/>
        <w:rPr>
          <w:rFonts w:ascii="Arial" w:eastAsia="Arial" w:hAnsi="Arial" w:cs="Arial"/>
          <w:sz w:val="20"/>
          <w:szCs w:val="20"/>
        </w:rPr>
      </w:pPr>
      <w:r>
        <w:rPr>
          <w:rFonts w:ascii="Arial" w:eastAsia="Arial" w:hAnsi="Arial" w:cs="Arial"/>
          <w:sz w:val="20"/>
          <w:szCs w:val="20"/>
        </w:rPr>
        <w:object w:dxaOrig="1311" w:dyaOrig="849" w14:anchorId="3EC123CD">
          <v:shape id="_x0000_i1042" type="#_x0000_t75" style="width:65.2pt;height:42.8pt" o:ole="">
            <v:imagedata r:id="rId20" o:title=""/>
          </v:shape>
          <o:OLEObject Type="Embed" ProgID="Package" ShapeID="_x0000_i1042" DrawAspect="Icon" ObjectID="_1827411904" r:id="rId21"/>
        </w:object>
      </w:r>
      <w:del w:id="2716" w:author="Mubiyarto Wibisono" w:date="2025-09-23T20:02:00Z" w16du:dateUtc="2025-09-23T13:02:00Z">
        <w:r w:rsidR="0000105C" w:rsidDel="00D5096C">
          <w:rPr>
            <w:rFonts w:ascii="Arial" w:eastAsia="Arial" w:hAnsi="Arial" w:cs="Arial"/>
            <w:sz w:val="20"/>
            <w:szCs w:val="20"/>
          </w:rPr>
          <w:fldChar w:fldCharType="begin"/>
        </w:r>
        <w:r w:rsidR="0000105C" w:rsidDel="00D5096C">
          <w:rPr>
            <w:rFonts w:ascii="Arial" w:eastAsia="Arial" w:hAnsi="Arial" w:cs="Arial"/>
            <w:sz w:val="20"/>
            <w:szCs w:val="20"/>
          </w:rPr>
          <w:fldChar w:fldCharType="separate"/>
        </w:r>
        <w:r w:rsidR="0000105C" w:rsidDel="00D5096C">
          <w:rPr>
            <w:rFonts w:ascii="Arial" w:eastAsia="Arial" w:hAnsi="Arial" w:cs="Arial"/>
            <w:sz w:val="20"/>
            <w:szCs w:val="20"/>
          </w:rPr>
          <w:fldChar w:fldCharType="end"/>
        </w:r>
      </w:del>
    </w:p>
    <w:p w14:paraId="1E5844F1" w14:textId="41342120" w:rsidR="006E34E1" w:rsidRPr="00A41EA1" w:rsidRDefault="006E34E1">
      <w:pPr>
        <w:jc w:val="both"/>
        <w:rPr>
          <w:rFonts w:ascii="Arial" w:eastAsia="Arial" w:hAnsi="Arial" w:cs="Arial"/>
          <w:sz w:val="20"/>
          <w:szCs w:val="20"/>
          <w:rPrChange w:id="2717" w:author="Mubiyarto Wibisono" w:date="2025-09-05T08:31:00Z" w16du:dateUtc="2025-09-05T01:31:00Z">
            <w:rPr>
              <w:rFonts w:ascii="Arial" w:eastAsia="Arial" w:hAnsi="Arial" w:cs="Arial"/>
            </w:rPr>
          </w:rPrChange>
        </w:rPr>
      </w:pPr>
    </w:p>
    <w:tbl>
      <w:tblPr>
        <w:tblStyle w:val="10"/>
        <w:tblW w:w="9350" w:type="dxa"/>
        <w:tblLayout w:type="fixed"/>
        <w:tblLook w:val="0400" w:firstRow="0" w:lastRow="0" w:firstColumn="0" w:lastColumn="0" w:noHBand="0" w:noVBand="1"/>
      </w:tblPr>
      <w:tblGrid>
        <w:gridCol w:w="1795"/>
        <w:gridCol w:w="1377"/>
        <w:gridCol w:w="6178"/>
      </w:tblGrid>
      <w:tr w:rsidR="00F352DF" w:rsidRPr="00A41EA1" w:rsidDel="00C809F5" w14:paraId="0419F578" w14:textId="495B304A" w:rsidTr="007D1FC5">
        <w:trPr>
          <w:trHeight w:val="288"/>
          <w:del w:id="2718" w:author="Mubiyarto Wibisono" w:date="2025-09-04T17:32:00Z"/>
        </w:trPr>
        <w:tc>
          <w:tcPr>
            <w:tcW w:w="1795" w:type="dxa"/>
            <w:tcBorders>
              <w:top w:val="single" w:sz="4" w:space="0" w:color="000000"/>
              <w:left w:val="single" w:sz="4" w:space="0" w:color="000000"/>
              <w:bottom w:val="single" w:sz="4" w:space="0" w:color="000000"/>
              <w:right w:val="single" w:sz="4" w:space="0" w:color="000000"/>
            </w:tcBorders>
            <w:shd w:val="clear" w:color="auto" w:fill="F2F2F2"/>
          </w:tcPr>
          <w:p w14:paraId="1A213EC9" w14:textId="51EECB89" w:rsidR="00F352DF" w:rsidRPr="00A41EA1" w:rsidDel="00C809F5" w:rsidRDefault="00F352DF" w:rsidP="00320A87">
            <w:pPr>
              <w:jc w:val="center"/>
              <w:rPr>
                <w:del w:id="2719" w:author="Mubiyarto Wibisono" w:date="2025-09-04T17:32:00Z" w16du:dateUtc="2025-09-04T10:32:00Z"/>
                <w:rFonts w:ascii="Arial" w:eastAsia="Arial" w:hAnsi="Arial" w:cs="Arial"/>
                <w:b/>
                <w:color w:val="000000"/>
                <w:sz w:val="20"/>
                <w:szCs w:val="20"/>
              </w:rPr>
            </w:pPr>
            <w:del w:id="2720" w:author="Mubiyarto Wibisono" w:date="2025-09-04T17:32:00Z" w16du:dateUtc="2025-09-04T10:32:00Z">
              <w:r w:rsidRPr="00A41EA1" w:rsidDel="00C809F5">
                <w:rPr>
                  <w:rFonts w:ascii="Arial" w:eastAsia="Arial" w:hAnsi="Arial" w:cs="Arial"/>
                  <w:b/>
                  <w:color w:val="000000"/>
                  <w:sz w:val="20"/>
                  <w:szCs w:val="20"/>
                </w:rPr>
                <w:delText>Step</w:delText>
              </w:r>
            </w:del>
          </w:p>
        </w:tc>
        <w:tc>
          <w:tcPr>
            <w:tcW w:w="1377" w:type="dxa"/>
            <w:tcBorders>
              <w:top w:val="single" w:sz="4" w:space="0" w:color="000000"/>
              <w:left w:val="nil"/>
              <w:bottom w:val="single" w:sz="4" w:space="0" w:color="000000"/>
              <w:right w:val="single" w:sz="4" w:space="0" w:color="000000"/>
            </w:tcBorders>
            <w:shd w:val="clear" w:color="auto" w:fill="F2F2F2"/>
          </w:tcPr>
          <w:p w14:paraId="08725CB2" w14:textId="7F7CD88C" w:rsidR="00F352DF" w:rsidRPr="00A41EA1" w:rsidDel="00C809F5" w:rsidRDefault="00F352DF" w:rsidP="00320A87">
            <w:pPr>
              <w:jc w:val="center"/>
              <w:rPr>
                <w:del w:id="2721" w:author="Mubiyarto Wibisono" w:date="2025-09-04T17:32:00Z" w16du:dateUtc="2025-09-04T10:32:00Z"/>
                <w:rFonts w:ascii="Arial" w:eastAsia="Arial" w:hAnsi="Arial" w:cs="Arial"/>
                <w:b/>
                <w:color w:val="000000"/>
                <w:sz w:val="20"/>
                <w:szCs w:val="20"/>
              </w:rPr>
            </w:pPr>
            <w:del w:id="2722" w:author="Mubiyarto Wibisono" w:date="2025-09-04T17:32:00Z" w16du:dateUtc="2025-09-04T10:32:00Z">
              <w:r w:rsidRPr="00A41EA1" w:rsidDel="00C809F5">
                <w:rPr>
                  <w:rFonts w:ascii="Arial" w:eastAsia="Arial" w:hAnsi="Arial" w:cs="Arial"/>
                  <w:b/>
                  <w:color w:val="000000"/>
                  <w:sz w:val="20"/>
                  <w:szCs w:val="20"/>
                </w:rPr>
                <w:delText>Definition</w:delText>
              </w:r>
            </w:del>
          </w:p>
        </w:tc>
        <w:tc>
          <w:tcPr>
            <w:tcW w:w="6178" w:type="dxa"/>
            <w:tcBorders>
              <w:top w:val="single" w:sz="4" w:space="0" w:color="000000"/>
              <w:left w:val="nil"/>
              <w:bottom w:val="single" w:sz="4" w:space="0" w:color="000000"/>
              <w:right w:val="single" w:sz="4" w:space="0" w:color="000000"/>
            </w:tcBorders>
            <w:shd w:val="clear" w:color="auto" w:fill="F2F2F2"/>
          </w:tcPr>
          <w:p w14:paraId="265ACA91" w14:textId="6EFBB4FD" w:rsidR="00F352DF" w:rsidRPr="00A41EA1" w:rsidDel="00C809F5" w:rsidRDefault="00F352DF" w:rsidP="00320A87">
            <w:pPr>
              <w:jc w:val="center"/>
              <w:rPr>
                <w:del w:id="2723" w:author="Mubiyarto Wibisono" w:date="2025-09-04T17:32:00Z" w16du:dateUtc="2025-09-04T10:32:00Z"/>
                <w:rFonts w:ascii="Arial" w:eastAsia="Arial" w:hAnsi="Arial" w:cs="Arial"/>
                <w:b/>
                <w:color w:val="000000"/>
                <w:sz w:val="20"/>
                <w:szCs w:val="20"/>
              </w:rPr>
            </w:pPr>
            <w:del w:id="2724" w:author="Mubiyarto Wibisono" w:date="2025-09-04T17:32:00Z" w16du:dateUtc="2025-09-04T10:32:00Z">
              <w:r w:rsidRPr="00A41EA1" w:rsidDel="00C809F5">
                <w:rPr>
                  <w:rFonts w:ascii="Arial" w:eastAsia="Arial" w:hAnsi="Arial" w:cs="Arial"/>
                  <w:b/>
                  <w:color w:val="000000"/>
                  <w:sz w:val="20"/>
                  <w:szCs w:val="20"/>
                </w:rPr>
                <w:delText>Brief Description</w:delText>
              </w:r>
            </w:del>
          </w:p>
        </w:tc>
      </w:tr>
      <w:tr w:rsidR="00F352DF" w:rsidRPr="00A41EA1" w:rsidDel="00C809F5" w14:paraId="016CC52C" w14:textId="07C1516B" w:rsidTr="007D1FC5">
        <w:trPr>
          <w:trHeight w:val="288"/>
          <w:del w:id="2725" w:author="Mubiyarto Wibisono" w:date="2025-09-04T17:32:00Z"/>
        </w:trPr>
        <w:tc>
          <w:tcPr>
            <w:tcW w:w="1795" w:type="dxa"/>
            <w:tcBorders>
              <w:top w:val="nil"/>
              <w:left w:val="single" w:sz="4" w:space="0" w:color="000000"/>
              <w:bottom w:val="single" w:sz="4" w:space="0" w:color="000000"/>
              <w:right w:val="single" w:sz="4" w:space="0" w:color="000000"/>
            </w:tcBorders>
          </w:tcPr>
          <w:p w14:paraId="72EAB96F" w14:textId="3E5D8A08" w:rsidR="00F352DF" w:rsidRPr="00A41EA1" w:rsidDel="00C809F5" w:rsidRDefault="00F352DF" w:rsidP="00E9397B">
            <w:pPr>
              <w:rPr>
                <w:del w:id="2726" w:author="Mubiyarto Wibisono" w:date="2025-09-04T17:32:00Z" w16du:dateUtc="2025-09-04T10:32:00Z"/>
                <w:rFonts w:ascii="Arial" w:eastAsia="Arial" w:hAnsi="Arial" w:cs="Arial"/>
                <w:color w:val="000000"/>
                <w:sz w:val="20"/>
                <w:szCs w:val="20"/>
              </w:rPr>
            </w:pPr>
            <w:del w:id="2727" w:author="Mubiyarto Wibisono" w:date="2025-09-04T17:32:00Z" w16du:dateUtc="2025-09-04T10:32:00Z">
              <w:r w:rsidRPr="00A41EA1" w:rsidDel="00C809F5">
                <w:rPr>
                  <w:rFonts w:ascii="Arial" w:eastAsia="Arial" w:hAnsi="Arial" w:cs="Arial"/>
                  <w:color w:val="000000"/>
                  <w:sz w:val="20"/>
                  <w:szCs w:val="20"/>
                </w:rPr>
                <w:delText>Start</w:delText>
              </w:r>
            </w:del>
          </w:p>
        </w:tc>
        <w:tc>
          <w:tcPr>
            <w:tcW w:w="1377" w:type="dxa"/>
            <w:tcBorders>
              <w:top w:val="nil"/>
              <w:left w:val="nil"/>
              <w:bottom w:val="single" w:sz="4" w:space="0" w:color="000000"/>
              <w:right w:val="single" w:sz="4" w:space="0" w:color="000000"/>
            </w:tcBorders>
          </w:tcPr>
          <w:p w14:paraId="31D8C40C" w14:textId="7FAA3AB6" w:rsidR="00F352DF" w:rsidRPr="00A41EA1" w:rsidDel="00C809F5" w:rsidRDefault="00F352DF" w:rsidP="00E9397B">
            <w:pPr>
              <w:rPr>
                <w:del w:id="2728" w:author="Mubiyarto Wibisono" w:date="2025-09-04T17:32:00Z" w16du:dateUtc="2025-09-04T10:32:00Z"/>
                <w:rFonts w:ascii="Arial" w:eastAsia="Arial" w:hAnsi="Arial" w:cs="Arial"/>
                <w:color w:val="000000"/>
                <w:sz w:val="20"/>
                <w:szCs w:val="20"/>
              </w:rPr>
            </w:pPr>
            <w:del w:id="2729" w:author="Mubiyarto Wibisono" w:date="2025-09-04T17:32:00Z" w16du:dateUtc="2025-09-04T10:32:00Z">
              <w:r w:rsidRPr="00A41EA1" w:rsidDel="00C809F5">
                <w:rPr>
                  <w:rFonts w:ascii="Arial" w:eastAsia="Arial" w:hAnsi="Arial" w:cs="Arial"/>
                  <w:color w:val="000000"/>
                  <w:sz w:val="20"/>
                  <w:szCs w:val="20"/>
                </w:rPr>
                <w:delText>Initialization</w:delText>
              </w:r>
            </w:del>
          </w:p>
        </w:tc>
        <w:tc>
          <w:tcPr>
            <w:tcW w:w="6178" w:type="dxa"/>
            <w:tcBorders>
              <w:top w:val="nil"/>
              <w:left w:val="nil"/>
              <w:bottom w:val="single" w:sz="4" w:space="0" w:color="000000"/>
              <w:right w:val="single" w:sz="4" w:space="0" w:color="000000"/>
            </w:tcBorders>
          </w:tcPr>
          <w:p w14:paraId="63E5C96A" w14:textId="2469BE96" w:rsidR="00F352DF" w:rsidRPr="00A41EA1" w:rsidDel="00C809F5" w:rsidRDefault="00F352DF" w:rsidP="00E9397B">
            <w:pPr>
              <w:rPr>
                <w:del w:id="2730" w:author="Mubiyarto Wibisono" w:date="2025-09-04T17:32:00Z" w16du:dateUtc="2025-09-04T10:32:00Z"/>
                <w:rFonts w:ascii="Arial" w:eastAsia="Arial" w:hAnsi="Arial" w:cs="Arial"/>
                <w:bCs/>
                <w:color w:val="000000"/>
                <w:sz w:val="20"/>
                <w:szCs w:val="20"/>
              </w:rPr>
            </w:pPr>
            <w:del w:id="2731" w:author="Mubiyarto Wibisono" w:date="2025-09-04T17:32:00Z" w16du:dateUtc="2025-09-04T10:32:00Z">
              <w:r w:rsidRPr="00A41EA1" w:rsidDel="00C809F5">
                <w:rPr>
                  <w:rFonts w:ascii="Arial" w:eastAsia="Arial" w:hAnsi="Arial" w:cs="Arial"/>
                  <w:bCs/>
                  <w:color w:val="000000"/>
                  <w:sz w:val="20"/>
                  <w:szCs w:val="20"/>
                </w:rPr>
                <w:delText>Represents the user's first interaction with the parking fine notice system</w:delText>
              </w:r>
            </w:del>
          </w:p>
        </w:tc>
      </w:tr>
      <w:tr w:rsidR="00F352DF" w:rsidRPr="00A41EA1" w:rsidDel="00C809F5" w14:paraId="0F4BAB65" w14:textId="7C76299F" w:rsidTr="007D1FC5">
        <w:trPr>
          <w:trHeight w:val="288"/>
          <w:del w:id="2732" w:author="Mubiyarto Wibisono" w:date="2025-09-04T17:32:00Z"/>
        </w:trPr>
        <w:tc>
          <w:tcPr>
            <w:tcW w:w="1795" w:type="dxa"/>
            <w:tcBorders>
              <w:top w:val="nil"/>
              <w:left w:val="single" w:sz="4" w:space="0" w:color="000000"/>
              <w:bottom w:val="single" w:sz="4" w:space="0" w:color="000000"/>
              <w:right w:val="single" w:sz="4" w:space="0" w:color="000000"/>
            </w:tcBorders>
          </w:tcPr>
          <w:p w14:paraId="44D4DE69" w14:textId="7805019F" w:rsidR="00F352DF" w:rsidRPr="00A41EA1" w:rsidDel="00C809F5" w:rsidRDefault="00F352DF" w:rsidP="00E9397B">
            <w:pPr>
              <w:rPr>
                <w:del w:id="2733" w:author="Mubiyarto Wibisono" w:date="2025-09-04T17:32:00Z" w16du:dateUtc="2025-09-04T10:32:00Z"/>
                <w:rFonts w:ascii="Arial" w:eastAsia="Arial" w:hAnsi="Arial" w:cs="Arial"/>
                <w:color w:val="000000"/>
                <w:sz w:val="20"/>
                <w:szCs w:val="20"/>
              </w:rPr>
            </w:pPr>
            <w:del w:id="2734" w:author="Mubiyarto Wibisono" w:date="2025-09-04T17:32:00Z" w16du:dateUtc="2025-09-04T10:32:00Z">
              <w:r w:rsidRPr="00A41EA1" w:rsidDel="00C809F5">
                <w:rPr>
                  <w:rFonts w:ascii="Arial" w:eastAsia="Arial" w:hAnsi="Arial" w:cs="Arial"/>
                  <w:color w:val="000000"/>
                  <w:sz w:val="20"/>
                  <w:szCs w:val="20"/>
                </w:rPr>
                <w:delText>Display Notice Search Page</w:delText>
              </w:r>
            </w:del>
          </w:p>
        </w:tc>
        <w:tc>
          <w:tcPr>
            <w:tcW w:w="1377" w:type="dxa"/>
            <w:tcBorders>
              <w:top w:val="nil"/>
              <w:left w:val="nil"/>
              <w:bottom w:val="single" w:sz="4" w:space="0" w:color="000000"/>
              <w:right w:val="single" w:sz="4" w:space="0" w:color="000000"/>
            </w:tcBorders>
          </w:tcPr>
          <w:p w14:paraId="3565292E" w14:textId="18E32442" w:rsidR="00F352DF" w:rsidRPr="00A41EA1" w:rsidDel="00C809F5" w:rsidRDefault="00F352DF" w:rsidP="00E9397B">
            <w:pPr>
              <w:rPr>
                <w:del w:id="2735" w:author="Mubiyarto Wibisono" w:date="2025-09-04T17:32:00Z" w16du:dateUtc="2025-09-04T10:32:00Z"/>
                <w:rFonts w:ascii="Arial" w:eastAsia="Arial" w:hAnsi="Arial" w:cs="Arial"/>
                <w:color w:val="000000"/>
                <w:sz w:val="20"/>
                <w:szCs w:val="20"/>
              </w:rPr>
            </w:pPr>
            <w:del w:id="2736" w:author="Mubiyarto Wibisono" w:date="2025-09-04T17:32:00Z" w16du:dateUtc="2025-09-04T10:32:00Z">
              <w:r w:rsidRPr="00A41EA1" w:rsidDel="00C809F5">
                <w:rPr>
                  <w:rFonts w:ascii="Arial" w:eastAsia="Arial" w:hAnsi="Arial" w:cs="Arial"/>
                  <w:color w:val="000000"/>
                  <w:sz w:val="20"/>
                  <w:szCs w:val="20"/>
                </w:rPr>
                <w:delText>System Navigation</w:delText>
              </w:r>
            </w:del>
          </w:p>
        </w:tc>
        <w:tc>
          <w:tcPr>
            <w:tcW w:w="6178" w:type="dxa"/>
            <w:tcBorders>
              <w:top w:val="nil"/>
              <w:left w:val="nil"/>
              <w:bottom w:val="single" w:sz="4" w:space="0" w:color="000000"/>
              <w:right w:val="single" w:sz="4" w:space="0" w:color="000000"/>
            </w:tcBorders>
          </w:tcPr>
          <w:p w14:paraId="04E99026" w14:textId="68E6E1ED" w:rsidR="00F352DF" w:rsidRPr="00A41EA1" w:rsidDel="00C809F5" w:rsidRDefault="00F352DF" w:rsidP="00E9397B">
            <w:pPr>
              <w:rPr>
                <w:del w:id="2737" w:author="Mubiyarto Wibisono" w:date="2025-09-04T17:32:00Z" w16du:dateUtc="2025-09-04T10:32:00Z"/>
                <w:rFonts w:ascii="Arial" w:eastAsia="Arial" w:hAnsi="Arial" w:cs="Arial"/>
                <w:bCs/>
                <w:color w:val="000000"/>
                <w:sz w:val="20"/>
                <w:szCs w:val="20"/>
              </w:rPr>
            </w:pPr>
            <w:del w:id="2738" w:author="Mubiyarto Wibisono" w:date="2025-09-04T17:32:00Z" w16du:dateUtc="2025-09-04T10:32:00Z">
              <w:r w:rsidRPr="00A41EA1" w:rsidDel="00C809F5">
                <w:rPr>
                  <w:rFonts w:ascii="Arial" w:eastAsia="Arial" w:hAnsi="Arial" w:cs="Arial"/>
                  <w:bCs/>
                  <w:color w:val="000000"/>
                  <w:sz w:val="20"/>
                  <w:szCs w:val="20"/>
                </w:rPr>
                <w:delText>User is presented with choices to search by ID, vehicle number, or notice number</w:delText>
              </w:r>
            </w:del>
          </w:p>
        </w:tc>
      </w:tr>
      <w:tr w:rsidR="00F352DF" w:rsidRPr="00A41EA1" w:rsidDel="00C809F5" w14:paraId="70021A76" w14:textId="3D5C7854" w:rsidTr="007D1FC5">
        <w:trPr>
          <w:trHeight w:val="288"/>
          <w:del w:id="2739" w:author="Mubiyarto Wibisono" w:date="2025-09-04T17:32:00Z"/>
        </w:trPr>
        <w:tc>
          <w:tcPr>
            <w:tcW w:w="1795" w:type="dxa"/>
            <w:tcBorders>
              <w:top w:val="nil"/>
              <w:left w:val="single" w:sz="4" w:space="0" w:color="000000"/>
              <w:bottom w:val="single" w:sz="4" w:space="0" w:color="000000"/>
              <w:right w:val="single" w:sz="4" w:space="0" w:color="000000"/>
            </w:tcBorders>
          </w:tcPr>
          <w:p w14:paraId="64FAEDE6" w14:textId="776BF607" w:rsidR="00F352DF" w:rsidRPr="00A41EA1" w:rsidDel="00C809F5" w:rsidRDefault="00F352DF" w:rsidP="00E9397B">
            <w:pPr>
              <w:rPr>
                <w:del w:id="2740" w:author="Mubiyarto Wibisono" w:date="2025-09-04T17:32:00Z" w16du:dateUtc="2025-09-04T10:32:00Z"/>
                <w:rFonts w:ascii="Arial" w:eastAsia="Arial" w:hAnsi="Arial" w:cs="Arial"/>
                <w:color w:val="000000"/>
                <w:sz w:val="20"/>
                <w:szCs w:val="20"/>
              </w:rPr>
            </w:pPr>
            <w:del w:id="2741" w:author="Mubiyarto Wibisono" w:date="2025-09-04T17:32:00Z" w16du:dateUtc="2025-09-04T10:32:00Z">
              <w:r w:rsidRPr="00A41EA1" w:rsidDel="00C809F5">
                <w:rPr>
                  <w:rFonts w:ascii="Arial" w:eastAsia="Arial" w:hAnsi="Arial" w:cs="Arial"/>
                  <w:color w:val="000000"/>
                  <w:sz w:val="20"/>
                  <w:szCs w:val="20"/>
                </w:rPr>
                <w:delText>Search by ID Number</w:delText>
              </w:r>
            </w:del>
          </w:p>
        </w:tc>
        <w:tc>
          <w:tcPr>
            <w:tcW w:w="1377" w:type="dxa"/>
            <w:tcBorders>
              <w:top w:val="nil"/>
              <w:left w:val="nil"/>
              <w:bottom w:val="single" w:sz="4" w:space="0" w:color="000000"/>
              <w:right w:val="single" w:sz="4" w:space="0" w:color="000000"/>
            </w:tcBorders>
          </w:tcPr>
          <w:p w14:paraId="098570D7" w14:textId="074894E5" w:rsidR="00F352DF" w:rsidRPr="00A41EA1" w:rsidDel="00C809F5" w:rsidRDefault="00F352DF" w:rsidP="00E9397B">
            <w:pPr>
              <w:rPr>
                <w:del w:id="2742" w:author="Mubiyarto Wibisono" w:date="2025-09-04T17:32:00Z" w16du:dateUtc="2025-09-04T10:32:00Z"/>
                <w:rFonts w:ascii="Arial" w:eastAsia="Arial" w:hAnsi="Arial" w:cs="Arial"/>
                <w:color w:val="000000"/>
                <w:sz w:val="20"/>
                <w:szCs w:val="20"/>
              </w:rPr>
            </w:pPr>
            <w:del w:id="2743" w:author="Mubiyarto Wibisono" w:date="2025-09-04T17:32:00Z" w16du:dateUtc="2025-09-04T10:32:00Z">
              <w:r w:rsidRPr="00A41EA1" w:rsidDel="00C809F5">
                <w:rPr>
                  <w:rFonts w:ascii="Arial" w:eastAsia="Arial" w:hAnsi="Arial" w:cs="Arial"/>
                  <w:color w:val="000000"/>
                  <w:sz w:val="20"/>
                  <w:szCs w:val="20"/>
                </w:rPr>
                <w:delText>User Input</w:delText>
              </w:r>
            </w:del>
          </w:p>
        </w:tc>
        <w:tc>
          <w:tcPr>
            <w:tcW w:w="6178" w:type="dxa"/>
            <w:tcBorders>
              <w:top w:val="nil"/>
              <w:left w:val="nil"/>
              <w:bottom w:val="single" w:sz="4" w:space="0" w:color="000000"/>
              <w:right w:val="single" w:sz="4" w:space="0" w:color="000000"/>
            </w:tcBorders>
          </w:tcPr>
          <w:p w14:paraId="453727E3" w14:textId="7B4C68C6" w:rsidR="00F352DF" w:rsidRPr="00A41EA1" w:rsidDel="00C809F5" w:rsidRDefault="00F352DF" w:rsidP="007D1FC5">
            <w:pPr>
              <w:rPr>
                <w:del w:id="2744" w:author="Mubiyarto Wibisono" w:date="2025-09-04T17:32:00Z" w16du:dateUtc="2025-09-04T10:32:00Z"/>
                <w:rFonts w:ascii="Arial" w:eastAsia="Arial" w:hAnsi="Arial" w:cs="Arial"/>
                <w:bCs/>
                <w:color w:val="000000"/>
                <w:sz w:val="20"/>
                <w:szCs w:val="20"/>
              </w:rPr>
            </w:pPr>
            <w:del w:id="2745" w:author="Mubiyarto Wibisono" w:date="2025-09-04T17:32:00Z" w16du:dateUtc="2025-09-04T10:32:00Z">
              <w:r w:rsidRPr="00A41EA1" w:rsidDel="00C809F5">
                <w:rPr>
                  <w:rFonts w:ascii="Arial" w:eastAsia="Arial" w:hAnsi="Arial" w:cs="Arial"/>
                  <w:bCs/>
                  <w:color w:val="000000"/>
                  <w:sz w:val="20"/>
                  <w:szCs w:val="20"/>
                </w:rPr>
                <w:delText>Accepts NRIC, UEN</w:delText>
              </w:r>
              <w:r w:rsidR="00905EB6" w:rsidRPr="00A41EA1" w:rsidDel="00C809F5">
                <w:rPr>
                  <w:rFonts w:ascii="Arial" w:eastAsia="Arial" w:hAnsi="Arial" w:cs="Arial"/>
                  <w:bCs/>
                  <w:color w:val="000000"/>
                  <w:sz w:val="20"/>
                  <w:szCs w:val="20"/>
                </w:rPr>
                <w:delText xml:space="preserve"> or FIN</w:delText>
              </w:r>
              <w:r w:rsidRPr="00A41EA1" w:rsidDel="00C809F5">
                <w:rPr>
                  <w:rFonts w:ascii="Arial" w:eastAsia="Arial" w:hAnsi="Arial" w:cs="Arial"/>
                  <w:bCs/>
                  <w:color w:val="000000"/>
                  <w:sz w:val="20"/>
                  <w:szCs w:val="20"/>
                </w:rPr>
                <w:delText xml:space="preserve"> to retrieve related notice information</w:delText>
              </w:r>
              <w:r w:rsidRPr="00A41EA1" w:rsidDel="00C809F5">
                <w:rPr>
                  <w:rFonts w:ascii="Arial" w:eastAsia="Arial" w:hAnsi="Arial" w:cs="Arial"/>
                  <w:bCs/>
                  <w:sz w:val="20"/>
                  <w:szCs w:val="20"/>
                </w:rPr>
                <w:tab/>
              </w:r>
            </w:del>
          </w:p>
        </w:tc>
      </w:tr>
      <w:tr w:rsidR="00F352DF" w:rsidRPr="00A41EA1" w:rsidDel="00C809F5" w14:paraId="60A35AC4" w14:textId="53DEC631" w:rsidTr="007D1FC5">
        <w:trPr>
          <w:trHeight w:val="288"/>
          <w:del w:id="2746" w:author="Mubiyarto Wibisono" w:date="2025-09-04T17:32:00Z"/>
        </w:trPr>
        <w:tc>
          <w:tcPr>
            <w:tcW w:w="1795" w:type="dxa"/>
            <w:tcBorders>
              <w:top w:val="nil"/>
              <w:left w:val="single" w:sz="4" w:space="0" w:color="000000"/>
              <w:bottom w:val="single" w:sz="4" w:space="0" w:color="000000"/>
              <w:right w:val="single" w:sz="4" w:space="0" w:color="000000"/>
            </w:tcBorders>
          </w:tcPr>
          <w:p w14:paraId="1BBE0965" w14:textId="33F0DF51" w:rsidR="00F352DF" w:rsidRPr="00A41EA1" w:rsidDel="00C809F5" w:rsidRDefault="00F352DF" w:rsidP="00E9397B">
            <w:pPr>
              <w:rPr>
                <w:del w:id="2747" w:author="Mubiyarto Wibisono" w:date="2025-09-04T17:32:00Z" w16du:dateUtc="2025-09-04T10:32:00Z"/>
                <w:rFonts w:ascii="Arial" w:eastAsia="Arial" w:hAnsi="Arial" w:cs="Arial"/>
                <w:color w:val="000000"/>
                <w:sz w:val="20"/>
                <w:szCs w:val="20"/>
              </w:rPr>
            </w:pPr>
            <w:del w:id="2748" w:author="Mubiyarto Wibisono" w:date="2025-09-04T17:32:00Z" w16du:dateUtc="2025-09-04T10:32:00Z">
              <w:r w:rsidRPr="00A41EA1" w:rsidDel="00C809F5">
                <w:rPr>
                  <w:rFonts w:ascii="Arial" w:eastAsia="Arial" w:hAnsi="Arial" w:cs="Arial"/>
                  <w:color w:val="000000"/>
                  <w:sz w:val="20"/>
                  <w:szCs w:val="20"/>
                </w:rPr>
                <w:delText>Search by Vehicle Number</w:delText>
              </w:r>
            </w:del>
          </w:p>
        </w:tc>
        <w:tc>
          <w:tcPr>
            <w:tcW w:w="1377" w:type="dxa"/>
            <w:tcBorders>
              <w:top w:val="nil"/>
              <w:left w:val="nil"/>
              <w:bottom w:val="single" w:sz="4" w:space="0" w:color="000000"/>
              <w:right w:val="single" w:sz="4" w:space="0" w:color="000000"/>
            </w:tcBorders>
          </w:tcPr>
          <w:p w14:paraId="647B2A27" w14:textId="27443953" w:rsidR="00F352DF" w:rsidRPr="00A41EA1" w:rsidDel="00C809F5" w:rsidRDefault="00F352DF" w:rsidP="00E9397B">
            <w:pPr>
              <w:rPr>
                <w:del w:id="2749" w:author="Mubiyarto Wibisono" w:date="2025-09-04T17:32:00Z" w16du:dateUtc="2025-09-04T10:32:00Z"/>
                <w:rFonts w:ascii="Arial" w:eastAsia="Arial" w:hAnsi="Arial" w:cs="Arial"/>
                <w:color w:val="000000"/>
                <w:sz w:val="20"/>
                <w:szCs w:val="20"/>
              </w:rPr>
            </w:pPr>
            <w:del w:id="2750" w:author="Mubiyarto Wibisono" w:date="2025-09-04T17:32:00Z" w16du:dateUtc="2025-09-04T10:32:00Z">
              <w:r w:rsidRPr="00A41EA1" w:rsidDel="00C809F5">
                <w:rPr>
                  <w:rFonts w:ascii="Arial" w:eastAsia="Arial" w:hAnsi="Arial" w:cs="Arial"/>
                  <w:color w:val="000000"/>
                  <w:sz w:val="20"/>
                  <w:szCs w:val="20"/>
                </w:rPr>
                <w:delText>User Input</w:delText>
              </w:r>
            </w:del>
          </w:p>
        </w:tc>
        <w:tc>
          <w:tcPr>
            <w:tcW w:w="6178" w:type="dxa"/>
            <w:tcBorders>
              <w:top w:val="nil"/>
              <w:left w:val="nil"/>
              <w:bottom w:val="single" w:sz="4" w:space="0" w:color="000000"/>
              <w:right w:val="single" w:sz="4" w:space="0" w:color="000000"/>
            </w:tcBorders>
          </w:tcPr>
          <w:p w14:paraId="640CF86D" w14:textId="6AD04B1F" w:rsidR="00F352DF" w:rsidRPr="00A41EA1" w:rsidDel="00C809F5" w:rsidRDefault="00F352DF" w:rsidP="00E9397B">
            <w:pPr>
              <w:rPr>
                <w:del w:id="2751" w:author="Mubiyarto Wibisono" w:date="2025-09-04T17:32:00Z" w16du:dateUtc="2025-09-04T10:32:00Z"/>
                <w:rFonts w:ascii="Arial" w:eastAsia="Arial" w:hAnsi="Arial" w:cs="Arial"/>
                <w:bCs/>
                <w:color w:val="000000"/>
                <w:sz w:val="20"/>
                <w:szCs w:val="20"/>
              </w:rPr>
            </w:pPr>
            <w:del w:id="2752" w:author="Mubiyarto Wibisono" w:date="2025-09-04T17:32:00Z" w16du:dateUtc="2025-09-04T10:32:00Z">
              <w:r w:rsidRPr="00A41EA1" w:rsidDel="00C809F5">
                <w:rPr>
                  <w:rFonts w:ascii="Arial" w:eastAsia="Arial" w:hAnsi="Arial" w:cs="Arial"/>
                  <w:bCs/>
                  <w:color w:val="000000"/>
                  <w:sz w:val="20"/>
                  <w:szCs w:val="20"/>
                </w:rPr>
                <w:delText>Looks up notices linked to a specific vehicle</w:delText>
              </w:r>
            </w:del>
          </w:p>
        </w:tc>
      </w:tr>
      <w:tr w:rsidR="00F352DF" w:rsidRPr="00A41EA1" w:rsidDel="00C809F5" w14:paraId="0B7B9E36" w14:textId="57DDCFAA" w:rsidTr="007D1FC5">
        <w:trPr>
          <w:trHeight w:val="288"/>
          <w:del w:id="2753" w:author="Mubiyarto Wibisono" w:date="2025-09-04T17:32:00Z"/>
        </w:trPr>
        <w:tc>
          <w:tcPr>
            <w:tcW w:w="1795" w:type="dxa"/>
            <w:tcBorders>
              <w:top w:val="nil"/>
              <w:left w:val="single" w:sz="4" w:space="0" w:color="000000"/>
              <w:bottom w:val="single" w:sz="4" w:space="0" w:color="000000"/>
              <w:right w:val="single" w:sz="4" w:space="0" w:color="000000"/>
            </w:tcBorders>
          </w:tcPr>
          <w:p w14:paraId="75DE03FE" w14:textId="7F2E8D59" w:rsidR="00F352DF" w:rsidRPr="00A41EA1" w:rsidDel="00C809F5" w:rsidRDefault="00F352DF" w:rsidP="00E9397B">
            <w:pPr>
              <w:rPr>
                <w:del w:id="2754" w:author="Mubiyarto Wibisono" w:date="2025-09-04T17:32:00Z" w16du:dateUtc="2025-09-04T10:32:00Z"/>
                <w:rFonts w:ascii="Arial" w:eastAsia="Arial" w:hAnsi="Arial" w:cs="Arial"/>
                <w:color w:val="000000"/>
                <w:sz w:val="20"/>
                <w:szCs w:val="20"/>
              </w:rPr>
            </w:pPr>
            <w:del w:id="2755" w:author="Mubiyarto Wibisono" w:date="2025-09-04T17:32:00Z" w16du:dateUtc="2025-09-04T10:32:00Z">
              <w:r w:rsidRPr="00A41EA1" w:rsidDel="00C809F5">
                <w:rPr>
                  <w:rFonts w:ascii="Arial" w:eastAsia="Arial" w:hAnsi="Arial" w:cs="Arial"/>
                  <w:color w:val="000000"/>
                  <w:sz w:val="20"/>
                  <w:szCs w:val="20"/>
                </w:rPr>
                <w:delText>Search by Notice Number</w:delText>
              </w:r>
            </w:del>
          </w:p>
        </w:tc>
        <w:tc>
          <w:tcPr>
            <w:tcW w:w="1377" w:type="dxa"/>
            <w:tcBorders>
              <w:top w:val="nil"/>
              <w:left w:val="nil"/>
              <w:bottom w:val="single" w:sz="4" w:space="0" w:color="000000"/>
              <w:right w:val="single" w:sz="4" w:space="0" w:color="000000"/>
            </w:tcBorders>
          </w:tcPr>
          <w:p w14:paraId="614C0B9A" w14:textId="4711240E" w:rsidR="00F352DF" w:rsidRPr="00A41EA1" w:rsidDel="00C809F5" w:rsidRDefault="00F352DF" w:rsidP="00E9397B">
            <w:pPr>
              <w:rPr>
                <w:del w:id="2756" w:author="Mubiyarto Wibisono" w:date="2025-09-04T17:32:00Z" w16du:dateUtc="2025-09-04T10:32:00Z"/>
                <w:rFonts w:ascii="Arial" w:eastAsia="Arial" w:hAnsi="Arial" w:cs="Arial"/>
                <w:color w:val="000000"/>
                <w:sz w:val="20"/>
                <w:szCs w:val="20"/>
              </w:rPr>
            </w:pPr>
            <w:del w:id="2757" w:author="Mubiyarto Wibisono" w:date="2025-09-04T17:32:00Z" w16du:dateUtc="2025-09-04T10:32:00Z">
              <w:r w:rsidRPr="00A41EA1" w:rsidDel="00C809F5">
                <w:rPr>
                  <w:rFonts w:ascii="Arial" w:eastAsia="Arial" w:hAnsi="Arial" w:cs="Arial"/>
                  <w:color w:val="000000"/>
                  <w:sz w:val="20"/>
                  <w:szCs w:val="20"/>
                </w:rPr>
                <w:delText>User Input</w:delText>
              </w:r>
            </w:del>
          </w:p>
        </w:tc>
        <w:tc>
          <w:tcPr>
            <w:tcW w:w="6178" w:type="dxa"/>
            <w:tcBorders>
              <w:top w:val="nil"/>
              <w:left w:val="nil"/>
              <w:bottom w:val="single" w:sz="4" w:space="0" w:color="000000"/>
              <w:right w:val="single" w:sz="4" w:space="0" w:color="000000"/>
            </w:tcBorders>
          </w:tcPr>
          <w:p w14:paraId="3D65F52D" w14:textId="75F87643" w:rsidR="00F352DF" w:rsidRPr="00A41EA1" w:rsidDel="00C809F5" w:rsidRDefault="00F352DF" w:rsidP="00E9397B">
            <w:pPr>
              <w:rPr>
                <w:del w:id="2758" w:author="Mubiyarto Wibisono" w:date="2025-09-04T17:32:00Z" w16du:dateUtc="2025-09-04T10:32:00Z"/>
                <w:rFonts w:ascii="Arial" w:eastAsia="Arial" w:hAnsi="Arial" w:cs="Arial"/>
                <w:bCs/>
                <w:color w:val="000000"/>
                <w:sz w:val="20"/>
                <w:szCs w:val="20"/>
              </w:rPr>
            </w:pPr>
            <w:del w:id="2759" w:author="Mubiyarto Wibisono" w:date="2025-09-04T17:32:00Z" w16du:dateUtc="2025-09-04T10:32:00Z">
              <w:r w:rsidRPr="00A41EA1" w:rsidDel="00C809F5">
                <w:rPr>
                  <w:rFonts w:ascii="Arial" w:eastAsia="Arial" w:hAnsi="Arial" w:cs="Arial"/>
                  <w:bCs/>
                  <w:color w:val="000000"/>
                  <w:sz w:val="20"/>
                  <w:szCs w:val="20"/>
                </w:rPr>
                <w:delText>Directly fetches a specific notice record using its number</w:delText>
              </w:r>
            </w:del>
          </w:p>
        </w:tc>
      </w:tr>
      <w:tr w:rsidR="00F352DF" w:rsidRPr="00A41EA1" w:rsidDel="00C809F5" w14:paraId="34F70C9C" w14:textId="426C321A" w:rsidTr="007D1FC5">
        <w:trPr>
          <w:trHeight w:val="288"/>
          <w:del w:id="2760" w:author="Mubiyarto Wibisono" w:date="2025-09-04T17:32:00Z"/>
        </w:trPr>
        <w:tc>
          <w:tcPr>
            <w:tcW w:w="1795" w:type="dxa"/>
            <w:tcBorders>
              <w:top w:val="nil"/>
              <w:left w:val="single" w:sz="4" w:space="0" w:color="000000"/>
              <w:bottom w:val="single" w:sz="4" w:space="0" w:color="000000"/>
              <w:right w:val="single" w:sz="4" w:space="0" w:color="000000"/>
            </w:tcBorders>
          </w:tcPr>
          <w:p w14:paraId="20712F72" w14:textId="5B254D2E" w:rsidR="00F352DF" w:rsidRPr="00A41EA1" w:rsidDel="00C809F5" w:rsidRDefault="00F352DF" w:rsidP="00E9397B">
            <w:pPr>
              <w:rPr>
                <w:del w:id="2761" w:author="Mubiyarto Wibisono" w:date="2025-09-04T17:32:00Z" w16du:dateUtc="2025-09-04T10:32:00Z"/>
                <w:rFonts w:ascii="Arial" w:eastAsia="Arial" w:hAnsi="Arial" w:cs="Arial"/>
                <w:color w:val="000000"/>
                <w:sz w:val="20"/>
                <w:szCs w:val="20"/>
              </w:rPr>
            </w:pPr>
            <w:del w:id="2762" w:author="Mubiyarto Wibisono" w:date="2025-09-04T17:32:00Z" w16du:dateUtc="2025-09-04T10:32:00Z">
              <w:r w:rsidRPr="00A41EA1" w:rsidDel="00C809F5">
                <w:rPr>
                  <w:rFonts w:ascii="Arial" w:eastAsia="Arial" w:hAnsi="Arial" w:cs="Arial"/>
                  <w:color w:val="000000"/>
                  <w:sz w:val="20"/>
                  <w:szCs w:val="20"/>
                </w:rPr>
                <w:delText>Check Search Method</w:delText>
              </w:r>
            </w:del>
          </w:p>
        </w:tc>
        <w:tc>
          <w:tcPr>
            <w:tcW w:w="1377" w:type="dxa"/>
            <w:tcBorders>
              <w:top w:val="nil"/>
              <w:left w:val="nil"/>
              <w:bottom w:val="single" w:sz="4" w:space="0" w:color="000000"/>
              <w:right w:val="single" w:sz="4" w:space="0" w:color="000000"/>
            </w:tcBorders>
          </w:tcPr>
          <w:p w14:paraId="3135FA3D" w14:textId="6EA9D69D" w:rsidR="00F352DF" w:rsidRPr="00A41EA1" w:rsidDel="00C809F5" w:rsidRDefault="00F352DF" w:rsidP="00E9397B">
            <w:pPr>
              <w:rPr>
                <w:del w:id="2763" w:author="Mubiyarto Wibisono" w:date="2025-09-04T17:32:00Z" w16du:dateUtc="2025-09-04T10:32:00Z"/>
                <w:rFonts w:ascii="Arial" w:eastAsia="Arial" w:hAnsi="Arial" w:cs="Arial"/>
                <w:color w:val="000000"/>
                <w:sz w:val="20"/>
                <w:szCs w:val="20"/>
              </w:rPr>
            </w:pPr>
            <w:del w:id="2764" w:author="Mubiyarto Wibisono" w:date="2025-09-04T17:32:00Z" w16du:dateUtc="2025-09-04T10:32:00Z">
              <w:r w:rsidRPr="00A41EA1" w:rsidDel="00C809F5">
                <w:rPr>
                  <w:rFonts w:ascii="Arial" w:eastAsia="Arial" w:hAnsi="Arial" w:cs="Arial"/>
                  <w:color w:val="000000"/>
                  <w:sz w:val="20"/>
                  <w:szCs w:val="20"/>
                </w:rPr>
                <w:delText>System Decision</w:delText>
              </w:r>
            </w:del>
          </w:p>
        </w:tc>
        <w:tc>
          <w:tcPr>
            <w:tcW w:w="6178" w:type="dxa"/>
            <w:tcBorders>
              <w:top w:val="nil"/>
              <w:left w:val="nil"/>
              <w:bottom w:val="single" w:sz="4" w:space="0" w:color="000000"/>
              <w:right w:val="single" w:sz="4" w:space="0" w:color="000000"/>
            </w:tcBorders>
          </w:tcPr>
          <w:p w14:paraId="7ECDB71F" w14:textId="51BC5DED" w:rsidR="00F352DF" w:rsidRPr="00A41EA1" w:rsidDel="00C809F5" w:rsidRDefault="00F352DF" w:rsidP="00E9397B">
            <w:pPr>
              <w:rPr>
                <w:del w:id="2765" w:author="Mubiyarto Wibisono" w:date="2025-09-04T17:32:00Z" w16du:dateUtc="2025-09-04T10:32:00Z"/>
                <w:rFonts w:ascii="Arial" w:eastAsia="Arial" w:hAnsi="Arial" w:cs="Arial"/>
                <w:bCs/>
                <w:color w:val="000000"/>
                <w:sz w:val="20"/>
                <w:szCs w:val="20"/>
              </w:rPr>
            </w:pPr>
            <w:del w:id="2766" w:author="Mubiyarto Wibisono" w:date="2025-09-04T17:32:00Z" w16du:dateUtc="2025-09-04T10:32:00Z">
              <w:r w:rsidRPr="00A41EA1" w:rsidDel="00C809F5">
                <w:rPr>
                  <w:rFonts w:ascii="Arial" w:eastAsia="Arial" w:hAnsi="Arial" w:cs="Arial"/>
                  <w:bCs/>
                  <w:color w:val="000000"/>
                  <w:sz w:val="20"/>
                  <w:szCs w:val="20"/>
                </w:rPr>
                <w:delText>Conditional logic used to determine if authentication is required</w:delText>
              </w:r>
            </w:del>
          </w:p>
        </w:tc>
      </w:tr>
      <w:tr w:rsidR="00F352DF" w:rsidRPr="00A41EA1" w:rsidDel="00C809F5" w14:paraId="689F6078" w14:textId="3C6B813D" w:rsidTr="007D1FC5">
        <w:trPr>
          <w:trHeight w:val="288"/>
          <w:del w:id="2767" w:author="Mubiyarto Wibisono" w:date="2025-09-04T17:32:00Z"/>
        </w:trPr>
        <w:tc>
          <w:tcPr>
            <w:tcW w:w="1795" w:type="dxa"/>
            <w:tcBorders>
              <w:top w:val="nil"/>
              <w:left w:val="single" w:sz="4" w:space="0" w:color="000000"/>
              <w:bottom w:val="single" w:sz="4" w:space="0" w:color="000000"/>
              <w:right w:val="single" w:sz="4" w:space="0" w:color="000000"/>
            </w:tcBorders>
          </w:tcPr>
          <w:p w14:paraId="04AB8954" w14:textId="4189F105" w:rsidR="00F352DF" w:rsidRPr="00A41EA1" w:rsidDel="00C809F5" w:rsidRDefault="00F352DF" w:rsidP="00E9397B">
            <w:pPr>
              <w:rPr>
                <w:del w:id="2768" w:author="Mubiyarto Wibisono" w:date="2025-09-04T17:32:00Z" w16du:dateUtc="2025-09-04T10:32:00Z"/>
                <w:rFonts w:ascii="Arial" w:eastAsia="Arial" w:hAnsi="Arial" w:cs="Arial"/>
                <w:color w:val="000000"/>
                <w:sz w:val="20"/>
                <w:szCs w:val="20"/>
              </w:rPr>
            </w:pPr>
            <w:del w:id="2769" w:author="Mubiyarto Wibisono" w:date="2025-09-04T17:32:00Z" w16du:dateUtc="2025-09-04T10:32:00Z">
              <w:r w:rsidRPr="00A41EA1" w:rsidDel="00C809F5">
                <w:rPr>
                  <w:rFonts w:ascii="Arial" w:eastAsia="Arial" w:hAnsi="Arial" w:cs="Arial"/>
                  <w:color w:val="000000"/>
                  <w:sz w:val="20"/>
                  <w:szCs w:val="20"/>
                </w:rPr>
                <w:delText>Singpass/Corppass Login</w:delText>
              </w:r>
            </w:del>
          </w:p>
        </w:tc>
        <w:tc>
          <w:tcPr>
            <w:tcW w:w="1377" w:type="dxa"/>
            <w:tcBorders>
              <w:top w:val="nil"/>
              <w:left w:val="nil"/>
              <w:bottom w:val="single" w:sz="4" w:space="0" w:color="000000"/>
              <w:right w:val="single" w:sz="4" w:space="0" w:color="000000"/>
            </w:tcBorders>
          </w:tcPr>
          <w:p w14:paraId="43C00806" w14:textId="0FE8029E" w:rsidR="00F352DF" w:rsidRPr="00A41EA1" w:rsidDel="00C809F5" w:rsidRDefault="00F352DF" w:rsidP="00E9397B">
            <w:pPr>
              <w:rPr>
                <w:del w:id="2770" w:author="Mubiyarto Wibisono" w:date="2025-09-04T17:32:00Z" w16du:dateUtc="2025-09-04T10:32:00Z"/>
                <w:rFonts w:ascii="Arial" w:eastAsia="Arial" w:hAnsi="Arial" w:cs="Arial"/>
                <w:color w:val="000000"/>
                <w:sz w:val="20"/>
                <w:szCs w:val="20"/>
              </w:rPr>
            </w:pPr>
            <w:del w:id="2771" w:author="Mubiyarto Wibisono" w:date="2025-09-04T17:32:00Z" w16du:dateUtc="2025-09-04T10:32:00Z">
              <w:r w:rsidRPr="00A41EA1" w:rsidDel="00C809F5">
                <w:rPr>
                  <w:rFonts w:ascii="Arial" w:eastAsia="Arial" w:hAnsi="Arial" w:cs="Arial"/>
                  <w:color w:val="000000"/>
                  <w:sz w:val="20"/>
                  <w:szCs w:val="20"/>
                </w:rPr>
                <w:delText>User Authentication</w:delText>
              </w:r>
            </w:del>
          </w:p>
        </w:tc>
        <w:tc>
          <w:tcPr>
            <w:tcW w:w="6178" w:type="dxa"/>
            <w:tcBorders>
              <w:top w:val="nil"/>
              <w:left w:val="nil"/>
              <w:bottom w:val="single" w:sz="4" w:space="0" w:color="000000"/>
              <w:right w:val="single" w:sz="4" w:space="0" w:color="000000"/>
            </w:tcBorders>
          </w:tcPr>
          <w:p w14:paraId="3900A3F9" w14:textId="44F314A3" w:rsidR="00F352DF" w:rsidRPr="00A41EA1" w:rsidDel="00C809F5" w:rsidRDefault="00F352DF" w:rsidP="00E9397B">
            <w:pPr>
              <w:rPr>
                <w:del w:id="2772" w:author="Mubiyarto Wibisono" w:date="2025-09-04T17:32:00Z" w16du:dateUtc="2025-09-04T10:32:00Z"/>
                <w:rFonts w:ascii="Arial" w:eastAsia="Arial" w:hAnsi="Arial" w:cs="Arial"/>
                <w:bCs/>
                <w:color w:val="000000"/>
                <w:sz w:val="20"/>
                <w:szCs w:val="20"/>
              </w:rPr>
            </w:pPr>
            <w:del w:id="2773" w:author="Mubiyarto Wibisono" w:date="2025-09-04T17:32:00Z" w16du:dateUtc="2025-09-04T10:32:00Z">
              <w:r w:rsidRPr="00A41EA1" w:rsidDel="00C809F5">
                <w:rPr>
                  <w:rFonts w:ascii="Arial" w:eastAsia="Arial" w:hAnsi="Arial" w:cs="Arial"/>
                  <w:bCs/>
                  <w:color w:val="000000"/>
                  <w:sz w:val="20"/>
                  <w:szCs w:val="20"/>
                </w:rPr>
                <w:delText>Mandatory login using government ID systems if search method is NRIC/UEN</w:delText>
              </w:r>
              <w:r w:rsidR="00905EB6" w:rsidRPr="00A41EA1" w:rsidDel="00C809F5">
                <w:rPr>
                  <w:rFonts w:ascii="Arial" w:eastAsia="Arial" w:hAnsi="Arial" w:cs="Arial"/>
                  <w:bCs/>
                  <w:color w:val="000000"/>
                  <w:sz w:val="20"/>
                  <w:szCs w:val="20"/>
                </w:rPr>
                <w:delText>/FIN</w:delText>
              </w:r>
            </w:del>
          </w:p>
        </w:tc>
      </w:tr>
      <w:tr w:rsidR="00F352DF" w:rsidRPr="00A41EA1" w:rsidDel="00C809F5" w14:paraId="512F10C3" w14:textId="4F2A98E0" w:rsidTr="007D1FC5">
        <w:trPr>
          <w:trHeight w:val="288"/>
          <w:del w:id="2774" w:author="Mubiyarto Wibisono" w:date="2025-09-04T17:32:00Z"/>
        </w:trPr>
        <w:tc>
          <w:tcPr>
            <w:tcW w:w="1795" w:type="dxa"/>
            <w:tcBorders>
              <w:top w:val="nil"/>
              <w:left w:val="single" w:sz="4" w:space="0" w:color="000000"/>
              <w:bottom w:val="single" w:sz="4" w:space="0" w:color="000000"/>
              <w:right w:val="single" w:sz="4" w:space="0" w:color="000000"/>
            </w:tcBorders>
          </w:tcPr>
          <w:p w14:paraId="4544D3B4" w14:textId="4357E130" w:rsidR="00F352DF" w:rsidRPr="00A41EA1" w:rsidDel="00C809F5" w:rsidRDefault="00F352DF" w:rsidP="00E9397B">
            <w:pPr>
              <w:rPr>
                <w:del w:id="2775" w:author="Mubiyarto Wibisono" w:date="2025-09-04T17:32:00Z" w16du:dateUtc="2025-09-04T10:32:00Z"/>
                <w:rFonts w:ascii="Arial" w:eastAsia="Arial" w:hAnsi="Arial" w:cs="Arial"/>
                <w:color w:val="000000"/>
                <w:sz w:val="20"/>
                <w:szCs w:val="20"/>
              </w:rPr>
            </w:pPr>
            <w:del w:id="2776" w:author="Mubiyarto Wibisono" w:date="2025-09-04T17:32:00Z" w16du:dateUtc="2025-09-04T10:32:00Z">
              <w:r w:rsidRPr="00A41EA1" w:rsidDel="00C809F5">
                <w:rPr>
                  <w:rFonts w:ascii="Arial" w:eastAsia="Arial" w:hAnsi="Arial" w:cs="Arial"/>
                  <w:color w:val="000000"/>
                  <w:sz w:val="20"/>
                  <w:szCs w:val="20"/>
                </w:rPr>
                <w:delText>Get id_no</w:delText>
              </w:r>
            </w:del>
          </w:p>
        </w:tc>
        <w:tc>
          <w:tcPr>
            <w:tcW w:w="1377" w:type="dxa"/>
            <w:tcBorders>
              <w:top w:val="nil"/>
              <w:left w:val="nil"/>
              <w:bottom w:val="single" w:sz="4" w:space="0" w:color="000000"/>
              <w:right w:val="single" w:sz="4" w:space="0" w:color="000000"/>
            </w:tcBorders>
          </w:tcPr>
          <w:p w14:paraId="7C7A80BF" w14:textId="0D8558CC" w:rsidR="00F352DF" w:rsidRPr="00A41EA1" w:rsidDel="00C809F5" w:rsidRDefault="00F352DF" w:rsidP="00E9397B">
            <w:pPr>
              <w:rPr>
                <w:del w:id="2777" w:author="Mubiyarto Wibisono" w:date="2025-09-04T17:32:00Z" w16du:dateUtc="2025-09-04T10:32:00Z"/>
                <w:rFonts w:ascii="Arial" w:eastAsia="Arial" w:hAnsi="Arial" w:cs="Arial"/>
                <w:color w:val="000000"/>
                <w:sz w:val="20"/>
                <w:szCs w:val="20"/>
              </w:rPr>
            </w:pPr>
            <w:del w:id="2778" w:author="Mubiyarto Wibisono" w:date="2025-09-04T17:32:00Z" w16du:dateUtc="2025-09-04T10:32:00Z">
              <w:r w:rsidRPr="00A41EA1" w:rsidDel="00C809F5">
                <w:rPr>
                  <w:rFonts w:ascii="Arial" w:eastAsia="Arial" w:hAnsi="Arial" w:cs="Arial"/>
                  <w:color w:val="000000"/>
                  <w:sz w:val="20"/>
                  <w:szCs w:val="20"/>
                </w:rPr>
                <w:delText>System Action</w:delText>
              </w:r>
            </w:del>
          </w:p>
        </w:tc>
        <w:tc>
          <w:tcPr>
            <w:tcW w:w="6178" w:type="dxa"/>
            <w:tcBorders>
              <w:top w:val="nil"/>
              <w:left w:val="nil"/>
              <w:bottom w:val="single" w:sz="4" w:space="0" w:color="000000"/>
              <w:right w:val="single" w:sz="4" w:space="0" w:color="000000"/>
            </w:tcBorders>
          </w:tcPr>
          <w:p w14:paraId="02AA0FDC" w14:textId="1C67A4D1" w:rsidR="00F352DF" w:rsidRPr="00A41EA1" w:rsidDel="00C809F5" w:rsidRDefault="00F352DF" w:rsidP="00E9397B">
            <w:pPr>
              <w:rPr>
                <w:del w:id="2779" w:author="Mubiyarto Wibisono" w:date="2025-09-04T17:32:00Z" w16du:dateUtc="2025-09-04T10:32:00Z"/>
                <w:rFonts w:ascii="Arial" w:eastAsia="Arial" w:hAnsi="Arial" w:cs="Arial"/>
                <w:bCs/>
                <w:color w:val="000000"/>
                <w:sz w:val="20"/>
                <w:szCs w:val="20"/>
              </w:rPr>
            </w:pPr>
            <w:del w:id="2780" w:author="Mubiyarto Wibisono" w:date="2025-09-04T17:32:00Z" w16du:dateUtc="2025-09-04T10:32:00Z">
              <w:r w:rsidRPr="00A41EA1" w:rsidDel="00C809F5">
                <w:rPr>
                  <w:rFonts w:ascii="Arial" w:eastAsia="Arial" w:hAnsi="Arial" w:cs="Arial"/>
                  <w:bCs/>
                  <w:color w:val="000000"/>
                  <w:sz w:val="20"/>
                  <w:szCs w:val="20"/>
                </w:rPr>
                <w:delText>Captures the identity reference needed for the backend query</w:delText>
              </w:r>
            </w:del>
          </w:p>
        </w:tc>
      </w:tr>
      <w:tr w:rsidR="00F352DF" w:rsidRPr="00A41EA1" w:rsidDel="00C809F5" w14:paraId="25E40D8E" w14:textId="1D4A8B39" w:rsidTr="007D1FC5">
        <w:trPr>
          <w:trHeight w:val="288"/>
          <w:del w:id="2781" w:author="Mubiyarto Wibisono" w:date="2025-09-04T17:32:00Z"/>
        </w:trPr>
        <w:tc>
          <w:tcPr>
            <w:tcW w:w="1795" w:type="dxa"/>
            <w:tcBorders>
              <w:top w:val="nil"/>
              <w:left w:val="single" w:sz="4" w:space="0" w:color="000000"/>
              <w:bottom w:val="single" w:sz="4" w:space="0" w:color="auto"/>
              <w:right w:val="single" w:sz="4" w:space="0" w:color="000000"/>
            </w:tcBorders>
          </w:tcPr>
          <w:p w14:paraId="2B729EB7" w14:textId="56A98131" w:rsidR="00F352DF" w:rsidRPr="00A41EA1" w:rsidDel="00C809F5" w:rsidRDefault="00F352DF" w:rsidP="00E9397B">
            <w:pPr>
              <w:rPr>
                <w:del w:id="2782" w:author="Mubiyarto Wibisono" w:date="2025-09-04T17:32:00Z" w16du:dateUtc="2025-09-04T10:32:00Z"/>
                <w:rFonts w:ascii="Arial" w:eastAsia="Arial" w:hAnsi="Arial" w:cs="Arial"/>
                <w:color w:val="000000"/>
                <w:sz w:val="20"/>
                <w:szCs w:val="20"/>
              </w:rPr>
            </w:pPr>
            <w:del w:id="2783" w:author="Mubiyarto Wibisono" w:date="2025-09-04T17:32:00Z" w16du:dateUtc="2025-09-04T10:32:00Z">
              <w:r w:rsidRPr="00A41EA1" w:rsidDel="00C809F5">
                <w:rPr>
                  <w:rFonts w:ascii="Arial" w:eastAsia="Arial" w:hAnsi="Arial" w:cs="Arial"/>
                  <w:color w:val="000000"/>
                  <w:sz w:val="20"/>
                  <w:szCs w:val="20"/>
                </w:rPr>
                <w:delText xml:space="preserve">Determine </w:delText>
              </w:r>
              <w:r w:rsidR="0093371A" w:rsidRPr="00A41EA1" w:rsidDel="00C809F5">
                <w:rPr>
                  <w:rFonts w:ascii="Arial" w:eastAsia="Arial" w:hAnsi="Arial" w:cs="Arial"/>
                  <w:color w:val="000000"/>
                  <w:sz w:val="20"/>
                  <w:szCs w:val="20"/>
                </w:rPr>
                <w:delText>param</w:delText>
              </w:r>
            </w:del>
          </w:p>
        </w:tc>
        <w:tc>
          <w:tcPr>
            <w:tcW w:w="1377" w:type="dxa"/>
            <w:tcBorders>
              <w:top w:val="nil"/>
              <w:left w:val="nil"/>
              <w:bottom w:val="single" w:sz="4" w:space="0" w:color="auto"/>
              <w:right w:val="single" w:sz="4" w:space="0" w:color="000000"/>
            </w:tcBorders>
          </w:tcPr>
          <w:p w14:paraId="673F8A73" w14:textId="6C917238" w:rsidR="00F352DF" w:rsidRPr="00A41EA1" w:rsidDel="00C809F5" w:rsidRDefault="00F352DF" w:rsidP="00E9397B">
            <w:pPr>
              <w:rPr>
                <w:del w:id="2784" w:author="Mubiyarto Wibisono" w:date="2025-09-04T17:32:00Z" w16du:dateUtc="2025-09-04T10:32:00Z"/>
                <w:rFonts w:ascii="Arial" w:eastAsia="Arial" w:hAnsi="Arial" w:cs="Arial"/>
                <w:color w:val="000000"/>
                <w:sz w:val="20"/>
                <w:szCs w:val="20"/>
              </w:rPr>
            </w:pPr>
            <w:del w:id="2785" w:author="Mubiyarto Wibisono" w:date="2025-09-04T17:32:00Z" w16du:dateUtc="2025-09-04T10:32:00Z">
              <w:r w:rsidRPr="00A41EA1" w:rsidDel="00C809F5">
                <w:rPr>
                  <w:rFonts w:ascii="Arial" w:eastAsia="Arial" w:hAnsi="Arial" w:cs="Arial"/>
                  <w:color w:val="000000"/>
                  <w:sz w:val="20"/>
                  <w:szCs w:val="20"/>
                </w:rPr>
                <w:delText xml:space="preserve">System </w:delText>
              </w:r>
              <w:r w:rsidR="0093371A" w:rsidRPr="00A41EA1" w:rsidDel="00C809F5">
                <w:rPr>
                  <w:rFonts w:ascii="Arial" w:eastAsia="Arial" w:hAnsi="Arial" w:cs="Arial"/>
                  <w:color w:val="000000"/>
                  <w:sz w:val="20"/>
                  <w:szCs w:val="20"/>
                </w:rPr>
                <w:delText>Action</w:delText>
              </w:r>
            </w:del>
          </w:p>
          <w:p w14:paraId="0BAF51EB" w14:textId="22D7D165" w:rsidR="00F352DF" w:rsidRPr="00A41EA1" w:rsidDel="00C809F5" w:rsidRDefault="00F352DF" w:rsidP="00E9397B">
            <w:pPr>
              <w:jc w:val="center"/>
              <w:rPr>
                <w:del w:id="2786" w:author="Mubiyarto Wibisono" w:date="2025-09-04T17:32:00Z" w16du:dateUtc="2025-09-04T10:32:00Z"/>
                <w:rFonts w:ascii="Arial" w:eastAsia="Arial" w:hAnsi="Arial" w:cs="Arial"/>
                <w:sz w:val="20"/>
                <w:szCs w:val="20"/>
              </w:rPr>
            </w:pPr>
          </w:p>
        </w:tc>
        <w:tc>
          <w:tcPr>
            <w:tcW w:w="6178" w:type="dxa"/>
            <w:tcBorders>
              <w:top w:val="nil"/>
              <w:left w:val="nil"/>
              <w:bottom w:val="single" w:sz="4" w:space="0" w:color="auto"/>
              <w:right w:val="single" w:sz="4" w:space="0" w:color="000000"/>
            </w:tcBorders>
          </w:tcPr>
          <w:p w14:paraId="5FE66CAD" w14:textId="56BFF5EE" w:rsidR="00F352DF" w:rsidRPr="00A41EA1" w:rsidDel="00C809F5" w:rsidRDefault="00F352DF" w:rsidP="00E9397B">
            <w:pPr>
              <w:rPr>
                <w:del w:id="2787" w:author="Mubiyarto Wibisono" w:date="2025-09-04T17:32:00Z" w16du:dateUtc="2025-09-04T10:32:00Z"/>
                <w:rFonts w:ascii="Arial" w:eastAsia="Arial" w:hAnsi="Arial" w:cs="Arial"/>
                <w:bCs/>
                <w:color w:val="000000"/>
                <w:sz w:val="20"/>
                <w:szCs w:val="20"/>
              </w:rPr>
            </w:pPr>
            <w:del w:id="2788" w:author="Mubiyarto Wibisono" w:date="2025-09-04T17:32:00Z" w16du:dateUtc="2025-09-04T10:32:00Z">
              <w:r w:rsidRPr="00A41EA1" w:rsidDel="00C809F5">
                <w:rPr>
                  <w:rFonts w:ascii="Arial" w:eastAsia="Arial" w:hAnsi="Arial" w:cs="Arial"/>
                  <w:bCs/>
                  <w:color w:val="000000"/>
                  <w:sz w:val="20"/>
                  <w:szCs w:val="20"/>
                </w:rPr>
                <w:delText xml:space="preserve">Validates if the query should follow the </w:delText>
              </w:r>
              <w:r w:rsidR="0093371A" w:rsidRPr="00A41EA1" w:rsidDel="00C809F5">
                <w:rPr>
                  <w:rFonts w:ascii="Arial" w:eastAsia="Arial" w:hAnsi="Arial" w:cs="Arial"/>
                  <w:bCs/>
                  <w:color w:val="000000"/>
                  <w:sz w:val="20"/>
                  <w:szCs w:val="20"/>
                </w:rPr>
                <w:delText>param get</w:delText>
              </w:r>
            </w:del>
          </w:p>
        </w:tc>
      </w:tr>
      <w:tr w:rsidR="00F352DF" w:rsidRPr="00A41EA1" w:rsidDel="00C809F5" w14:paraId="79303DFE" w14:textId="58BCDA52" w:rsidTr="007D1FC5">
        <w:trPr>
          <w:trHeight w:val="288"/>
          <w:del w:id="2789" w:author="Mubiyarto Wibisono" w:date="2025-09-04T17:32:00Z"/>
        </w:trPr>
        <w:tc>
          <w:tcPr>
            <w:tcW w:w="1795" w:type="dxa"/>
            <w:tcBorders>
              <w:top w:val="nil"/>
              <w:left w:val="single" w:sz="4" w:space="0" w:color="000000"/>
              <w:bottom w:val="single" w:sz="4" w:space="0" w:color="auto"/>
              <w:right w:val="single" w:sz="4" w:space="0" w:color="000000"/>
            </w:tcBorders>
          </w:tcPr>
          <w:p w14:paraId="68F79760" w14:textId="198F93B7" w:rsidR="00F352DF" w:rsidRPr="00A41EA1" w:rsidDel="00C809F5" w:rsidRDefault="00F352DF" w:rsidP="00E9397B">
            <w:pPr>
              <w:rPr>
                <w:del w:id="2790" w:author="Mubiyarto Wibisono" w:date="2025-09-04T17:32:00Z" w16du:dateUtc="2025-09-04T10:32:00Z"/>
                <w:rFonts w:ascii="Arial" w:eastAsia="Arial" w:hAnsi="Arial" w:cs="Arial"/>
                <w:color w:val="000000"/>
                <w:sz w:val="20"/>
                <w:szCs w:val="20"/>
              </w:rPr>
            </w:pPr>
            <w:del w:id="2791" w:author="Mubiyarto Wibisono" w:date="2025-09-04T17:32:00Z" w16du:dateUtc="2025-09-04T10:32:00Z">
              <w:r w:rsidRPr="00A41EA1" w:rsidDel="00C809F5">
                <w:rPr>
                  <w:rFonts w:ascii="Arial" w:eastAsia="Arial" w:hAnsi="Arial" w:cs="Arial"/>
                  <w:color w:val="000000"/>
                  <w:sz w:val="20"/>
                  <w:szCs w:val="20"/>
                </w:rPr>
                <w:delText xml:space="preserve">Get Data from </w:delText>
              </w:r>
              <w:r w:rsidR="00051C8D" w:rsidRPr="00A41EA1" w:rsidDel="00C809F5">
                <w:rPr>
                  <w:rFonts w:ascii="Arial" w:eastAsia="Arial" w:hAnsi="Arial" w:cs="Arial"/>
                  <w:color w:val="000000"/>
                  <w:sz w:val="20"/>
                  <w:szCs w:val="20"/>
                </w:rPr>
                <w:delText>eVON</w:delText>
              </w:r>
              <w:r w:rsidRPr="00A41EA1" w:rsidDel="00C809F5">
                <w:rPr>
                  <w:rFonts w:ascii="Arial" w:eastAsia="Arial" w:hAnsi="Arial" w:cs="Arial"/>
                  <w:color w:val="000000"/>
                  <w:sz w:val="20"/>
                  <w:szCs w:val="20"/>
                </w:rPr>
                <w:delText xml:space="preserve"> (notice_no)</w:delText>
              </w:r>
            </w:del>
          </w:p>
        </w:tc>
        <w:tc>
          <w:tcPr>
            <w:tcW w:w="1377" w:type="dxa"/>
            <w:tcBorders>
              <w:top w:val="nil"/>
              <w:left w:val="nil"/>
              <w:bottom w:val="single" w:sz="4" w:space="0" w:color="auto"/>
              <w:right w:val="single" w:sz="4" w:space="0" w:color="000000"/>
            </w:tcBorders>
          </w:tcPr>
          <w:p w14:paraId="7D7721D3" w14:textId="2CD0E8F8" w:rsidR="00F352DF" w:rsidRPr="00A41EA1" w:rsidDel="00C809F5" w:rsidRDefault="00F352DF" w:rsidP="00E9397B">
            <w:pPr>
              <w:rPr>
                <w:del w:id="2792" w:author="Mubiyarto Wibisono" w:date="2025-09-04T17:32:00Z" w16du:dateUtc="2025-09-04T10:32:00Z"/>
                <w:rFonts w:ascii="Arial" w:eastAsia="Arial" w:hAnsi="Arial" w:cs="Arial"/>
                <w:color w:val="000000"/>
                <w:sz w:val="20"/>
                <w:szCs w:val="20"/>
              </w:rPr>
            </w:pPr>
            <w:del w:id="2793" w:author="Mubiyarto Wibisono" w:date="2025-09-04T17:32:00Z" w16du:dateUtc="2025-09-04T10:32:00Z">
              <w:r w:rsidRPr="00A41EA1" w:rsidDel="00C809F5">
                <w:rPr>
                  <w:rFonts w:ascii="Arial" w:eastAsia="Arial" w:hAnsi="Arial" w:cs="Arial"/>
                  <w:color w:val="000000"/>
                  <w:sz w:val="20"/>
                  <w:szCs w:val="20"/>
                </w:rPr>
                <w:delText>System Data Retrieval</w:delText>
              </w:r>
            </w:del>
          </w:p>
        </w:tc>
        <w:tc>
          <w:tcPr>
            <w:tcW w:w="6178" w:type="dxa"/>
            <w:tcBorders>
              <w:top w:val="nil"/>
              <w:left w:val="nil"/>
              <w:bottom w:val="single" w:sz="4" w:space="0" w:color="auto"/>
              <w:right w:val="single" w:sz="4" w:space="0" w:color="000000"/>
            </w:tcBorders>
          </w:tcPr>
          <w:p w14:paraId="5E59A7B1" w14:textId="248A3CD5" w:rsidR="00F352DF" w:rsidRPr="00A41EA1" w:rsidDel="00C809F5" w:rsidRDefault="00F352DF" w:rsidP="00E9397B">
            <w:pPr>
              <w:rPr>
                <w:del w:id="2794" w:author="Mubiyarto Wibisono" w:date="2025-09-04T17:32:00Z" w16du:dateUtc="2025-09-04T10:32:00Z"/>
                <w:rFonts w:ascii="Arial" w:eastAsia="Arial" w:hAnsi="Arial" w:cs="Arial"/>
                <w:bCs/>
                <w:color w:val="000000"/>
                <w:sz w:val="20"/>
                <w:szCs w:val="20"/>
              </w:rPr>
            </w:pPr>
            <w:del w:id="2795" w:author="Mubiyarto Wibisono" w:date="2025-09-04T17:32:00Z" w16du:dateUtc="2025-09-04T10:32:00Z">
              <w:r w:rsidRPr="00A41EA1" w:rsidDel="00C809F5">
                <w:rPr>
                  <w:rFonts w:ascii="Arial" w:eastAsia="Arial" w:hAnsi="Arial" w:cs="Arial"/>
                  <w:bCs/>
                  <w:color w:val="000000"/>
                  <w:sz w:val="20"/>
                  <w:szCs w:val="20"/>
                </w:rPr>
                <w:delText>Retrieves violation record directly from `eocms_valid_offence_notice` using the `notice_no` parameter</w:delText>
              </w:r>
            </w:del>
          </w:p>
          <w:p w14:paraId="30831DE0" w14:textId="664C85E7" w:rsidR="00F352DF" w:rsidRPr="00A41EA1" w:rsidDel="00C809F5" w:rsidRDefault="00F352DF" w:rsidP="00E9397B">
            <w:pPr>
              <w:rPr>
                <w:del w:id="2796" w:author="Mubiyarto Wibisono" w:date="2025-09-04T17:32:00Z" w16du:dateUtc="2025-09-04T10:32:00Z"/>
                <w:rFonts w:ascii="Arial" w:eastAsia="Arial" w:hAnsi="Arial" w:cs="Arial"/>
                <w:bCs/>
                <w:color w:val="000000"/>
                <w:sz w:val="20"/>
                <w:szCs w:val="20"/>
              </w:rPr>
            </w:pPr>
          </w:p>
          <w:p w14:paraId="2DF43349" w14:textId="06448314" w:rsidR="00905EB6" w:rsidRPr="00A41EA1" w:rsidDel="00C809F5" w:rsidRDefault="00F352DF" w:rsidP="00905EB6">
            <w:pPr>
              <w:rPr>
                <w:del w:id="2797" w:author="Mubiyarto Wibisono" w:date="2025-09-04T17:32:00Z" w16du:dateUtc="2025-09-04T10:32:00Z"/>
                <w:rFonts w:ascii="Arial" w:eastAsia="Arial" w:hAnsi="Arial" w:cs="Arial"/>
                <w:bCs/>
                <w:color w:val="000000"/>
                <w:sz w:val="20"/>
                <w:szCs w:val="20"/>
              </w:rPr>
            </w:pPr>
            <w:del w:id="2798" w:author="Mubiyarto Wibisono" w:date="2025-09-04T17:32:00Z" w16du:dateUtc="2025-09-04T10:32:00Z">
              <w:r w:rsidRPr="00A41EA1" w:rsidDel="00C809F5">
                <w:rPr>
                  <w:rFonts w:ascii="Arial" w:eastAsia="Arial" w:hAnsi="Arial" w:cs="Arial"/>
                  <w:bCs/>
                  <w:color w:val="000000"/>
                  <w:sz w:val="20"/>
                  <w:szCs w:val="20"/>
                </w:rPr>
                <w:delText>Query:</w:delText>
              </w:r>
              <w:r w:rsidRPr="00A41EA1" w:rsidDel="00C809F5">
                <w:rPr>
                  <w:rFonts w:ascii="Arial" w:eastAsia="Arial" w:hAnsi="Arial" w:cs="Arial"/>
                  <w:bCs/>
                  <w:color w:val="000000"/>
                  <w:sz w:val="20"/>
                  <w:szCs w:val="20"/>
                </w:rPr>
                <w:br/>
              </w:r>
              <w:r w:rsidR="00905EB6" w:rsidRPr="00A41EA1" w:rsidDel="00C809F5">
                <w:rPr>
                  <w:rFonts w:ascii="Arial" w:eastAsia="Arial" w:hAnsi="Arial" w:cs="Arial"/>
                  <w:bCs/>
                  <w:color w:val="000000"/>
                  <w:sz w:val="20"/>
                  <w:szCs w:val="20"/>
                </w:rPr>
                <w:delText>SELECT</w:delText>
              </w:r>
            </w:del>
          </w:p>
          <w:p w14:paraId="0C603710" w14:textId="04A20EFB" w:rsidR="00905EB6" w:rsidRPr="00A41EA1" w:rsidDel="00C809F5" w:rsidRDefault="00905EB6" w:rsidP="00905EB6">
            <w:pPr>
              <w:rPr>
                <w:del w:id="2799" w:author="Mubiyarto Wibisono" w:date="2025-09-04T17:32:00Z" w16du:dateUtc="2025-09-04T10:32:00Z"/>
                <w:rFonts w:ascii="Arial" w:eastAsia="Arial" w:hAnsi="Arial" w:cs="Arial"/>
                <w:bCs/>
                <w:color w:val="000000"/>
                <w:sz w:val="20"/>
                <w:szCs w:val="20"/>
              </w:rPr>
            </w:pPr>
            <w:del w:id="2800" w:author="Mubiyarto Wibisono" w:date="2025-09-04T17:32:00Z" w16du:dateUtc="2025-09-04T10:32:00Z">
              <w:r w:rsidRPr="00A41EA1" w:rsidDel="00C809F5">
                <w:rPr>
                  <w:rFonts w:ascii="Arial" w:eastAsia="Arial" w:hAnsi="Arial" w:cs="Arial"/>
                  <w:bCs/>
                  <w:color w:val="000000"/>
                  <w:sz w:val="20"/>
                  <w:szCs w:val="20"/>
                </w:rPr>
                <w:delText>von.notice_no, von.vehicle_no, von.notice_date_and_time, von.amount_payable, von.pp_code, von.payment_acceptance_allowed,</w:delText>
              </w:r>
            </w:del>
          </w:p>
          <w:p w14:paraId="622D157C" w14:textId="2CC95F9D" w:rsidR="00905EB6" w:rsidRPr="00A41EA1" w:rsidDel="00C809F5" w:rsidRDefault="00905EB6" w:rsidP="00905EB6">
            <w:pPr>
              <w:rPr>
                <w:del w:id="2801" w:author="Mubiyarto Wibisono" w:date="2025-09-04T17:32:00Z" w16du:dateUtc="2025-09-04T10:32:00Z"/>
                <w:rFonts w:ascii="Arial" w:eastAsia="Arial" w:hAnsi="Arial" w:cs="Arial"/>
                <w:bCs/>
                <w:color w:val="000000"/>
                <w:sz w:val="20"/>
                <w:szCs w:val="20"/>
              </w:rPr>
            </w:pPr>
            <w:del w:id="2802" w:author="Mubiyarto Wibisono" w:date="2025-09-04T17:32:00Z" w16du:dateUtc="2025-09-04T10:32:00Z">
              <w:r w:rsidRPr="00A41EA1" w:rsidDel="00C809F5">
                <w:rPr>
                  <w:rFonts w:ascii="Arial" w:eastAsia="Arial" w:hAnsi="Arial" w:cs="Arial"/>
                  <w:bCs/>
                  <w:color w:val="000000"/>
                  <w:sz w:val="20"/>
                  <w:szCs w:val="20"/>
                </w:rPr>
                <w:delText>von.last_processing_stage, von.next_processing_stage, von.vehicle_registration_type, von.epr_reason_of_suspension </w:delText>
              </w:r>
            </w:del>
          </w:p>
          <w:p w14:paraId="769E2A7C" w14:textId="107CE13C" w:rsidR="00905EB6" w:rsidRPr="00A41EA1" w:rsidDel="00C809F5" w:rsidRDefault="00905EB6" w:rsidP="00905EB6">
            <w:pPr>
              <w:rPr>
                <w:del w:id="2803" w:author="Mubiyarto Wibisono" w:date="2025-09-04T17:32:00Z" w16du:dateUtc="2025-09-04T10:32:00Z"/>
                <w:rFonts w:ascii="Arial" w:eastAsia="Arial" w:hAnsi="Arial" w:cs="Arial"/>
                <w:bCs/>
                <w:color w:val="000000"/>
                <w:sz w:val="20"/>
                <w:szCs w:val="20"/>
              </w:rPr>
            </w:pPr>
            <w:del w:id="2804" w:author="Mubiyarto Wibisono" w:date="2025-09-04T17:32:00Z" w16du:dateUtc="2025-09-04T10:32:00Z">
              <w:r w:rsidRPr="00A41EA1" w:rsidDel="00C809F5">
                <w:rPr>
                  <w:rFonts w:ascii="Arial" w:eastAsia="Arial" w:hAnsi="Arial" w:cs="Arial"/>
                  <w:bCs/>
                  <w:color w:val="000000"/>
                  <w:sz w:val="20"/>
                  <w:szCs w:val="20"/>
                </w:rPr>
                <w:delText>FROM eocms_valid_offence_notice von</w:delText>
              </w:r>
              <w:r w:rsidRPr="00A41EA1" w:rsidDel="00C809F5">
                <w:rPr>
                  <w:rFonts w:ascii="Arial" w:eastAsia="Arial" w:hAnsi="Arial" w:cs="Arial"/>
                  <w:bCs/>
                  <w:color w:val="000000"/>
                  <w:sz w:val="20"/>
                  <w:szCs w:val="20"/>
                </w:rPr>
                <w:br/>
                <w:delText>WHERE </w:delText>
              </w:r>
            </w:del>
          </w:p>
          <w:p w14:paraId="2CD0BB3A" w14:textId="307EC18A" w:rsidR="00905EB6" w:rsidRPr="00A41EA1" w:rsidDel="00C809F5" w:rsidRDefault="00905EB6" w:rsidP="00905EB6">
            <w:pPr>
              <w:rPr>
                <w:del w:id="2805" w:author="Mubiyarto Wibisono" w:date="2025-09-04T17:32:00Z" w16du:dateUtc="2025-09-04T10:32:00Z"/>
                <w:rFonts w:ascii="Arial" w:eastAsia="Arial" w:hAnsi="Arial" w:cs="Arial"/>
                <w:bCs/>
                <w:color w:val="000000"/>
                <w:sz w:val="20"/>
                <w:szCs w:val="20"/>
              </w:rPr>
            </w:pPr>
            <w:del w:id="2806" w:author="Mubiyarto Wibisono" w:date="2025-09-04T17:32:00Z" w16du:dateUtc="2025-09-04T10:32:00Z">
              <w:r w:rsidRPr="00A41EA1" w:rsidDel="00C809F5">
                <w:rPr>
                  <w:rFonts w:ascii="Arial" w:eastAsia="Arial" w:hAnsi="Arial" w:cs="Arial"/>
                  <w:bCs/>
                  <w:color w:val="000000"/>
                  <w:sz w:val="20"/>
                  <w:szCs w:val="20"/>
                </w:rPr>
                <w:delText>von.notice_no = X</w:delText>
              </w:r>
            </w:del>
          </w:p>
          <w:p w14:paraId="081A6F66" w14:textId="143F3ABB" w:rsidR="00F352DF" w:rsidRPr="00A41EA1" w:rsidDel="00C809F5" w:rsidRDefault="00905EB6" w:rsidP="00E9397B">
            <w:pPr>
              <w:rPr>
                <w:del w:id="2807" w:author="Mubiyarto Wibisono" w:date="2025-09-04T17:32:00Z" w16du:dateUtc="2025-09-04T10:32:00Z"/>
                <w:rFonts w:ascii="Arial" w:eastAsia="Arial" w:hAnsi="Arial" w:cs="Arial"/>
                <w:bCs/>
                <w:color w:val="000000"/>
                <w:sz w:val="20"/>
                <w:szCs w:val="20"/>
              </w:rPr>
            </w:pPr>
            <w:del w:id="2808" w:author="Mubiyarto Wibisono" w:date="2025-09-04T17:32:00Z" w16du:dateUtc="2025-09-04T10:32:00Z">
              <w:r w:rsidRPr="00A41EA1" w:rsidDel="00C809F5">
                <w:rPr>
                  <w:rFonts w:ascii="Arial" w:eastAsia="Arial" w:hAnsi="Arial" w:cs="Arial"/>
                  <w:bCs/>
                  <w:color w:val="000000"/>
                  <w:sz w:val="20"/>
                  <w:szCs w:val="20"/>
                </w:rPr>
                <w:delText>AND von.crs_reason_of_suspension is null</w:delText>
              </w:r>
            </w:del>
          </w:p>
        </w:tc>
      </w:tr>
      <w:tr w:rsidR="00F352DF" w:rsidRPr="00A41EA1" w:rsidDel="00C809F5" w14:paraId="67036431" w14:textId="08551EBF" w:rsidTr="007D1FC5">
        <w:trPr>
          <w:trHeight w:val="288"/>
          <w:del w:id="2809" w:author="Mubiyarto Wibisono" w:date="2025-09-04T17:32:00Z"/>
        </w:trPr>
        <w:tc>
          <w:tcPr>
            <w:tcW w:w="1795" w:type="dxa"/>
            <w:tcBorders>
              <w:top w:val="nil"/>
              <w:left w:val="single" w:sz="4" w:space="0" w:color="000000"/>
              <w:bottom w:val="single" w:sz="4" w:space="0" w:color="auto"/>
              <w:right w:val="single" w:sz="4" w:space="0" w:color="000000"/>
            </w:tcBorders>
          </w:tcPr>
          <w:p w14:paraId="4AC74457" w14:textId="28F508ED" w:rsidR="00F352DF" w:rsidRPr="00A41EA1" w:rsidDel="00C809F5" w:rsidRDefault="00F352DF" w:rsidP="00E9397B">
            <w:pPr>
              <w:rPr>
                <w:del w:id="2810" w:author="Mubiyarto Wibisono" w:date="2025-09-04T17:32:00Z" w16du:dateUtc="2025-09-04T10:32:00Z"/>
                <w:rFonts w:ascii="Arial" w:eastAsia="Arial" w:hAnsi="Arial" w:cs="Arial"/>
                <w:color w:val="000000"/>
                <w:sz w:val="20"/>
                <w:szCs w:val="20"/>
              </w:rPr>
            </w:pPr>
            <w:del w:id="2811" w:author="Mubiyarto Wibisono" w:date="2025-09-04T17:32:00Z" w16du:dateUtc="2025-09-04T10:32:00Z">
              <w:r w:rsidRPr="00A41EA1" w:rsidDel="00C809F5">
                <w:rPr>
                  <w:rFonts w:ascii="Arial" w:eastAsia="Arial" w:hAnsi="Arial" w:cs="Arial"/>
                  <w:color w:val="000000"/>
                  <w:sz w:val="20"/>
                  <w:szCs w:val="20"/>
                </w:rPr>
                <w:delText xml:space="preserve">Get Data from </w:delText>
              </w:r>
              <w:r w:rsidR="00051C8D" w:rsidRPr="00A41EA1" w:rsidDel="00C809F5">
                <w:rPr>
                  <w:rFonts w:ascii="Arial" w:eastAsia="Arial" w:hAnsi="Arial" w:cs="Arial"/>
                  <w:color w:val="000000"/>
                  <w:sz w:val="20"/>
                  <w:szCs w:val="20"/>
                </w:rPr>
                <w:delText>eVON</w:delText>
              </w:r>
              <w:r w:rsidRPr="00A41EA1" w:rsidDel="00C809F5">
                <w:rPr>
                  <w:rFonts w:ascii="Arial" w:eastAsia="Arial" w:hAnsi="Arial" w:cs="Arial"/>
                  <w:color w:val="000000"/>
                  <w:sz w:val="20"/>
                  <w:szCs w:val="20"/>
                </w:rPr>
                <w:delText xml:space="preserve"> (vehicle_no)</w:delText>
              </w:r>
            </w:del>
          </w:p>
        </w:tc>
        <w:tc>
          <w:tcPr>
            <w:tcW w:w="1377" w:type="dxa"/>
            <w:tcBorders>
              <w:top w:val="nil"/>
              <w:left w:val="nil"/>
              <w:bottom w:val="single" w:sz="4" w:space="0" w:color="auto"/>
              <w:right w:val="single" w:sz="4" w:space="0" w:color="000000"/>
            </w:tcBorders>
          </w:tcPr>
          <w:p w14:paraId="59959C3D" w14:textId="307CFE21" w:rsidR="00F352DF" w:rsidRPr="00A41EA1" w:rsidDel="00C809F5" w:rsidRDefault="00F352DF" w:rsidP="00E9397B">
            <w:pPr>
              <w:rPr>
                <w:del w:id="2812" w:author="Mubiyarto Wibisono" w:date="2025-09-04T17:32:00Z" w16du:dateUtc="2025-09-04T10:32:00Z"/>
                <w:rFonts w:ascii="Arial" w:eastAsia="Arial" w:hAnsi="Arial" w:cs="Arial"/>
                <w:color w:val="000000"/>
                <w:sz w:val="20"/>
                <w:szCs w:val="20"/>
              </w:rPr>
            </w:pPr>
            <w:del w:id="2813" w:author="Mubiyarto Wibisono" w:date="2025-09-04T17:32:00Z" w16du:dateUtc="2025-09-04T10:32:00Z">
              <w:r w:rsidRPr="00A41EA1" w:rsidDel="00C809F5">
                <w:rPr>
                  <w:rFonts w:ascii="Arial" w:eastAsia="Arial" w:hAnsi="Arial" w:cs="Arial"/>
                  <w:color w:val="000000"/>
                  <w:sz w:val="20"/>
                  <w:szCs w:val="20"/>
                </w:rPr>
                <w:delText>System Data Retrieval</w:delText>
              </w:r>
            </w:del>
          </w:p>
        </w:tc>
        <w:tc>
          <w:tcPr>
            <w:tcW w:w="6178" w:type="dxa"/>
            <w:tcBorders>
              <w:top w:val="nil"/>
              <w:left w:val="nil"/>
              <w:bottom w:val="single" w:sz="4" w:space="0" w:color="auto"/>
              <w:right w:val="single" w:sz="4" w:space="0" w:color="000000"/>
            </w:tcBorders>
          </w:tcPr>
          <w:p w14:paraId="5B97B9CF" w14:textId="6DBFC298" w:rsidR="00F352DF" w:rsidRPr="00A41EA1" w:rsidDel="00C809F5" w:rsidRDefault="00F352DF" w:rsidP="00E9397B">
            <w:pPr>
              <w:rPr>
                <w:del w:id="2814" w:author="Mubiyarto Wibisono" w:date="2025-09-04T17:32:00Z" w16du:dateUtc="2025-09-04T10:32:00Z"/>
                <w:rFonts w:ascii="Arial" w:eastAsia="Arial" w:hAnsi="Arial" w:cs="Arial"/>
                <w:bCs/>
                <w:color w:val="000000"/>
                <w:sz w:val="20"/>
                <w:szCs w:val="20"/>
              </w:rPr>
            </w:pPr>
            <w:del w:id="2815" w:author="Mubiyarto Wibisono" w:date="2025-09-04T17:32:00Z" w16du:dateUtc="2025-09-04T10:32:00Z">
              <w:r w:rsidRPr="00A41EA1" w:rsidDel="00C809F5">
                <w:rPr>
                  <w:rFonts w:ascii="Arial" w:eastAsia="Arial" w:hAnsi="Arial" w:cs="Arial"/>
                  <w:bCs/>
                  <w:color w:val="000000"/>
                  <w:sz w:val="20"/>
                  <w:szCs w:val="20"/>
                </w:rPr>
                <w:delText>Retrieves violation record directly from `eocms_valid_offence_notice` using the `vehicle_no` parameter</w:delText>
              </w:r>
            </w:del>
          </w:p>
          <w:p w14:paraId="66C01862" w14:textId="70993475" w:rsidR="00F352DF" w:rsidRPr="00A41EA1" w:rsidDel="00C809F5" w:rsidRDefault="00F352DF" w:rsidP="00E9397B">
            <w:pPr>
              <w:rPr>
                <w:del w:id="2816" w:author="Mubiyarto Wibisono" w:date="2025-09-04T17:32:00Z" w16du:dateUtc="2025-09-04T10:32:00Z"/>
                <w:rFonts w:ascii="Arial" w:eastAsia="Arial" w:hAnsi="Arial" w:cs="Arial"/>
                <w:bCs/>
                <w:color w:val="000000"/>
                <w:sz w:val="20"/>
                <w:szCs w:val="20"/>
              </w:rPr>
            </w:pPr>
          </w:p>
          <w:p w14:paraId="16575FDA" w14:textId="4979D767" w:rsidR="007D1FC5" w:rsidRPr="00A41EA1" w:rsidDel="00C809F5" w:rsidRDefault="007D1FC5" w:rsidP="00E9397B">
            <w:pPr>
              <w:rPr>
                <w:del w:id="2817" w:author="Mubiyarto Wibisono" w:date="2025-09-04T17:32:00Z" w16du:dateUtc="2025-09-04T10:32:00Z"/>
                <w:rFonts w:ascii="Arial" w:eastAsia="Arial" w:hAnsi="Arial" w:cs="Arial"/>
                <w:bCs/>
                <w:color w:val="000000"/>
                <w:sz w:val="20"/>
                <w:szCs w:val="20"/>
              </w:rPr>
            </w:pPr>
            <w:del w:id="2818" w:author="Mubiyarto Wibisono" w:date="2025-09-04T17:32:00Z" w16du:dateUtc="2025-09-04T10:32:00Z">
              <w:r w:rsidRPr="00A41EA1" w:rsidDel="00C809F5">
                <w:rPr>
                  <w:rFonts w:ascii="Arial" w:eastAsia="Arial" w:hAnsi="Arial" w:cs="Arial"/>
                  <w:bCs/>
                  <w:color w:val="000000"/>
                  <w:sz w:val="20"/>
                  <w:szCs w:val="20"/>
                </w:rPr>
                <w:delText>Query:</w:delText>
              </w:r>
            </w:del>
          </w:p>
          <w:p w14:paraId="2DFAE53B" w14:textId="3472AB55" w:rsidR="00905EB6" w:rsidRPr="00A41EA1" w:rsidDel="00C809F5" w:rsidRDefault="00905EB6" w:rsidP="00905EB6">
            <w:pPr>
              <w:rPr>
                <w:del w:id="2819" w:author="Mubiyarto Wibisono" w:date="2025-09-04T17:32:00Z" w16du:dateUtc="2025-09-04T10:32:00Z"/>
                <w:rFonts w:ascii="Arial" w:eastAsia="Arial" w:hAnsi="Arial" w:cs="Arial"/>
                <w:bCs/>
                <w:color w:val="000000"/>
                <w:sz w:val="20"/>
                <w:szCs w:val="20"/>
              </w:rPr>
            </w:pPr>
            <w:del w:id="2820" w:author="Mubiyarto Wibisono" w:date="2025-09-04T17:32:00Z" w16du:dateUtc="2025-09-04T10:32:00Z">
              <w:r w:rsidRPr="00A41EA1" w:rsidDel="00C809F5">
                <w:rPr>
                  <w:rFonts w:ascii="Arial" w:eastAsia="Arial" w:hAnsi="Arial" w:cs="Arial"/>
                  <w:bCs/>
                  <w:color w:val="000000"/>
                  <w:sz w:val="20"/>
                  <w:szCs w:val="20"/>
                </w:rPr>
                <w:delText>SELECT</w:delText>
              </w:r>
            </w:del>
          </w:p>
          <w:p w14:paraId="0D38D46A" w14:textId="2775AE41" w:rsidR="00905EB6" w:rsidRPr="00A41EA1" w:rsidDel="00C809F5" w:rsidRDefault="00905EB6" w:rsidP="00905EB6">
            <w:pPr>
              <w:rPr>
                <w:del w:id="2821" w:author="Mubiyarto Wibisono" w:date="2025-09-04T17:32:00Z" w16du:dateUtc="2025-09-04T10:32:00Z"/>
                <w:rFonts w:ascii="Arial" w:eastAsia="Arial" w:hAnsi="Arial" w:cs="Arial"/>
                <w:bCs/>
                <w:color w:val="000000"/>
                <w:sz w:val="20"/>
                <w:szCs w:val="20"/>
              </w:rPr>
            </w:pPr>
            <w:del w:id="2822" w:author="Mubiyarto Wibisono" w:date="2025-09-04T17:32:00Z" w16du:dateUtc="2025-09-04T10:32:00Z">
              <w:r w:rsidRPr="00A41EA1" w:rsidDel="00C809F5">
                <w:rPr>
                  <w:rFonts w:ascii="Arial" w:eastAsia="Arial" w:hAnsi="Arial" w:cs="Arial"/>
                  <w:bCs/>
                  <w:color w:val="000000"/>
                  <w:sz w:val="20"/>
                  <w:szCs w:val="20"/>
                </w:rPr>
                <w:delText>von.notice_no, von.vehicle_no, von.notice_date_and_time, von.amount_payable, von.pp_code, von.payment_acceptance_allowed,</w:delText>
              </w:r>
            </w:del>
          </w:p>
          <w:p w14:paraId="5839A107" w14:textId="54AFB0AF" w:rsidR="00905EB6" w:rsidRPr="00A41EA1" w:rsidDel="00C809F5" w:rsidRDefault="00905EB6" w:rsidP="00905EB6">
            <w:pPr>
              <w:rPr>
                <w:del w:id="2823" w:author="Mubiyarto Wibisono" w:date="2025-09-04T17:32:00Z" w16du:dateUtc="2025-09-04T10:32:00Z"/>
                <w:rFonts w:ascii="Arial" w:eastAsia="Arial" w:hAnsi="Arial" w:cs="Arial"/>
                <w:bCs/>
                <w:color w:val="000000"/>
                <w:sz w:val="20"/>
                <w:szCs w:val="20"/>
              </w:rPr>
            </w:pPr>
            <w:del w:id="2824" w:author="Mubiyarto Wibisono" w:date="2025-09-04T17:32:00Z" w16du:dateUtc="2025-09-04T10:32:00Z">
              <w:r w:rsidRPr="00A41EA1" w:rsidDel="00C809F5">
                <w:rPr>
                  <w:rFonts w:ascii="Arial" w:eastAsia="Arial" w:hAnsi="Arial" w:cs="Arial"/>
                  <w:bCs/>
                  <w:color w:val="000000"/>
                  <w:sz w:val="20"/>
                  <w:szCs w:val="20"/>
                </w:rPr>
                <w:delText>von.last_processing_stage, von.next_processing_stage, von.vehicle_registration_type, von.epr_reason_of_suspension </w:delText>
              </w:r>
            </w:del>
          </w:p>
          <w:p w14:paraId="35E35E10" w14:textId="4704D68F" w:rsidR="00905EB6" w:rsidRPr="00A41EA1" w:rsidDel="00C809F5" w:rsidRDefault="00905EB6" w:rsidP="00905EB6">
            <w:pPr>
              <w:rPr>
                <w:del w:id="2825" w:author="Mubiyarto Wibisono" w:date="2025-09-04T17:32:00Z" w16du:dateUtc="2025-09-04T10:32:00Z"/>
                <w:rFonts w:ascii="Arial" w:eastAsia="Arial" w:hAnsi="Arial" w:cs="Arial"/>
                <w:bCs/>
                <w:color w:val="000000"/>
                <w:sz w:val="20"/>
                <w:szCs w:val="20"/>
              </w:rPr>
            </w:pPr>
            <w:del w:id="2826" w:author="Mubiyarto Wibisono" w:date="2025-09-04T17:32:00Z" w16du:dateUtc="2025-09-04T10:32:00Z">
              <w:r w:rsidRPr="00A41EA1" w:rsidDel="00C809F5">
                <w:rPr>
                  <w:rFonts w:ascii="Arial" w:eastAsia="Arial" w:hAnsi="Arial" w:cs="Arial"/>
                  <w:bCs/>
                  <w:color w:val="000000"/>
                  <w:sz w:val="20"/>
                  <w:szCs w:val="20"/>
                </w:rPr>
                <w:delText>FROM eocms_valid_offence_notice von</w:delText>
              </w:r>
              <w:r w:rsidRPr="00A41EA1" w:rsidDel="00C809F5">
                <w:rPr>
                  <w:rFonts w:ascii="Arial" w:eastAsia="Arial" w:hAnsi="Arial" w:cs="Arial"/>
                  <w:bCs/>
                  <w:color w:val="000000"/>
                  <w:sz w:val="20"/>
                  <w:szCs w:val="20"/>
                </w:rPr>
                <w:br/>
                <w:delText>WHERE </w:delText>
              </w:r>
            </w:del>
          </w:p>
          <w:p w14:paraId="6E9C6174" w14:textId="0E824A92" w:rsidR="00905EB6" w:rsidRPr="00A41EA1" w:rsidDel="00C809F5" w:rsidRDefault="00905EB6" w:rsidP="00905EB6">
            <w:pPr>
              <w:rPr>
                <w:del w:id="2827" w:author="Mubiyarto Wibisono" w:date="2025-09-04T17:32:00Z" w16du:dateUtc="2025-09-04T10:32:00Z"/>
                <w:rFonts w:ascii="Arial" w:eastAsia="Arial" w:hAnsi="Arial" w:cs="Arial"/>
                <w:bCs/>
                <w:color w:val="000000"/>
                <w:sz w:val="20"/>
                <w:szCs w:val="20"/>
              </w:rPr>
            </w:pPr>
            <w:del w:id="2828" w:author="Mubiyarto Wibisono" w:date="2025-09-04T17:32:00Z" w16du:dateUtc="2025-09-04T10:32:00Z">
              <w:r w:rsidRPr="00A41EA1" w:rsidDel="00C809F5">
                <w:rPr>
                  <w:rFonts w:ascii="Arial" w:eastAsia="Arial" w:hAnsi="Arial" w:cs="Arial"/>
                  <w:bCs/>
                  <w:color w:val="000000"/>
                  <w:sz w:val="20"/>
                  <w:szCs w:val="20"/>
                </w:rPr>
                <w:delText>von.vehicle_no = X</w:delText>
              </w:r>
            </w:del>
          </w:p>
          <w:p w14:paraId="1F4CF944" w14:textId="667096C6" w:rsidR="00F352DF" w:rsidRPr="00A41EA1" w:rsidDel="00C809F5" w:rsidRDefault="00905EB6" w:rsidP="00E9397B">
            <w:pPr>
              <w:rPr>
                <w:del w:id="2829" w:author="Mubiyarto Wibisono" w:date="2025-09-04T17:32:00Z" w16du:dateUtc="2025-09-04T10:32:00Z"/>
                <w:rFonts w:ascii="Arial" w:eastAsia="Arial" w:hAnsi="Arial" w:cs="Arial"/>
                <w:bCs/>
                <w:color w:val="000000"/>
                <w:sz w:val="20"/>
                <w:szCs w:val="20"/>
              </w:rPr>
            </w:pPr>
            <w:del w:id="2830" w:author="Mubiyarto Wibisono" w:date="2025-09-04T17:32:00Z" w16du:dateUtc="2025-09-04T10:32:00Z">
              <w:r w:rsidRPr="00A41EA1" w:rsidDel="00C809F5">
                <w:rPr>
                  <w:rFonts w:ascii="Arial" w:eastAsia="Arial" w:hAnsi="Arial" w:cs="Arial"/>
                  <w:bCs/>
                  <w:color w:val="000000"/>
                  <w:sz w:val="20"/>
                  <w:szCs w:val="20"/>
                </w:rPr>
                <w:delText>AND von.crs_reason_of_suspension is null</w:delText>
              </w:r>
            </w:del>
          </w:p>
        </w:tc>
      </w:tr>
      <w:tr w:rsidR="00F352DF" w:rsidRPr="00A41EA1" w:rsidDel="00C809F5" w14:paraId="2ACC1380" w14:textId="406E59C8" w:rsidTr="007D1FC5">
        <w:trPr>
          <w:trHeight w:val="288"/>
          <w:del w:id="2831" w:author="Mubiyarto Wibisono" w:date="2025-09-04T17:32:00Z"/>
        </w:trPr>
        <w:tc>
          <w:tcPr>
            <w:tcW w:w="1795" w:type="dxa"/>
            <w:tcBorders>
              <w:top w:val="nil"/>
              <w:left w:val="single" w:sz="4" w:space="0" w:color="000000"/>
              <w:bottom w:val="single" w:sz="4" w:space="0" w:color="auto"/>
              <w:right w:val="single" w:sz="4" w:space="0" w:color="000000"/>
            </w:tcBorders>
          </w:tcPr>
          <w:p w14:paraId="08279860" w14:textId="478F825E" w:rsidR="00F352DF" w:rsidRPr="00A41EA1" w:rsidDel="00C809F5" w:rsidRDefault="00F352DF" w:rsidP="00E9397B">
            <w:pPr>
              <w:rPr>
                <w:del w:id="2832" w:author="Mubiyarto Wibisono" w:date="2025-09-04T17:32:00Z" w16du:dateUtc="2025-09-04T10:32:00Z"/>
                <w:rFonts w:ascii="Arial" w:eastAsia="Arial" w:hAnsi="Arial" w:cs="Arial"/>
                <w:color w:val="000000"/>
                <w:sz w:val="20"/>
                <w:szCs w:val="20"/>
              </w:rPr>
            </w:pPr>
            <w:commentRangeStart w:id="2833"/>
            <w:commentRangeStart w:id="2834"/>
            <w:commentRangeStart w:id="2835"/>
            <w:del w:id="2836" w:author="Mubiyarto Wibisono" w:date="2025-09-04T17:32:00Z" w16du:dateUtc="2025-09-04T10:32:00Z">
              <w:r w:rsidRPr="00A41EA1" w:rsidDel="00C809F5">
                <w:rPr>
                  <w:rFonts w:ascii="Arial" w:eastAsia="Arial" w:hAnsi="Arial" w:cs="Arial"/>
                  <w:color w:val="000000"/>
                  <w:sz w:val="20"/>
                  <w:szCs w:val="20"/>
                </w:rPr>
                <w:delText>Get List of notice_no from eONOD (id_no)</w:delText>
              </w:r>
              <w:commentRangeEnd w:id="2833"/>
              <w:r w:rsidR="000C52F2" w:rsidRPr="00A41EA1" w:rsidDel="00C809F5">
                <w:rPr>
                  <w:rStyle w:val="CommentReference"/>
                  <w:rFonts w:ascii="Arial" w:hAnsi="Arial" w:cs="Arial"/>
                  <w:sz w:val="20"/>
                  <w:szCs w:val="20"/>
                  <w:lang w:eastAsia="en-US" w:bidi="my-MM"/>
                  <w:rPrChange w:id="2837" w:author="Mubiyarto Wibisono" w:date="2025-09-05T08:31:00Z" w16du:dateUtc="2025-09-05T01:31:00Z">
                    <w:rPr>
                      <w:rStyle w:val="CommentReference"/>
                      <w:lang w:eastAsia="en-US" w:bidi="my-MM"/>
                    </w:rPr>
                  </w:rPrChange>
                </w:rPr>
                <w:commentReference w:id="2833"/>
              </w:r>
              <w:commentRangeEnd w:id="2834"/>
              <w:r w:rsidR="005C7CC8" w:rsidRPr="00A41EA1" w:rsidDel="00C809F5">
                <w:rPr>
                  <w:rStyle w:val="CommentReference"/>
                  <w:rFonts w:ascii="Arial" w:hAnsi="Arial" w:cs="Arial"/>
                  <w:sz w:val="20"/>
                  <w:szCs w:val="20"/>
                  <w:lang w:eastAsia="en-US" w:bidi="my-MM"/>
                  <w:rPrChange w:id="2838" w:author="Mubiyarto Wibisono" w:date="2025-09-05T08:31:00Z" w16du:dateUtc="2025-09-05T01:31:00Z">
                    <w:rPr>
                      <w:rStyle w:val="CommentReference"/>
                      <w:lang w:eastAsia="en-US" w:bidi="my-MM"/>
                    </w:rPr>
                  </w:rPrChange>
                </w:rPr>
                <w:commentReference w:id="2834"/>
              </w:r>
            </w:del>
            <w:commentRangeEnd w:id="2835"/>
            <w:r w:rsidR="000B6D48">
              <w:rPr>
                <w:rStyle w:val="CommentReference"/>
                <w:lang w:eastAsia="en-US" w:bidi="my-MM"/>
              </w:rPr>
              <w:commentReference w:id="2835"/>
            </w:r>
          </w:p>
        </w:tc>
        <w:tc>
          <w:tcPr>
            <w:tcW w:w="1377" w:type="dxa"/>
            <w:tcBorders>
              <w:top w:val="nil"/>
              <w:left w:val="nil"/>
              <w:bottom w:val="single" w:sz="4" w:space="0" w:color="auto"/>
              <w:right w:val="single" w:sz="4" w:space="0" w:color="000000"/>
            </w:tcBorders>
          </w:tcPr>
          <w:p w14:paraId="720D55EA" w14:textId="15B7AE17" w:rsidR="00F352DF" w:rsidRPr="00A41EA1" w:rsidDel="00C809F5" w:rsidRDefault="00F352DF" w:rsidP="00E9397B">
            <w:pPr>
              <w:rPr>
                <w:del w:id="2839" w:author="Mubiyarto Wibisono" w:date="2025-09-04T17:32:00Z" w16du:dateUtc="2025-09-04T10:32:00Z"/>
                <w:rFonts w:ascii="Arial" w:eastAsia="Arial" w:hAnsi="Arial" w:cs="Arial"/>
                <w:color w:val="000000"/>
                <w:sz w:val="20"/>
                <w:szCs w:val="20"/>
              </w:rPr>
            </w:pPr>
            <w:del w:id="2840" w:author="Mubiyarto Wibisono" w:date="2025-09-04T17:32:00Z" w16du:dateUtc="2025-09-04T10:32:00Z">
              <w:r w:rsidRPr="00A41EA1" w:rsidDel="00C809F5">
                <w:rPr>
                  <w:rFonts w:ascii="Arial" w:eastAsia="Arial" w:hAnsi="Arial" w:cs="Arial"/>
                  <w:color w:val="000000"/>
                  <w:sz w:val="20"/>
                  <w:szCs w:val="20"/>
                </w:rPr>
                <w:delText>Backend Query</w:delText>
              </w:r>
            </w:del>
          </w:p>
        </w:tc>
        <w:tc>
          <w:tcPr>
            <w:tcW w:w="6178" w:type="dxa"/>
            <w:tcBorders>
              <w:top w:val="nil"/>
              <w:left w:val="nil"/>
              <w:bottom w:val="single" w:sz="4" w:space="0" w:color="auto"/>
              <w:right w:val="single" w:sz="4" w:space="0" w:color="000000"/>
            </w:tcBorders>
          </w:tcPr>
          <w:p w14:paraId="04A5F74F" w14:textId="53D08289" w:rsidR="00F352DF" w:rsidRPr="00A41EA1" w:rsidDel="00C809F5" w:rsidRDefault="00F352DF" w:rsidP="00E9397B">
            <w:pPr>
              <w:rPr>
                <w:del w:id="2841" w:author="Mubiyarto Wibisono" w:date="2025-09-04T17:32:00Z" w16du:dateUtc="2025-09-04T10:32:00Z"/>
                <w:rFonts w:ascii="Arial" w:eastAsia="Arial" w:hAnsi="Arial" w:cs="Arial"/>
                <w:bCs/>
                <w:color w:val="000000"/>
                <w:sz w:val="20"/>
                <w:szCs w:val="20"/>
              </w:rPr>
            </w:pPr>
            <w:del w:id="2842" w:author="Mubiyarto Wibisono" w:date="2025-09-04T17:32:00Z" w16du:dateUtc="2025-09-04T10:32:00Z">
              <w:r w:rsidRPr="00A41EA1" w:rsidDel="00C809F5">
                <w:rPr>
                  <w:rFonts w:ascii="Arial" w:eastAsia="Arial" w:hAnsi="Arial" w:cs="Arial"/>
                  <w:bCs/>
                  <w:color w:val="000000"/>
                  <w:sz w:val="20"/>
                  <w:szCs w:val="20"/>
                </w:rPr>
                <w:delText>Looks up all offence notice numbers for a driver marked as 'Y' (offender) in `eONOD`</w:delText>
              </w:r>
            </w:del>
          </w:p>
          <w:p w14:paraId="6E0D4A91" w14:textId="012CAF05" w:rsidR="00F352DF" w:rsidRPr="00A41EA1" w:rsidDel="00C809F5" w:rsidRDefault="00F352DF" w:rsidP="00E9397B">
            <w:pPr>
              <w:rPr>
                <w:del w:id="2843" w:author="Mubiyarto Wibisono" w:date="2025-09-04T17:32:00Z" w16du:dateUtc="2025-09-04T10:32:00Z"/>
                <w:rFonts w:ascii="Arial" w:eastAsia="Arial" w:hAnsi="Arial" w:cs="Arial"/>
                <w:bCs/>
                <w:color w:val="000000"/>
                <w:sz w:val="20"/>
                <w:szCs w:val="20"/>
              </w:rPr>
            </w:pPr>
          </w:p>
          <w:p w14:paraId="2CFFE4E3" w14:textId="1D6755AB" w:rsidR="0093371A" w:rsidRPr="00A41EA1" w:rsidDel="00C809F5" w:rsidRDefault="00F352DF" w:rsidP="0093371A">
            <w:pPr>
              <w:rPr>
                <w:del w:id="2844" w:author="Mubiyarto Wibisono" w:date="2025-09-04T17:32:00Z" w16du:dateUtc="2025-09-04T10:32:00Z"/>
                <w:rFonts w:ascii="Arial" w:eastAsia="Arial" w:hAnsi="Arial" w:cs="Arial"/>
                <w:bCs/>
                <w:color w:val="000000"/>
                <w:sz w:val="20"/>
                <w:szCs w:val="20"/>
                <w:lang w:val="en-US"/>
              </w:rPr>
            </w:pPr>
            <w:del w:id="2845" w:author="Mubiyarto Wibisono" w:date="2025-09-04T17:32:00Z" w16du:dateUtc="2025-09-04T10:32:00Z">
              <w:r w:rsidRPr="00A41EA1" w:rsidDel="00C809F5">
                <w:rPr>
                  <w:rFonts w:ascii="Arial" w:eastAsia="Arial" w:hAnsi="Arial" w:cs="Arial"/>
                  <w:bCs/>
                  <w:color w:val="000000"/>
                  <w:sz w:val="20"/>
                  <w:szCs w:val="20"/>
                </w:rPr>
                <w:delText>Query:</w:delText>
              </w:r>
              <w:r w:rsidRPr="00A41EA1" w:rsidDel="00C809F5">
                <w:rPr>
                  <w:rFonts w:ascii="Arial" w:eastAsia="Arial" w:hAnsi="Arial" w:cs="Arial"/>
                  <w:bCs/>
                  <w:color w:val="000000"/>
                  <w:sz w:val="20"/>
                  <w:szCs w:val="20"/>
                </w:rPr>
                <w:br/>
              </w:r>
              <w:r w:rsidR="0093371A" w:rsidRPr="00A41EA1" w:rsidDel="00C809F5">
                <w:rPr>
                  <w:rFonts w:ascii="Arial" w:eastAsia="Arial" w:hAnsi="Arial" w:cs="Arial"/>
                  <w:bCs/>
                  <w:color w:val="000000"/>
                  <w:sz w:val="20"/>
                  <w:szCs w:val="20"/>
                  <w:lang w:val="en-US"/>
                </w:rPr>
                <w:delText>SELECT notice_no</w:delText>
              </w:r>
            </w:del>
          </w:p>
          <w:p w14:paraId="6FFCB1C7" w14:textId="74A63358" w:rsidR="0093371A" w:rsidRPr="00A41EA1" w:rsidDel="00C809F5" w:rsidRDefault="0093371A" w:rsidP="0093371A">
            <w:pPr>
              <w:rPr>
                <w:del w:id="2846" w:author="Mubiyarto Wibisono" w:date="2025-09-04T17:32:00Z" w16du:dateUtc="2025-09-04T10:32:00Z"/>
                <w:rFonts w:ascii="Arial" w:eastAsia="Arial" w:hAnsi="Arial" w:cs="Arial"/>
                <w:bCs/>
                <w:color w:val="000000"/>
                <w:sz w:val="20"/>
                <w:szCs w:val="20"/>
                <w:lang w:val="en-US"/>
              </w:rPr>
            </w:pPr>
            <w:del w:id="2847" w:author="Mubiyarto Wibisono" w:date="2025-09-04T17:32:00Z" w16du:dateUtc="2025-09-04T10:32:00Z">
              <w:r w:rsidRPr="00A41EA1" w:rsidDel="00C809F5">
                <w:rPr>
                  <w:rFonts w:ascii="Arial" w:eastAsia="Arial" w:hAnsi="Arial" w:cs="Arial"/>
                  <w:bCs/>
                  <w:color w:val="000000"/>
                  <w:sz w:val="20"/>
                  <w:szCs w:val="20"/>
                  <w:lang w:val="en-US"/>
                </w:rPr>
                <w:delText>FROM eOffence_Notice_Owner_Driver</w:delText>
              </w:r>
            </w:del>
          </w:p>
          <w:p w14:paraId="4C3D0CEA" w14:textId="2C915388" w:rsidR="0093371A" w:rsidRPr="00A41EA1" w:rsidDel="00C809F5" w:rsidRDefault="0093371A" w:rsidP="0093371A">
            <w:pPr>
              <w:rPr>
                <w:del w:id="2848" w:author="Mubiyarto Wibisono" w:date="2025-09-04T17:32:00Z" w16du:dateUtc="2025-09-04T10:32:00Z"/>
                <w:rFonts w:ascii="Arial" w:eastAsia="Arial" w:hAnsi="Arial" w:cs="Arial"/>
                <w:bCs/>
                <w:color w:val="000000"/>
                <w:sz w:val="20"/>
                <w:szCs w:val="20"/>
                <w:lang w:val="en-US"/>
              </w:rPr>
            </w:pPr>
            <w:del w:id="2849" w:author="Mubiyarto Wibisono" w:date="2025-09-04T17:32:00Z" w16du:dateUtc="2025-09-04T10:32:00Z">
              <w:r w:rsidRPr="00A41EA1" w:rsidDel="00C809F5">
                <w:rPr>
                  <w:rFonts w:ascii="Arial" w:eastAsia="Arial" w:hAnsi="Arial" w:cs="Arial"/>
                  <w:bCs/>
                  <w:color w:val="000000"/>
                  <w:sz w:val="20"/>
                  <w:szCs w:val="20"/>
                  <w:lang w:val="en-US"/>
                </w:rPr>
                <w:delText>WHERE id_no = '&lt;id_no&gt;' </w:delText>
              </w:r>
            </w:del>
          </w:p>
          <w:p w14:paraId="53637D55" w14:textId="009DCA81" w:rsidR="00F352DF" w:rsidRPr="00A41EA1" w:rsidDel="00C809F5" w:rsidRDefault="0093371A" w:rsidP="00E9397B">
            <w:pPr>
              <w:rPr>
                <w:del w:id="2850" w:author="Mubiyarto Wibisono" w:date="2025-09-04T17:32:00Z" w16du:dateUtc="2025-09-04T10:32:00Z"/>
                <w:rFonts w:ascii="Arial" w:eastAsia="Arial" w:hAnsi="Arial" w:cs="Arial"/>
                <w:bCs/>
                <w:color w:val="000000"/>
                <w:sz w:val="20"/>
                <w:szCs w:val="20"/>
                <w:lang w:val="en-US"/>
              </w:rPr>
            </w:pPr>
            <w:del w:id="2851" w:author="Mubiyarto Wibisono" w:date="2025-09-04T17:32:00Z" w16du:dateUtc="2025-09-04T10:32:00Z">
              <w:r w:rsidRPr="00A41EA1" w:rsidDel="00C809F5">
                <w:rPr>
                  <w:rFonts w:ascii="Arial" w:eastAsia="Arial" w:hAnsi="Arial" w:cs="Arial"/>
                  <w:bCs/>
                  <w:color w:val="000000"/>
                  <w:sz w:val="20"/>
                  <w:szCs w:val="20"/>
                  <w:lang w:val="en-US"/>
                </w:rPr>
                <w:delText xml:space="preserve">  </w:delText>
              </w:r>
              <w:commentRangeStart w:id="2852"/>
              <w:commentRangeStart w:id="2853"/>
              <w:commentRangeStart w:id="2854"/>
              <w:commentRangeStart w:id="2855"/>
              <w:r w:rsidRPr="00A41EA1" w:rsidDel="00C809F5">
                <w:rPr>
                  <w:rFonts w:ascii="Arial" w:eastAsia="Arial" w:hAnsi="Arial" w:cs="Arial"/>
                  <w:bCs/>
                  <w:color w:val="000000"/>
                  <w:sz w:val="20"/>
                  <w:szCs w:val="20"/>
                  <w:lang w:val="en-US"/>
                </w:rPr>
                <w:delText>AND offender_indicator = 'Y';</w:delText>
              </w:r>
              <w:commentRangeEnd w:id="2852"/>
              <w:r w:rsidR="00CF3359" w:rsidRPr="00A41EA1" w:rsidDel="00C809F5">
                <w:rPr>
                  <w:rStyle w:val="CommentReference"/>
                  <w:rFonts w:ascii="Arial" w:hAnsi="Arial" w:cs="Arial"/>
                  <w:sz w:val="20"/>
                  <w:szCs w:val="20"/>
                  <w:lang w:eastAsia="en-US" w:bidi="my-MM"/>
                  <w:rPrChange w:id="2856" w:author="Mubiyarto Wibisono" w:date="2025-09-05T08:31:00Z" w16du:dateUtc="2025-09-05T01:31:00Z">
                    <w:rPr>
                      <w:rStyle w:val="CommentReference"/>
                      <w:lang w:eastAsia="en-US" w:bidi="my-MM"/>
                    </w:rPr>
                  </w:rPrChange>
                </w:rPr>
                <w:commentReference w:id="2852"/>
              </w:r>
              <w:commentRangeEnd w:id="2853"/>
              <w:r w:rsidR="005C7CC8" w:rsidRPr="00A41EA1" w:rsidDel="00C809F5">
                <w:rPr>
                  <w:rStyle w:val="CommentReference"/>
                  <w:rFonts w:ascii="Arial" w:hAnsi="Arial" w:cs="Arial"/>
                  <w:sz w:val="20"/>
                  <w:szCs w:val="20"/>
                  <w:lang w:eastAsia="en-US" w:bidi="my-MM"/>
                  <w:rPrChange w:id="2857" w:author="Mubiyarto Wibisono" w:date="2025-09-05T08:31:00Z" w16du:dateUtc="2025-09-05T01:31:00Z">
                    <w:rPr>
                      <w:rStyle w:val="CommentReference"/>
                      <w:lang w:eastAsia="en-US" w:bidi="my-MM"/>
                    </w:rPr>
                  </w:rPrChange>
                </w:rPr>
                <w:commentReference w:id="2853"/>
              </w:r>
            </w:del>
            <w:commentRangeEnd w:id="2854"/>
            <w:r w:rsidR="000B6D48">
              <w:rPr>
                <w:rStyle w:val="CommentReference"/>
                <w:lang w:eastAsia="en-US" w:bidi="my-MM"/>
              </w:rPr>
              <w:commentReference w:id="2854"/>
            </w:r>
            <w:commentRangeEnd w:id="2855"/>
            <w:r w:rsidR="005D0D88">
              <w:rPr>
                <w:rStyle w:val="CommentReference"/>
                <w:lang w:eastAsia="en-US" w:bidi="my-MM"/>
              </w:rPr>
              <w:commentReference w:id="2855"/>
            </w:r>
          </w:p>
        </w:tc>
      </w:tr>
      <w:tr w:rsidR="00F352DF" w:rsidRPr="00A41EA1" w:rsidDel="00C809F5" w14:paraId="0C6CD2D6" w14:textId="73A5EA2F" w:rsidTr="007D1FC5">
        <w:trPr>
          <w:trHeight w:val="288"/>
          <w:del w:id="2858" w:author="Mubiyarto Wibisono" w:date="2025-09-04T17:32:00Z"/>
        </w:trPr>
        <w:tc>
          <w:tcPr>
            <w:tcW w:w="1795" w:type="dxa"/>
            <w:tcBorders>
              <w:top w:val="nil"/>
              <w:left w:val="single" w:sz="4" w:space="0" w:color="000000"/>
              <w:bottom w:val="single" w:sz="4" w:space="0" w:color="auto"/>
              <w:right w:val="single" w:sz="4" w:space="0" w:color="000000"/>
            </w:tcBorders>
          </w:tcPr>
          <w:p w14:paraId="7214E55F" w14:textId="74DD7D72" w:rsidR="00F352DF" w:rsidRPr="00A41EA1" w:rsidDel="00C809F5" w:rsidRDefault="00F352DF" w:rsidP="00E9397B">
            <w:pPr>
              <w:rPr>
                <w:del w:id="2859" w:author="Mubiyarto Wibisono" w:date="2025-09-04T17:32:00Z" w16du:dateUtc="2025-09-04T10:32:00Z"/>
                <w:rFonts w:ascii="Arial" w:eastAsia="Arial" w:hAnsi="Arial" w:cs="Arial"/>
                <w:color w:val="000000"/>
                <w:sz w:val="20"/>
                <w:szCs w:val="20"/>
              </w:rPr>
            </w:pPr>
            <w:del w:id="2860" w:author="Mubiyarto Wibisono" w:date="2025-09-04T17:32:00Z" w16du:dateUtc="2025-09-04T10:32:00Z">
              <w:r w:rsidRPr="00A41EA1" w:rsidDel="00C809F5">
                <w:rPr>
                  <w:rFonts w:ascii="Arial" w:eastAsia="Arial" w:hAnsi="Arial" w:cs="Arial"/>
                  <w:color w:val="000000"/>
                  <w:sz w:val="20"/>
                  <w:szCs w:val="20"/>
                </w:rPr>
                <w:delText xml:space="preserve">Get Data from </w:delText>
              </w:r>
              <w:r w:rsidR="00051C8D" w:rsidRPr="00A41EA1" w:rsidDel="00C809F5">
                <w:rPr>
                  <w:rFonts w:ascii="Arial" w:eastAsia="Arial" w:hAnsi="Arial" w:cs="Arial"/>
                  <w:color w:val="000000"/>
                  <w:sz w:val="20"/>
                  <w:szCs w:val="20"/>
                </w:rPr>
                <w:delText>eVON</w:delText>
              </w:r>
              <w:r w:rsidRPr="00A41EA1" w:rsidDel="00C809F5">
                <w:rPr>
                  <w:rFonts w:ascii="Arial" w:eastAsia="Arial" w:hAnsi="Arial" w:cs="Arial"/>
                  <w:color w:val="000000"/>
                  <w:sz w:val="20"/>
                  <w:szCs w:val="20"/>
                </w:rPr>
                <w:delText xml:space="preserve"> (id_no)</w:delText>
              </w:r>
            </w:del>
          </w:p>
        </w:tc>
        <w:tc>
          <w:tcPr>
            <w:tcW w:w="1377" w:type="dxa"/>
            <w:tcBorders>
              <w:top w:val="nil"/>
              <w:left w:val="nil"/>
              <w:bottom w:val="single" w:sz="4" w:space="0" w:color="auto"/>
              <w:right w:val="single" w:sz="4" w:space="0" w:color="000000"/>
            </w:tcBorders>
          </w:tcPr>
          <w:p w14:paraId="26B05F7B" w14:textId="756BF036" w:rsidR="00F352DF" w:rsidRPr="00A41EA1" w:rsidDel="00C809F5" w:rsidRDefault="00F352DF" w:rsidP="00E9397B">
            <w:pPr>
              <w:rPr>
                <w:del w:id="2861" w:author="Mubiyarto Wibisono" w:date="2025-09-04T17:32:00Z" w16du:dateUtc="2025-09-04T10:32:00Z"/>
                <w:rFonts w:ascii="Arial" w:eastAsia="Arial" w:hAnsi="Arial" w:cs="Arial"/>
                <w:color w:val="000000"/>
                <w:sz w:val="20"/>
                <w:szCs w:val="20"/>
              </w:rPr>
            </w:pPr>
            <w:del w:id="2862" w:author="Mubiyarto Wibisono" w:date="2025-09-04T17:32:00Z" w16du:dateUtc="2025-09-04T10:32:00Z">
              <w:r w:rsidRPr="00A41EA1" w:rsidDel="00C809F5">
                <w:rPr>
                  <w:rFonts w:ascii="Arial" w:eastAsia="Arial" w:hAnsi="Arial" w:cs="Arial"/>
                  <w:color w:val="000000"/>
                  <w:sz w:val="20"/>
                  <w:szCs w:val="20"/>
                </w:rPr>
                <w:delText>System Data Retrieval</w:delText>
              </w:r>
            </w:del>
          </w:p>
        </w:tc>
        <w:tc>
          <w:tcPr>
            <w:tcW w:w="6178" w:type="dxa"/>
            <w:tcBorders>
              <w:top w:val="nil"/>
              <w:left w:val="nil"/>
              <w:bottom w:val="single" w:sz="4" w:space="0" w:color="auto"/>
              <w:right w:val="single" w:sz="4" w:space="0" w:color="000000"/>
            </w:tcBorders>
          </w:tcPr>
          <w:p w14:paraId="574BAFCC" w14:textId="0238372F" w:rsidR="00F352DF" w:rsidRPr="00A41EA1" w:rsidDel="00C809F5" w:rsidRDefault="00F352DF" w:rsidP="00E9397B">
            <w:pPr>
              <w:rPr>
                <w:del w:id="2863" w:author="Mubiyarto Wibisono" w:date="2025-09-04T17:32:00Z" w16du:dateUtc="2025-09-04T10:32:00Z"/>
                <w:rFonts w:ascii="Arial" w:eastAsia="Arial" w:hAnsi="Arial" w:cs="Arial"/>
                <w:bCs/>
                <w:color w:val="000000"/>
                <w:sz w:val="20"/>
                <w:szCs w:val="20"/>
              </w:rPr>
            </w:pPr>
            <w:del w:id="2864" w:author="Mubiyarto Wibisono" w:date="2025-09-04T17:32:00Z" w16du:dateUtc="2025-09-04T10:32:00Z">
              <w:r w:rsidRPr="00A41EA1" w:rsidDel="00C809F5">
                <w:rPr>
                  <w:rFonts w:ascii="Arial" w:eastAsia="Arial" w:hAnsi="Arial" w:cs="Arial"/>
                  <w:bCs/>
                  <w:color w:val="000000"/>
                  <w:sz w:val="20"/>
                  <w:szCs w:val="20"/>
                </w:rPr>
                <w:delText>Retrieves violation record directly from `eocms_valid_offence_notice` using the `id_no` parameter</w:delText>
              </w:r>
            </w:del>
          </w:p>
          <w:p w14:paraId="0DA41535" w14:textId="41A9A77E" w:rsidR="00F352DF" w:rsidRPr="00A41EA1" w:rsidDel="00C809F5" w:rsidRDefault="00F352DF" w:rsidP="00E9397B">
            <w:pPr>
              <w:rPr>
                <w:del w:id="2865" w:author="Mubiyarto Wibisono" w:date="2025-09-04T17:32:00Z" w16du:dateUtc="2025-09-04T10:32:00Z"/>
                <w:rFonts w:ascii="Arial" w:eastAsia="Arial" w:hAnsi="Arial" w:cs="Arial"/>
                <w:bCs/>
                <w:color w:val="000000"/>
                <w:sz w:val="20"/>
                <w:szCs w:val="20"/>
              </w:rPr>
            </w:pPr>
          </w:p>
          <w:p w14:paraId="7B5A6EC7" w14:textId="2B45FAC9" w:rsidR="00905EB6" w:rsidRPr="00A41EA1" w:rsidDel="00C809F5" w:rsidRDefault="00F352DF" w:rsidP="00905EB6">
            <w:pPr>
              <w:rPr>
                <w:del w:id="2866" w:author="Mubiyarto Wibisono" w:date="2025-09-04T17:32:00Z" w16du:dateUtc="2025-09-04T10:32:00Z"/>
                <w:rFonts w:ascii="Arial" w:eastAsia="Arial" w:hAnsi="Arial" w:cs="Arial"/>
                <w:bCs/>
                <w:color w:val="000000"/>
                <w:sz w:val="20"/>
                <w:szCs w:val="20"/>
              </w:rPr>
            </w:pPr>
            <w:del w:id="2867" w:author="Mubiyarto Wibisono" w:date="2025-09-04T17:32:00Z" w16du:dateUtc="2025-09-04T10:32:00Z">
              <w:r w:rsidRPr="00A41EA1" w:rsidDel="00C809F5">
                <w:rPr>
                  <w:rFonts w:ascii="Arial" w:eastAsia="Arial" w:hAnsi="Arial" w:cs="Arial"/>
                  <w:bCs/>
                  <w:color w:val="000000"/>
                  <w:sz w:val="20"/>
                  <w:szCs w:val="20"/>
                </w:rPr>
                <w:delText>Query:</w:delText>
              </w:r>
              <w:r w:rsidRPr="00A41EA1" w:rsidDel="00C809F5">
                <w:rPr>
                  <w:rFonts w:ascii="Arial" w:eastAsia="Arial" w:hAnsi="Arial" w:cs="Arial"/>
                  <w:bCs/>
                  <w:color w:val="000000"/>
                  <w:sz w:val="20"/>
                  <w:szCs w:val="20"/>
                </w:rPr>
                <w:br/>
              </w:r>
              <w:r w:rsidR="00905EB6" w:rsidRPr="00A41EA1" w:rsidDel="00C809F5">
                <w:rPr>
                  <w:rFonts w:ascii="Arial" w:eastAsia="Arial" w:hAnsi="Arial" w:cs="Arial"/>
                  <w:bCs/>
                  <w:color w:val="000000"/>
                  <w:sz w:val="20"/>
                  <w:szCs w:val="20"/>
                </w:rPr>
                <w:delText>SELECT</w:delText>
              </w:r>
            </w:del>
          </w:p>
          <w:p w14:paraId="5758D2FC" w14:textId="02D57A57" w:rsidR="00905EB6" w:rsidRPr="00A41EA1" w:rsidDel="00C809F5" w:rsidRDefault="00905EB6" w:rsidP="00905EB6">
            <w:pPr>
              <w:rPr>
                <w:del w:id="2868" w:author="Mubiyarto Wibisono" w:date="2025-09-04T17:32:00Z" w16du:dateUtc="2025-09-04T10:32:00Z"/>
                <w:rFonts w:ascii="Arial" w:eastAsia="Arial" w:hAnsi="Arial" w:cs="Arial"/>
                <w:bCs/>
                <w:color w:val="000000"/>
                <w:sz w:val="20"/>
                <w:szCs w:val="20"/>
              </w:rPr>
            </w:pPr>
            <w:del w:id="2869" w:author="Mubiyarto Wibisono" w:date="2025-09-04T17:32:00Z" w16du:dateUtc="2025-09-04T10:32:00Z">
              <w:r w:rsidRPr="00A41EA1" w:rsidDel="00C809F5">
                <w:rPr>
                  <w:rFonts w:ascii="Arial" w:eastAsia="Arial" w:hAnsi="Arial" w:cs="Arial"/>
                  <w:bCs/>
                  <w:color w:val="000000"/>
                  <w:sz w:val="20"/>
                  <w:szCs w:val="20"/>
                </w:rPr>
                <w:delText>von.notice_no, von.vehicle_no, von.notice_date_and_time, von.amount_payable, von.pp_code,</w:delText>
              </w:r>
            </w:del>
          </w:p>
          <w:p w14:paraId="05A2EFC8" w14:textId="217F5AC9" w:rsidR="00905EB6" w:rsidRPr="00A41EA1" w:rsidDel="00C809F5" w:rsidRDefault="00905EB6" w:rsidP="00905EB6">
            <w:pPr>
              <w:rPr>
                <w:del w:id="2870" w:author="Mubiyarto Wibisono" w:date="2025-09-04T17:32:00Z" w16du:dateUtc="2025-09-04T10:32:00Z"/>
                <w:rFonts w:ascii="Arial" w:eastAsia="Arial" w:hAnsi="Arial" w:cs="Arial"/>
                <w:bCs/>
                <w:color w:val="000000"/>
                <w:sz w:val="20"/>
                <w:szCs w:val="20"/>
              </w:rPr>
            </w:pPr>
            <w:del w:id="2871" w:author="Mubiyarto Wibisono" w:date="2025-09-04T17:32:00Z" w16du:dateUtc="2025-09-04T10:32:00Z">
              <w:r w:rsidRPr="00A41EA1" w:rsidDel="00C809F5">
                <w:rPr>
                  <w:rFonts w:ascii="Arial" w:eastAsia="Arial" w:hAnsi="Arial" w:cs="Arial"/>
                  <w:bCs/>
                  <w:color w:val="000000"/>
                  <w:sz w:val="20"/>
                  <w:szCs w:val="20"/>
                </w:rPr>
                <w:delText>von.payment_acceptance_allowed, von.last_processing_stage, von.next_processing_stage,</w:delText>
              </w:r>
              <w:r w:rsidRPr="00A41EA1" w:rsidDel="00C809F5">
                <w:rPr>
                  <w:rFonts w:ascii="Arial" w:eastAsia="Arial" w:hAnsi="Arial" w:cs="Arial"/>
                  <w:bCs/>
                  <w:color w:val="000000"/>
                  <w:sz w:val="20"/>
                  <w:szCs w:val="20"/>
                </w:rPr>
                <w:br/>
                <w:delText>von.vehicle_registration_type, von.vehicle_registration_type, von.epr_reason_of_suspension, von.crs_reason_of_suspension</w:delText>
              </w:r>
            </w:del>
          </w:p>
          <w:p w14:paraId="56D58427" w14:textId="514BFFA3" w:rsidR="00905EB6" w:rsidRPr="00A41EA1" w:rsidDel="00C809F5" w:rsidRDefault="00905EB6" w:rsidP="00905EB6">
            <w:pPr>
              <w:rPr>
                <w:del w:id="2872" w:author="Mubiyarto Wibisono" w:date="2025-09-04T17:32:00Z" w16du:dateUtc="2025-09-04T10:32:00Z"/>
                <w:rFonts w:ascii="Arial" w:eastAsia="Arial" w:hAnsi="Arial" w:cs="Arial"/>
                <w:bCs/>
                <w:color w:val="000000"/>
                <w:sz w:val="20"/>
                <w:szCs w:val="20"/>
              </w:rPr>
            </w:pPr>
            <w:del w:id="2873" w:author="Mubiyarto Wibisono" w:date="2025-09-04T17:32:00Z" w16du:dateUtc="2025-09-04T10:32:00Z">
              <w:r w:rsidRPr="00A41EA1" w:rsidDel="00C809F5">
                <w:rPr>
                  <w:rFonts w:ascii="Arial" w:eastAsia="Arial" w:hAnsi="Arial" w:cs="Arial"/>
                  <w:bCs/>
                  <w:color w:val="000000"/>
                  <w:sz w:val="20"/>
                  <w:szCs w:val="20"/>
                </w:rPr>
                <w:delText>FROM eocms_valid_offence_notice von</w:delText>
              </w:r>
            </w:del>
          </w:p>
          <w:p w14:paraId="45594304" w14:textId="34BDE278" w:rsidR="00F352DF" w:rsidRPr="00A41EA1" w:rsidDel="00C809F5" w:rsidRDefault="00905EB6" w:rsidP="0093371A">
            <w:pPr>
              <w:rPr>
                <w:del w:id="2874" w:author="Mubiyarto Wibisono" w:date="2025-09-04T17:32:00Z" w16du:dateUtc="2025-09-04T10:32:00Z"/>
                <w:rFonts w:ascii="Arial" w:eastAsia="Arial" w:hAnsi="Arial" w:cs="Arial"/>
                <w:bCs/>
                <w:color w:val="000000"/>
                <w:sz w:val="20"/>
                <w:szCs w:val="20"/>
              </w:rPr>
            </w:pPr>
            <w:del w:id="2875" w:author="Mubiyarto Wibisono" w:date="2025-09-04T17:32:00Z" w16du:dateUtc="2025-09-04T10:32:00Z">
              <w:r w:rsidRPr="00A41EA1" w:rsidDel="00C809F5">
                <w:rPr>
                  <w:rFonts w:ascii="Arial" w:eastAsia="Arial" w:hAnsi="Arial" w:cs="Arial"/>
                  <w:bCs/>
                  <w:color w:val="000000"/>
                  <w:sz w:val="20"/>
                  <w:szCs w:val="20"/>
                </w:rPr>
                <w:delText>WHERE von.notice_no IN(X,...)</w:delText>
              </w:r>
            </w:del>
          </w:p>
        </w:tc>
      </w:tr>
      <w:tr w:rsidR="00F352DF" w:rsidRPr="00A41EA1" w:rsidDel="00C809F5" w14:paraId="75098AFE" w14:textId="03A6C9E6" w:rsidTr="007D1FC5">
        <w:trPr>
          <w:trHeight w:val="288"/>
          <w:del w:id="2876" w:author="Mubiyarto Wibisono" w:date="2025-09-04T17:32:00Z"/>
        </w:trPr>
        <w:tc>
          <w:tcPr>
            <w:tcW w:w="1795" w:type="dxa"/>
            <w:tcBorders>
              <w:top w:val="nil"/>
              <w:left w:val="single" w:sz="4" w:space="0" w:color="000000"/>
              <w:bottom w:val="single" w:sz="4" w:space="0" w:color="auto"/>
              <w:right w:val="single" w:sz="4" w:space="0" w:color="000000"/>
            </w:tcBorders>
          </w:tcPr>
          <w:p w14:paraId="45E1222D" w14:textId="4C7289AE" w:rsidR="00F352DF" w:rsidRPr="00A41EA1" w:rsidDel="00C809F5" w:rsidRDefault="00F352DF" w:rsidP="00E9397B">
            <w:pPr>
              <w:rPr>
                <w:del w:id="2877" w:author="Mubiyarto Wibisono" w:date="2025-09-04T17:32:00Z" w16du:dateUtc="2025-09-04T10:32:00Z"/>
                <w:rFonts w:ascii="Arial" w:eastAsia="Arial" w:hAnsi="Arial" w:cs="Arial"/>
                <w:color w:val="000000"/>
                <w:sz w:val="20"/>
                <w:szCs w:val="20"/>
              </w:rPr>
            </w:pPr>
            <w:del w:id="2878" w:author="Mubiyarto Wibisono" w:date="2025-09-04T17:32:00Z" w16du:dateUtc="2025-09-04T10:32:00Z">
              <w:r w:rsidRPr="00A41EA1" w:rsidDel="00C809F5">
                <w:rPr>
                  <w:rFonts w:ascii="Arial" w:eastAsia="Arial" w:hAnsi="Arial" w:cs="Arial"/>
                  <w:color w:val="000000"/>
                  <w:sz w:val="20"/>
                  <w:szCs w:val="20"/>
                </w:rPr>
                <w:delText>Evaluate Return Data</w:delText>
              </w:r>
            </w:del>
          </w:p>
        </w:tc>
        <w:tc>
          <w:tcPr>
            <w:tcW w:w="1377" w:type="dxa"/>
            <w:tcBorders>
              <w:top w:val="nil"/>
              <w:left w:val="nil"/>
              <w:bottom w:val="single" w:sz="4" w:space="0" w:color="auto"/>
              <w:right w:val="single" w:sz="4" w:space="0" w:color="000000"/>
            </w:tcBorders>
          </w:tcPr>
          <w:p w14:paraId="68E8E84B" w14:textId="0B878D7E" w:rsidR="00F352DF" w:rsidRPr="00A41EA1" w:rsidDel="00C809F5" w:rsidRDefault="00F352DF" w:rsidP="00E9397B">
            <w:pPr>
              <w:rPr>
                <w:del w:id="2879" w:author="Mubiyarto Wibisono" w:date="2025-09-04T17:32:00Z" w16du:dateUtc="2025-09-04T10:32:00Z"/>
                <w:rFonts w:ascii="Arial" w:eastAsia="Arial" w:hAnsi="Arial" w:cs="Arial"/>
                <w:color w:val="000000"/>
                <w:sz w:val="20"/>
                <w:szCs w:val="20"/>
              </w:rPr>
            </w:pPr>
            <w:del w:id="2880" w:author="Mubiyarto Wibisono" w:date="2025-09-04T17:32:00Z" w16du:dateUtc="2025-09-04T10:32:00Z">
              <w:r w:rsidRPr="00A41EA1" w:rsidDel="00C809F5">
                <w:rPr>
                  <w:rFonts w:ascii="Arial" w:eastAsia="Arial" w:hAnsi="Arial" w:cs="Arial"/>
                  <w:color w:val="000000"/>
                  <w:sz w:val="20"/>
                  <w:szCs w:val="20"/>
                </w:rPr>
                <w:delText>System Decision</w:delText>
              </w:r>
            </w:del>
          </w:p>
        </w:tc>
        <w:tc>
          <w:tcPr>
            <w:tcW w:w="6178" w:type="dxa"/>
            <w:tcBorders>
              <w:top w:val="nil"/>
              <w:left w:val="nil"/>
              <w:bottom w:val="single" w:sz="4" w:space="0" w:color="auto"/>
              <w:right w:val="single" w:sz="4" w:space="0" w:color="000000"/>
            </w:tcBorders>
          </w:tcPr>
          <w:p w14:paraId="4A247E2E" w14:textId="7A900F45" w:rsidR="00F352DF" w:rsidRPr="00A41EA1" w:rsidDel="00C809F5" w:rsidRDefault="00F352DF" w:rsidP="00E9397B">
            <w:pPr>
              <w:rPr>
                <w:del w:id="2881" w:author="Mubiyarto Wibisono" w:date="2025-09-04T17:32:00Z" w16du:dateUtc="2025-09-04T10:32:00Z"/>
                <w:rFonts w:ascii="Arial" w:eastAsia="Arial" w:hAnsi="Arial" w:cs="Arial"/>
                <w:bCs/>
                <w:color w:val="000000"/>
                <w:sz w:val="20"/>
                <w:szCs w:val="20"/>
              </w:rPr>
            </w:pPr>
            <w:del w:id="2882" w:author="Mubiyarto Wibisono" w:date="2025-09-04T17:32:00Z" w16du:dateUtc="2025-09-04T10:32:00Z">
              <w:r w:rsidRPr="00A41EA1" w:rsidDel="00C809F5">
                <w:rPr>
                  <w:rFonts w:ascii="Arial" w:eastAsia="Arial" w:hAnsi="Arial" w:cs="Arial"/>
                  <w:bCs/>
                  <w:color w:val="000000"/>
                  <w:sz w:val="20"/>
                  <w:szCs w:val="20"/>
                </w:rPr>
                <w:delText>Checks whether the retrieval of offence data was successful or not</w:delText>
              </w:r>
            </w:del>
          </w:p>
        </w:tc>
      </w:tr>
      <w:tr w:rsidR="00F352DF" w:rsidRPr="00A41EA1" w:rsidDel="00C809F5" w14:paraId="4B969AB2" w14:textId="3EFAC9B9" w:rsidTr="007D1FC5">
        <w:trPr>
          <w:trHeight w:val="288"/>
          <w:del w:id="2883" w:author="Mubiyarto Wibisono" w:date="2025-09-04T17:32:00Z"/>
        </w:trPr>
        <w:tc>
          <w:tcPr>
            <w:tcW w:w="1795" w:type="dxa"/>
            <w:tcBorders>
              <w:top w:val="nil"/>
              <w:left w:val="single" w:sz="4" w:space="0" w:color="000000"/>
              <w:bottom w:val="single" w:sz="4" w:space="0" w:color="auto"/>
              <w:right w:val="single" w:sz="4" w:space="0" w:color="000000"/>
            </w:tcBorders>
          </w:tcPr>
          <w:p w14:paraId="0A261BC7" w14:textId="723EFC56" w:rsidR="00F352DF" w:rsidRPr="00A41EA1" w:rsidDel="00C809F5" w:rsidRDefault="00F352DF" w:rsidP="00E9397B">
            <w:pPr>
              <w:rPr>
                <w:del w:id="2884" w:author="Mubiyarto Wibisono" w:date="2025-09-04T17:32:00Z" w16du:dateUtc="2025-09-04T10:32:00Z"/>
                <w:rFonts w:ascii="Arial" w:eastAsia="Arial" w:hAnsi="Arial" w:cs="Arial"/>
                <w:color w:val="000000"/>
                <w:sz w:val="20"/>
                <w:szCs w:val="20"/>
              </w:rPr>
            </w:pPr>
            <w:del w:id="2885" w:author="Mubiyarto Wibisono" w:date="2025-09-04T17:32:00Z" w16du:dateUtc="2025-09-04T10:32:00Z">
              <w:r w:rsidRPr="00A41EA1" w:rsidDel="00C809F5">
                <w:rPr>
                  <w:rFonts w:ascii="Arial" w:eastAsia="Arial" w:hAnsi="Arial" w:cs="Arial"/>
                  <w:color w:val="000000"/>
                  <w:sz w:val="20"/>
                  <w:szCs w:val="20"/>
                </w:rPr>
                <w:delText>Get User Message (Return Response)</w:delText>
              </w:r>
            </w:del>
          </w:p>
        </w:tc>
        <w:tc>
          <w:tcPr>
            <w:tcW w:w="1377" w:type="dxa"/>
            <w:tcBorders>
              <w:top w:val="nil"/>
              <w:left w:val="nil"/>
              <w:bottom w:val="single" w:sz="4" w:space="0" w:color="auto"/>
              <w:right w:val="single" w:sz="4" w:space="0" w:color="000000"/>
            </w:tcBorders>
          </w:tcPr>
          <w:p w14:paraId="73044B2D" w14:textId="7F759FA9" w:rsidR="00F352DF" w:rsidRPr="00A41EA1" w:rsidDel="00C809F5" w:rsidRDefault="00F352DF" w:rsidP="00E9397B">
            <w:pPr>
              <w:rPr>
                <w:del w:id="2886" w:author="Mubiyarto Wibisono" w:date="2025-09-04T17:32:00Z" w16du:dateUtc="2025-09-04T10:32:00Z"/>
                <w:rFonts w:ascii="Arial" w:eastAsia="Arial" w:hAnsi="Arial" w:cs="Arial"/>
                <w:color w:val="000000"/>
                <w:sz w:val="20"/>
                <w:szCs w:val="20"/>
              </w:rPr>
            </w:pPr>
            <w:del w:id="2887" w:author="Mubiyarto Wibisono" w:date="2025-09-04T17:32:00Z" w16du:dateUtc="2025-09-04T10:32:00Z">
              <w:r w:rsidRPr="00A41EA1" w:rsidDel="00C809F5">
                <w:rPr>
                  <w:rFonts w:ascii="Arial" w:eastAsia="Arial" w:hAnsi="Arial" w:cs="Arial"/>
                  <w:color w:val="000000"/>
                  <w:sz w:val="20"/>
                  <w:szCs w:val="20"/>
                </w:rPr>
                <w:delText>System Messaging</w:delText>
              </w:r>
            </w:del>
          </w:p>
        </w:tc>
        <w:tc>
          <w:tcPr>
            <w:tcW w:w="6178" w:type="dxa"/>
            <w:tcBorders>
              <w:top w:val="nil"/>
              <w:left w:val="nil"/>
              <w:bottom w:val="single" w:sz="4" w:space="0" w:color="auto"/>
              <w:right w:val="single" w:sz="4" w:space="0" w:color="000000"/>
            </w:tcBorders>
          </w:tcPr>
          <w:p w14:paraId="06C4EBCC" w14:textId="34FBE7DD" w:rsidR="00F352DF" w:rsidRPr="00A41EA1" w:rsidDel="00C809F5" w:rsidRDefault="00F352DF" w:rsidP="00E9397B">
            <w:pPr>
              <w:rPr>
                <w:del w:id="2888" w:author="Mubiyarto Wibisono" w:date="2025-09-04T17:32:00Z" w16du:dateUtc="2025-09-04T10:32:00Z"/>
                <w:rFonts w:ascii="Arial" w:eastAsia="Arial" w:hAnsi="Arial" w:cs="Arial"/>
                <w:bCs/>
                <w:color w:val="000000"/>
                <w:sz w:val="20"/>
                <w:szCs w:val="20"/>
              </w:rPr>
            </w:pPr>
            <w:del w:id="2889" w:author="Mubiyarto Wibisono" w:date="2025-09-04T17:32:00Z" w16du:dateUtc="2025-09-04T10:32:00Z">
              <w:r w:rsidRPr="00A41EA1" w:rsidDel="00C809F5">
                <w:rPr>
                  <w:rFonts w:ascii="Arial" w:eastAsia="Arial" w:hAnsi="Arial" w:cs="Arial"/>
                  <w:bCs/>
                  <w:color w:val="000000"/>
                  <w:sz w:val="20"/>
                  <w:szCs w:val="20"/>
                </w:rPr>
                <w:delText>Fetches a failure message using the response param if no valid data is returned</w:delText>
              </w:r>
            </w:del>
          </w:p>
        </w:tc>
      </w:tr>
      <w:tr w:rsidR="00F352DF" w:rsidRPr="00A41EA1" w:rsidDel="00C809F5" w14:paraId="755CDA52" w14:textId="3AD9B219" w:rsidTr="007D1FC5">
        <w:trPr>
          <w:trHeight w:val="288"/>
          <w:del w:id="2890" w:author="Mubiyarto Wibisono" w:date="2025-09-04T17:32:00Z"/>
        </w:trPr>
        <w:tc>
          <w:tcPr>
            <w:tcW w:w="1795" w:type="dxa"/>
            <w:tcBorders>
              <w:top w:val="nil"/>
              <w:left w:val="single" w:sz="4" w:space="0" w:color="000000"/>
              <w:bottom w:val="single" w:sz="4" w:space="0" w:color="auto"/>
              <w:right w:val="single" w:sz="4" w:space="0" w:color="000000"/>
            </w:tcBorders>
          </w:tcPr>
          <w:p w14:paraId="6BB9713C" w14:textId="10214811" w:rsidR="00F352DF" w:rsidRPr="00A41EA1" w:rsidDel="00C809F5" w:rsidRDefault="00F352DF" w:rsidP="00E9397B">
            <w:pPr>
              <w:rPr>
                <w:del w:id="2891" w:author="Mubiyarto Wibisono" w:date="2025-09-04T17:32:00Z" w16du:dateUtc="2025-09-04T10:32:00Z"/>
                <w:rFonts w:ascii="Arial" w:eastAsia="Arial" w:hAnsi="Arial" w:cs="Arial"/>
                <w:color w:val="000000"/>
                <w:sz w:val="20"/>
                <w:szCs w:val="20"/>
              </w:rPr>
            </w:pPr>
            <w:del w:id="2892" w:author="Mubiyarto Wibisono" w:date="2025-09-04T17:32:00Z" w16du:dateUtc="2025-09-04T10:32:00Z">
              <w:r w:rsidRPr="00A41EA1" w:rsidDel="00C809F5">
                <w:rPr>
                  <w:rFonts w:ascii="Arial" w:eastAsia="Arial" w:hAnsi="Arial" w:cs="Arial"/>
                  <w:color w:val="000000"/>
                  <w:sz w:val="20"/>
                  <w:szCs w:val="20"/>
                </w:rPr>
                <w:delText>Respond to eService (Return Response)</w:delText>
              </w:r>
            </w:del>
          </w:p>
        </w:tc>
        <w:tc>
          <w:tcPr>
            <w:tcW w:w="1377" w:type="dxa"/>
            <w:tcBorders>
              <w:top w:val="nil"/>
              <w:left w:val="nil"/>
              <w:bottom w:val="single" w:sz="4" w:space="0" w:color="auto"/>
              <w:right w:val="single" w:sz="4" w:space="0" w:color="000000"/>
            </w:tcBorders>
          </w:tcPr>
          <w:p w14:paraId="4439EB14" w14:textId="298C69BC" w:rsidR="00F352DF" w:rsidRPr="00A41EA1" w:rsidDel="00C809F5" w:rsidRDefault="00F352DF" w:rsidP="00E9397B">
            <w:pPr>
              <w:rPr>
                <w:del w:id="2893" w:author="Mubiyarto Wibisono" w:date="2025-09-04T17:32:00Z" w16du:dateUtc="2025-09-04T10:32:00Z"/>
                <w:rFonts w:ascii="Arial" w:eastAsia="Arial" w:hAnsi="Arial" w:cs="Arial"/>
                <w:color w:val="000000"/>
                <w:sz w:val="20"/>
                <w:szCs w:val="20"/>
              </w:rPr>
            </w:pPr>
            <w:del w:id="2894"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nil"/>
              <w:left w:val="nil"/>
              <w:bottom w:val="single" w:sz="4" w:space="0" w:color="auto"/>
              <w:right w:val="single" w:sz="4" w:space="0" w:color="000000"/>
            </w:tcBorders>
          </w:tcPr>
          <w:p w14:paraId="7CFC47D6" w14:textId="2E02C203" w:rsidR="00F352DF" w:rsidRPr="00A41EA1" w:rsidDel="00C809F5" w:rsidRDefault="00F352DF" w:rsidP="00E9397B">
            <w:pPr>
              <w:rPr>
                <w:del w:id="2895" w:author="Mubiyarto Wibisono" w:date="2025-09-04T17:32:00Z" w16du:dateUtc="2025-09-04T10:32:00Z"/>
                <w:rFonts w:ascii="Arial" w:eastAsia="Arial" w:hAnsi="Arial" w:cs="Arial"/>
                <w:bCs/>
                <w:color w:val="000000"/>
                <w:sz w:val="20"/>
                <w:szCs w:val="20"/>
              </w:rPr>
            </w:pPr>
            <w:del w:id="2896" w:author="Mubiyarto Wibisono" w:date="2025-09-04T17:32:00Z" w16du:dateUtc="2025-09-04T10:32:00Z">
              <w:r w:rsidRPr="00A41EA1" w:rsidDel="00C809F5">
                <w:rPr>
                  <w:rFonts w:ascii="Arial" w:eastAsia="Arial" w:hAnsi="Arial" w:cs="Arial"/>
                  <w:bCs/>
                  <w:color w:val="000000"/>
                  <w:sz w:val="20"/>
                  <w:szCs w:val="20"/>
                </w:rPr>
                <w:delText>Sends a failure message to the frontend if no results were found or invalid</w:delText>
              </w:r>
            </w:del>
          </w:p>
        </w:tc>
      </w:tr>
      <w:tr w:rsidR="007D1FC5" w:rsidRPr="00A41EA1" w:rsidDel="00C809F5" w14:paraId="5EE16AE2" w14:textId="049BBACD" w:rsidTr="007D1FC5">
        <w:trPr>
          <w:trHeight w:val="288"/>
          <w:del w:id="2897" w:author="Mubiyarto Wibisono" w:date="2025-09-04T17:32:00Z"/>
        </w:trPr>
        <w:tc>
          <w:tcPr>
            <w:tcW w:w="1795" w:type="dxa"/>
            <w:tcBorders>
              <w:top w:val="nil"/>
              <w:left w:val="single" w:sz="4" w:space="0" w:color="000000"/>
              <w:bottom w:val="single" w:sz="4" w:space="0" w:color="auto"/>
              <w:right w:val="single" w:sz="4" w:space="0" w:color="000000"/>
            </w:tcBorders>
          </w:tcPr>
          <w:p w14:paraId="382FD219" w14:textId="23CA7624" w:rsidR="007D1FC5" w:rsidRPr="00A41EA1" w:rsidDel="00C809F5" w:rsidRDefault="007D1FC5" w:rsidP="00E9397B">
            <w:pPr>
              <w:rPr>
                <w:del w:id="2898" w:author="Mubiyarto Wibisono" w:date="2025-09-04T17:32:00Z" w16du:dateUtc="2025-09-04T10:32:00Z"/>
                <w:rFonts w:ascii="Arial" w:eastAsia="Arial" w:hAnsi="Arial" w:cs="Arial"/>
                <w:color w:val="000000"/>
                <w:sz w:val="20"/>
                <w:szCs w:val="20"/>
                <w:lang w:val="pt-BR"/>
              </w:rPr>
            </w:pPr>
            <w:del w:id="2899" w:author="Mubiyarto Wibisono" w:date="2025-09-04T17:32:00Z" w16du:dateUtc="2025-09-04T10:32:00Z">
              <w:r w:rsidRPr="00A41EA1" w:rsidDel="00C809F5">
                <w:rPr>
                  <w:rFonts w:ascii="Arial" w:eastAsia="Arial" w:hAnsi="Arial" w:cs="Arial"/>
                  <w:color w:val="000000"/>
                  <w:sz w:val="20"/>
                  <w:szCs w:val="20"/>
                  <w:lang w:val="pt-BR"/>
                </w:rPr>
                <w:delText>Response for param notice_no</w:delText>
              </w:r>
            </w:del>
          </w:p>
        </w:tc>
        <w:tc>
          <w:tcPr>
            <w:tcW w:w="1377" w:type="dxa"/>
            <w:tcBorders>
              <w:top w:val="nil"/>
              <w:left w:val="nil"/>
              <w:bottom w:val="single" w:sz="4" w:space="0" w:color="auto"/>
              <w:right w:val="single" w:sz="4" w:space="0" w:color="000000"/>
            </w:tcBorders>
          </w:tcPr>
          <w:p w14:paraId="1D9BDB95" w14:textId="3D3F986C" w:rsidR="007D1FC5" w:rsidRPr="00A41EA1" w:rsidDel="00C809F5" w:rsidRDefault="007D1FC5" w:rsidP="00E9397B">
            <w:pPr>
              <w:rPr>
                <w:del w:id="2900" w:author="Mubiyarto Wibisono" w:date="2025-09-04T17:32:00Z" w16du:dateUtc="2025-09-04T10:32:00Z"/>
                <w:rFonts w:ascii="Arial" w:eastAsia="Arial" w:hAnsi="Arial" w:cs="Arial"/>
                <w:color w:val="000000"/>
                <w:sz w:val="20"/>
                <w:szCs w:val="20"/>
                <w:lang w:val="pt-BR"/>
              </w:rPr>
            </w:pPr>
            <w:del w:id="2901" w:author="Mubiyarto Wibisono" w:date="2025-09-04T17:32:00Z" w16du:dateUtc="2025-09-04T10:32:00Z">
              <w:r w:rsidRPr="00A41EA1" w:rsidDel="00C809F5">
                <w:rPr>
                  <w:rFonts w:ascii="Arial" w:eastAsia="Arial" w:hAnsi="Arial" w:cs="Arial"/>
                  <w:color w:val="000000"/>
                  <w:sz w:val="20"/>
                  <w:szCs w:val="20"/>
                  <w:lang w:val="pt-BR"/>
                </w:rPr>
                <w:delText>System Response</w:delText>
              </w:r>
            </w:del>
          </w:p>
        </w:tc>
        <w:tc>
          <w:tcPr>
            <w:tcW w:w="6178" w:type="dxa"/>
            <w:tcBorders>
              <w:top w:val="nil"/>
              <w:left w:val="nil"/>
              <w:bottom w:val="single" w:sz="4" w:space="0" w:color="auto"/>
              <w:right w:val="single" w:sz="4" w:space="0" w:color="000000"/>
            </w:tcBorders>
          </w:tcPr>
          <w:p w14:paraId="7F439614" w14:textId="36B6244F" w:rsidR="007D1FC5" w:rsidRPr="00A41EA1" w:rsidDel="00C809F5" w:rsidRDefault="00104574" w:rsidP="00E9397B">
            <w:pPr>
              <w:rPr>
                <w:del w:id="2902" w:author="Mubiyarto Wibisono" w:date="2025-09-04T17:32:00Z" w16du:dateUtc="2025-09-04T10:32:00Z"/>
                <w:rFonts w:ascii="Arial" w:eastAsia="Arial" w:hAnsi="Arial" w:cs="Arial"/>
                <w:bCs/>
                <w:color w:val="000000"/>
                <w:sz w:val="20"/>
                <w:szCs w:val="20"/>
                <w:lang w:val="en-US"/>
              </w:rPr>
            </w:pPr>
            <w:del w:id="2903" w:author="Mubiyarto Wibisono" w:date="2025-09-04T17:32:00Z" w16du:dateUtc="2025-09-04T10:32:00Z">
              <w:r w:rsidRPr="00A41EA1" w:rsidDel="00C809F5">
                <w:rPr>
                  <w:rFonts w:ascii="Arial" w:eastAsia="Arial" w:hAnsi="Arial" w:cs="Arial"/>
                  <w:bCs/>
                  <w:color w:val="000000"/>
                  <w:sz w:val="20"/>
                  <w:szCs w:val="20"/>
                </w:rPr>
                <w:delText xml:space="preserve">E8 - </w:delText>
              </w:r>
              <w:r w:rsidR="007D1FC5" w:rsidRPr="00A41EA1" w:rsidDel="00C809F5">
                <w:rPr>
                  <w:rFonts w:ascii="Arial" w:eastAsia="Arial" w:hAnsi="Arial" w:cs="Arial"/>
                  <w:bCs/>
                  <w:color w:val="000000"/>
                  <w:sz w:val="20"/>
                  <w:szCs w:val="20"/>
                </w:rPr>
                <w:delText>There is no outstandingparking offence for the notice xxxx, as of xxxx (date)</w:delText>
              </w:r>
              <w:r w:rsidRPr="00A41EA1" w:rsidDel="00C809F5">
                <w:rPr>
                  <w:rFonts w:ascii="Arial" w:eastAsia="Arial" w:hAnsi="Arial" w:cs="Arial"/>
                  <w:bCs/>
                  <w:color w:val="000000"/>
                  <w:sz w:val="20"/>
                  <w:szCs w:val="20"/>
                </w:rPr>
                <w:delText xml:space="preserve"> </w:delText>
              </w:r>
            </w:del>
          </w:p>
        </w:tc>
      </w:tr>
      <w:tr w:rsidR="007D1FC5" w:rsidRPr="00A41EA1" w:rsidDel="00C809F5" w14:paraId="42E6420B" w14:textId="6CA31D7E" w:rsidTr="007D1FC5">
        <w:trPr>
          <w:trHeight w:val="288"/>
          <w:del w:id="2904" w:author="Mubiyarto Wibisono" w:date="2025-09-04T17:32:00Z"/>
        </w:trPr>
        <w:tc>
          <w:tcPr>
            <w:tcW w:w="1795" w:type="dxa"/>
            <w:tcBorders>
              <w:top w:val="nil"/>
              <w:left w:val="single" w:sz="4" w:space="0" w:color="000000"/>
              <w:bottom w:val="single" w:sz="4" w:space="0" w:color="auto"/>
              <w:right w:val="single" w:sz="4" w:space="0" w:color="000000"/>
            </w:tcBorders>
          </w:tcPr>
          <w:p w14:paraId="08724D85" w14:textId="496FF970" w:rsidR="007D1FC5" w:rsidRPr="00A41EA1" w:rsidDel="00C809F5" w:rsidRDefault="007D1FC5" w:rsidP="00E9397B">
            <w:pPr>
              <w:rPr>
                <w:del w:id="2905" w:author="Mubiyarto Wibisono" w:date="2025-09-04T17:32:00Z" w16du:dateUtc="2025-09-04T10:32:00Z"/>
                <w:rFonts w:ascii="Arial" w:eastAsia="Arial" w:hAnsi="Arial" w:cs="Arial"/>
                <w:color w:val="000000"/>
                <w:sz w:val="20"/>
                <w:szCs w:val="20"/>
                <w:lang w:val="pt-BR"/>
              </w:rPr>
            </w:pPr>
            <w:del w:id="2906" w:author="Mubiyarto Wibisono" w:date="2025-09-04T17:32:00Z" w16du:dateUtc="2025-09-04T10:32:00Z">
              <w:r w:rsidRPr="00A41EA1" w:rsidDel="00C809F5">
                <w:rPr>
                  <w:rFonts w:ascii="Arial" w:eastAsia="Arial" w:hAnsi="Arial" w:cs="Arial"/>
                  <w:color w:val="000000"/>
                  <w:sz w:val="20"/>
                  <w:szCs w:val="20"/>
                  <w:lang w:val="pt-BR"/>
                </w:rPr>
                <w:delText>Response for param vehicle_no</w:delText>
              </w:r>
            </w:del>
          </w:p>
        </w:tc>
        <w:tc>
          <w:tcPr>
            <w:tcW w:w="1377" w:type="dxa"/>
            <w:tcBorders>
              <w:top w:val="nil"/>
              <w:left w:val="nil"/>
              <w:bottom w:val="single" w:sz="4" w:space="0" w:color="auto"/>
              <w:right w:val="single" w:sz="4" w:space="0" w:color="000000"/>
            </w:tcBorders>
          </w:tcPr>
          <w:p w14:paraId="24149FBD" w14:textId="7825EB64" w:rsidR="007D1FC5" w:rsidRPr="00A41EA1" w:rsidDel="00C809F5" w:rsidRDefault="007D1FC5" w:rsidP="00E9397B">
            <w:pPr>
              <w:rPr>
                <w:del w:id="2907" w:author="Mubiyarto Wibisono" w:date="2025-09-04T17:32:00Z" w16du:dateUtc="2025-09-04T10:32:00Z"/>
                <w:rFonts w:ascii="Arial" w:eastAsia="Arial" w:hAnsi="Arial" w:cs="Arial"/>
                <w:color w:val="000000"/>
                <w:sz w:val="20"/>
                <w:szCs w:val="20"/>
                <w:lang w:val="pt-BR"/>
              </w:rPr>
            </w:pPr>
            <w:del w:id="2908" w:author="Mubiyarto Wibisono" w:date="2025-09-04T17:32:00Z" w16du:dateUtc="2025-09-04T10:32:00Z">
              <w:r w:rsidRPr="00A41EA1" w:rsidDel="00C809F5">
                <w:rPr>
                  <w:rFonts w:ascii="Arial" w:eastAsia="Arial" w:hAnsi="Arial" w:cs="Arial"/>
                  <w:color w:val="000000"/>
                  <w:sz w:val="20"/>
                  <w:szCs w:val="20"/>
                  <w:lang w:val="pt-BR"/>
                </w:rPr>
                <w:delText>System Response</w:delText>
              </w:r>
            </w:del>
          </w:p>
        </w:tc>
        <w:tc>
          <w:tcPr>
            <w:tcW w:w="6178" w:type="dxa"/>
            <w:tcBorders>
              <w:top w:val="nil"/>
              <w:left w:val="nil"/>
              <w:bottom w:val="single" w:sz="4" w:space="0" w:color="auto"/>
              <w:right w:val="single" w:sz="4" w:space="0" w:color="000000"/>
            </w:tcBorders>
          </w:tcPr>
          <w:p w14:paraId="4640E6E2" w14:textId="0D6812BA" w:rsidR="007D1FC5" w:rsidRPr="00A41EA1" w:rsidDel="00C809F5" w:rsidRDefault="00104574" w:rsidP="00E9397B">
            <w:pPr>
              <w:rPr>
                <w:del w:id="2909" w:author="Mubiyarto Wibisono" w:date="2025-09-04T17:32:00Z" w16du:dateUtc="2025-09-04T10:32:00Z"/>
                <w:rFonts w:ascii="Arial" w:eastAsia="Arial" w:hAnsi="Arial" w:cs="Arial"/>
                <w:bCs/>
                <w:color w:val="000000"/>
                <w:sz w:val="20"/>
                <w:szCs w:val="20"/>
                <w:lang w:val="en-US"/>
              </w:rPr>
            </w:pPr>
            <w:del w:id="2910" w:author="Mubiyarto Wibisono" w:date="2025-09-04T17:32:00Z" w16du:dateUtc="2025-09-04T10:32:00Z">
              <w:r w:rsidRPr="00A41EA1" w:rsidDel="00C809F5">
                <w:rPr>
                  <w:rFonts w:ascii="Arial" w:eastAsia="Arial" w:hAnsi="Arial" w:cs="Arial"/>
                  <w:bCs/>
                  <w:color w:val="000000"/>
                  <w:sz w:val="20"/>
                  <w:szCs w:val="20"/>
                </w:rPr>
                <w:delText xml:space="preserve">Error code E9 - </w:delText>
              </w:r>
              <w:r w:rsidR="007D1FC5" w:rsidRPr="00A41EA1" w:rsidDel="00C809F5">
                <w:rPr>
                  <w:rFonts w:ascii="Arial" w:eastAsia="Arial" w:hAnsi="Arial" w:cs="Arial"/>
                  <w:bCs/>
                  <w:color w:val="000000"/>
                  <w:sz w:val="20"/>
                  <w:szCs w:val="20"/>
                </w:rPr>
                <w:delText>There is no outstanding parking offence for the vehicle number xxxx, as of xxxx (date). If you wish to check or pay for a particular notice number, you may click here.</w:delText>
              </w:r>
            </w:del>
          </w:p>
        </w:tc>
      </w:tr>
      <w:tr w:rsidR="007D1FC5" w:rsidRPr="00A41EA1" w:rsidDel="00C809F5" w14:paraId="7784807D" w14:textId="254E45C2" w:rsidTr="007D1FC5">
        <w:trPr>
          <w:trHeight w:val="288"/>
          <w:del w:id="2911" w:author="Mubiyarto Wibisono" w:date="2025-09-04T17:32:00Z"/>
        </w:trPr>
        <w:tc>
          <w:tcPr>
            <w:tcW w:w="1795" w:type="dxa"/>
            <w:tcBorders>
              <w:top w:val="nil"/>
              <w:left w:val="single" w:sz="4" w:space="0" w:color="000000"/>
              <w:bottom w:val="single" w:sz="4" w:space="0" w:color="auto"/>
              <w:right w:val="single" w:sz="4" w:space="0" w:color="000000"/>
            </w:tcBorders>
          </w:tcPr>
          <w:p w14:paraId="61B77C17" w14:textId="0BF2B2A5" w:rsidR="007D1FC5" w:rsidRPr="00A41EA1" w:rsidDel="00C809F5" w:rsidRDefault="007D1FC5" w:rsidP="00E9397B">
            <w:pPr>
              <w:rPr>
                <w:del w:id="2912" w:author="Mubiyarto Wibisono" w:date="2025-09-04T17:32:00Z" w16du:dateUtc="2025-09-04T10:32:00Z"/>
                <w:rFonts w:ascii="Arial" w:eastAsia="Arial" w:hAnsi="Arial" w:cs="Arial"/>
                <w:color w:val="000000"/>
                <w:sz w:val="20"/>
                <w:szCs w:val="20"/>
                <w:lang w:val="pt-BR"/>
              </w:rPr>
            </w:pPr>
            <w:del w:id="2913" w:author="Mubiyarto Wibisono" w:date="2025-09-04T17:32:00Z" w16du:dateUtc="2025-09-04T10:32:00Z">
              <w:r w:rsidRPr="00A41EA1" w:rsidDel="00C809F5">
                <w:rPr>
                  <w:rFonts w:ascii="Arial" w:eastAsia="Arial" w:hAnsi="Arial" w:cs="Arial"/>
                  <w:color w:val="000000"/>
                  <w:sz w:val="20"/>
                  <w:szCs w:val="20"/>
                  <w:lang w:val="pt-BR"/>
                </w:rPr>
                <w:delText>Response for param id_no</w:delText>
              </w:r>
            </w:del>
          </w:p>
        </w:tc>
        <w:tc>
          <w:tcPr>
            <w:tcW w:w="1377" w:type="dxa"/>
            <w:tcBorders>
              <w:top w:val="nil"/>
              <w:left w:val="nil"/>
              <w:bottom w:val="single" w:sz="4" w:space="0" w:color="auto"/>
              <w:right w:val="single" w:sz="4" w:space="0" w:color="000000"/>
            </w:tcBorders>
          </w:tcPr>
          <w:p w14:paraId="57207A36" w14:textId="6173E5B5" w:rsidR="007D1FC5" w:rsidRPr="00A41EA1" w:rsidDel="00C809F5" w:rsidRDefault="007D1FC5" w:rsidP="00E9397B">
            <w:pPr>
              <w:rPr>
                <w:del w:id="2914" w:author="Mubiyarto Wibisono" w:date="2025-09-04T17:32:00Z" w16du:dateUtc="2025-09-04T10:32:00Z"/>
                <w:rFonts w:ascii="Arial" w:eastAsia="Arial" w:hAnsi="Arial" w:cs="Arial"/>
                <w:color w:val="000000"/>
                <w:sz w:val="20"/>
                <w:szCs w:val="20"/>
                <w:lang w:val="pt-BR"/>
              </w:rPr>
            </w:pPr>
            <w:del w:id="2915" w:author="Mubiyarto Wibisono" w:date="2025-09-04T17:32:00Z" w16du:dateUtc="2025-09-04T10:32:00Z">
              <w:r w:rsidRPr="00A41EA1" w:rsidDel="00C809F5">
                <w:rPr>
                  <w:rFonts w:ascii="Arial" w:eastAsia="Arial" w:hAnsi="Arial" w:cs="Arial"/>
                  <w:color w:val="000000"/>
                  <w:sz w:val="20"/>
                  <w:szCs w:val="20"/>
                  <w:lang w:val="pt-BR"/>
                </w:rPr>
                <w:delText>System Response</w:delText>
              </w:r>
            </w:del>
          </w:p>
        </w:tc>
        <w:tc>
          <w:tcPr>
            <w:tcW w:w="6178" w:type="dxa"/>
            <w:tcBorders>
              <w:top w:val="nil"/>
              <w:left w:val="nil"/>
              <w:bottom w:val="single" w:sz="4" w:space="0" w:color="auto"/>
              <w:right w:val="single" w:sz="4" w:space="0" w:color="000000"/>
            </w:tcBorders>
          </w:tcPr>
          <w:p w14:paraId="13FD4D20" w14:textId="03C7DBF7" w:rsidR="007D1FC5" w:rsidRPr="00A41EA1" w:rsidDel="00C809F5" w:rsidRDefault="00104574" w:rsidP="00E9397B">
            <w:pPr>
              <w:rPr>
                <w:del w:id="2916" w:author="Mubiyarto Wibisono" w:date="2025-09-04T17:32:00Z" w16du:dateUtc="2025-09-04T10:32:00Z"/>
                <w:rFonts w:ascii="Arial" w:eastAsia="Arial" w:hAnsi="Arial" w:cs="Arial"/>
                <w:bCs/>
                <w:color w:val="000000"/>
                <w:sz w:val="20"/>
                <w:szCs w:val="20"/>
                <w:lang w:val="en-US"/>
              </w:rPr>
            </w:pPr>
            <w:del w:id="2917" w:author="Mubiyarto Wibisono" w:date="2025-09-04T17:32:00Z" w16du:dateUtc="2025-09-04T10:32:00Z">
              <w:r w:rsidRPr="00A41EA1" w:rsidDel="00C809F5">
                <w:rPr>
                  <w:rFonts w:ascii="Arial" w:eastAsia="Arial" w:hAnsi="Arial" w:cs="Arial"/>
                  <w:bCs/>
                  <w:color w:val="000000"/>
                  <w:sz w:val="20"/>
                  <w:szCs w:val="20"/>
                </w:rPr>
                <w:delText xml:space="preserve">Error code E7 - </w:delText>
              </w:r>
              <w:r w:rsidR="007D1FC5" w:rsidRPr="00A41EA1" w:rsidDel="00C809F5">
                <w:rPr>
                  <w:rFonts w:ascii="Arial" w:eastAsia="Arial" w:hAnsi="Arial" w:cs="Arial"/>
                  <w:bCs/>
                  <w:color w:val="000000"/>
                  <w:sz w:val="20"/>
                  <w:szCs w:val="20"/>
                </w:rPr>
                <w:delText>There is no outstanding parking offence for the ID xxxx, as of xxxx (date). If you wish to check or pay for a particular notice number, you may click here.</w:delText>
              </w:r>
              <w:r w:rsidRPr="00A41EA1" w:rsidDel="00C809F5">
                <w:rPr>
                  <w:rFonts w:ascii="Arial" w:eastAsia="Arial" w:hAnsi="Arial" w:cs="Arial"/>
                  <w:bCs/>
                  <w:color w:val="000000"/>
                  <w:sz w:val="20"/>
                  <w:szCs w:val="20"/>
                </w:rPr>
                <w:delText xml:space="preserve"> </w:delText>
              </w:r>
            </w:del>
          </w:p>
        </w:tc>
      </w:tr>
      <w:tr w:rsidR="00905EB6" w:rsidRPr="00A41EA1" w:rsidDel="00C809F5" w14:paraId="63BCB303" w14:textId="48D2E561" w:rsidTr="007D1FC5">
        <w:trPr>
          <w:trHeight w:val="288"/>
          <w:del w:id="2918" w:author="Mubiyarto Wibisono" w:date="2025-09-04T17:32:00Z"/>
        </w:trPr>
        <w:tc>
          <w:tcPr>
            <w:tcW w:w="1795" w:type="dxa"/>
            <w:tcBorders>
              <w:top w:val="nil"/>
              <w:left w:val="single" w:sz="4" w:space="0" w:color="000000"/>
              <w:bottom w:val="single" w:sz="4" w:space="0" w:color="auto"/>
              <w:right w:val="single" w:sz="4" w:space="0" w:color="000000"/>
            </w:tcBorders>
          </w:tcPr>
          <w:p w14:paraId="3876258E" w14:textId="3F035225" w:rsidR="00905EB6" w:rsidRPr="00A41EA1" w:rsidDel="00C809F5" w:rsidRDefault="00905EB6" w:rsidP="00905EB6">
            <w:pPr>
              <w:rPr>
                <w:del w:id="2919" w:author="Mubiyarto Wibisono" w:date="2025-09-04T17:32:00Z" w16du:dateUtc="2025-09-04T10:32:00Z"/>
                <w:rFonts w:ascii="Arial" w:eastAsia="Arial" w:hAnsi="Arial" w:cs="Arial"/>
                <w:color w:val="000000"/>
                <w:sz w:val="20"/>
                <w:szCs w:val="20"/>
              </w:rPr>
            </w:pPr>
            <w:del w:id="2920" w:author="Mubiyarto Wibisono" w:date="2025-09-04T17:32:00Z" w16du:dateUtc="2025-09-04T10:32:00Z">
              <w:r w:rsidRPr="00A41EA1" w:rsidDel="00C809F5">
                <w:rPr>
                  <w:rFonts w:ascii="Arial" w:eastAsia="Arial" w:hAnsi="Arial" w:cs="Arial"/>
                  <w:color w:val="000000"/>
                  <w:sz w:val="20"/>
                  <w:szCs w:val="20"/>
                </w:rPr>
                <w:delText>Backend set the notice_payment_flag and order</w:delText>
              </w:r>
            </w:del>
          </w:p>
        </w:tc>
        <w:tc>
          <w:tcPr>
            <w:tcW w:w="1377" w:type="dxa"/>
            <w:tcBorders>
              <w:top w:val="nil"/>
              <w:left w:val="nil"/>
              <w:bottom w:val="single" w:sz="4" w:space="0" w:color="auto"/>
              <w:right w:val="single" w:sz="4" w:space="0" w:color="000000"/>
            </w:tcBorders>
          </w:tcPr>
          <w:p w14:paraId="278B8923" w14:textId="44D5E6C1" w:rsidR="00905EB6" w:rsidRPr="00A41EA1" w:rsidDel="00C809F5" w:rsidRDefault="00905EB6" w:rsidP="00E9397B">
            <w:pPr>
              <w:rPr>
                <w:del w:id="2921" w:author="Mubiyarto Wibisono" w:date="2025-09-04T17:32:00Z" w16du:dateUtc="2025-09-04T10:32:00Z"/>
                <w:rFonts w:ascii="Arial" w:eastAsia="Arial" w:hAnsi="Arial" w:cs="Arial"/>
                <w:color w:val="000000"/>
                <w:sz w:val="20"/>
                <w:szCs w:val="20"/>
                <w:lang w:val="pt-BR"/>
              </w:rPr>
            </w:pPr>
            <w:del w:id="2922" w:author="Mubiyarto Wibisono" w:date="2025-09-04T17:32:00Z" w16du:dateUtc="2025-09-04T10:32:00Z">
              <w:r w:rsidRPr="00A41EA1" w:rsidDel="00C809F5">
                <w:rPr>
                  <w:rFonts w:ascii="Arial" w:eastAsia="Arial" w:hAnsi="Arial" w:cs="Arial"/>
                  <w:color w:val="000000"/>
                  <w:sz w:val="20"/>
                  <w:szCs w:val="20"/>
                </w:rPr>
                <w:delText>System Action</w:delText>
              </w:r>
            </w:del>
          </w:p>
        </w:tc>
        <w:tc>
          <w:tcPr>
            <w:tcW w:w="6178" w:type="dxa"/>
            <w:tcBorders>
              <w:top w:val="nil"/>
              <w:left w:val="nil"/>
              <w:bottom w:val="single" w:sz="4" w:space="0" w:color="auto"/>
              <w:right w:val="single" w:sz="4" w:space="0" w:color="000000"/>
            </w:tcBorders>
          </w:tcPr>
          <w:p w14:paraId="6E99A3D6" w14:textId="3C92525E" w:rsidR="00905EB6" w:rsidRPr="00A41EA1" w:rsidDel="00C809F5" w:rsidRDefault="00905EB6" w:rsidP="00905EB6">
            <w:pPr>
              <w:rPr>
                <w:del w:id="2923" w:author="Mubiyarto Wibisono" w:date="2025-09-04T17:32:00Z" w16du:dateUtc="2025-09-04T10:32:00Z"/>
                <w:rFonts w:ascii="Arial" w:eastAsia="Arial" w:hAnsi="Arial" w:cs="Arial"/>
                <w:bCs/>
                <w:color w:val="000000"/>
                <w:sz w:val="20"/>
                <w:szCs w:val="20"/>
              </w:rPr>
            </w:pPr>
            <w:del w:id="2924" w:author="Mubiyarto Wibisono" w:date="2025-09-04T17:32:00Z" w16du:dateUtc="2025-09-04T10:32:00Z">
              <w:r w:rsidRPr="00A41EA1" w:rsidDel="00C809F5">
                <w:rPr>
                  <w:rFonts w:ascii="Arial" w:eastAsia="Arial" w:hAnsi="Arial" w:cs="Arial"/>
                  <w:bCs/>
                  <w:color w:val="000000"/>
                  <w:sz w:val="20"/>
                  <w:szCs w:val="20"/>
                </w:rPr>
                <w:delText>Backend doing order the notice and set payment flag</w:delText>
              </w:r>
              <w:r w:rsidRPr="00A41EA1" w:rsidDel="00C809F5">
                <w:rPr>
                  <w:rFonts w:ascii="Arial" w:eastAsia="Arial" w:hAnsi="Arial" w:cs="Arial"/>
                  <w:bCs/>
                  <w:color w:val="000000"/>
                  <w:sz w:val="20"/>
                  <w:szCs w:val="20"/>
                </w:rPr>
                <w:br/>
              </w:r>
              <w:r w:rsidRPr="00A41EA1" w:rsidDel="00C809F5">
                <w:rPr>
                  <w:rFonts w:ascii="Arial" w:eastAsia="Arial" w:hAnsi="Arial" w:cs="Arial"/>
                  <w:bCs/>
                  <w:color w:val="000000"/>
                  <w:sz w:val="20"/>
                  <w:szCs w:val="20"/>
                </w:rPr>
                <w:br/>
                <w:delText>notice_payment_flag</w:delText>
              </w:r>
            </w:del>
          </w:p>
          <w:p w14:paraId="172F3444" w14:textId="340D912C" w:rsidR="00905EB6" w:rsidRPr="00A41EA1" w:rsidDel="00C809F5" w:rsidRDefault="00905EB6" w:rsidP="00905EB6">
            <w:pPr>
              <w:rPr>
                <w:del w:id="2925" w:author="Mubiyarto Wibisono" w:date="2025-09-04T17:32:00Z" w16du:dateUtc="2025-09-04T10:32:00Z"/>
                <w:rFonts w:ascii="Arial" w:eastAsia="Arial" w:hAnsi="Arial" w:cs="Arial"/>
                <w:bCs/>
                <w:color w:val="000000"/>
                <w:sz w:val="20"/>
                <w:szCs w:val="20"/>
              </w:rPr>
            </w:pPr>
            <w:del w:id="2926" w:author="Mubiyarto Wibisono" w:date="2025-09-04T17:32:00Z" w16du:dateUtc="2025-09-04T10:32:00Z">
              <w:r w:rsidRPr="00A41EA1" w:rsidDel="00C809F5">
                <w:rPr>
                  <w:rFonts w:ascii="Arial" w:eastAsia="Arial" w:hAnsi="Arial" w:cs="Arial"/>
                  <w:bCs/>
                  <w:color w:val="000000"/>
                  <w:sz w:val="20"/>
                  <w:szCs w:val="20"/>
                </w:rPr>
                <w:delText>- PS/TS &amp; crs_reason_of_suspension = FP/PP/PRA set as PAID</w:delText>
              </w:r>
            </w:del>
          </w:p>
          <w:p w14:paraId="08F4E15C" w14:textId="660C9271" w:rsidR="00905EB6" w:rsidRPr="00A41EA1" w:rsidDel="00C809F5" w:rsidRDefault="00905EB6" w:rsidP="00905EB6">
            <w:pPr>
              <w:rPr>
                <w:del w:id="2927" w:author="Mubiyarto Wibisono" w:date="2025-09-04T17:32:00Z" w16du:dateUtc="2025-09-04T10:32:00Z"/>
                <w:rFonts w:ascii="Arial" w:eastAsia="Arial" w:hAnsi="Arial" w:cs="Arial"/>
                <w:bCs/>
                <w:color w:val="000000"/>
                <w:sz w:val="20"/>
                <w:szCs w:val="20"/>
              </w:rPr>
            </w:pPr>
            <w:del w:id="2928" w:author="Mubiyarto Wibisono" w:date="2025-09-04T17:32:00Z" w16du:dateUtc="2025-09-04T10:32:00Z">
              <w:r w:rsidRPr="00A41EA1" w:rsidDel="00C809F5">
                <w:rPr>
                  <w:rFonts w:ascii="Arial" w:eastAsia="Arial" w:hAnsi="Arial" w:cs="Arial"/>
                  <w:bCs/>
                  <w:color w:val="000000"/>
                  <w:sz w:val="20"/>
                  <w:szCs w:val="20"/>
                </w:rPr>
                <w:delText>- PS &amp; epr_reason_of_suspension not in "DIP/MID/RIP/FOR" set as NOT PAYABLE</w:delText>
              </w:r>
            </w:del>
          </w:p>
          <w:p w14:paraId="357632EE" w14:textId="3AC013CE" w:rsidR="00905EB6" w:rsidRPr="00A41EA1" w:rsidDel="00C809F5" w:rsidRDefault="00905EB6" w:rsidP="00905EB6">
            <w:pPr>
              <w:rPr>
                <w:del w:id="2929" w:author="Mubiyarto Wibisono" w:date="2025-09-04T17:32:00Z" w16du:dateUtc="2025-09-04T10:32:00Z"/>
                <w:rFonts w:ascii="Arial" w:eastAsia="Arial" w:hAnsi="Arial" w:cs="Arial"/>
                <w:bCs/>
                <w:color w:val="000000"/>
                <w:sz w:val="20"/>
                <w:szCs w:val="20"/>
              </w:rPr>
            </w:pPr>
            <w:del w:id="2930" w:author="Mubiyarto Wibisono" w:date="2025-09-04T17:32:00Z" w16du:dateUtc="2025-09-04T10:32:00Z">
              <w:r w:rsidRPr="00A41EA1" w:rsidDel="00C809F5">
                <w:rPr>
                  <w:rFonts w:ascii="Arial" w:eastAsia="Arial" w:hAnsi="Arial" w:cs="Arial"/>
                  <w:bCs/>
                  <w:color w:val="000000"/>
                  <w:sz w:val="20"/>
                  <w:szCs w:val="20"/>
                </w:rPr>
                <w:delText>- else set as PAYABLE</w:delText>
              </w:r>
            </w:del>
          </w:p>
          <w:p w14:paraId="128CAA42" w14:textId="75C49B07" w:rsidR="00905EB6" w:rsidRPr="00A41EA1" w:rsidDel="00C809F5" w:rsidRDefault="00905EB6" w:rsidP="00905EB6">
            <w:pPr>
              <w:rPr>
                <w:del w:id="2931" w:author="Mubiyarto Wibisono" w:date="2025-09-04T17:32:00Z" w16du:dateUtc="2025-09-04T10:32:00Z"/>
                <w:rFonts w:ascii="Arial" w:eastAsia="Arial" w:hAnsi="Arial" w:cs="Arial"/>
                <w:bCs/>
                <w:color w:val="000000"/>
                <w:sz w:val="20"/>
                <w:szCs w:val="20"/>
              </w:rPr>
            </w:pPr>
          </w:p>
          <w:p w14:paraId="396C58A1" w14:textId="2ADF1569" w:rsidR="00905EB6" w:rsidRPr="00A41EA1" w:rsidDel="00C809F5" w:rsidRDefault="00905EB6" w:rsidP="00905EB6">
            <w:pPr>
              <w:rPr>
                <w:del w:id="2932" w:author="Mubiyarto Wibisono" w:date="2025-09-04T17:32:00Z" w16du:dateUtc="2025-09-04T10:32:00Z"/>
                <w:rFonts w:ascii="Arial" w:eastAsia="Arial" w:hAnsi="Arial" w:cs="Arial"/>
                <w:bCs/>
                <w:color w:val="000000"/>
                <w:sz w:val="20"/>
                <w:szCs w:val="20"/>
              </w:rPr>
            </w:pPr>
            <w:del w:id="2933" w:author="Mubiyarto Wibisono" w:date="2025-09-04T17:32:00Z" w16du:dateUtc="2025-09-04T10:32:00Z">
              <w:r w:rsidRPr="00A41EA1" w:rsidDel="00C809F5">
                <w:rPr>
                  <w:rFonts w:ascii="Arial" w:eastAsia="Arial" w:hAnsi="Arial" w:cs="Arial"/>
                  <w:bCs/>
                  <w:color w:val="000000"/>
                  <w:sz w:val="20"/>
                  <w:szCs w:val="20"/>
                </w:rPr>
                <w:delText>order by crs_reason_of_suspension</w:delText>
              </w:r>
            </w:del>
          </w:p>
          <w:p w14:paraId="0C90EA3D" w14:textId="35789FF7" w:rsidR="00905EB6" w:rsidRPr="00A41EA1" w:rsidDel="00C809F5" w:rsidRDefault="00905EB6" w:rsidP="00905EB6">
            <w:pPr>
              <w:rPr>
                <w:del w:id="2934" w:author="Mubiyarto Wibisono" w:date="2025-09-04T17:32:00Z" w16du:dateUtc="2025-09-04T10:32:00Z"/>
                <w:rFonts w:ascii="Arial" w:eastAsia="Arial" w:hAnsi="Arial" w:cs="Arial"/>
                <w:bCs/>
                <w:color w:val="000000"/>
                <w:sz w:val="20"/>
                <w:szCs w:val="20"/>
              </w:rPr>
            </w:pPr>
            <w:del w:id="2935" w:author="Mubiyarto Wibisono" w:date="2025-09-04T17:32:00Z" w16du:dateUtc="2025-09-04T10:32:00Z">
              <w:r w:rsidRPr="00A41EA1" w:rsidDel="00C809F5">
                <w:rPr>
                  <w:rFonts w:ascii="Arial" w:eastAsia="Arial" w:hAnsi="Arial" w:cs="Arial"/>
                  <w:bCs/>
                  <w:color w:val="000000"/>
                  <w:sz w:val="20"/>
                  <w:szCs w:val="20"/>
                </w:rPr>
                <w:delText>null</w:delText>
              </w:r>
            </w:del>
          </w:p>
          <w:p w14:paraId="2E76E028" w14:textId="0E0BC85E" w:rsidR="00905EB6" w:rsidRPr="00A41EA1" w:rsidDel="00C809F5" w:rsidRDefault="00905EB6" w:rsidP="00905EB6">
            <w:pPr>
              <w:rPr>
                <w:del w:id="2936" w:author="Mubiyarto Wibisono" w:date="2025-09-04T17:32:00Z" w16du:dateUtc="2025-09-04T10:32:00Z"/>
                <w:rFonts w:ascii="Arial" w:eastAsia="Arial" w:hAnsi="Arial" w:cs="Arial"/>
                <w:bCs/>
                <w:color w:val="000000"/>
                <w:sz w:val="20"/>
                <w:szCs w:val="20"/>
              </w:rPr>
            </w:pPr>
            <w:del w:id="2937" w:author="Mubiyarto Wibisono" w:date="2025-09-04T17:32:00Z" w16du:dateUtc="2025-09-04T10:32:00Z">
              <w:r w:rsidRPr="00A41EA1" w:rsidDel="00C809F5">
                <w:rPr>
                  <w:rFonts w:ascii="Arial" w:eastAsia="Arial" w:hAnsi="Arial" w:cs="Arial"/>
                  <w:bCs/>
                  <w:color w:val="000000"/>
                  <w:sz w:val="20"/>
                  <w:szCs w:val="20"/>
                </w:rPr>
                <w:delText>FP</w:delText>
              </w:r>
            </w:del>
          </w:p>
          <w:p w14:paraId="218228A3" w14:textId="61E83E6A" w:rsidR="00905EB6" w:rsidRPr="00A41EA1" w:rsidDel="00C809F5" w:rsidRDefault="00905EB6" w:rsidP="00905EB6">
            <w:pPr>
              <w:rPr>
                <w:del w:id="2938" w:author="Mubiyarto Wibisono" w:date="2025-09-04T17:32:00Z" w16du:dateUtc="2025-09-04T10:32:00Z"/>
                <w:rFonts w:ascii="Arial" w:eastAsia="Arial" w:hAnsi="Arial" w:cs="Arial"/>
                <w:bCs/>
                <w:color w:val="000000"/>
                <w:sz w:val="20"/>
                <w:szCs w:val="20"/>
              </w:rPr>
            </w:pPr>
            <w:del w:id="2939" w:author="Mubiyarto Wibisono" w:date="2025-09-04T17:32:00Z" w16du:dateUtc="2025-09-04T10:32:00Z">
              <w:r w:rsidRPr="00A41EA1" w:rsidDel="00C809F5">
                <w:rPr>
                  <w:rFonts w:ascii="Arial" w:eastAsia="Arial" w:hAnsi="Arial" w:cs="Arial"/>
                  <w:bCs/>
                  <w:color w:val="000000"/>
                  <w:sz w:val="20"/>
                  <w:szCs w:val="20"/>
                </w:rPr>
                <w:delText>PP</w:delText>
              </w:r>
            </w:del>
          </w:p>
          <w:p w14:paraId="2F18C14F" w14:textId="50041CD5" w:rsidR="00905EB6" w:rsidRPr="00A41EA1" w:rsidDel="00C809F5" w:rsidRDefault="00905EB6" w:rsidP="00E9397B">
            <w:pPr>
              <w:rPr>
                <w:del w:id="2940" w:author="Mubiyarto Wibisono" w:date="2025-09-04T17:32:00Z" w16du:dateUtc="2025-09-04T10:32:00Z"/>
                <w:rFonts w:ascii="Arial" w:eastAsia="Arial" w:hAnsi="Arial" w:cs="Arial"/>
                <w:bCs/>
                <w:color w:val="000000"/>
                <w:sz w:val="20"/>
                <w:szCs w:val="20"/>
              </w:rPr>
            </w:pPr>
            <w:del w:id="2941" w:author="Mubiyarto Wibisono" w:date="2025-09-04T17:32:00Z" w16du:dateUtc="2025-09-04T10:32:00Z">
              <w:r w:rsidRPr="00A41EA1" w:rsidDel="00C809F5">
                <w:rPr>
                  <w:rFonts w:ascii="Arial" w:eastAsia="Arial" w:hAnsi="Arial" w:cs="Arial"/>
                  <w:bCs/>
                  <w:color w:val="000000"/>
                  <w:sz w:val="20"/>
                  <w:szCs w:val="20"/>
                </w:rPr>
                <w:delText>PRA</w:delText>
              </w:r>
            </w:del>
          </w:p>
        </w:tc>
      </w:tr>
      <w:tr w:rsidR="00F352DF" w:rsidRPr="00A41EA1" w:rsidDel="00C809F5" w14:paraId="1B93063F" w14:textId="4E15B6BE" w:rsidTr="007D1FC5">
        <w:trPr>
          <w:trHeight w:val="288"/>
          <w:del w:id="2942" w:author="Mubiyarto Wibisono" w:date="2025-09-04T17:32:00Z"/>
        </w:trPr>
        <w:tc>
          <w:tcPr>
            <w:tcW w:w="1795" w:type="dxa"/>
            <w:tcBorders>
              <w:top w:val="nil"/>
              <w:left w:val="single" w:sz="4" w:space="0" w:color="000000"/>
              <w:bottom w:val="single" w:sz="4" w:space="0" w:color="auto"/>
              <w:right w:val="single" w:sz="4" w:space="0" w:color="000000"/>
            </w:tcBorders>
          </w:tcPr>
          <w:p w14:paraId="0630661E" w14:textId="76CE31A7" w:rsidR="00F352DF" w:rsidRPr="00A41EA1" w:rsidDel="00C809F5" w:rsidRDefault="00F352DF" w:rsidP="00E9397B">
            <w:pPr>
              <w:rPr>
                <w:del w:id="2943" w:author="Mubiyarto Wibisono" w:date="2025-09-04T17:32:00Z" w16du:dateUtc="2025-09-04T10:32:00Z"/>
                <w:rFonts w:ascii="Arial" w:eastAsia="Arial" w:hAnsi="Arial" w:cs="Arial"/>
                <w:color w:val="000000"/>
                <w:sz w:val="20"/>
                <w:szCs w:val="20"/>
              </w:rPr>
            </w:pPr>
            <w:del w:id="2944" w:author="Mubiyarto Wibisono" w:date="2025-09-04T17:32:00Z" w16du:dateUtc="2025-09-04T10:32:00Z">
              <w:r w:rsidRPr="00A41EA1" w:rsidDel="00C809F5">
                <w:rPr>
                  <w:rFonts w:ascii="Arial" w:eastAsia="Arial" w:hAnsi="Arial" w:cs="Arial"/>
                  <w:color w:val="000000"/>
                  <w:sz w:val="20"/>
                  <w:szCs w:val="20"/>
                </w:rPr>
                <w:delText>Check for TS-PP</w:delText>
              </w:r>
              <w:r w:rsidR="007D1FC5" w:rsidRPr="00A41EA1" w:rsidDel="00C809F5">
                <w:rPr>
                  <w:rFonts w:ascii="Arial" w:eastAsia="Arial" w:hAnsi="Arial" w:cs="Arial"/>
                  <w:color w:val="000000"/>
                  <w:sz w:val="20"/>
                  <w:szCs w:val="20"/>
                </w:rPr>
                <w:delText>/PS-PRA</w:delText>
              </w:r>
            </w:del>
          </w:p>
        </w:tc>
        <w:tc>
          <w:tcPr>
            <w:tcW w:w="1377" w:type="dxa"/>
            <w:tcBorders>
              <w:top w:val="nil"/>
              <w:left w:val="nil"/>
              <w:bottom w:val="single" w:sz="4" w:space="0" w:color="auto"/>
              <w:right w:val="single" w:sz="4" w:space="0" w:color="000000"/>
            </w:tcBorders>
          </w:tcPr>
          <w:p w14:paraId="09CA36C9" w14:textId="2EBD1AB5" w:rsidR="00F352DF" w:rsidRPr="00A41EA1" w:rsidDel="00C809F5" w:rsidRDefault="00F352DF" w:rsidP="00E9397B">
            <w:pPr>
              <w:rPr>
                <w:del w:id="2945" w:author="Mubiyarto Wibisono" w:date="2025-09-04T17:32:00Z" w16du:dateUtc="2025-09-04T10:32:00Z"/>
                <w:rFonts w:ascii="Arial" w:eastAsia="Arial" w:hAnsi="Arial" w:cs="Arial"/>
                <w:color w:val="000000"/>
                <w:sz w:val="20"/>
                <w:szCs w:val="20"/>
              </w:rPr>
            </w:pPr>
            <w:del w:id="2946" w:author="Mubiyarto Wibisono" w:date="2025-09-04T17:32:00Z" w16du:dateUtc="2025-09-04T10:32:00Z">
              <w:r w:rsidRPr="00A41EA1" w:rsidDel="00C809F5">
                <w:rPr>
                  <w:rFonts w:ascii="Arial" w:eastAsia="Arial" w:hAnsi="Arial" w:cs="Arial"/>
                  <w:color w:val="000000"/>
                  <w:sz w:val="20"/>
                  <w:szCs w:val="20"/>
                </w:rPr>
                <w:delText>System Decision</w:delText>
              </w:r>
            </w:del>
          </w:p>
        </w:tc>
        <w:tc>
          <w:tcPr>
            <w:tcW w:w="6178" w:type="dxa"/>
            <w:tcBorders>
              <w:top w:val="nil"/>
              <w:left w:val="nil"/>
              <w:bottom w:val="single" w:sz="4" w:space="0" w:color="auto"/>
              <w:right w:val="single" w:sz="4" w:space="0" w:color="000000"/>
            </w:tcBorders>
          </w:tcPr>
          <w:p w14:paraId="2DA4851A" w14:textId="20B80147" w:rsidR="00F352DF" w:rsidRPr="00A41EA1" w:rsidDel="00C809F5" w:rsidRDefault="00F352DF" w:rsidP="00E9397B">
            <w:pPr>
              <w:rPr>
                <w:del w:id="2947" w:author="Mubiyarto Wibisono" w:date="2025-09-04T17:32:00Z" w16du:dateUtc="2025-09-04T10:32:00Z"/>
                <w:rFonts w:ascii="Arial" w:eastAsia="Arial" w:hAnsi="Arial" w:cs="Arial"/>
                <w:bCs/>
                <w:color w:val="000000"/>
                <w:sz w:val="20"/>
                <w:szCs w:val="20"/>
              </w:rPr>
            </w:pPr>
            <w:del w:id="2948" w:author="Mubiyarto Wibisono" w:date="2025-09-04T17:32:00Z" w16du:dateUtc="2025-09-04T10:32:00Z">
              <w:r w:rsidRPr="00A41EA1" w:rsidDel="00C809F5">
                <w:rPr>
                  <w:rFonts w:ascii="Arial" w:eastAsia="Arial" w:hAnsi="Arial" w:cs="Arial"/>
                  <w:bCs/>
                  <w:color w:val="000000"/>
                  <w:sz w:val="20"/>
                  <w:szCs w:val="20"/>
                </w:rPr>
                <w:delText>Evaluates whether there are any TS-PP</w:delText>
              </w:r>
              <w:r w:rsidR="007D1FC5" w:rsidRPr="00A41EA1" w:rsidDel="00C809F5">
                <w:rPr>
                  <w:rFonts w:ascii="Arial" w:eastAsia="Arial" w:hAnsi="Arial" w:cs="Arial"/>
                  <w:bCs/>
                  <w:color w:val="000000"/>
                  <w:sz w:val="20"/>
                  <w:szCs w:val="20"/>
                </w:rPr>
                <w:delText>/PS-PRA</w:delText>
              </w:r>
              <w:r w:rsidRPr="00A41EA1" w:rsidDel="00C809F5">
                <w:rPr>
                  <w:rFonts w:ascii="Arial" w:eastAsia="Arial" w:hAnsi="Arial" w:cs="Arial"/>
                  <w:bCs/>
                  <w:color w:val="000000"/>
                  <w:sz w:val="20"/>
                  <w:szCs w:val="20"/>
                </w:rPr>
                <w:delText xml:space="preserve"> notices to determine the flow path</w:delText>
              </w:r>
            </w:del>
          </w:p>
        </w:tc>
      </w:tr>
      <w:tr w:rsidR="00F352DF" w:rsidRPr="00A41EA1" w:rsidDel="00C809F5" w14:paraId="5C641DB8" w14:textId="7D5C61B4" w:rsidTr="007D1FC5">
        <w:trPr>
          <w:trHeight w:val="288"/>
          <w:del w:id="2949" w:author="Mubiyarto Wibisono" w:date="2025-09-04T17:32:00Z"/>
        </w:trPr>
        <w:tc>
          <w:tcPr>
            <w:tcW w:w="1795" w:type="dxa"/>
            <w:tcBorders>
              <w:top w:val="nil"/>
              <w:left w:val="single" w:sz="4" w:space="0" w:color="000000"/>
              <w:bottom w:val="single" w:sz="4" w:space="0" w:color="auto"/>
              <w:right w:val="single" w:sz="4" w:space="0" w:color="000000"/>
            </w:tcBorders>
          </w:tcPr>
          <w:p w14:paraId="72636385" w14:textId="19700136" w:rsidR="00F352DF" w:rsidRPr="00A41EA1" w:rsidDel="00C809F5" w:rsidRDefault="00F352DF" w:rsidP="00E9397B">
            <w:pPr>
              <w:rPr>
                <w:del w:id="2950" w:author="Mubiyarto Wibisono" w:date="2025-09-04T17:32:00Z" w16du:dateUtc="2025-09-04T10:32:00Z"/>
                <w:rFonts w:ascii="Arial" w:eastAsia="Arial" w:hAnsi="Arial" w:cs="Arial"/>
                <w:color w:val="000000"/>
                <w:sz w:val="20"/>
                <w:szCs w:val="20"/>
              </w:rPr>
            </w:pPr>
            <w:del w:id="2951" w:author="Mubiyarto Wibisono" w:date="2025-09-04T17:32:00Z" w16du:dateUtc="2025-09-04T10:32:00Z">
              <w:r w:rsidRPr="00A41EA1" w:rsidDel="00C809F5">
                <w:rPr>
                  <w:rFonts w:ascii="Arial" w:eastAsia="Arial" w:hAnsi="Arial" w:cs="Arial"/>
                  <w:color w:val="000000"/>
                  <w:sz w:val="20"/>
                  <w:szCs w:val="20"/>
                </w:rPr>
                <w:delText>Get User Message (TS-PP</w:delText>
              </w:r>
              <w:r w:rsidR="007D1FC5" w:rsidRPr="00A41EA1" w:rsidDel="00C809F5">
                <w:rPr>
                  <w:rFonts w:ascii="Arial" w:eastAsia="Arial" w:hAnsi="Arial" w:cs="Arial"/>
                  <w:color w:val="000000"/>
                  <w:sz w:val="20"/>
                  <w:szCs w:val="20"/>
                </w:rPr>
                <w:delText>/PS-PRA</w:delText>
              </w:r>
              <w:r w:rsidRPr="00A41EA1" w:rsidDel="00C809F5">
                <w:rPr>
                  <w:rFonts w:ascii="Arial" w:eastAsia="Arial" w:hAnsi="Arial" w:cs="Arial"/>
                  <w:color w:val="000000"/>
                  <w:sz w:val="20"/>
                  <w:szCs w:val="20"/>
                </w:rPr>
                <w:delText xml:space="preserve"> type)</w:delText>
              </w:r>
            </w:del>
          </w:p>
        </w:tc>
        <w:tc>
          <w:tcPr>
            <w:tcW w:w="1377" w:type="dxa"/>
            <w:tcBorders>
              <w:top w:val="nil"/>
              <w:left w:val="nil"/>
              <w:bottom w:val="single" w:sz="4" w:space="0" w:color="auto"/>
              <w:right w:val="single" w:sz="4" w:space="0" w:color="000000"/>
            </w:tcBorders>
          </w:tcPr>
          <w:p w14:paraId="69EDCDD7" w14:textId="6FEF7814" w:rsidR="00F352DF" w:rsidRPr="00A41EA1" w:rsidDel="00C809F5" w:rsidRDefault="00F352DF" w:rsidP="00E9397B">
            <w:pPr>
              <w:rPr>
                <w:del w:id="2952" w:author="Mubiyarto Wibisono" w:date="2025-09-04T17:32:00Z" w16du:dateUtc="2025-09-04T10:32:00Z"/>
                <w:rFonts w:ascii="Arial" w:eastAsia="Arial" w:hAnsi="Arial" w:cs="Arial"/>
                <w:color w:val="000000"/>
                <w:sz w:val="20"/>
                <w:szCs w:val="20"/>
              </w:rPr>
            </w:pPr>
            <w:del w:id="2953" w:author="Mubiyarto Wibisono" w:date="2025-09-04T17:32:00Z" w16du:dateUtc="2025-09-04T10:32:00Z">
              <w:r w:rsidRPr="00A41EA1" w:rsidDel="00C809F5">
                <w:rPr>
                  <w:rFonts w:ascii="Arial" w:eastAsia="Arial" w:hAnsi="Arial" w:cs="Arial"/>
                  <w:color w:val="000000"/>
                  <w:sz w:val="20"/>
                  <w:szCs w:val="20"/>
                </w:rPr>
                <w:delText>System Messaging</w:delText>
              </w:r>
            </w:del>
          </w:p>
        </w:tc>
        <w:tc>
          <w:tcPr>
            <w:tcW w:w="6178" w:type="dxa"/>
            <w:tcBorders>
              <w:top w:val="nil"/>
              <w:left w:val="nil"/>
              <w:bottom w:val="single" w:sz="4" w:space="0" w:color="auto"/>
              <w:right w:val="single" w:sz="4" w:space="0" w:color="000000"/>
            </w:tcBorders>
          </w:tcPr>
          <w:p w14:paraId="62FE99EE" w14:textId="04C7BAF8" w:rsidR="00F352DF" w:rsidRPr="00A41EA1" w:rsidDel="00C809F5" w:rsidRDefault="00F352DF" w:rsidP="00E9397B">
            <w:pPr>
              <w:rPr>
                <w:del w:id="2954" w:author="Mubiyarto Wibisono" w:date="2025-09-04T17:32:00Z" w16du:dateUtc="2025-09-04T10:32:00Z"/>
                <w:rFonts w:ascii="Arial" w:eastAsia="Arial" w:hAnsi="Arial" w:cs="Arial"/>
                <w:bCs/>
                <w:color w:val="000000"/>
                <w:sz w:val="20"/>
                <w:szCs w:val="20"/>
              </w:rPr>
            </w:pPr>
            <w:del w:id="2955" w:author="Mubiyarto Wibisono" w:date="2025-09-04T17:32:00Z" w16du:dateUtc="2025-09-04T10:32:00Z">
              <w:r w:rsidRPr="00A41EA1" w:rsidDel="00C809F5">
                <w:rPr>
                  <w:rFonts w:ascii="Arial" w:eastAsia="Arial" w:hAnsi="Arial" w:cs="Arial"/>
                  <w:bCs/>
                  <w:color w:val="000000"/>
                  <w:sz w:val="20"/>
                  <w:szCs w:val="20"/>
                </w:rPr>
                <w:delText>Fetches a failure message using the response parameter if no valid data is returned</w:delText>
              </w:r>
            </w:del>
          </w:p>
        </w:tc>
      </w:tr>
      <w:tr w:rsidR="00F352DF" w:rsidRPr="00A41EA1" w:rsidDel="00C809F5" w14:paraId="636C9454" w14:textId="291F3F4F" w:rsidTr="007D1FC5">
        <w:trPr>
          <w:trHeight w:val="288"/>
          <w:del w:id="2956" w:author="Mubiyarto Wibisono" w:date="2025-09-04T17:32:00Z"/>
        </w:trPr>
        <w:tc>
          <w:tcPr>
            <w:tcW w:w="1795" w:type="dxa"/>
            <w:tcBorders>
              <w:top w:val="nil"/>
              <w:left w:val="single" w:sz="4" w:space="0" w:color="000000"/>
              <w:bottom w:val="single" w:sz="4" w:space="0" w:color="auto"/>
              <w:right w:val="single" w:sz="4" w:space="0" w:color="000000"/>
            </w:tcBorders>
          </w:tcPr>
          <w:p w14:paraId="07D50905" w14:textId="38F9E985" w:rsidR="00F352DF" w:rsidRPr="00A41EA1" w:rsidDel="00C809F5" w:rsidRDefault="00F352DF" w:rsidP="00E9397B">
            <w:pPr>
              <w:rPr>
                <w:del w:id="2957" w:author="Mubiyarto Wibisono" w:date="2025-09-04T17:32:00Z" w16du:dateUtc="2025-09-04T10:32:00Z"/>
                <w:rFonts w:ascii="Arial" w:eastAsia="Arial" w:hAnsi="Arial" w:cs="Arial"/>
                <w:color w:val="000000"/>
                <w:sz w:val="20"/>
                <w:szCs w:val="20"/>
              </w:rPr>
            </w:pPr>
            <w:del w:id="2958" w:author="Mubiyarto Wibisono" w:date="2025-09-04T17:32:00Z" w16du:dateUtc="2025-09-04T10:32:00Z">
              <w:r w:rsidRPr="00A41EA1" w:rsidDel="00C809F5">
                <w:rPr>
                  <w:rFonts w:ascii="Arial" w:eastAsia="Arial" w:hAnsi="Arial" w:cs="Arial"/>
                  <w:color w:val="000000"/>
                  <w:sz w:val="20"/>
                  <w:szCs w:val="20"/>
                </w:rPr>
                <w:delText>Respond to eService (TS-PP</w:delText>
              </w:r>
              <w:r w:rsidR="007D1FC5" w:rsidRPr="00A41EA1" w:rsidDel="00C809F5">
                <w:rPr>
                  <w:rFonts w:ascii="Arial" w:eastAsia="Arial" w:hAnsi="Arial" w:cs="Arial"/>
                  <w:color w:val="000000"/>
                  <w:sz w:val="20"/>
                  <w:szCs w:val="20"/>
                </w:rPr>
                <w:delText>/PS-PRA</w:delText>
              </w:r>
              <w:r w:rsidRPr="00A41EA1" w:rsidDel="00C809F5">
                <w:rPr>
                  <w:rFonts w:ascii="Arial" w:eastAsia="Arial" w:hAnsi="Arial" w:cs="Arial"/>
                  <w:color w:val="000000"/>
                  <w:sz w:val="20"/>
                  <w:szCs w:val="20"/>
                </w:rPr>
                <w:delText>)</w:delText>
              </w:r>
            </w:del>
          </w:p>
        </w:tc>
        <w:tc>
          <w:tcPr>
            <w:tcW w:w="1377" w:type="dxa"/>
            <w:tcBorders>
              <w:top w:val="nil"/>
              <w:left w:val="nil"/>
              <w:bottom w:val="single" w:sz="4" w:space="0" w:color="auto"/>
              <w:right w:val="single" w:sz="4" w:space="0" w:color="000000"/>
            </w:tcBorders>
          </w:tcPr>
          <w:p w14:paraId="12C7AAE2" w14:textId="67FF682B" w:rsidR="00F352DF" w:rsidRPr="00A41EA1" w:rsidDel="00C809F5" w:rsidRDefault="00F352DF" w:rsidP="00E9397B">
            <w:pPr>
              <w:rPr>
                <w:del w:id="2959" w:author="Mubiyarto Wibisono" w:date="2025-09-04T17:32:00Z" w16du:dateUtc="2025-09-04T10:32:00Z"/>
                <w:rFonts w:ascii="Arial" w:eastAsia="Arial" w:hAnsi="Arial" w:cs="Arial"/>
                <w:color w:val="000000"/>
                <w:sz w:val="20"/>
                <w:szCs w:val="20"/>
              </w:rPr>
            </w:pPr>
            <w:del w:id="2960"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nil"/>
              <w:left w:val="nil"/>
              <w:bottom w:val="single" w:sz="4" w:space="0" w:color="auto"/>
              <w:right w:val="single" w:sz="4" w:space="0" w:color="000000"/>
            </w:tcBorders>
          </w:tcPr>
          <w:p w14:paraId="10F35E12" w14:textId="1E511F02" w:rsidR="00F352DF" w:rsidRPr="00A41EA1" w:rsidDel="00C809F5" w:rsidRDefault="00F352DF" w:rsidP="00E9397B">
            <w:pPr>
              <w:rPr>
                <w:del w:id="2961" w:author="Mubiyarto Wibisono" w:date="2025-09-04T17:32:00Z" w16du:dateUtc="2025-09-04T10:32:00Z"/>
                <w:rFonts w:ascii="Arial" w:eastAsia="Arial" w:hAnsi="Arial" w:cs="Arial"/>
                <w:bCs/>
                <w:color w:val="000000"/>
                <w:sz w:val="20"/>
                <w:szCs w:val="20"/>
              </w:rPr>
            </w:pPr>
            <w:del w:id="2962" w:author="Mubiyarto Wibisono" w:date="2025-09-04T17:32:00Z" w16du:dateUtc="2025-09-04T10:32:00Z">
              <w:r w:rsidRPr="00A41EA1" w:rsidDel="00C809F5">
                <w:rPr>
                  <w:rFonts w:ascii="Arial" w:eastAsia="Arial" w:hAnsi="Arial" w:cs="Arial"/>
                  <w:bCs/>
                  <w:color w:val="000000"/>
                  <w:sz w:val="20"/>
                  <w:szCs w:val="20"/>
                </w:rPr>
                <w:delText>Sends validated offence data along with context-specific user messages to the frontend</w:delText>
              </w:r>
            </w:del>
          </w:p>
        </w:tc>
      </w:tr>
      <w:tr w:rsidR="00F352DF" w:rsidRPr="00A41EA1" w:rsidDel="00C809F5" w14:paraId="3A859BEC" w14:textId="67DF7C58" w:rsidTr="007D1FC5">
        <w:trPr>
          <w:trHeight w:val="288"/>
          <w:del w:id="2963" w:author="Mubiyarto Wibisono" w:date="2025-09-04T17:32:00Z"/>
        </w:trPr>
        <w:tc>
          <w:tcPr>
            <w:tcW w:w="1795" w:type="dxa"/>
            <w:tcBorders>
              <w:top w:val="nil"/>
              <w:left w:val="single" w:sz="4" w:space="0" w:color="000000"/>
              <w:bottom w:val="single" w:sz="4" w:space="0" w:color="auto"/>
              <w:right w:val="single" w:sz="4" w:space="0" w:color="000000"/>
            </w:tcBorders>
          </w:tcPr>
          <w:p w14:paraId="578358C5" w14:textId="757C3262" w:rsidR="00F352DF" w:rsidRPr="00A41EA1" w:rsidDel="00C809F5" w:rsidRDefault="00F352DF" w:rsidP="00E9397B">
            <w:pPr>
              <w:rPr>
                <w:del w:id="2964" w:author="Mubiyarto Wibisono" w:date="2025-09-04T17:32:00Z" w16du:dateUtc="2025-09-04T10:32:00Z"/>
                <w:rFonts w:ascii="Arial" w:eastAsia="Arial" w:hAnsi="Arial" w:cs="Arial"/>
                <w:color w:val="000000"/>
                <w:sz w:val="20"/>
                <w:szCs w:val="20"/>
              </w:rPr>
            </w:pPr>
            <w:del w:id="2965" w:author="Mubiyarto Wibisono" w:date="2025-09-04T17:32:00Z" w16du:dateUtc="2025-09-04T10:32:00Z">
              <w:r w:rsidRPr="00A41EA1" w:rsidDel="00C809F5">
                <w:rPr>
                  <w:rFonts w:ascii="Arial" w:eastAsia="Arial" w:hAnsi="Arial" w:cs="Arial"/>
                  <w:color w:val="000000"/>
                  <w:sz w:val="20"/>
                  <w:szCs w:val="20"/>
                </w:rPr>
                <w:delText>Get Today’s Payable Transactions</w:delText>
              </w:r>
            </w:del>
          </w:p>
        </w:tc>
        <w:tc>
          <w:tcPr>
            <w:tcW w:w="1377" w:type="dxa"/>
            <w:tcBorders>
              <w:top w:val="nil"/>
              <w:left w:val="nil"/>
              <w:bottom w:val="single" w:sz="4" w:space="0" w:color="auto"/>
              <w:right w:val="single" w:sz="4" w:space="0" w:color="000000"/>
            </w:tcBorders>
          </w:tcPr>
          <w:p w14:paraId="64F159E0" w14:textId="4EB858F6" w:rsidR="00F352DF" w:rsidRPr="00A41EA1" w:rsidDel="00C809F5" w:rsidRDefault="00F352DF" w:rsidP="00E9397B">
            <w:pPr>
              <w:rPr>
                <w:del w:id="2966" w:author="Mubiyarto Wibisono" w:date="2025-09-04T17:32:00Z" w16du:dateUtc="2025-09-04T10:32:00Z"/>
                <w:rFonts w:ascii="Arial" w:eastAsia="Arial" w:hAnsi="Arial" w:cs="Arial"/>
                <w:color w:val="000000"/>
                <w:sz w:val="20"/>
                <w:szCs w:val="20"/>
              </w:rPr>
            </w:pPr>
            <w:del w:id="2967" w:author="Mubiyarto Wibisono" w:date="2025-09-04T17:32:00Z" w16du:dateUtc="2025-09-04T10:32:00Z">
              <w:r w:rsidRPr="00A41EA1" w:rsidDel="00C809F5">
                <w:rPr>
                  <w:rFonts w:ascii="Arial" w:eastAsia="Arial" w:hAnsi="Arial" w:cs="Arial"/>
                  <w:color w:val="000000"/>
                  <w:sz w:val="20"/>
                  <w:szCs w:val="20"/>
                </w:rPr>
                <w:delText>System Data Retrieval</w:delText>
              </w:r>
            </w:del>
          </w:p>
        </w:tc>
        <w:tc>
          <w:tcPr>
            <w:tcW w:w="6178" w:type="dxa"/>
            <w:tcBorders>
              <w:top w:val="nil"/>
              <w:left w:val="nil"/>
              <w:bottom w:val="single" w:sz="4" w:space="0" w:color="auto"/>
              <w:right w:val="single" w:sz="4" w:space="0" w:color="000000"/>
            </w:tcBorders>
          </w:tcPr>
          <w:p w14:paraId="1A11DE30" w14:textId="619D3AA3" w:rsidR="00F352DF" w:rsidRPr="00A41EA1" w:rsidDel="00C809F5" w:rsidRDefault="00F352DF" w:rsidP="00E9397B">
            <w:pPr>
              <w:rPr>
                <w:del w:id="2968" w:author="Mubiyarto Wibisono" w:date="2025-09-04T17:32:00Z" w16du:dateUtc="2025-09-04T10:32:00Z"/>
                <w:rFonts w:ascii="Arial" w:eastAsia="Arial" w:hAnsi="Arial" w:cs="Arial"/>
                <w:bCs/>
                <w:color w:val="000000"/>
                <w:sz w:val="20"/>
                <w:szCs w:val="20"/>
              </w:rPr>
            </w:pPr>
            <w:del w:id="2969" w:author="Mubiyarto Wibisono" w:date="2025-09-04T17:32:00Z" w16du:dateUtc="2025-09-04T10:32:00Z">
              <w:r w:rsidRPr="00A41EA1" w:rsidDel="00C809F5">
                <w:rPr>
                  <w:rFonts w:ascii="Arial" w:eastAsia="Arial" w:hAnsi="Arial" w:cs="Arial"/>
                  <w:bCs/>
                  <w:color w:val="000000"/>
                  <w:sz w:val="20"/>
                  <w:szCs w:val="20"/>
                </w:rPr>
                <w:delText>Queries the `web_txn_</w:delText>
              </w:r>
              <w:r w:rsidR="00844BE8" w:rsidRPr="00A41EA1" w:rsidDel="00C809F5">
                <w:rPr>
                  <w:rFonts w:ascii="Arial" w:eastAsia="Arial" w:hAnsi="Arial" w:cs="Arial"/>
                  <w:bCs/>
                  <w:color w:val="000000"/>
                  <w:sz w:val="20"/>
                  <w:szCs w:val="20"/>
                </w:rPr>
                <w:delText>detail</w:delText>
              </w:r>
              <w:r w:rsidRPr="00A41EA1" w:rsidDel="00C809F5">
                <w:rPr>
                  <w:rFonts w:ascii="Arial" w:eastAsia="Arial" w:hAnsi="Arial" w:cs="Arial"/>
                  <w:bCs/>
                  <w:color w:val="000000"/>
                  <w:sz w:val="20"/>
                  <w:szCs w:val="20"/>
                </w:rPr>
                <w:delText>` table for today's payable notice transactions</w:delText>
              </w:r>
            </w:del>
          </w:p>
        </w:tc>
      </w:tr>
      <w:tr w:rsidR="00F352DF" w:rsidRPr="00A41EA1" w:rsidDel="00C809F5" w14:paraId="451DD680" w14:textId="0724A7FE" w:rsidTr="007D1FC5">
        <w:trPr>
          <w:trHeight w:val="288"/>
          <w:del w:id="2970"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32BB8753" w14:textId="63EFA15E" w:rsidR="00F352DF" w:rsidRPr="00A41EA1" w:rsidDel="00C809F5" w:rsidRDefault="00F352DF" w:rsidP="00E9397B">
            <w:pPr>
              <w:rPr>
                <w:del w:id="2971" w:author="Mubiyarto Wibisono" w:date="2025-09-04T17:32:00Z" w16du:dateUtc="2025-09-04T10:32:00Z"/>
                <w:rFonts w:ascii="Arial" w:eastAsia="Arial" w:hAnsi="Arial" w:cs="Arial"/>
                <w:color w:val="000000"/>
                <w:sz w:val="20"/>
                <w:szCs w:val="20"/>
              </w:rPr>
            </w:pPr>
            <w:del w:id="2972" w:author="Mubiyarto Wibisono" w:date="2025-09-04T17:32:00Z" w16du:dateUtc="2025-09-04T10:32:00Z">
              <w:r w:rsidRPr="00A41EA1" w:rsidDel="00C809F5">
                <w:rPr>
                  <w:rFonts w:ascii="Arial" w:eastAsia="Arial" w:hAnsi="Arial" w:cs="Arial"/>
                  <w:color w:val="000000"/>
                  <w:sz w:val="20"/>
                  <w:szCs w:val="20"/>
                </w:rPr>
                <w:delText>Check for Result Existence</w:delText>
              </w:r>
            </w:del>
          </w:p>
        </w:tc>
        <w:tc>
          <w:tcPr>
            <w:tcW w:w="1377" w:type="dxa"/>
            <w:tcBorders>
              <w:top w:val="single" w:sz="4" w:space="0" w:color="auto"/>
              <w:left w:val="single" w:sz="4" w:space="0" w:color="auto"/>
              <w:bottom w:val="single" w:sz="4" w:space="0" w:color="auto"/>
              <w:right w:val="single" w:sz="4" w:space="0" w:color="auto"/>
            </w:tcBorders>
          </w:tcPr>
          <w:p w14:paraId="5F4345C8" w14:textId="752CE3EC" w:rsidR="00F352DF" w:rsidRPr="00A41EA1" w:rsidDel="00C809F5" w:rsidRDefault="00F352DF" w:rsidP="00E9397B">
            <w:pPr>
              <w:rPr>
                <w:del w:id="2973" w:author="Mubiyarto Wibisono" w:date="2025-09-04T17:32:00Z" w16du:dateUtc="2025-09-04T10:32:00Z"/>
                <w:rFonts w:ascii="Arial" w:eastAsia="Arial" w:hAnsi="Arial" w:cs="Arial"/>
                <w:color w:val="000000"/>
                <w:sz w:val="20"/>
                <w:szCs w:val="20"/>
              </w:rPr>
            </w:pPr>
            <w:del w:id="2974" w:author="Mubiyarto Wibisono" w:date="2025-09-04T17:32:00Z" w16du:dateUtc="2025-09-04T10:32:00Z">
              <w:r w:rsidRPr="00A41EA1" w:rsidDel="00C809F5">
                <w:rPr>
                  <w:rFonts w:ascii="Arial" w:eastAsia="Arial" w:hAnsi="Arial" w:cs="Arial"/>
                  <w:color w:val="000000"/>
                  <w:sz w:val="20"/>
                  <w:szCs w:val="20"/>
                </w:rPr>
                <w:delText>System Decision</w:delText>
              </w:r>
            </w:del>
          </w:p>
        </w:tc>
        <w:tc>
          <w:tcPr>
            <w:tcW w:w="6178" w:type="dxa"/>
            <w:tcBorders>
              <w:top w:val="single" w:sz="4" w:space="0" w:color="auto"/>
              <w:left w:val="single" w:sz="4" w:space="0" w:color="auto"/>
              <w:bottom w:val="single" w:sz="4" w:space="0" w:color="auto"/>
              <w:right w:val="single" w:sz="4" w:space="0" w:color="auto"/>
            </w:tcBorders>
          </w:tcPr>
          <w:p w14:paraId="32D8E033" w14:textId="2877632E" w:rsidR="00F352DF" w:rsidRPr="00A41EA1" w:rsidDel="00C809F5" w:rsidRDefault="00F352DF" w:rsidP="00E9397B">
            <w:pPr>
              <w:rPr>
                <w:del w:id="2975" w:author="Mubiyarto Wibisono" w:date="2025-09-04T17:32:00Z" w16du:dateUtc="2025-09-04T10:32:00Z"/>
                <w:rFonts w:ascii="Arial" w:eastAsia="Arial" w:hAnsi="Arial" w:cs="Arial"/>
                <w:bCs/>
                <w:color w:val="000000"/>
                <w:sz w:val="20"/>
                <w:szCs w:val="20"/>
              </w:rPr>
            </w:pPr>
            <w:del w:id="2976" w:author="Mubiyarto Wibisono" w:date="2025-09-04T17:32:00Z" w16du:dateUtc="2025-09-04T10:32:00Z">
              <w:r w:rsidRPr="00A41EA1" w:rsidDel="00C809F5">
                <w:rPr>
                  <w:rFonts w:ascii="Arial" w:eastAsia="Arial" w:hAnsi="Arial" w:cs="Arial"/>
                  <w:bCs/>
                  <w:color w:val="000000"/>
                  <w:sz w:val="20"/>
                  <w:szCs w:val="20"/>
                </w:rPr>
                <w:delText>Determines if the audit query returned any matching records</w:delText>
              </w:r>
            </w:del>
          </w:p>
        </w:tc>
      </w:tr>
      <w:tr w:rsidR="00F352DF" w:rsidRPr="00A41EA1" w:rsidDel="00C809F5" w14:paraId="24F655B3" w14:textId="0D6451E5" w:rsidTr="007D1FC5">
        <w:trPr>
          <w:trHeight w:val="288"/>
          <w:del w:id="2977"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24BABB67" w14:textId="491A535F" w:rsidR="00F352DF" w:rsidRPr="00A41EA1" w:rsidDel="00C809F5" w:rsidRDefault="00F352DF" w:rsidP="00E9397B">
            <w:pPr>
              <w:rPr>
                <w:del w:id="2978" w:author="Mubiyarto Wibisono" w:date="2025-09-04T17:32:00Z" w16du:dateUtc="2025-09-04T10:32:00Z"/>
                <w:rFonts w:ascii="Arial" w:eastAsia="Arial" w:hAnsi="Arial" w:cs="Arial"/>
                <w:color w:val="000000"/>
                <w:sz w:val="20"/>
                <w:szCs w:val="20"/>
              </w:rPr>
            </w:pPr>
            <w:del w:id="2979" w:author="Mubiyarto Wibisono" w:date="2025-09-04T17:32:00Z" w16du:dateUtc="2025-09-04T10:32:00Z">
              <w:r w:rsidRPr="00A41EA1" w:rsidDel="00C809F5">
                <w:rPr>
                  <w:rFonts w:ascii="Arial" w:eastAsia="Arial" w:hAnsi="Arial" w:cs="Arial"/>
                  <w:color w:val="000000"/>
                  <w:sz w:val="20"/>
                  <w:szCs w:val="20"/>
                </w:rPr>
                <w:delText>No Result – Skip Processing</w:delText>
              </w:r>
            </w:del>
          </w:p>
        </w:tc>
        <w:tc>
          <w:tcPr>
            <w:tcW w:w="1377" w:type="dxa"/>
            <w:tcBorders>
              <w:top w:val="single" w:sz="4" w:space="0" w:color="auto"/>
              <w:left w:val="single" w:sz="4" w:space="0" w:color="auto"/>
              <w:bottom w:val="single" w:sz="4" w:space="0" w:color="auto"/>
              <w:right w:val="single" w:sz="4" w:space="0" w:color="auto"/>
            </w:tcBorders>
          </w:tcPr>
          <w:p w14:paraId="2AB41C29" w14:textId="3ABFFC06" w:rsidR="00F352DF" w:rsidRPr="00A41EA1" w:rsidDel="00C809F5" w:rsidRDefault="00F352DF" w:rsidP="00E9397B">
            <w:pPr>
              <w:rPr>
                <w:del w:id="2980" w:author="Mubiyarto Wibisono" w:date="2025-09-04T17:32:00Z" w16du:dateUtc="2025-09-04T10:32:00Z"/>
                <w:rFonts w:ascii="Arial" w:eastAsia="Arial" w:hAnsi="Arial" w:cs="Arial"/>
                <w:color w:val="000000"/>
                <w:sz w:val="20"/>
                <w:szCs w:val="20"/>
              </w:rPr>
            </w:pPr>
            <w:del w:id="2981" w:author="Mubiyarto Wibisono" w:date="2025-09-04T17:32:00Z" w16du:dateUtc="2025-09-04T10:32:00Z">
              <w:r w:rsidRPr="00A41EA1" w:rsidDel="00C809F5">
                <w:rPr>
                  <w:rFonts w:ascii="Arial" w:eastAsia="Arial" w:hAnsi="Arial" w:cs="Arial"/>
                  <w:color w:val="000000"/>
                  <w:sz w:val="20"/>
                  <w:szCs w:val="20"/>
                </w:rPr>
                <w:delText>Flow Control</w:delText>
              </w:r>
            </w:del>
          </w:p>
        </w:tc>
        <w:tc>
          <w:tcPr>
            <w:tcW w:w="6178" w:type="dxa"/>
            <w:tcBorders>
              <w:top w:val="single" w:sz="4" w:space="0" w:color="auto"/>
              <w:left w:val="single" w:sz="4" w:space="0" w:color="auto"/>
              <w:bottom w:val="single" w:sz="4" w:space="0" w:color="auto"/>
              <w:right w:val="single" w:sz="4" w:space="0" w:color="auto"/>
            </w:tcBorders>
          </w:tcPr>
          <w:p w14:paraId="5AA91E25" w14:textId="5A80770F" w:rsidR="00F352DF" w:rsidRPr="00A41EA1" w:rsidDel="00C809F5" w:rsidRDefault="00F352DF" w:rsidP="00E9397B">
            <w:pPr>
              <w:rPr>
                <w:del w:id="2982" w:author="Mubiyarto Wibisono" w:date="2025-09-04T17:32:00Z" w16du:dateUtc="2025-09-04T10:32:00Z"/>
                <w:rFonts w:ascii="Arial" w:eastAsia="Arial" w:hAnsi="Arial" w:cs="Arial"/>
                <w:bCs/>
                <w:color w:val="000000"/>
                <w:sz w:val="20"/>
                <w:szCs w:val="20"/>
              </w:rPr>
            </w:pPr>
            <w:del w:id="2983" w:author="Mubiyarto Wibisono" w:date="2025-09-04T17:32:00Z" w16du:dateUtc="2025-09-04T10:32:00Z">
              <w:r w:rsidRPr="00A41EA1" w:rsidDel="00C809F5">
                <w:rPr>
                  <w:rFonts w:ascii="Arial" w:eastAsia="Arial" w:hAnsi="Arial" w:cs="Arial"/>
                  <w:bCs/>
                  <w:color w:val="000000"/>
                  <w:sz w:val="20"/>
                  <w:szCs w:val="20"/>
                </w:rPr>
                <w:delText>Exits the branch early if no matching audit results are found — no update to JSON</w:delText>
              </w:r>
            </w:del>
          </w:p>
        </w:tc>
      </w:tr>
      <w:tr w:rsidR="00F352DF" w:rsidRPr="00A41EA1" w:rsidDel="00C809F5" w14:paraId="4C06ACC5" w14:textId="09AAC83D" w:rsidTr="007D1FC5">
        <w:trPr>
          <w:trHeight w:val="288"/>
          <w:del w:id="2984"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194268DB" w14:textId="783E2079" w:rsidR="00F352DF" w:rsidRPr="00A41EA1" w:rsidDel="00C809F5" w:rsidRDefault="00F352DF" w:rsidP="00E9397B">
            <w:pPr>
              <w:rPr>
                <w:del w:id="2985" w:author="Mubiyarto Wibisono" w:date="2025-09-04T17:32:00Z" w16du:dateUtc="2025-09-04T10:32:00Z"/>
                <w:rFonts w:ascii="Arial" w:eastAsia="Arial" w:hAnsi="Arial" w:cs="Arial"/>
                <w:color w:val="000000"/>
                <w:sz w:val="20"/>
                <w:szCs w:val="20"/>
              </w:rPr>
            </w:pPr>
            <w:del w:id="2986" w:author="Mubiyarto Wibisono" w:date="2025-09-04T17:32:00Z" w16du:dateUtc="2025-09-04T10:32:00Z">
              <w:r w:rsidRPr="00A41EA1" w:rsidDel="00C809F5">
                <w:rPr>
                  <w:rFonts w:ascii="Arial" w:eastAsia="Arial" w:hAnsi="Arial" w:cs="Arial"/>
                  <w:color w:val="000000"/>
                  <w:sz w:val="20"/>
                  <w:szCs w:val="20"/>
                </w:rPr>
                <w:delText>Transaction ≤ 5 Minutes?</w:delText>
              </w:r>
            </w:del>
          </w:p>
        </w:tc>
        <w:tc>
          <w:tcPr>
            <w:tcW w:w="1377" w:type="dxa"/>
            <w:tcBorders>
              <w:top w:val="single" w:sz="4" w:space="0" w:color="auto"/>
              <w:left w:val="single" w:sz="4" w:space="0" w:color="auto"/>
              <w:bottom w:val="single" w:sz="4" w:space="0" w:color="auto"/>
              <w:right w:val="single" w:sz="4" w:space="0" w:color="auto"/>
            </w:tcBorders>
          </w:tcPr>
          <w:p w14:paraId="23BD4F36" w14:textId="374BF94E" w:rsidR="00F352DF" w:rsidRPr="00A41EA1" w:rsidDel="00C809F5" w:rsidRDefault="00F352DF" w:rsidP="00E9397B">
            <w:pPr>
              <w:rPr>
                <w:del w:id="2987" w:author="Mubiyarto Wibisono" w:date="2025-09-04T17:32:00Z" w16du:dateUtc="2025-09-04T10:32:00Z"/>
                <w:rFonts w:ascii="Arial" w:eastAsia="Arial" w:hAnsi="Arial" w:cs="Arial"/>
                <w:color w:val="000000"/>
                <w:sz w:val="20"/>
                <w:szCs w:val="20"/>
              </w:rPr>
            </w:pPr>
            <w:del w:id="2988" w:author="Mubiyarto Wibisono" w:date="2025-09-04T17:32:00Z" w16du:dateUtc="2025-09-04T10:32:00Z">
              <w:r w:rsidRPr="00A41EA1" w:rsidDel="00C809F5">
                <w:rPr>
                  <w:rFonts w:ascii="Arial" w:eastAsia="Arial" w:hAnsi="Arial" w:cs="Arial"/>
                  <w:color w:val="000000"/>
                  <w:sz w:val="20"/>
                  <w:szCs w:val="20"/>
                </w:rPr>
                <w:delText>System Decision</w:delText>
              </w:r>
            </w:del>
          </w:p>
        </w:tc>
        <w:tc>
          <w:tcPr>
            <w:tcW w:w="6178" w:type="dxa"/>
            <w:tcBorders>
              <w:top w:val="single" w:sz="4" w:space="0" w:color="auto"/>
              <w:left w:val="single" w:sz="4" w:space="0" w:color="auto"/>
              <w:bottom w:val="single" w:sz="4" w:space="0" w:color="auto"/>
              <w:right w:val="single" w:sz="4" w:space="0" w:color="auto"/>
            </w:tcBorders>
          </w:tcPr>
          <w:p w14:paraId="30948031" w14:textId="5EF57588" w:rsidR="00F352DF" w:rsidRPr="00A41EA1" w:rsidDel="00C809F5" w:rsidRDefault="00F352DF" w:rsidP="00E9397B">
            <w:pPr>
              <w:rPr>
                <w:del w:id="2989" w:author="Mubiyarto Wibisono" w:date="2025-09-04T17:32:00Z" w16du:dateUtc="2025-09-04T10:32:00Z"/>
                <w:rFonts w:ascii="Arial" w:eastAsia="Arial" w:hAnsi="Arial" w:cs="Arial"/>
                <w:bCs/>
                <w:color w:val="000000"/>
                <w:sz w:val="20"/>
                <w:szCs w:val="20"/>
              </w:rPr>
            </w:pPr>
            <w:del w:id="2990" w:author="Mubiyarto Wibisono" w:date="2025-09-04T17:32:00Z" w16du:dateUtc="2025-09-04T10:32:00Z">
              <w:r w:rsidRPr="00A41EA1" w:rsidDel="00C809F5">
                <w:rPr>
                  <w:rFonts w:ascii="Arial" w:eastAsia="Arial" w:hAnsi="Arial" w:cs="Arial"/>
                  <w:bCs/>
                  <w:color w:val="000000"/>
                  <w:sz w:val="20"/>
                  <w:szCs w:val="20"/>
                </w:rPr>
                <w:delText>Checks whether the transaction occurred within the last 5 minutes</w:delText>
              </w:r>
            </w:del>
          </w:p>
        </w:tc>
      </w:tr>
      <w:tr w:rsidR="00F352DF" w:rsidRPr="00A41EA1" w:rsidDel="00C809F5" w14:paraId="1AEDA29B" w14:textId="7DE99B94" w:rsidTr="007D1FC5">
        <w:trPr>
          <w:trHeight w:val="288"/>
          <w:del w:id="2991"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371EDAA8" w14:textId="13E00BD9" w:rsidR="00F352DF" w:rsidRPr="00A41EA1" w:rsidDel="00C809F5" w:rsidRDefault="00F352DF" w:rsidP="00E9397B">
            <w:pPr>
              <w:rPr>
                <w:del w:id="2992" w:author="Mubiyarto Wibisono" w:date="2025-09-04T17:32:00Z" w16du:dateUtc="2025-09-04T10:32:00Z"/>
                <w:rFonts w:ascii="Arial" w:eastAsia="Arial" w:hAnsi="Arial" w:cs="Arial"/>
                <w:color w:val="000000"/>
                <w:sz w:val="20"/>
                <w:szCs w:val="20"/>
              </w:rPr>
            </w:pPr>
            <w:del w:id="2993" w:author="Mubiyarto Wibisono" w:date="2025-09-04T17:32:00Z" w16du:dateUtc="2025-09-04T10:32:00Z">
              <w:r w:rsidRPr="00A41EA1" w:rsidDel="00C809F5">
                <w:rPr>
                  <w:rFonts w:ascii="Arial" w:eastAsia="Arial" w:hAnsi="Arial" w:cs="Arial"/>
                  <w:color w:val="000000"/>
                  <w:sz w:val="20"/>
                  <w:szCs w:val="20"/>
                </w:rPr>
                <w:delText>Get User Message (&gt;5 mins)</w:delText>
              </w:r>
            </w:del>
          </w:p>
        </w:tc>
        <w:tc>
          <w:tcPr>
            <w:tcW w:w="1377" w:type="dxa"/>
            <w:tcBorders>
              <w:top w:val="single" w:sz="4" w:space="0" w:color="auto"/>
              <w:left w:val="single" w:sz="4" w:space="0" w:color="auto"/>
              <w:bottom w:val="single" w:sz="4" w:space="0" w:color="auto"/>
              <w:right w:val="single" w:sz="4" w:space="0" w:color="auto"/>
            </w:tcBorders>
          </w:tcPr>
          <w:p w14:paraId="35B737BF" w14:textId="6A5ED20A" w:rsidR="00F352DF" w:rsidRPr="00A41EA1" w:rsidDel="00C809F5" w:rsidRDefault="00F352DF" w:rsidP="00E9397B">
            <w:pPr>
              <w:rPr>
                <w:del w:id="2994" w:author="Mubiyarto Wibisono" w:date="2025-09-04T17:32:00Z" w16du:dateUtc="2025-09-04T10:32:00Z"/>
                <w:rFonts w:ascii="Arial" w:eastAsia="Arial" w:hAnsi="Arial" w:cs="Arial"/>
                <w:color w:val="000000"/>
                <w:sz w:val="20"/>
                <w:szCs w:val="20"/>
              </w:rPr>
            </w:pPr>
            <w:del w:id="2995" w:author="Mubiyarto Wibisono" w:date="2025-09-04T17:32:00Z" w16du:dateUtc="2025-09-04T10:32:00Z">
              <w:r w:rsidRPr="00A41EA1" w:rsidDel="00C809F5">
                <w:rPr>
                  <w:rFonts w:ascii="Arial" w:eastAsia="Arial" w:hAnsi="Arial" w:cs="Arial"/>
                  <w:color w:val="000000"/>
                  <w:sz w:val="20"/>
                  <w:szCs w:val="20"/>
                </w:rPr>
                <w:delText>System Messaging</w:delText>
              </w:r>
            </w:del>
          </w:p>
        </w:tc>
        <w:tc>
          <w:tcPr>
            <w:tcW w:w="6178" w:type="dxa"/>
            <w:tcBorders>
              <w:top w:val="single" w:sz="4" w:space="0" w:color="auto"/>
              <w:left w:val="single" w:sz="4" w:space="0" w:color="auto"/>
              <w:bottom w:val="single" w:sz="4" w:space="0" w:color="auto"/>
              <w:right w:val="single" w:sz="4" w:space="0" w:color="auto"/>
            </w:tcBorders>
          </w:tcPr>
          <w:p w14:paraId="50E2769F" w14:textId="77AB33A8" w:rsidR="00F352DF" w:rsidRPr="00A41EA1" w:rsidDel="00C809F5" w:rsidRDefault="00F352DF" w:rsidP="00E9397B">
            <w:pPr>
              <w:rPr>
                <w:del w:id="2996" w:author="Mubiyarto Wibisono" w:date="2025-09-04T17:32:00Z" w16du:dateUtc="2025-09-04T10:32:00Z"/>
                <w:rFonts w:ascii="Arial" w:eastAsia="Arial" w:hAnsi="Arial" w:cs="Arial"/>
                <w:bCs/>
                <w:color w:val="000000"/>
                <w:sz w:val="20"/>
                <w:szCs w:val="20"/>
              </w:rPr>
            </w:pPr>
            <w:del w:id="2997" w:author="Mubiyarto Wibisono" w:date="2025-09-04T17:32:00Z" w16du:dateUtc="2025-09-04T10:32:00Z">
              <w:r w:rsidRPr="00A41EA1" w:rsidDel="00C809F5">
                <w:rPr>
                  <w:rFonts w:ascii="Arial" w:eastAsia="Arial" w:hAnsi="Arial" w:cs="Arial"/>
                  <w:bCs/>
                  <w:color w:val="000000"/>
                  <w:sz w:val="20"/>
                  <w:szCs w:val="20"/>
                </w:rPr>
                <w:delText>If the transaction is older than 5 minutes, fetch an appropriate message by</w:delText>
              </w:r>
              <w:r w:rsidR="00491E4C" w:rsidRPr="00A41EA1" w:rsidDel="00C809F5">
                <w:rPr>
                  <w:rFonts w:ascii="Arial" w:eastAsia="Arial" w:hAnsi="Arial" w:cs="Arial"/>
                  <w:bCs/>
                  <w:color w:val="000000"/>
                  <w:sz w:val="20"/>
                  <w:szCs w:val="20"/>
                </w:rPr>
                <w:delText xml:space="preserve"> error</w:delText>
              </w:r>
              <w:r w:rsidRPr="00A41EA1" w:rsidDel="00C809F5">
                <w:rPr>
                  <w:rFonts w:ascii="Arial" w:eastAsia="Arial" w:hAnsi="Arial" w:cs="Arial"/>
                  <w:bCs/>
                  <w:color w:val="000000"/>
                  <w:sz w:val="20"/>
                  <w:szCs w:val="20"/>
                </w:rPr>
                <w:delText xml:space="preserve"> code</w:delText>
              </w:r>
              <w:r w:rsidR="00794283" w:rsidRPr="00A41EA1" w:rsidDel="00C809F5">
                <w:rPr>
                  <w:rFonts w:ascii="Arial" w:eastAsia="Arial" w:hAnsi="Arial" w:cs="Arial"/>
                  <w:bCs/>
                  <w:color w:val="000000"/>
                  <w:sz w:val="20"/>
                  <w:szCs w:val="20"/>
                </w:rPr>
                <w:delText xml:space="preserve"> E11</w:delText>
              </w:r>
            </w:del>
          </w:p>
        </w:tc>
      </w:tr>
      <w:tr w:rsidR="00F352DF" w:rsidRPr="00A41EA1" w:rsidDel="00C809F5" w14:paraId="529083B5" w14:textId="4E2501D7" w:rsidTr="007D1FC5">
        <w:trPr>
          <w:trHeight w:val="288"/>
          <w:del w:id="2998"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2983DCEA" w14:textId="28AF05C6" w:rsidR="00F352DF" w:rsidRPr="00A41EA1" w:rsidDel="00C809F5" w:rsidRDefault="00F352DF" w:rsidP="00E9397B">
            <w:pPr>
              <w:rPr>
                <w:del w:id="2999" w:author="Mubiyarto Wibisono" w:date="2025-09-04T17:32:00Z" w16du:dateUtc="2025-09-04T10:32:00Z"/>
                <w:rFonts w:ascii="Arial" w:eastAsia="Arial" w:hAnsi="Arial" w:cs="Arial"/>
                <w:color w:val="000000"/>
                <w:sz w:val="20"/>
                <w:szCs w:val="20"/>
              </w:rPr>
            </w:pPr>
            <w:del w:id="3000" w:author="Mubiyarto Wibisono" w:date="2025-09-04T17:32:00Z" w16du:dateUtc="2025-09-04T10:32:00Z">
              <w:r w:rsidRPr="00A41EA1" w:rsidDel="00C809F5">
                <w:rPr>
                  <w:rFonts w:ascii="Arial" w:eastAsia="Arial" w:hAnsi="Arial" w:cs="Arial"/>
                  <w:color w:val="000000"/>
                  <w:sz w:val="20"/>
                  <w:szCs w:val="20"/>
                </w:rPr>
                <w:delText>Set Message (&gt;5 mins)</w:delText>
              </w:r>
            </w:del>
          </w:p>
        </w:tc>
        <w:tc>
          <w:tcPr>
            <w:tcW w:w="1377" w:type="dxa"/>
            <w:tcBorders>
              <w:top w:val="single" w:sz="4" w:space="0" w:color="auto"/>
              <w:left w:val="single" w:sz="4" w:space="0" w:color="auto"/>
              <w:bottom w:val="single" w:sz="4" w:space="0" w:color="auto"/>
              <w:right w:val="single" w:sz="4" w:space="0" w:color="auto"/>
            </w:tcBorders>
          </w:tcPr>
          <w:p w14:paraId="42BED739" w14:textId="294ED995" w:rsidR="00F352DF" w:rsidRPr="00A41EA1" w:rsidDel="00C809F5" w:rsidRDefault="00F352DF" w:rsidP="00E9397B">
            <w:pPr>
              <w:rPr>
                <w:del w:id="3001" w:author="Mubiyarto Wibisono" w:date="2025-09-04T17:32:00Z" w16du:dateUtc="2025-09-04T10:32:00Z"/>
                <w:rFonts w:ascii="Arial" w:eastAsia="Arial" w:hAnsi="Arial" w:cs="Arial"/>
                <w:color w:val="000000"/>
                <w:sz w:val="20"/>
                <w:szCs w:val="20"/>
              </w:rPr>
            </w:pPr>
            <w:del w:id="3002" w:author="Mubiyarto Wibisono" w:date="2025-09-04T17:32:00Z" w16du:dateUtc="2025-09-04T10:32:00Z">
              <w:r w:rsidRPr="00A41EA1" w:rsidDel="00C809F5">
                <w:rPr>
                  <w:rFonts w:ascii="Arial" w:eastAsia="Arial" w:hAnsi="Arial" w:cs="Arial"/>
                  <w:color w:val="000000"/>
                  <w:sz w:val="20"/>
                  <w:szCs w:val="20"/>
                </w:rPr>
                <w:delText>System Action</w:delText>
              </w:r>
            </w:del>
          </w:p>
        </w:tc>
        <w:tc>
          <w:tcPr>
            <w:tcW w:w="6178" w:type="dxa"/>
            <w:tcBorders>
              <w:top w:val="single" w:sz="4" w:space="0" w:color="auto"/>
              <w:left w:val="single" w:sz="4" w:space="0" w:color="auto"/>
              <w:bottom w:val="single" w:sz="4" w:space="0" w:color="auto"/>
              <w:right w:val="single" w:sz="4" w:space="0" w:color="auto"/>
            </w:tcBorders>
          </w:tcPr>
          <w:p w14:paraId="2E5373DC" w14:textId="3704CC79" w:rsidR="00F352DF" w:rsidRPr="00A41EA1" w:rsidDel="00C809F5" w:rsidRDefault="00F352DF" w:rsidP="00E9397B">
            <w:pPr>
              <w:rPr>
                <w:del w:id="3003" w:author="Mubiyarto Wibisono" w:date="2025-09-04T17:32:00Z" w16du:dateUtc="2025-09-04T10:32:00Z"/>
                <w:rFonts w:ascii="Arial" w:eastAsia="Arial" w:hAnsi="Arial" w:cs="Arial"/>
                <w:bCs/>
                <w:color w:val="000000"/>
                <w:sz w:val="20"/>
                <w:szCs w:val="20"/>
              </w:rPr>
            </w:pPr>
            <w:del w:id="3004" w:author="Mubiyarto Wibisono" w:date="2025-09-04T17:32:00Z" w16du:dateUtc="2025-09-04T10:32:00Z">
              <w:r w:rsidRPr="00A41EA1" w:rsidDel="00C809F5">
                <w:rPr>
                  <w:rFonts w:ascii="Arial" w:eastAsia="Arial" w:hAnsi="Arial" w:cs="Arial"/>
                  <w:bCs/>
                  <w:color w:val="000000"/>
                  <w:sz w:val="20"/>
                  <w:szCs w:val="20"/>
                </w:rPr>
                <w:delText>Updates the JSON result with the fetched message for &gt;5 minute condition</w:delText>
              </w:r>
            </w:del>
          </w:p>
        </w:tc>
      </w:tr>
      <w:tr w:rsidR="00F352DF" w:rsidRPr="00A41EA1" w:rsidDel="00C809F5" w14:paraId="312B1436" w14:textId="25123CC0" w:rsidTr="007D1FC5">
        <w:trPr>
          <w:trHeight w:val="288"/>
          <w:del w:id="3005"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0D1986DB" w14:textId="1A22A616" w:rsidR="00F352DF" w:rsidRPr="00A41EA1" w:rsidDel="00C809F5" w:rsidRDefault="00F352DF" w:rsidP="00E9397B">
            <w:pPr>
              <w:rPr>
                <w:del w:id="3006" w:author="Mubiyarto Wibisono" w:date="2025-09-04T17:32:00Z" w16du:dateUtc="2025-09-04T10:32:00Z"/>
                <w:rFonts w:ascii="Arial" w:eastAsia="Arial" w:hAnsi="Arial" w:cs="Arial"/>
                <w:color w:val="000000"/>
                <w:sz w:val="20"/>
                <w:szCs w:val="20"/>
              </w:rPr>
            </w:pPr>
            <w:del w:id="3007" w:author="Mubiyarto Wibisono" w:date="2025-09-04T17:32:00Z" w16du:dateUtc="2025-09-04T10:32:00Z">
              <w:r w:rsidRPr="00A41EA1" w:rsidDel="00C809F5">
                <w:rPr>
                  <w:rFonts w:ascii="Arial" w:eastAsia="Arial" w:hAnsi="Arial" w:cs="Arial"/>
                  <w:color w:val="000000"/>
                  <w:sz w:val="20"/>
                  <w:szCs w:val="20"/>
                </w:rPr>
                <w:delText>Get User Message (≤5 mins)</w:delText>
              </w:r>
            </w:del>
          </w:p>
        </w:tc>
        <w:tc>
          <w:tcPr>
            <w:tcW w:w="1377" w:type="dxa"/>
            <w:tcBorders>
              <w:top w:val="single" w:sz="4" w:space="0" w:color="auto"/>
              <w:left w:val="single" w:sz="4" w:space="0" w:color="auto"/>
              <w:bottom w:val="single" w:sz="4" w:space="0" w:color="auto"/>
              <w:right w:val="single" w:sz="4" w:space="0" w:color="auto"/>
            </w:tcBorders>
          </w:tcPr>
          <w:p w14:paraId="275739B4" w14:textId="42995121" w:rsidR="00F352DF" w:rsidRPr="00A41EA1" w:rsidDel="00C809F5" w:rsidRDefault="00F352DF" w:rsidP="00E9397B">
            <w:pPr>
              <w:rPr>
                <w:del w:id="3008" w:author="Mubiyarto Wibisono" w:date="2025-09-04T17:32:00Z" w16du:dateUtc="2025-09-04T10:32:00Z"/>
                <w:rFonts w:ascii="Arial" w:eastAsia="Arial" w:hAnsi="Arial" w:cs="Arial"/>
                <w:color w:val="000000"/>
                <w:sz w:val="20"/>
                <w:szCs w:val="20"/>
              </w:rPr>
            </w:pPr>
            <w:del w:id="3009" w:author="Mubiyarto Wibisono" w:date="2025-09-04T17:32:00Z" w16du:dateUtc="2025-09-04T10:32:00Z">
              <w:r w:rsidRPr="00A41EA1" w:rsidDel="00C809F5">
                <w:rPr>
                  <w:rFonts w:ascii="Arial" w:eastAsia="Arial" w:hAnsi="Arial" w:cs="Arial"/>
                  <w:color w:val="000000"/>
                  <w:sz w:val="20"/>
                  <w:szCs w:val="20"/>
                </w:rPr>
                <w:delText>System Messaging</w:delText>
              </w:r>
            </w:del>
          </w:p>
        </w:tc>
        <w:tc>
          <w:tcPr>
            <w:tcW w:w="6178" w:type="dxa"/>
            <w:tcBorders>
              <w:top w:val="single" w:sz="4" w:space="0" w:color="auto"/>
              <w:left w:val="single" w:sz="4" w:space="0" w:color="auto"/>
              <w:bottom w:val="single" w:sz="4" w:space="0" w:color="auto"/>
              <w:right w:val="single" w:sz="4" w:space="0" w:color="auto"/>
            </w:tcBorders>
          </w:tcPr>
          <w:p w14:paraId="584D866E" w14:textId="1C91EBDD" w:rsidR="00F352DF" w:rsidRPr="00A41EA1" w:rsidDel="00C809F5" w:rsidRDefault="00F352DF" w:rsidP="00E9397B">
            <w:pPr>
              <w:rPr>
                <w:del w:id="3010" w:author="Mubiyarto Wibisono" w:date="2025-09-04T17:32:00Z" w16du:dateUtc="2025-09-04T10:32:00Z"/>
                <w:rFonts w:ascii="Arial" w:eastAsia="Arial" w:hAnsi="Arial" w:cs="Arial"/>
                <w:bCs/>
                <w:color w:val="000000"/>
                <w:sz w:val="20"/>
                <w:szCs w:val="20"/>
              </w:rPr>
            </w:pPr>
            <w:del w:id="3011" w:author="Mubiyarto Wibisono" w:date="2025-09-04T17:32:00Z" w16du:dateUtc="2025-09-04T10:32:00Z">
              <w:r w:rsidRPr="00A41EA1" w:rsidDel="00C809F5">
                <w:rPr>
                  <w:rFonts w:ascii="Arial" w:eastAsia="Arial" w:hAnsi="Arial" w:cs="Arial"/>
                  <w:bCs/>
                  <w:color w:val="000000"/>
                  <w:sz w:val="20"/>
                  <w:szCs w:val="20"/>
                </w:rPr>
                <w:delText>Retrieves a message corresponding to recent (≤5 min) transaction time</w:delText>
              </w:r>
              <w:r w:rsidR="00794283" w:rsidRPr="00A41EA1" w:rsidDel="00C809F5">
                <w:rPr>
                  <w:rFonts w:ascii="Arial" w:eastAsia="Arial" w:hAnsi="Arial" w:cs="Arial"/>
                  <w:bCs/>
                  <w:color w:val="000000"/>
                  <w:sz w:val="20"/>
                  <w:szCs w:val="20"/>
                </w:rPr>
                <w:delText xml:space="preserve"> </w:delText>
              </w:r>
              <w:r w:rsidR="00F07EE4" w:rsidRPr="00A41EA1" w:rsidDel="00C809F5">
                <w:rPr>
                  <w:rFonts w:ascii="Arial" w:eastAsia="Arial" w:hAnsi="Arial" w:cs="Arial"/>
                  <w:bCs/>
                  <w:color w:val="000000"/>
                  <w:sz w:val="20"/>
                  <w:szCs w:val="20"/>
                </w:rPr>
                <w:delText xml:space="preserve">by error code </w:delText>
              </w:r>
              <w:r w:rsidR="00794283" w:rsidRPr="00A41EA1" w:rsidDel="00C809F5">
                <w:rPr>
                  <w:rFonts w:ascii="Arial" w:eastAsia="Arial" w:hAnsi="Arial" w:cs="Arial"/>
                  <w:bCs/>
                  <w:color w:val="000000"/>
                  <w:sz w:val="20"/>
                  <w:szCs w:val="20"/>
                </w:rPr>
                <w:delText>E10</w:delText>
              </w:r>
            </w:del>
          </w:p>
        </w:tc>
      </w:tr>
      <w:tr w:rsidR="00F352DF" w:rsidRPr="00A41EA1" w:rsidDel="00C809F5" w14:paraId="56B221DF" w14:textId="07C66E2D" w:rsidTr="007D1FC5">
        <w:trPr>
          <w:trHeight w:val="288"/>
          <w:del w:id="3012"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5CB324D2" w14:textId="7B9BFB7B" w:rsidR="00F352DF" w:rsidRPr="00A41EA1" w:rsidDel="00C809F5" w:rsidRDefault="00F352DF" w:rsidP="00E9397B">
            <w:pPr>
              <w:rPr>
                <w:del w:id="3013" w:author="Mubiyarto Wibisono" w:date="2025-09-04T17:32:00Z" w16du:dateUtc="2025-09-04T10:32:00Z"/>
                <w:rFonts w:ascii="Arial" w:eastAsia="Arial" w:hAnsi="Arial" w:cs="Arial"/>
                <w:color w:val="000000"/>
                <w:sz w:val="20"/>
                <w:szCs w:val="20"/>
              </w:rPr>
            </w:pPr>
            <w:del w:id="3014" w:author="Mubiyarto Wibisono" w:date="2025-09-04T17:32:00Z" w16du:dateUtc="2025-09-04T10:32:00Z">
              <w:r w:rsidRPr="00A41EA1" w:rsidDel="00C809F5">
                <w:rPr>
                  <w:rFonts w:ascii="Arial" w:eastAsia="Arial" w:hAnsi="Arial" w:cs="Arial"/>
                  <w:color w:val="000000"/>
                  <w:sz w:val="20"/>
                  <w:szCs w:val="20"/>
                </w:rPr>
                <w:delText>Set Message (≤5 mins)</w:delText>
              </w:r>
            </w:del>
          </w:p>
        </w:tc>
        <w:tc>
          <w:tcPr>
            <w:tcW w:w="1377" w:type="dxa"/>
            <w:tcBorders>
              <w:top w:val="single" w:sz="4" w:space="0" w:color="auto"/>
              <w:left w:val="single" w:sz="4" w:space="0" w:color="auto"/>
              <w:bottom w:val="single" w:sz="4" w:space="0" w:color="auto"/>
              <w:right w:val="single" w:sz="4" w:space="0" w:color="auto"/>
            </w:tcBorders>
          </w:tcPr>
          <w:p w14:paraId="5F9877E2" w14:textId="1C332DF0" w:rsidR="00F352DF" w:rsidRPr="00A41EA1" w:rsidDel="00C809F5" w:rsidRDefault="00F352DF" w:rsidP="00E9397B">
            <w:pPr>
              <w:rPr>
                <w:del w:id="3015" w:author="Mubiyarto Wibisono" w:date="2025-09-04T17:32:00Z" w16du:dateUtc="2025-09-04T10:32:00Z"/>
                <w:rFonts w:ascii="Arial" w:eastAsia="Arial" w:hAnsi="Arial" w:cs="Arial"/>
                <w:color w:val="000000"/>
                <w:sz w:val="20"/>
                <w:szCs w:val="20"/>
              </w:rPr>
            </w:pPr>
            <w:del w:id="3016" w:author="Mubiyarto Wibisono" w:date="2025-09-04T17:32:00Z" w16du:dateUtc="2025-09-04T10:32:00Z">
              <w:r w:rsidRPr="00A41EA1" w:rsidDel="00C809F5">
                <w:rPr>
                  <w:rFonts w:ascii="Arial" w:eastAsia="Arial" w:hAnsi="Arial" w:cs="Arial"/>
                  <w:color w:val="000000"/>
                  <w:sz w:val="20"/>
                  <w:szCs w:val="20"/>
                </w:rPr>
                <w:delText>System Action</w:delText>
              </w:r>
            </w:del>
          </w:p>
        </w:tc>
        <w:tc>
          <w:tcPr>
            <w:tcW w:w="6178" w:type="dxa"/>
            <w:tcBorders>
              <w:top w:val="single" w:sz="4" w:space="0" w:color="auto"/>
              <w:left w:val="single" w:sz="4" w:space="0" w:color="auto"/>
              <w:bottom w:val="single" w:sz="4" w:space="0" w:color="auto"/>
              <w:right w:val="single" w:sz="4" w:space="0" w:color="auto"/>
            </w:tcBorders>
          </w:tcPr>
          <w:p w14:paraId="773C1302" w14:textId="387F5401" w:rsidR="00F352DF" w:rsidRPr="00A41EA1" w:rsidDel="00C809F5" w:rsidRDefault="00F352DF" w:rsidP="00E9397B">
            <w:pPr>
              <w:rPr>
                <w:del w:id="3017" w:author="Mubiyarto Wibisono" w:date="2025-09-04T17:32:00Z" w16du:dateUtc="2025-09-04T10:32:00Z"/>
                <w:rFonts w:ascii="Arial" w:eastAsia="Arial" w:hAnsi="Arial" w:cs="Arial"/>
                <w:bCs/>
                <w:color w:val="000000"/>
                <w:sz w:val="20"/>
                <w:szCs w:val="20"/>
              </w:rPr>
            </w:pPr>
            <w:del w:id="3018" w:author="Mubiyarto Wibisono" w:date="2025-09-04T17:32:00Z" w16du:dateUtc="2025-09-04T10:32:00Z">
              <w:r w:rsidRPr="00A41EA1" w:rsidDel="00C809F5">
                <w:rPr>
                  <w:rFonts w:ascii="Arial" w:eastAsia="Arial" w:hAnsi="Arial" w:cs="Arial"/>
                  <w:bCs/>
                  <w:color w:val="000000"/>
                  <w:sz w:val="20"/>
                  <w:szCs w:val="20"/>
                </w:rPr>
                <w:delText>Updates the JSON result with the message for transactions within the 5-minute window</w:delText>
              </w:r>
            </w:del>
          </w:p>
        </w:tc>
      </w:tr>
      <w:tr w:rsidR="00F352DF" w:rsidRPr="00A41EA1" w:rsidDel="00C809F5" w14:paraId="28A3567B" w14:textId="3C9B110D" w:rsidTr="007D1FC5">
        <w:trPr>
          <w:trHeight w:val="288"/>
          <w:del w:id="3019"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0ACA4274" w14:textId="023B21DA" w:rsidR="00F352DF" w:rsidRPr="00A41EA1" w:rsidDel="00C809F5" w:rsidRDefault="00F352DF" w:rsidP="00E9397B">
            <w:pPr>
              <w:rPr>
                <w:del w:id="3020" w:author="Mubiyarto Wibisono" w:date="2025-09-04T17:32:00Z" w16du:dateUtc="2025-09-04T10:32:00Z"/>
                <w:rFonts w:ascii="Arial" w:eastAsia="Arial" w:hAnsi="Arial" w:cs="Arial"/>
                <w:color w:val="000000"/>
                <w:sz w:val="20"/>
                <w:szCs w:val="20"/>
              </w:rPr>
            </w:pPr>
            <w:del w:id="3021" w:author="Mubiyarto Wibisono" w:date="2025-09-04T17:32:00Z" w16du:dateUtc="2025-09-04T10:32:00Z">
              <w:r w:rsidRPr="00A41EA1" w:rsidDel="00C809F5">
                <w:rPr>
                  <w:rFonts w:ascii="Arial" w:eastAsia="Arial" w:hAnsi="Arial" w:cs="Arial"/>
                  <w:color w:val="000000"/>
                  <w:sz w:val="20"/>
                  <w:szCs w:val="20"/>
                </w:rPr>
                <w:delText>Assemble JSON Backend Result</w:delText>
              </w:r>
            </w:del>
          </w:p>
        </w:tc>
        <w:tc>
          <w:tcPr>
            <w:tcW w:w="1377" w:type="dxa"/>
            <w:tcBorders>
              <w:top w:val="single" w:sz="4" w:space="0" w:color="auto"/>
              <w:left w:val="single" w:sz="4" w:space="0" w:color="auto"/>
              <w:bottom w:val="single" w:sz="4" w:space="0" w:color="auto"/>
              <w:right w:val="single" w:sz="4" w:space="0" w:color="auto"/>
            </w:tcBorders>
          </w:tcPr>
          <w:p w14:paraId="0C6418D6" w14:textId="3C5FD2AB" w:rsidR="00F352DF" w:rsidRPr="00A41EA1" w:rsidDel="00C809F5" w:rsidRDefault="00F352DF" w:rsidP="00E9397B">
            <w:pPr>
              <w:rPr>
                <w:del w:id="3022" w:author="Mubiyarto Wibisono" w:date="2025-09-04T17:32:00Z" w16du:dateUtc="2025-09-04T10:32:00Z"/>
                <w:rFonts w:ascii="Arial" w:eastAsia="Arial" w:hAnsi="Arial" w:cs="Arial"/>
                <w:color w:val="000000"/>
                <w:sz w:val="20"/>
                <w:szCs w:val="20"/>
              </w:rPr>
            </w:pPr>
            <w:del w:id="3023" w:author="Mubiyarto Wibisono" w:date="2025-09-04T17:32:00Z" w16du:dateUtc="2025-09-04T10:32:00Z">
              <w:r w:rsidRPr="00A41EA1" w:rsidDel="00C809F5">
                <w:rPr>
                  <w:rFonts w:ascii="Arial" w:eastAsia="Arial" w:hAnsi="Arial" w:cs="Arial"/>
                  <w:color w:val="000000"/>
                  <w:sz w:val="20"/>
                  <w:szCs w:val="20"/>
                </w:rPr>
                <w:delText>Assemble JSON Backend Result</w:delText>
              </w:r>
            </w:del>
          </w:p>
        </w:tc>
        <w:tc>
          <w:tcPr>
            <w:tcW w:w="6178" w:type="dxa"/>
            <w:tcBorders>
              <w:top w:val="single" w:sz="4" w:space="0" w:color="auto"/>
              <w:left w:val="single" w:sz="4" w:space="0" w:color="auto"/>
              <w:bottom w:val="single" w:sz="4" w:space="0" w:color="auto"/>
              <w:right w:val="single" w:sz="4" w:space="0" w:color="auto"/>
            </w:tcBorders>
          </w:tcPr>
          <w:p w14:paraId="602E3CF0" w14:textId="0241FC37" w:rsidR="00905EB6" w:rsidRPr="00A41EA1" w:rsidDel="00C809F5" w:rsidRDefault="00F352DF" w:rsidP="00E9397B">
            <w:pPr>
              <w:rPr>
                <w:del w:id="3024" w:author="Mubiyarto Wibisono" w:date="2025-09-04T17:32:00Z" w16du:dateUtc="2025-09-04T10:32:00Z"/>
                <w:rFonts w:ascii="Arial" w:eastAsia="Arial" w:hAnsi="Arial" w:cs="Arial"/>
                <w:bCs/>
                <w:color w:val="000000"/>
                <w:sz w:val="20"/>
                <w:szCs w:val="20"/>
              </w:rPr>
            </w:pPr>
            <w:del w:id="3025" w:author="Mubiyarto Wibisono" w:date="2025-09-04T17:32:00Z" w16du:dateUtc="2025-09-04T10:32:00Z">
              <w:r w:rsidRPr="00A41EA1" w:rsidDel="00C809F5">
                <w:rPr>
                  <w:rFonts w:ascii="Arial" w:eastAsia="Arial" w:hAnsi="Arial" w:cs="Arial"/>
                  <w:bCs/>
                  <w:color w:val="000000"/>
                  <w:sz w:val="20"/>
                  <w:szCs w:val="20"/>
                </w:rPr>
                <w:delText xml:space="preserve">Constructs a JSON object containing 3 lists: </w:delText>
              </w:r>
            </w:del>
          </w:p>
          <w:p w14:paraId="5D496EF4" w14:textId="0D580ED2" w:rsidR="00905EB6" w:rsidRPr="00A41EA1" w:rsidDel="00C809F5" w:rsidRDefault="00F352DF" w:rsidP="00620F9E">
            <w:pPr>
              <w:pStyle w:val="ListParagraph"/>
              <w:numPr>
                <w:ilvl w:val="0"/>
                <w:numId w:val="5"/>
              </w:numPr>
              <w:rPr>
                <w:del w:id="3026" w:author="Mubiyarto Wibisono" w:date="2025-09-04T17:32:00Z" w16du:dateUtc="2025-09-04T10:32:00Z"/>
                <w:rFonts w:ascii="Arial" w:eastAsia="Arial" w:hAnsi="Arial" w:cs="Arial"/>
                <w:bCs/>
                <w:color w:val="000000"/>
                <w:sz w:val="20"/>
                <w:szCs w:val="20"/>
              </w:rPr>
            </w:pPr>
            <w:del w:id="3027" w:author="Mubiyarto Wibisono" w:date="2025-09-04T17:32:00Z" w16du:dateUtc="2025-09-04T10:32:00Z">
              <w:r w:rsidRPr="00A41EA1" w:rsidDel="00C809F5">
                <w:rPr>
                  <w:rFonts w:ascii="Arial" w:eastAsia="Arial" w:hAnsi="Arial" w:cs="Arial"/>
                  <w:bCs/>
                  <w:color w:val="000000"/>
                  <w:sz w:val="20"/>
                  <w:szCs w:val="20"/>
                </w:rPr>
                <w:delText>payable notices</w:delText>
              </w:r>
            </w:del>
          </w:p>
          <w:p w14:paraId="5034320B" w14:textId="78895CEE" w:rsidR="00905EB6" w:rsidRPr="00A41EA1" w:rsidDel="00C809F5" w:rsidRDefault="00F352DF" w:rsidP="00620F9E">
            <w:pPr>
              <w:pStyle w:val="ListParagraph"/>
              <w:numPr>
                <w:ilvl w:val="0"/>
                <w:numId w:val="5"/>
              </w:numPr>
              <w:rPr>
                <w:del w:id="3028" w:author="Mubiyarto Wibisono" w:date="2025-09-04T17:32:00Z" w16du:dateUtc="2025-09-04T10:32:00Z"/>
                <w:rFonts w:ascii="Arial" w:eastAsia="Arial" w:hAnsi="Arial" w:cs="Arial"/>
                <w:bCs/>
                <w:color w:val="000000"/>
                <w:sz w:val="20"/>
                <w:szCs w:val="20"/>
              </w:rPr>
            </w:pPr>
            <w:del w:id="3029" w:author="Mubiyarto Wibisono" w:date="2025-09-04T17:32:00Z" w16du:dateUtc="2025-09-04T10:32:00Z">
              <w:r w:rsidRPr="00A41EA1" w:rsidDel="00C809F5">
                <w:rPr>
                  <w:rFonts w:ascii="Arial" w:eastAsia="Arial" w:hAnsi="Arial" w:cs="Arial"/>
                  <w:bCs/>
                  <w:color w:val="000000"/>
                  <w:sz w:val="20"/>
                  <w:szCs w:val="20"/>
                </w:rPr>
                <w:delText>non-payable notices</w:delText>
              </w:r>
            </w:del>
          </w:p>
          <w:p w14:paraId="77198229" w14:textId="6559AEFD" w:rsidR="00F352DF" w:rsidRPr="00A41EA1" w:rsidDel="00C809F5" w:rsidRDefault="00F352DF" w:rsidP="00620F9E">
            <w:pPr>
              <w:pStyle w:val="ListParagraph"/>
              <w:numPr>
                <w:ilvl w:val="0"/>
                <w:numId w:val="5"/>
              </w:numPr>
              <w:rPr>
                <w:del w:id="3030" w:author="Mubiyarto Wibisono" w:date="2025-09-04T17:32:00Z" w16du:dateUtc="2025-09-04T10:32:00Z"/>
                <w:rFonts w:ascii="Arial" w:eastAsia="Arial" w:hAnsi="Arial" w:cs="Arial"/>
                <w:bCs/>
                <w:color w:val="000000"/>
                <w:sz w:val="20"/>
                <w:szCs w:val="20"/>
              </w:rPr>
            </w:pPr>
            <w:del w:id="3031" w:author="Mubiyarto Wibisono" w:date="2025-09-04T17:32:00Z" w16du:dateUtc="2025-09-04T10:32:00Z">
              <w:r w:rsidRPr="00A41EA1" w:rsidDel="00C809F5">
                <w:rPr>
                  <w:rFonts w:ascii="Arial" w:eastAsia="Arial" w:hAnsi="Arial" w:cs="Arial"/>
                  <w:bCs/>
                  <w:color w:val="000000"/>
                  <w:sz w:val="20"/>
                  <w:szCs w:val="20"/>
                </w:rPr>
                <w:delText>paid notices within the last 6 months</w:delText>
              </w:r>
            </w:del>
          </w:p>
        </w:tc>
      </w:tr>
      <w:tr w:rsidR="00F352DF" w:rsidRPr="00A41EA1" w:rsidDel="00C809F5" w14:paraId="565741AC" w14:textId="0D72A150" w:rsidTr="007D1FC5">
        <w:trPr>
          <w:trHeight w:val="288"/>
          <w:del w:id="3032"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1D3982A1" w14:textId="63B0089E" w:rsidR="00F352DF" w:rsidRPr="00A41EA1" w:rsidDel="00C809F5" w:rsidRDefault="00F352DF" w:rsidP="00E9397B">
            <w:pPr>
              <w:rPr>
                <w:del w:id="3033" w:author="Mubiyarto Wibisono" w:date="2025-09-04T17:32:00Z" w16du:dateUtc="2025-09-04T10:32:00Z"/>
                <w:rFonts w:ascii="Arial" w:eastAsia="Arial" w:hAnsi="Arial" w:cs="Arial"/>
                <w:color w:val="000000"/>
                <w:sz w:val="20"/>
                <w:szCs w:val="20"/>
              </w:rPr>
            </w:pPr>
            <w:del w:id="3034" w:author="Mubiyarto Wibisono" w:date="2025-09-04T17:32:00Z" w16du:dateUtc="2025-09-04T10:32:00Z">
              <w:r w:rsidRPr="00A41EA1" w:rsidDel="00C809F5">
                <w:rPr>
                  <w:rFonts w:ascii="Arial" w:eastAsia="Arial" w:hAnsi="Arial" w:cs="Arial"/>
                  <w:color w:val="000000"/>
                  <w:sz w:val="20"/>
                  <w:szCs w:val="20"/>
                </w:rPr>
                <w:delText>Compare with Payment Matrix</w:delText>
              </w:r>
            </w:del>
          </w:p>
        </w:tc>
        <w:tc>
          <w:tcPr>
            <w:tcW w:w="1377" w:type="dxa"/>
            <w:tcBorders>
              <w:top w:val="single" w:sz="4" w:space="0" w:color="auto"/>
              <w:left w:val="single" w:sz="4" w:space="0" w:color="auto"/>
              <w:bottom w:val="single" w:sz="4" w:space="0" w:color="auto"/>
              <w:right w:val="single" w:sz="4" w:space="0" w:color="auto"/>
            </w:tcBorders>
          </w:tcPr>
          <w:p w14:paraId="42551B14" w14:textId="1ABC1835" w:rsidR="00F352DF" w:rsidRPr="00A41EA1" w:rsidDel="00C809F5" w:rsidRDefault="00F352DF" w:rsidP="00E9397B">
            <w:pPr>
              <w:rPr>
                <w:del w:id="3035" w:author="Mubiyarto Wibisono" w:date="2025-09-04T17:32:00Z" w16du:dateUtc="2025-09-04T10:32:00Z"/>
                <w:rFonts w:ascii="Arial" w:eastAsia="Arial" w:hAnsi="Arial" w:cs="Arial"/>
                <w:color w:val="000000"/>
                <w:sz w:val="20"/>
                <w:szCs w:val="20"/>
              </w:rPr>
            </w:pPr>
            <w:del w:id="3036" w:author="Mubiyarto Wibisono" w:date="2025-09-04T17:32:00Z" w16du:dateUtc="2025-09-04T10:32:00Z">
              <w:r w:rsidRPr="00A41EA1" w:rsidDel="00C809F5">
                <w:rPr>
                  <w:rFonts w:ascii="Arial" w:eastAsia="Arial" w:hAnsi="Arial" w:cs="Arial"/>
                  <w:color w:val="000000"/>
                  <w:sz w:val="20"/>
                  <w:szCs w:val="20"/>
                </w:rPr>
                <w:delText>System Validation</w:delText>
              </w:r>
            </w:del>
          </w:p>
        </w:tc>
        <w:tc>
          <w:tcPr>
            <w:tcW w:w="6178" w:type="dxa"/>
            <w:tcBorders>
              <w:top w:val="single" w:sz="4" w:space="0" w:color="auto"/>
              <w:left w:val="single" w:sz="4" w:space="0" w:color="auto"/>
              <w:bottom w:val="single" w:sz="4" w:space="0" w:color="auto"/>
              <w:right w:val="single" w:sz="4" w:space="0" w:color="auto"/>
            </w:tcBorders>
          </w:tcPr>
          <w:p w14:paraId="55FC97C5" w14:textId="329B5E05" w:rsidR="00F352DF" w:rsidRPr="00A41EA1" w:rsidDel="00C809F5" w:rsidRDefault="00F352DF" w:rsidP="00E9397B">
            <w:pPr>
              <w:rPr>
                <w:del w:id="3037" w:author="Mubiyarto Wibisono" w:date="2025-09-04T17:32:00Z" w16du:dateUtc="2025-09-04T10:32:00Z"/>
                <w:rFonts w:ascii="Arial" w:eastAsia="Arial" w:hAnsi="Arial" w:cs="Arial"/>
                <w:bCs/>
                <w:color w:val="000000"/>
                <w:sz w:val="20"/>
                <w:szCs w:val="20"/>
              </w:rPr>
            </w:pPr>
            <w:del w:id="3038" w:author="Mubiyarto Wibisono" w:date="2025-09-04T17:32:00Z" w16du:dateUtc="2025-09-04T10:32:00Z">
              <w:r w:rsidRPr="00A41EA1" w:rsidDel="00C809F5">
                <w:rPr>
                  <w:rFonts w:ascii="Arial" w:eastAsia="Arial" w:hAnsi="Arial" w:cs="Arial"/>
                  <w:bCs/>
                  <w:color w:val="000000"/>
                  <w:sz w:val="20"/>
                  <w:szCs w:val="20"/>
                </w:rPr>
                <w:delText>Validates the assembled results against business rules in the payment matrix</w:delText>
              </w:r>
              <w:r w:rsidR="00905EB6" w:rsidRPr="00A41EA1" w:rsidDel="00C809F5">
                <w:rPr>
                  <w:rFonts w:ascii="Arial" w:eastAsia="Arial" w:hAnsi="Arial" w:cs="Arial"/>
                  <w:bCs/>
                  <w:color w:val="000000"/>
                  <w:sz w:val="20"/>
                  <w:szCs w:val="20"/>
                </w:rPr>
                <w:delText>.</w:delText>
              </w:r>
              <w:r w:rsidR="00320A87" w:rsidRPr="00A41EA1" w:rsidDel="00C809F5">
                <w:rPr>
                  <w:rFonts w:ascii="Arial" w:eastAsia="Arial" w:hAnsi="Arial" w:cs="Arial"/>
                  <w:bCs/>
                  <w:color w:val="000000"/>
                  <w:sz w:val="20"/>
                  <w:szCs w:val="20"/>
                </w:rPr>
                <w:delText xml:space="preserve"> </w:delText>
              </w:r>
              <w:r w:rsidR="00320A87" w:rsidRPr="00A41EA1" w:rsidDel="00C809F5">
                <w:rPr>
                  <w:rFonts w:ascii="Arial" w:eastAsia="Arial" w:hAnsi="Arial" w:cs="Arial"/>
                  <w:bCs/>
                  <w:sz w:val="20"/>
                  <w:szCs w:val="20"/>
                  <w:rPrChange w:id="3039" w:author="Mubiyarto Wibisono" w:date="2025-09-05T08:31:00Z" w16du:dateUtc="2025-09-05T01:31:00Z">
                    <w:rPr>
                      <w:rFonts w:ascii="Arial" w:eastAsia="Arial" w:hAnsi="Arial" w:cs="Arial"/>
                      <w:bCs/>
                      <w:i/>
                      <w:iCs/>
                      <w:sz w:val="20"/>
                      <w:szCs w:val="20"/>
                    </w:rPr>
                  </w:rPrChange>
                </w:rPr>
                <w:delText>Refer to section 2.4</w:delText>
              </w:r>
            </w:del>
          </w:p>
        </w:tc>
      </w:tr>
      <w:tr w:rsidR="00F352DF" w:rsidRPr="00A41EA1" w:rsidDel="00C809F5" w14:paraId="757730E2" w14:textId="0247934D" w:rsidTr="007D1FC5">
        <w:trPr>
          <w:trHeight w:val="288"/>
          <w:del w:id="3040"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2C73AC60" w14:textId="6F17C635" w:rsidR="00F352DF" w:rsidRPr="00A41EA1" w:rsidDel="00C809F5" w:rsidRDefault="00F352DF" w:rsidP="00E9397B">
            <w:pPr>
              <w:rPr>
                <w:del w:id="3041" w:author="Mubiyarto Wibisono" w:date="2025-09-04T17:32:00Z" w16du:dateUtc="2025-09-04T10:32:00Z"/>
                <w:rFonts w:ascii="Arial" w:eastAsia="Arial" w:hAnsi="Arial" w:cs="Arial"/>
                <w:color w:val="000000"/>
                <w:sz w:val="20"/>
                <w:szCs w:val="20"/>
              </w:rPr>
            </w:pPr>
            <w:del w:id="3042" w:author="Mubiyarto Wibisono" w:date="2025-09-04T17:32:00Z" w16du:dateUtc="2025-09-04T10:32:00Z">
              <w:r w:rsidRPr="00A41EA1" w:rsidDel="00C809F5">
                <w:rPr>
                  <w:rFonts w:ascii="Arial" w:eastAsia="Arial" w:hAnsi="Arial" w:cs="Arial"/>
                  <w:color w:val="000000"/>
                  <w:sz w:val="20"/>
                  <w:szCs w:val="20"/>
                </w:rPr>
                <w:delText>Set Error Info in Response</w:delText>
              </w:r>
            </w:del>
          </w:p>
        </w:tc>
        <w:tc>
          <w:tcPr>
            <w:tcW w:w="1377" w:type="dxa"/>
            <w:tcBorders>
              <w:top w:val="single" w:sz="4" w:space="0" w:color="auto"/>
              <w:left w:val="single" w:sz="4" w:space="0" w:color="auto"/>
              <w:bottom w:val="single" w:sz="4" w:space="0" w:color="auto"/>
              <w:right w:val="single" w:sz="4" w:space="0" w:color="auto"/>
            </w:tcBorders>
          </w:tcPr>
          <w:p w14:paraId="6CA89DD0" w14:textId="0CECC90A" w:rsidR="00F352DF" w:rsidRPr="00A41EA1" w:rsidDel="00C809F5" w:rsidRDefault="00F352DF" w:rsidP="00E9397B">
            <w:pPr>
              <w:rPr>
                <w:del w:id="3043" w:author="Mubiyarto Wibisono" w:date="2025-09-04T17:32:00Z" w16du:dateUtc="2025-09-04T10:32:00Z"/>
                <w:rFonts w:ascii="Arial" w:eastAsia="Arial" w:hAnsi="Arial" w:cs="Arial"/>
                <w:color w:val="000000"/>
                <w:sz w:val="20"/>
                <w:szCs w:val="20"/>
              </w:rPr>
            </w:pPr>
            <w:del w:id="3044" w:author="Mubiyarto Wibisono" w:date="2025-09-04T17:32:00Z" w16du:dateUtc="2025-09-04T10:32:00Z">
              <w:r w:rsidRPr="00A41EA1" w:rsidDel="00C809F5">
                <w:rPr>
                  <w:rFonts w:ascii="Arial" w:eastAsia="Arial" w:hAnsi="Arial" w:cs="Arial"/>
                  <w:color w:val="000000"/>
                  <w:sz w:val="20"/>
                  <w:szCs w:val="20"/>
                </w:rPr>
                <w:delText>System Output Structuring</w:delText>
              </w:r>
            </w:del>
          </w:p>
        </w:tc>
        <w:tc>
          <w:tcPr>
            <w:tcW w:w="6178" w:type="dxa"/>
            <w:tcBorders>
              <w:top w:val="single" w:sz="4" w:space="0" w:color="auto"/>
              <w:left w:val="single" w:sz="4" w:space="0" w:color="auto"/>
              <w:bottom w:val="single" w:sz="4" w:space="0" w:color="auto"/>
              <w:right w:val="single" w:sz="4" w:space="0" w:color="auto"/>
            </w:tcBorders>
          </w:tcPr>
          <w:p w14:paraId="0A2AF8AB" w14:textId="7AC0BD52" w:rsidR="00F352DF" w:rsidRPr="00A41EA1" w:rsidDel="00C809F5" w:rsidRDefault="00F352DF" w:rsidP="00E9397B">
            <w:pPr>
              <w:rPr>
                <w:del w:id="3045" w:author="Mubiyarto Wibisono" w:date="2025-09-04T17:32:00Z" w16du:dateUtc="2025-09-04T10:32:00Z"/>
                <w:rFonts w:ascii="Arial" w:eastAsia="Arial" w:hAnsi="Arial" w:cs="Arial"/>
                <w:bCs/>
                <w:color w:val="000000"/>
                <w:sz w:val="20"/>
                <w:szCs w:val="20"/>
              </w:rPr>
            </w:pPr>
            <w:del w:id="3046" w:author="Mubiyarto Wibisono" w:date="2025-09-04T17:32:00Z" w16du:dateUtc="2025-09-04T10:32:00Z">
              <w:r w:rsidRPr="00A41EA1" w:rsidDel="00C809F5">
                <w:rPr>
                  <w:rFonts w:ascii="Arial" w:eastAsia="Arial" w:hAnsi="Arial" w:cs="Arial"/>
                  <w:bCs/>
                  <w:color w:val="000000"/>
                  <w:sz w:val="20"/>
                  <w:szCs w:val="20"/>
                </w:rPr>
                <w:delText>Populates the response with `error_message`, `notice_payment_flag`, and display control</w:delText>
              </w:r>
            </w:del>
          </w:p>
          <w:p w14:paraId="64DD8243" w14:textId="4F2BE534" w:rsidR="00905EB6" w:rsidRPr="00A41EA1" w:rsidDel="00C809F5" w:rsidRDefault="00905EB6" w:rsidP="00E9397B">
            <w:pPr>
              <w:rPr>
                <w:del w:id="3047" w:author="Mubiyarto Wibisono" w:date="2025-09-04T17:32:00Z" w16du:dateUtc="2025-09-04T10:32:00Z"/>
                <w:rFonts w:ascii="Arial" w:eastAsia="Arial" w:hAnsi="Arial" w:cs="Arial"/>
                <w:bCs/>
                <w:color w:val="000000"/>
                <w:sz w:val="20"/>
                <w:szCs w:val="20"/>
              </w:rPr>
            </w:pPr>
          </w:p>
          <w:p w14:paraId="0479C88C" w14:textId="70A4A04A" w:rsidR="00905EB6" w:rsidRPr="00A41EA1" w:rsidDel="00C809F5" w:rsidRDefault="00905EB6" w:rsidP="00905EB6">
            <w:pPr>
              <w:rPr>
                <w:del w:id="3048" w:author="Mubiyarto Wibisono" w:date="2025-09-04T17:32:00Z" w16du:dateUtc="2025-09-04T10:32:00Z"/>
                <w:rFonts w:ascii="Arial" w:eastAsia="Arial" w:hAnsi="Arial" w:cs="Arial"/>
                <w:bCs/>
                <w:color w:val="000000"/>
                <w:sz w:val="20"/>
                <w:szCs w:val="20"/>
              </w:rPr>
            </w:pPr>
            <w:del w:id="3049" w:author="Mubiyarto Wibisono" w:date="2025-09-04T17:32:00Z" w16du:dateUtc="2025-09-04T10:32:00Z">
              <w:r w:rsidRPr="00A41EA1" w:rsidDel="00C809F5">
                <w:rPr>
                  <w:rFonts w:ascii="Arial" w:eastAsia="Arial" w:hAnsi="Arial" w:cs="Arial"/>
                  <w:bCs/>
                  <w:color w:val="000000"/>
                  <w:sz w:val="20"/>
                  <w:szCs w:val="20"/>
                </w:rPr>
                <w:delText>join eocms_user_message to get message using </w:delText>
              </w:r>
            </w:del>
          </w:p>
          <w:p w14:paraId="1BBB2495" w14:textId="134612B0" w:rsidR="00905EB6" w:rsidRPr="00A41EA1" w:rsidDel="00C809F5" w:rsidRDefault="00905EB6" w:rsidP="00E9397B">
            <w:pPr>
              <w:rPr>
                <w:del w:id="3050" w:author="Mubiyarto Wibisono" w:date="2025-09-04T17:32:00Z" w16du:dateUtc="2025-09-04T10:32:00Z"/>
                <w:rFonts w:ascii="Arial" w:eastAsia="Arial" w:hAnsi="Arial" w:cs="Arial"/>
                <w:bCs/>
                <w:color w:val="000000"/>
                <w:sz w:val="20"/>
                <w:szCs w:val="20"/>
              </w:rPr>
            </w:pPr>
            <w:del w:id="3051" w:author="Mubiyarto Wibisono" w:date="2025-09-04T17:32:00Z" w16du:dateUtc="2025-09-04T10:32:00Z">
              <w:r w:rsidRPr="00A41EA1" w:rsidDel="00C809F5">
                <w:rPr>
                  <w:rFonts w:ascii="Arial" w:eastAsia="Arial" w:hAnsi="Arial" w:cs="Arial"/>
                  <w:bCs/>
                  <w:color w:val="000000"/>
                  <w:sz w:val="20"/>
                  <w:szCs w:val="20"/>
                </w:rPr>
                <w:delText xml:space="preserve">error code from </w:delText>
              </w:r>
              <w:r w:rsidR="00C37CC3" w:rsidRPr="00A41EA1" w:rsidDel="00C809F5">
                <w:rPr>
                  <w:rFonts w:ascii="Arial" w:eastAsia="Arial" w:hAnsi="Arial" w:cs="Arial"/>
                  <w:bCs/>
                  <w:color w:val="000000"/>
                  <w:sz w:val="20"/>
                  <w:szCs w:val="20"/>
                </w:rPr>
                <w:delText>payment matrix</w:delText>
              </w:r>
            </w:del>
          </w:p>
        </w:tc>
      </w:tr>
      <w:tr w:rsidR="00F352DF" w:rsidRPr="00A41EA1" w:rsidDel="00C809F5" w14:paraId="728BD5C2" w14:textId="536541A8" w:rsidTr="007D1FC5">
        <w:trPr>
          <w:trHeight w:val="288"/>
          <w:del w:id="3052"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789B3640" w14:textId="5C3A8FDD" w:rsidR="00F352DF" w:rsidRPr="00A41EA1" w:rsidDel="00C809F5" w:rsidRDefault="00F352DF" w:rsidP="00E9397B">
            <w:pPr>
              <w:rPr>
                <w:del w:id="3053" w:author="Mubiyarto Wibisono" w:date="2025-09-04T17:32:00Z" w16du:dateUtc="2025-09-04T10:32:00Z"/>
                <w:rFonts w:ascii="Arial" w:eastAsia="Arial" w:hAnsi="Arial" w:cs="Arial"/>
                <w:color w:val="000000"/>
                <w:sz w:val="20"/>
                <w:szCs w:val="20"/>
              </w:rPr>
            </w:pPr>
            <w:del w:id="3054" w:author="Mubiyarto Wibisono" w:date="2025-09-04T17:32:00Z" w16du:dateUtc="2025-09-04T10:32:00Z">
              <w:r w:rsidRPr="00A41EA1" w:rsidDel="00C809F5">
                <w:rPr>
                  <w:rFonts w:ascii="Arial" w:eastAsia="Arial" w:hAnsi="Arial" w:cs="Arial"/>
                  <w:color w:val="000000"/>
                  <w:sz w:val="20"/>
                  <w:szCs w:val="20"/>
                </w:rPr>
                <w:delText>Respond to eService</w:delText>
              </w:r>
            </w:del>
          </w:p>
        </w:tc>
        <w:tc>
          <w:tcPr>
            <w:tcW w:w="1377" w:type="dxa"/>
            <w:tcBorders>
              <w:top w:val="single" w:sz="4" w:space="0" w:color="auto"/>
              <w:left w:val="single" w:sz="4" w:space="0" w:color="auto"/>
              <w:bottom w:val="single" w:sz="4" w:space="0" w:color="auto"/>
              <w:right w:val="single" w:sz="4" w:space="0" w:color="auto"/>
            </w:tcBorders>
          </w:tcPr>
          <w:p w14:paraId="757D21AB" w14:textId="24025DB9" w:rsidR="00F352DF" w:rsidRPr="00A41EA1" w:rsidDel="00C809F5" w:rsidRDefault="00F352DF" w:rsidP="00E9397B">
            <w:pPr>
              <w:rPr>
                <w:del w:id="3055" w:author="Mubiyarto Wibisono" w:date="2025-09-04T17:32:00Z" w16du:dateUtc="2025-09-04T10:32:00Z"/>
                <w:rFonts w:ascii="Arial" w:eastAsia="Arial" w:hAnsi="Arial" w:cs="Arial"/>
                <w:color w:val="000000"/>
                <w:sz w:val="20"/>
                <w:szCs w:val="20"/>
              </w:rPr>
            </w:pPr>
            <w:del w:id="3056"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single" w:sz="4" w:space="0" w:color="auto"/>
              <w:left w:val="single" w:sz="4" w:space="0" w:color="auto"/>
              <w:bottom w:val="single" w:sz="4" w:space="0" w:color="auto"/>
              <w:right w:val="single" w:sz="4" w:space="0" w:color="auto"/>
            </w:tcBorders>
          </w:tcPr>
          <w:p w14:paraId="3E843853" w14:textId="615C60FE" w:rsidR="00F352DF" w:rsidRPr="00A41EA1" w:rsidDel="00C809F5" w:rsidRDefault="00F352DF" w:rsidP="00E9397B">
            <w:pPr>
              <w:rPr>
                <w:del w:id="3057" w:author="Mubiyarto Wibisono" w:date="2025-09-04T17:32:00Z" w16du:dateUtc="2025-09-04T10:32:00Z"/>
                <w:rFonts w:ascii="Arial" w:eastAsia="Arial" w:hAnsi="Arial" w:cs="Arial"/>
                <w:bCs/>
                <w:color w:val="000000"/>
                <w:sz w:val="20"/>
                <w:szCs w:val="20"/>
              </w:rPr>
            </w:pPr>
            <w:del w:id="3058" w:author="Mubiyarto Wibisono" w:date="2025-09-04T17:32:00Z" w16du:dateUtc="2025-09-04T10:32:00Z">
              <w:r w:rsidRPr="00A41EA1" w:rsidDel="00C809F5">
                <w:rPr>
                  <w:rFonts w:ascii="Arial" w:eastAsia="Arial" w:hAnsi="Arial" w:cs="Arial"/>
                  <w:bCs/>
                  <w:color w:val="000000"/>
                  <w:sz w:val="20"/>
                  <w:szCs w:val="20"/>
                </w:rPr>
                <w:delText>Sends the composed message and result set back to the eService frontend</w:delText>
              </w:r>
            </w:del>
          </w:p>
          <w:p w14:paraId="5C819707" w14:textId="3001E2C4" w:rsidR="00905EB6" w:rsidRPr="00A41EA1" w:rsidDel="00C809F5" w:rsidRDefault="00905EB6" w:rsidP="00E9397B">
            <w:pPr>
              <w:rPr>
                <w:del w:id="3059" w:author="Mubiyarto Wibisono" w:date="2025-09-04T17:32:00Z" w16du:dateUtc="2025-09-04T10:32:00Z"/>
                <w:rFonts w:ascii="Arial" w:eastAsia="Arial" w:hAnsi="Arial" w:cs="Arial"/>
                <w:bCs/>
                <w:color w:val="000000"/>
                <w:sz w:val="20"/>
                <w:szCs w:val="20"/>
              </w:rPr>
            </w:pPr>
          </w:p>
        </w:tc>
      </w:tr>
      <w:tr w:rsidR="00905EB6" w:rsidRPr="00A41EA1" w:rsidDel="00C809F5" w14:paraId="35F20201" w14:textId="5768643E" w:rsidTr="007D1FC5">
        <w:trPr>
          <w:trHeight w:val="288"/>
          <w:del w:id="3060"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4670E47A" w14:textId="5B16E8E0" w:rsidR="00905EB6" w:rsidRPr="00A41EA1" w:rsidDel="00C809F5" w:rsidRDefault="00905EB6" w:rsidP="00E9397B">
            <w:pPr>
              <w:rPr>
                <w:del w:id="3061" w:author="Mubiyarto Wibisono" w:date="2025-09-04T17:32:00Z" w16du:dateUtc="2025-09-04T10:32:00Z"/>
                <w:rFonts w:ascii="Arial" w:eastAsia="Arial" w:hAnsi="Arial" w:cs="Arial"/>
                <w:color w:val="000000"/>
                <w:sz w:val="20"/>
                <w:szCs w:val="20"/>
              </w:rPr>
            </w:pPr>
            <w:del w:id="3062" w:author="Mubiyarto Wibisono" w:date="2025-09-04T17:32:00Z" w16du:dateUtc="2025-09-04T10:32:00Z">
              <w:r w:rsidRPr="00A41EA1" w:rsidDel="00C809F5">
                <w:rPr>
                  <w:rFonts w:ascii="Arial" w:eastAsia="Arial" w:hAnsi="Arial" w:cs="Arial"/>
                  <w:color w:val="000000"/>
                  <w:sz w:val="20"/>
                  <w:szCs w:val="20"/>
                </w:rPr>
                <w:delText>If user login SPCP</w:delText>
              </w:r>
            </w:del>
          </w:p>
        </w:tc>
        <w:tc>
          <w:tcPr>
            <w:tcW w:w="1377" w:type="dxa"/>
            <w:tcBorders>
              <w:top w:val="single" w:sz="4" w:space="0" w:color="auto"/>
              <w:left w:val="single" w:sz="4" w:space="0" w:color="auto"/>
              <w:bottom w:val="single" w:sz="4" w:space="0" w:color="auto"/>
              <w:right w:val="single" w:sz="4" w:space="0" w:color="auto"/>
            </w:tcBorders>
          </w:tcPr>
          <w:p w14:paraId="73F9FE79" w14:textId="679639F1" w:rsidR="00905EB6" w:rsidRPr="00A41EA1" w:rsidDel="00C809F5" w:rsidRDefault="00905EB6" w:rsidP="00E9397B">
            <w:pPr>
              <w:rPr>
                <w:del w:id="3063" w:author="Mubiyarto Wibisono" w:date="2025-09-04T17:32:00Z" w16du:dateUtc="2025-09-04T10:32:00Z"/>
                <w:rFonts w:ascii="Arial" w:eastAsia="Arial" w:hAnsi="Arial" w:cs="Arial"/>
                <w:color w:val="000000"/>
                <w:sz w:val="20"/>
                <w:szCs w:val="20"/>
              </w:rPr>
            </w:pPr>
            <w:del w:id="3064"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single" w:sz="4" w:space="0" w:color="auto"/>
              <w:left w:val="single" w:sz="4" w:space="0" w:color="auto"/>
              <w:bottom w:val="single" w:sz="4" w:space="0" w:color="auto"/>
              <w:right w:val="single" w:sz="4" w:space="0" w:color="auto"/>
            </w:tcBorders>
          </w:tcPr>
          <w:p w14:paraId="214D1DF9" w14:textId="056640B1" w:rsidR="00905EB6" w:rsidRPr="00A41EA1" w:rsidDel="00C809F5" w:rsidRDefault="00905EB6" w:rsidP="00905EB6">
            <w:pPr>
              <w:rPr>
                <w:del w:id="3065" w:author="Mubiyarto Wibisono" w:date="2025-09-04T17:32:00Z" w16du:dateUtc="2025-09-04T10:32:00Z"/>
                <w:rFonts w:ascii="Arial" w:eastAsia="Arial" w:hAnsi="Arial" w:cs="Arial"/>
                <w:bCs/>
                <w:color w:val="000000"/>
                <w:sz w:val="20"/>
                <w:szCs w:val="20"/>
              </w:rPr>
            </w:pPr>
            <w:del w:id="3066" w:author="Mubiyarto Wibisono" w:date="2025-09-04T17:32:00Z" w16du:dateUtc="2025-09-04T10:32:00Z">
              <w:r w:rsidRPr="00A41EA1" w:rsidDel="00C809F5">
                <w:rPr>
                  <w:rFonts w:ascii="Arial" w:eastAsia="Arial" w:hAnsi="Arial" w:cs="Arial"/>
                  <w:bCs/>
                  <w:color w:val="000000"/>
                  <w:sz w:val="20"/>
                  <w:szCs w:val="20"/>
                </w:rPr>
                <w:delText>UI Display</w:delText>
              </w:r>
              <w:r w:rsidRPr="00A41EA1" w:rsidDel="00C809F5">
                <w:rPr>
                  <w:rFonts w:ascii="Arial" w:eastAsia="Arial" w:hAnsi="Arial" w:cs="Arial"/>
                  <w:bCs/>
                  <w:color w:val="000000"/>
                  <w:sz w:val="20"/>
                  <w:szCs w:val="20"/>
                </w:rPr>
                <w:br/>
                <w:delText>1. Paid ( Past 6 months)</w:delText>
              </w:r>
              <w:r w:rsidRPr="00A41EA1" w:rsidDel="00C809F5">
                <w:rPr>
                  <w:rFonts w:ascii="Arial" w:eastAsia="Arial" w:hAnsi="Arial" w:cs="Arial"/>
                  <w:bCs/>
                  <w:color w:val="000000"/>
                  <w:sz w:val="20"/>
                  <w:szCs w:val="20"/>
                </w:rPr>
                <w:br/>
                <w:delText>2. Payable</w:delText>
              </w:r>
            </w:del>
          </w:p>
          <w:p w14:paraId="16137B94" w14:textId="2F14CED9" w:rsidR="00905EB6" w:rsidRPr="00A41EA1" w:rsidDel="00C809F5" w:rsidRDefault="00905EB6" w:rsidP="00E9397B">
            <w:pPr>
              <w:rPr>
                <w:del w:id="3067" w:author="Mubiyarto Wibisono" w:date="2025-09-04T17:32:00Z" w16du:dateUtc="2025-09-04T10:32:00Z"/>
                <w:rFonts w:ascii="Arial" w:eastAsia="Arial" w:hAnsi="Arial" w:cs="Arial"/>
                <w:bCs/>
                <w:color w:val="000000"/>
                <w:sz w:val="20"/>
                <w:szCs w:val="20"/>
              </w:rPr>
            </w:pPr>
            <w:del w:id="3068" w:author="Mubiyarto Wibisono" w:date="2025-09-04T17:32:00Z" w16du:dateUtc="2025-09-04T10:32:00Z">
              <w:r w:rsidRPr="00A41EA1" w:rsidDel="00C809F5">
                <w:rPr>
                  <w:rFonts w:ascii="Arial" w:eastAsia="Arial" w:hAnsi="Arial" w:cs="Arial"/>
                  <w:bCs/>
                  <w:color w:val="000000"/>
                  <w:sz w:val="20"/>
                  <w:szCs w:val="20"/>
                </w:rPr>
                <w:delText>3. Not</w:delText>
              </w:r>
              <w:r w:rsidR="00133C42" w:rsidRPr="00A41EA1" w:rsidDel="00C809F5">
                <w:rPr>
                  <w:rFonts w:ascii="Arial" w:eastAsia="Arial" w:hAnsi="Arial" w:cs="Arial"/>
                  <w:bCs/>
                  <w:color w:val="000000"/>
                  <w:sz w:val="20"/>
                  <w:szCs w:val="20"/>
                </w:rPr>
                <w:delText xml:space="preserve"> P</w:delText>
              </w:r>
              <w:r w:rsidRPr="00A41EA1" w:rsidDel="00C809F5">
                <w:rPr>
                  <w:rFonts w:ascii="Arial" w:eastAsia="Arial" w:hAnsi="Arial" w:cs="Arial"/>
                  <w:bCs/>
                  <w:color w:val="000000"/>
                  <w:sz w:val="20"/>
                  <w:szCs w:val="20"/>
                </w:rPr>
                <w:delText>ayable</w:delText>
              </w:r>
            </w:del>
          </w:p>
          <w:p w14:paraId="047890D8" w14:textId="4C502922" w:rsidR="003823F6" w:rsidRPr="00A41EA1" w:rsidDel="00C809F5" w:rsidRDefault="003823F6" w:rsidP="003823F6">
            <w:pPr>
              <w:rPr>
                <w:del w:id="3069" w:author="Mubiyarto Wibisono" w:date="2025-09-04T17:32:00Z" w16du:dateUtc="2025-09-04T10:32:00Z"/>
                <w:rFonts w:ascii="Arial" w:eastAsia="Arial" w:hAnsi="Arial" w:cs="Arial"/>
                <w:bCs/>
                <w:color w:val="000000"/>
                <w:sz w:val="20"/>
                <w:szCs w:val="20"/>
              </w:rPr>
            </w:pPr>
          </w:p>
          <w:p w14:paraId="20596B2A" w14:textId="49A930C2" w:rsidR="003823F6" w:rsidRPr="00A41EA1" w:rsidDel="00C809F5" w:rsidRDefault="003823F6" w:rsidP="003823F6">
            <w:pPr>
              <w:rPr>
                <w:del w:id="3070" w:author="Mubiyarto Wibisono" w:date="2025-09-04T17:32:00Z" w16du:dateUtc="2025-09-04T10:32:00Z"/>
                <w:rFonts w:ascii="Arial" w:eastAsia="Arial" w:hAnsi="Arial" w:cs="Arial"/>
                <w:bCs/>
                <w:color w:val="000000"/>
                <w:sz w:val="20"/>
                <w:szCs w:val="20"/>
              </w:rPr>
            </w:pPr>
            <w:del w:id="3071" w:author="Mubiyarto Wibisono" w:date="2025-09-04T17:32:00Z" w16du:dateUtc="2025-09-04T10:32:00Z">
              <w:r w:rsidRPr="00A41EA1" w:rsidDel="00C809F5">
                <w:rPr>
                  <w:rFonts w:ascii="Arial" w:eastAsia="Arial" w:hAnsi="Arial" w:cs="Arial"/>
                  <w:bCs/>
                  <w:color w:val="000000"/>
                  <w:sz w:val="20"/>
                  <w:szCs w:val="20"/>
                </w:rPr>
                <w:delText>response:</w:delText>
              </w:r>
            </w:del>
          </w:p>
          <w:p w14:paraId="2170E2AE" w14:textId="41BEF44B" w:rsidR="003823F6" w:rsidRPr="00A41EA1" w:rsidDel="00C809F5" w:rsidRDefault="003823F6" w:rsidP="003823F6">
            <w:pPr>
              <w:rPr>
                <w:del w:id="3072" w:author="Mubiyarto Wibisono" w:date="2025-09-04T17:32:00Z" w16du:dateUtc="2025-09-04T10:32:00Z"/>
                <w:rFonts w:ascii="Arial" w:eastAsia="Arial" w:hAnsi="Arial" w:cs="Arial"/>
                <w:bCs/>
                <w:color w:val="000000"/>
                <w:sz w:val="20"/>
                <w:szCs w:val="20"/>
              </w:rPr>
            </w:pPr>
            <w:del w:id="3073" w:author="Mubiyarto Wibisono" w:date="2025-09-04T17:32:00Z" w16du:dateUtc="2025-09-04T10:32:00Z">
              <w:r w:rsidRPr="00A41EA1" w:rsidDel="00C809F5">
                <w:rPr>
                  <w:rFonts w:ascii="Arial" w:eastAsia="Arial" w:hAnsi="Arial" w:cs="Arial"/>
                  <w:bCs/>
                  <w:color w:val="000000"/>
                  <w:sz w:val="20"/>
                  <w:szCs w:val="20"/>
                </w:rPr>
                <w:delText>notice_no</w:delText>
              </w:r>
            </w:del>
          </w:p>
          <w:p w14:paraId="02B4FE70" w14:textId="2D573521" w:rsidR="003823F6" w:rsidRPr="00A41EA1" w:rsidDel="00C809F5" w:rsidRDefault="003823F6" w:rsidP="003823F6">
            <w:pPr>
              <w:rPr>
                <w:del w:id="3074" w:author="Mubiyarto Wibisono" w:date="2025-09-04T17:32:00Z" w16du:dateUtc="2025-09-04T10:32:00Z"/>
                <w:rFonts w:ascii="Arial" w:eastAsia="Arial" w:hAnsi="Arial" w:cs="Arial"/>
                <w:bCs/>
                <w:color w:val="000000"/>
                <w:sz w:val="20"/>
                <w:szCs w:val="20"/>
              </w:rPr>
            </w:pPr>
            <w:del w:id="3075" w:author="Mubiyarto Wibisono" w:date="2025-09-04T17:32:00Z" w16du:dateUtc="2025-09-04T10:32:00Z">
              <w:r w:rsidRPr="00A41EA1" w:rsidDel="00C809F5">
                <w:rPr>
                  <w:rFonts w:ascii="Arial" w:eastAsia="Arial" w:hAnsi="Arial" w:cs="Arial"/>
                  <w:bCs/>
                  <w:color w:val="000000"/>
                  <w:sz w:val="20"/>
                  <w:szCs w:val="20"/>
                </w:rPr>
                <w:delText>vehicle_no</w:delText>
              </w:r>
            </w:del>
          </w:p>
          <w:p w14:paraId="7491BE44" w14:textId="182317F0" w:rsidR="003823F6" w:rsidRPr="00A41EA1" w:rsidDel="00C809F5" w:rsidRDefault="003823F6" w:rsidP="003823F6">
            <w:pPr>
              <w:rPr>
                <w:del w:id="3076" w:author="Mubiyarto Wibisono" w:date="2025-09-04T17:32:00Z" w16du:dateUtc="2025-09-04T10:32:00Z"/>
                <w:rFonts w:ascii="Arial" w:eastAsia="Arial" w:hAnsi="Arial" w:cs="Arial"/>
                <w:bCs/>
                <w:color w:val="000000"/>
                <w:sz w:val="20"/>
                <w:szCs w:val="20"/>
              </w:rPr>
            </w:pPr>
            <w:del w:id="3077" w:author="Mubiyarto Wibisono" w:date="2025-09-04T17:32:00Z" w16du:dateUtc="2025-09-04T10:32:00Z">
              <w:r w:rsidRPr="00A41EA1" w:rsidDel="00C809F5">
                <w:rPr>
                  <w:rFonts w:ascii="Arial" w:eastAsia="Arial" w:hAnsi="Arial" w:cs="Arial"/>
                  <w:bCs/>
                  <w:color w:val="000000"/>
                  <w:sz w:val="20"/>
                  <w:szCs w:val="20"/>
                </w:rPr>
                <w:delText>notice_date_and_time</w:delText>
              </w:r>
            </w:del>
          </w:p>
          <w:p w14:paraId="163D1DA9" w14:textId="392AE158" w:rsidR="003823F6" w:rsidRPr="00A41EA1" w:rsidDel="00C809F5" w:rsidRDefault="003823F6" w:rsidP="003823F6">
            <w:pPr>
              <w:rPr>
                <w:del w:id="3078" w:author="Mubiyarto Wibisono" w:date="2025-09-04T17:32:00Z" w16du:dateUtc="2025-09-04T10:32:00Z"/>
                <w:rFonts w:ascii="Arial" w:eastAsia="Arial" w:hAnsi="Arial" w:cs="Arial"/>
                <w:bCs/>
                <w:color w:val="000000"/>
                <w:sz w:val="20"/>
                <w:szCs w:val="20"/>
              </w:rPr>
            </w:pPr>
            <w:del w:id="3079" w:author="Mubiyarto Wibisono" w:date="2025-09-04T17:32:00Z" w16du:dateUtc="2025-09-04T10:32:00Z">
              <w:r w:rsidRPr="00A41EA1" w:rsidDel="00C809F5">
                <w:rPr>
                  <w:rFonts w:ascii="Arial" w:eastAsia="Arial" w:hAnsi="Arial" w:cs="Arial"/>
                  <w:bCs/>
                  <w:color w:val="000000"/>
                  <w:sz w:val="20"/>
                  <w:szCs w:val="20"/>
                </w:rPr>
                <w:delText>amount_payable</w:delText>
              </w:r>
            </w:del>
          </w:p>
          <w:p w14:paraId="41A7969D" w14:textId="3B264037" w:rsidR="003823F6" w:rsidRPr="00A41EA1" w:rsidDel="00C809F5" w:rsidRDefault="003823F6" w:rsidP="003823F6">
            <w:pPr>
              <w:rPr>
                <w:del w:id="3080" w:author="Mubiyarto Wibisono" w:date="2025-09-04T17:32:00Z" w16du:dateUtc="2025-09-04T10:32:00Z"/>
                <w:rFonts w:ascii="Arial" w:eastAsia="Arial" w:hAnsi="Arial" w:cs="Arial"/>
                <w:bCs/>
                <w:color w:val="000000"/>
                <w:sz w:val="20"/>
                <w:szCs w:val="20"/>
              </w:rPr>
            </w:pPr>
            <w:del w:id="3081" w:author="Mubiyarto Wibisono" w:date="2025-09-04T17:32:00Z" w16du:dateUtc="2025-09-04T10:32:00Z">
              <w:r w:rsidRPr="00A41EA1" w:rsidDel="00C809F5">
                <w:rPr>
                  <w:rFonts w:ascii="Arial" w:eastAsia="Arial" w:hAnsi="Arial" w:cs="Arial"/>
                  <w:bCs/>
                  <w:color w:val="000000"/>
                  <w:sz w:val="20"/>
                  <w:szCs w:val="20"/>
                </w:rPr>
                <w:delText>pp_code</w:delText>
              </w:r>
            </w:del>
          </w:p>
          <w:p w14:paraId="5549E40B" w14:textId="023A1CF2" w:rsidR="003823F6" w:rsidRPr="00A41EA1" w:rsidDel="00C809F5" w:rsidRDefault="003823F6" w:rsidP="003823F6">
            <w:pPr>
              <w:rPr>
                <w:del w:id="3082" w:author="Mubiyarto Wibisono" w:date="2025-09-04T17:32:00Z" w16du:dateUtc="2025-09-04T10:32:00Z"/>
                <w:rFonts w:ascii="Arial" w:eastAsia="Arial" w:hAnsi="Arial" w:cs="Arial"/>
                <w:bCs/>
                <w:color w:val="000000"/>
                <w:sz w:val="20"/>
                <w:szCs w:val="20"/>
              </w:rPr>
            </w:pPr>
            <w:del w:id="3083" w:author="Mubiyarto Wibisono" w:date="2025-09-04T17:32:00Z" w16du:dateUtc="2025-09-04T10:32:00Z">
              <w:r w:rsidRPr="00A41EA1" w:rsidDel="00C809F5">
                <w:rPr>
                  <w:rFonts w:ascii="Arial" w:eastAsia="Arial" w:hAnsi="Arial" w:cs="Arial"/>
                  <w:bCs/>
                  <w:color w:val="000000"/>
                  <w:sz w:val="20"/>
                  <w:szCs w:val="20"/>
                </w:rPr>
                <w:delText>date_transaction</w:delText>
              </w:r>
            </w:del>
          </w:p>
          <w:p w14:paraId="0EBE6020" w14:textId="4CBE6F46" w:rsidR="003823F6" w:rsidRPr="00A41EA1" w:rsidDel="00C809F5" w:rsidRDefault="003823F6" w:rsidP="003823F6">
            <w:pPr>
              <w:rPr>
                <w:del w:id="3084" w:author="Mubiyarto Wibisono" w:date="2025-09-04T17:32:00Z" w16du:dateUtc="2025-09-04T10:32:00Z"/>
                <w:rFonts w:ascii="Arial" w:eastAsia="Arial" w:hAnsi="Arial" w:cs="Arial"/>
                <w:bCs/>
                <w:color w:val="000000"/>
                <w:sz w:val="20"/>
                <w:szCs w:val="20"/>
              </w:rPr>
            </w:pPr>
            <w:del w:id="3085" w:author="Mubiyarto Wibisono" w:date="2025-09-04T17:32:00Z" w16du:dateUtc="2025-09-04T10:32:00Z">
              <w:r w:rsidRPr="00A41EA1" w:rsidDel="00C809F5">
                <w:rPr>
                  <w:rFonts w:ascii="Arial" w:eastAsia="Arial" w:hAnsi="Arial" w:cs="Arial"/>
                  <w:bCs/>
                  <w:color w:val="000000"/>
                  <w:sz w:val="20"/>
                  <w:szCs w:val="20"/>
                </w:rPr>
                <w:delText>error_message</w:delText>
              </w:r>
            </w:del>
          </w:p>
          <w:p w14:paraId="387A7535" w14:textId="170FCAE8" w:rsidR="003823F6" w:rsidRPr="00A41EA1" w:rsidDel="00C809F5" w:rsidRDefault="003823F6" w:rsidP="003823F6">
            <w:pPr>
              <w:rPr>
                <w:del w:id="3086" w:author="Mubiyarto Wibisono" w:date="2025-09-04T17:32:00Z" w16du:dateUtc="2025-09-04T10:32:00Z"/>
                <w:rFonts w:ascii="Arial" w:eastAsia="Arial" w:hAnsi="Arial" w:cs="Arial"/>
                <w:bCs/>
                <w:color w:val="000000"/>
                <w:sz w:val="20"/>
                <w:szCs w:val="20"/>
              </w:rPr>
            </w:pPr>
            <w:del w:id="3087" w:author="Mubiyarto Wibisono" w:date="2025-09-04T17:32:00Z" w16du:dateUtc="2025-09-04T10:32:00Z">
              <w:r w:rsidRPr="00A41EA1" w:rsidDel="00C809F5">
                <w:rPr>
                  <w:rFonts w:ascii="Arial" w:eastAsia="Arial" w:hAnsi="Arial" w:cs="Arial"/>
                  <w:bCs/>
                  <w:color w:val="000000"/>
                  <w:sz w:val="20"/>
                  <w:szCs w:val="20"/>
                </w:rPr>
                <w:delText>show</w:delText>
              </w:r>
            </w:del>
          </w:p>
          <w:p w14:paraId="58A46636" w14:textId="019F4D62" w:rsidR="003823F6" w:rsidRPr="00A41EA1" w:rsidDel="00C809F5" w:rsidRDefault="003823F6" w:rsidP="003823F6">
            <w:pPr>
              <w:rPr>
                <w:del w:id="3088" w:author="Mubiyarto Wibisono" w:date="2025-09-04T17:32:00Z" w16du:dateUtc="2025-09-04T10:32:00Z"/>
                <w:rFonts w:ascii="Arial" w:eastAsia="Arial" w:hAnsi="Arial" w:cs="Arial"/>
                <w:bCs/>
                <w:color w:val="000000"/>
                <w:sz w:val="20"/>
                <w:szCs w:val="20"/>
              </w:rPr>
            </w:pPr>
            <w:del w:id="3089" w:author="Mubiyarto Wibisono" w:date="2025-09-04T17:32:00Z" w16du:dateUtc="2025-09-04T10:32:00Z">
              <w:r w:rsidRPr="00A41EA1" w:rsidDel="00C809F5">
                <w:rPr>
                  <w:rFonts w:ascii="Arial" w:eastAsia="Arial" w:hAnsi="Arial" w:cs="Arial"/>
                  <w:bCs/>
                  <w:color w:val="000000"/>
                  <w:sz w:val="20"/>
                  <w:szCs w:val="20"/>
                </w:rPr>
                <w:delText>notice_payment_flag</w:delText>
              </w:r>
            </w:del>
          </w:p>
        </w:tc>
      </w:tr>
      <w:tr w:rsidR="00905EB6" w:rsidRPr="00A41EA1" w:rsidDel="00C809F5" w14:paraId="1D8E8857" w14:textId="1058264D" w:rsidTr="007D1FC5">
        <w:trPr>
          <w:trHeight w:val="288"/>
          <w:del w:id="3090"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5C916FCB" w14:textId="0DA6BE20" w:rsidR="00905EB6" w:rsidRPr="00A41EA1" w:rsidDel="00C809F5" w:rsidRDefault="00905EB6" w:rsidP="00E9397B">
            <w:pPr>
              <w:rPr>
                <w:del w:id="3091" w:author="Mubiyarto Wibisono" w:date="2025-09-04T17:32:00Z" w16du:dateUtc="2025-09-04T10:32:00Z"/>
                <w:rFonts w:ascii="Arial" w:eastAsia="Arial" w:hAnsi="Arial" w:cs="Arial"/>
                <w:color w:val="000000"/>
                <w:sz w:val="20"/>
                <w:szCs w:val="20"/>
              </w:rPr>
            </w:pPr>
            <w:del w:id="3092" w:author="Mubiyarto Wibisono" w:date="2025-09-04T17:32:00Z" w16du:dateUtc="2025-09-04T10:32:00Z">
              <w:r w:rsidRPr="00A41EA1" w:rsidDel="00C809F5">
                <w:rPr>
                  <w:rFonts w:ascii="Arial" w:eastAsia="Arial" w:hAnsi="Arial" w:cs="Arial"/>
                  <w:color w:val="000000"/>
                  <w:sz w:val="20"/>
                  <w:szCs w:val="20"/>
                </w:rPr>
                <w:delText>If search using vehicle_no</w:delText>
              </w:r>
            </w:del>
          </w:p>
        </w:tc>
        <w:tc>
          <w:tcPr>
            <w:tcW w:w="1377" w:type="dxa"/>
            <w:tcBorders>
              <w:top w:val="single" w:sz="4" w:space="0" w:color="auto"/>
              <w:left w:val="single" w:sz="4" w:space="0" w:color="auto"/>
              <w:bottom w:val="single" w:sz="4" w:space="0" w:color="auto"/>
              <w:right w:val="single" w:sz="4" w:space="0" w:color="auto"/>
            </w:tcBorders>
          </w:tcPr>
          <w:p w14:paraId="527A9E47" w14:textId="20A48385" w:rsidR="00905EB6" w:rsidRPr="00A41EA1" w:rsidDel="00C809F5" w:rsidRDefault="00905EB6" w:rsidP="00E9397B">
            <w:pPr>
              <w:rPr>
                <w:del w:id="3093" w:author="Mubiyarto Wibisono" w:date="2025-09-04T17:32:00Z" w16du:dateUtc="2025-09-04T10:32:00Z"/>
                <w:rFonts w:ascii="Arial" w:eastAsia="Arial" w:hAnsi="Arial" w:cs="Arial"/>
                <w:color w:val="000000"/>
                <w:sz w:val="20"/>
                <w:szCs w:val="20"/>
              </w:rPr>
            </w:pPr>
            <w:del w:id="3094"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single" w:sz="4" w:space="0" w:color="auto"/>
              <w:left w:val="single" w:sz="4" w:space="0" w:color="auto"/>
              <w:bottom w:val="single" w:sz="4" w:space="0" w:color="auto"/>
              <w:right w:val="single" w:sz="4" w:space="0" w:color="auto"/>
            </w:tcBorders>
          </w:tcPr>
          <w:p w14:paraId="30F5F939" w14:textId="242ECE7E" w:rsidR="00905EB6" w:rsidRPr="00A41EA1" w:rsidDel="00C809F5" w:rsidRDefault="00905EB6" w:rsidP="00905EB6">
            <w:pPr>
              <w:rPr>
                <w:del w:id="3095" w:author="Mubiyarto Wibisono" w:date="2025-09-04T17:32:00Z" w16du:dateUtc="2025-09-04T10:32:00Z"/>
                <w:rFonts w:ascii="Arial" w:eastAsia="Arial" w:hAnsi="Arial" w:cs="Arial"/>
                <w:bCs/>
                <w:color w:val="000000"/>
                <w:sz w:val="20"/>
                <w:szCs w:val="20"/>
              </w:rPr>
            </w:pPr>
            <w:del w:id="3096" w:author="Mubiyarto Wibisono" w:date="2025-09-04T17:32:00Z" w16du:dateUtc="2025-09-04T10:32:00Z">
              <w:r w:rsidRPr="00A41EA1" w:rsidDel="00C809F5">
                <w:rPr>
                  <w:rFonts w:ascii="Arial" w:eastAsia="Arial" w:hAnsi="Arial" w:cs="Arial"/>
                  <w:bCs/>
                  <w:color w:val="000000"/>
                  <w:sz w:val="20"/>
                  <w:szCs w:val="20"/>
                </w:rPr>
                <w:delText>UI Display</w:delText>
              </w:r>
              <w:r w:rsidRPr="00A41EA1" w:rsidDel="00C809F5">
                <w:rPr>
                  <w:rFonts w:ascii="Arial" w:eastAsia="Arial" w:hAnsi="Arial" w:cs="Arial"/>
                  <w:bCs/>
                  <w:color w:val="000000"/>
                  <w:sz w:val="20"/>
                  <w:szCs w:val="20"/>
                </w:rPr>
                <w:br/>
                <w:delText>1. Payable</w:delText>
              </w:r>
            </w:del>
          </w:p>
          <w:p w14:paraId="689A8D8E" w14:textId="7E1A47C6" w:rsidR="00905EB6" w:rsidRPr="00A41EA1" w:rsidDel="00C809F5" w:rsidRDefault="00905EB6" w:rsidP="00E9397B">
            <w:pPr>
              <w:rPr>
                <w:del w:id="3097" w:author="Mubiyarto Wibisono" w:date="2025-09-04T17:32:00Z" w16du:dateUtc="2025-09-04T10:32:00Z"/>
                <w:rFonts w:ascii="Arial" w:eastAsia="Arial" w:hAnsi="Arial" w:cs="Arial"/>
                <w:bCs/>
                <w:color w:val="000000"/>
                <w:sz w:val="20"/>
                <w:szCs w:val="20"/>
              </w:rPr>
            </w:pPr>
            <w:del w:id="3098" w:author="Mubiyarto Wibisono" w:date="2025-09-04T17:32:00Z" w16du:dateUtc="2025-09-04T10:32:00Z">
              <w:r w:rsidRPr="00A41EA1" w:rsidDel="00C809F5">
                <w:rPr>
                  <w:rFonts w:ascii="Arial" w:eastAsia="Arial" w:hAnsi="Arial" w:cs="Arial"/>
                  <w:bCs/>
                  <w:color w:val="000000"/>
                  <w:sz w:val="20"/>
                  <w:szCs w:val="20"/>
                </w:rPr>
                <w:delText>2. Messages: There are other outstanding notices/court summonses against the vehicle. To check if the notices/court summonses are against you, please search using your ID number. Alternatifly, you may </w:delText>
              </w:r>
              <w:r w:rsidRPr="00A41EA1" w:rsidDel="00C809F5">
                <w:rPr>
                  <w:rFonts w:ascii="Arial" w:eastAsia="Arial" w:hAnsi="Arial" w:cs="Arial"/>
                  <w:bCs/>
                  <w:color w:val="000000"/>
                  <w:sz w:val="20"/>
                  <w:szCs w:val="20"/>
                  <w:u w:val="single"/>
                </w:rPr>
                <w:delText>chat with us</w:delText>
              </w:r>
              <w:r w:rsidRPr="00A41EA1" w:rsidDel="00C809F5">
                <w:rPr>
                  <w:rFonts w:ascii="Arial" w:eastAsia="Arial" w:hAnsi="Arial" w:cs="Arial"/>
                  <w:bCs/>
                  <w:color w:val="000000"/>
                  <w:sz w:val="20"/>
                  <w:szCs w:val="20"/>
                </w:rPr>
                <w:delText> or call us at 6329 3434 for advice.</w:delText>
              </w:r>
            </w:del>
          </w:p>
          <w:p w14:paraId="0C35715B" w14:textId="307AACDC" w:rsidR="003823F6" w:rsidRPr="00A41EA1" w:rsidDel="00C809F5" w:rsidRDefault="003823F6" w:rsidP="003823F6">
            <w:pPr>
              <w:rPr>
                <w:del w:id="3099" w:author="Mubiyarto Wibisono" w:date="2025-09-04T17:32:00Z" w16du:dateUtc="2025-09-04T10:32:00Z"/>
                <w:rFonts w:ascii="Arial" w:eastAsia="Arial" w:hAnsi="Arial" w:cs="Arial"/>
                <w:bCs/>
                <w:color w:val="000000"/>
                <w:sz w:val="20"/>
                <w:szCs w:val="20"/>
              </w:rPr>
            </w:pPr>
            <w:del w:id="3100" w:author="Mubiyarto Wibisono" w:date="2025-09-04T17:32:00Z" w16du:dateUtc="2025-09-04T10:32:00Z">
              <w:r w:rsidRPr="00A41EA1" w:rsidDel="00C809F5">
                <w:rPr>
                  <w:rFonts w:ascii="Arial" w:eastAsia="Arial" w:hAnsi="Arial" w:cs="Arial"/>
                  <w:bCs/>
                  <w:color w:val="000000"/>
                  <w:sz w:val="20"/>
                  <w:szCs w:val="20"/>
                </w:rPr>
                <w:delText>response:</w:delText>
              </w:r>
            </w:del>
          </w:p>
          <w:p w14:paraId="794A71B1" w14:textId="3AEBBCFD" w:rsidR="003823F6" w:rsidRPr="00A41EA1" w:rsidDel="00C809F5" w:rsidRDefault="003823F6" w:rsidP="003823F6">
            <w:pPr>
              <w:rPr>
                <w:del w:id="3101" w:author="Mubiyarto Wibisono" w:date="2025-09-04T17:32:00Z" w16du:dateUtc="2025-09-04T10:32:00Z"/>
                <w:rFonts w:ascii="Arial" w:eastAsia="Arial" w:hAnsi="Arial" w:cs="Arial"/>
                <w:bCs/>
                <w:color w:val="000000"/>
                <w:sz w:val="20"/>
                <w:szCs w:val="20"/>
              </w:rPr>
            </w:pPr>
            <w:del w:id="3102" w:author="Mubiyarto Wibisono" w:date="2025-09-04T17:32:00Z" w16du:dateUtc="2025-09-04T10:32:00Z">
              <w:r w:rsidRPr="00A41EA1" w:rsidDel="00C809F5">
                <w:rPr>
                  <w:rFonts w:ascii="Arial" w:eastAsia="Arial" w:hAnsi="Arial" w:cs="Arial"/>
                  <w:bCs/>
                  <w:color w:val="000000"/>
                  <w:sz w:val="20"/>
                  <w:szCs w:val="20"/>
                </w:rPr>
                <w:delText>notice_no</w:delText>
              </w:r>
            </w:del>
          </w:p>
          <w:p w14:paraId="37F89800" w14:textId="174F4056" w:rsidR="003823F6" w:rsidRPr="00A41EA1" w:rsidDel="00C809F5" w:rsidRDefault="003823F6" w:rsidP="003823F6">
            <w:pPr>
              <w:rPr>
                <w:del w:id="3103" w:author="Mubiyarto Wibisono" w:date="2025-09-04T17:32:00Z" w16du:dateUtc="2025-09-04T10:32:00Z"/>
                <w:rFonts w:ascii="Arial" w:eastAsia="Arial" w:hAnsi="Arial" w:cs="Arial"/>
                <w:bCs/>
                <w:color w:val="000000"/>
                <w:sz w:val="20"/>
                <w:szCs w:val="20"/>
              </w:rPr>
            </w:pPr>
            <w:del w:id="3104" w:author="Mubiyarto Wibisono" w:date="2025-09-04T17:32:00Z" w16du:dateUtc="2025-09-04T10:32:00Z">
              <w:r w:rsidRPr="00A41EA1" w:rsidDel="00C809F5">
                <w:rPr>
                  <w:rFonts w:ascii="Arial" w:eastAsia="Arial" w:hAnsi="Arial" w:cs="Arial"/>
                  <w:bCs/>
                  <w:color w:val="000000"/>
                  <w:sz w:val="20"/>
                  <w:szCs w:val="20"/>
                </w:rPr>
                <w:delText>vehicle_no</w:delText>
              </w:r>
            </w:del>
          </w:p>
          <w:p w14:paraId="37A94B78" w14:textId="52B205AB" w:rsidR="003823F6" w:rsidRPr="00A41EA1" w:rsidDel="00C809F5" w:rsidRDefault="003823F6" w:rsidP="003823F6">
            <w:pPr>
              <w:rPr>
                <w:del w:id="3105" w:author="Mubiyarto Wibisono" w:date="2025-09-04T17:32:00Z" w16du:dateUtc="2025-09-04T10:32:00Z"/>
                <w:rFonts w:ascii="Arial" w:eastAsia="Arial" w:hAnsi="Arial" w:cs="Arial"/>
                <w:bCs/>
                <w:color w:val="000000"/>
                <w:sz w:val="20"/>
                <w:szCs w:val="20"/>
              </w:rPr>
            </w:pPr>
            <w:del w:id="3106" w:author="Mubiyarto Wibisono" w:date="2025-09-04T17:32:00Z" w16du:dateUtc="2025-09-04T10:32:00Z">
              <w:r w:rsidRPr="00A41EA1" w:rsidDel="00C809F5">
                <w:rPr>
                  <w:rFonts w:ascii="Arial" w:eastAsia="Arial" w:hAnsi="Arial" w:cs="Arial"/>
                  <w:bCs/>
                  <w:color w:val="000000"/>
                  <w:sz w:val="20"/>
                  <w:szCs w:val="20"/>
                </w:rPr>
                <w:delText>amount_payable</w:delText>
              </w:r>
            </w:del>
          </w:p>
          <w:p w14:paraId="2F3C6C5C" w14:textId="43C0FABD" w:rsidR="003823F6" w:rsidRPr="00A41EA1" w:rsidDel="00C809F5" w:rsidRDefault="003823F6" w:rsidP="003823F6">
            <w:pPr>
              <w:rPr>
                <w:del w:id="3107" w:author="Mubiyarto Wibisono" w:date="2025-09-04T17:32:00Z" w16du:dateUtc="2025-09-04T10:32:00Z"/>
                <w:rFonts w:ascii="Arial" w:eastAsia="Arial" w:hAnsi="Arial" w:cs="Arial"/>
                <w:bCs/>
                <w:color w:val="000000"/>
                <w:sz w:val="20"/>
                <w:szCs w:val="20"/>
              </w:rPr>
            </w:pPr>
            <w:del w:id="3108" w:author="Mubiyarto Wibisono" w:date="2025-09-04T17:32:00Z" w16du:dateUtc="2025-09-04T10:32:00Z">
              <w:r w:rsidRPr="00A41EA1" w:rsidDel="00C809F5">
                <w:rPr>
                  <w:rFonts w:ascii="Arial" w:eastAsia="Arial" w:hAnsi="Arial" w:cs="Arial"/>
                  <w:bCs/>
                  <w:color w:val="000000"/>
                  <w:sz w:val="20"/>
                  <w:szCs w:val="20"/>
                </w:rPr>
                <w:delText>date_transaction</w:delText>
              </w:r>
            </w:del>
          </w:p>
          <w:p w14:paraId="3C15C530" w14:textId="46F56332" w:rsidR="003823F6" w:rsidRPr="00A41EA1" w:rsidDel="00C809F5" w:rsidRDefault="003823F6" w:rsidP="003823F6">
            <w:pPr>
              <w:rPr>
                <w:del w:id="3109" w:author="Mubiyarto Wibisono" w:date="2025-09-04T17:32:00Z" w16du:dateUtc="2025-09-04T10:32:00Z"/>
                <w:rFonts w:ascii="Arial" w:eastAsia="Arial" w:hAnsi="Arial" w:cs="Arial"/>
                <w:bCs/>
                <w:color w:val="000000"/>
                <w:sz w:val="20"/>
                <w:szCs w:val="20"/>
              </w:rPr>
            </w:pPr>
            <w:del w:id="3110" w:author="Mubiyarto Wibisono" w:date="2025-09-04T17:32:00Z" w16du:dateUtc="2025-09-04T10:32:00Z">
              <w:r w:rsidRPr="00A41EA1" w:rsidDel="00C809F5">
                <w:rPr>
                  <w:rFonts w:ascii="Arial" w:eastAsia="Arial" w:hAnsi="Arial" w:cs="Arial"/>
                  <w:bCs/>
                  <w:color w:val="000000"/>
                  <w:sz w:val="20"/>
                  <w:szCs w:val="20"/>
                </w:rPr>
                <w:delText>error_message</w:delText>
              </w:r>
            </w:del>
          </w:p>
          <w:p w14:paraId="2A3A8C05" w14:textId="373C68C4" w:rsidR="003823F6" w:rsidRPr="00A41EA1" w:rsidDel="00C809F5" w:rsidRDefault="003823F6" w:rsidP="003823F6">
            <w:pPr>
              <w:rPr>
                <w:del w:id="3111" w:author="Mubiyarto Wibisono" w:date="2025-09-04T17:32:00Z" w16du:dateUtc="2025-09-04T10:32:00Z"/>
                <w:rFonts w:ascii="Arial" w:eastAsia="Arial" w:hAnsi="Arial" w:cs="Arial"/>
                <w:bCs/>
                <w:color w:val="000000"/>
                <w:sz w:val="20"/>
                <w:szCs w:val="20"/>
              </w:rPr>
            </w:pPr>
            <w:del w:id="3112" w:author="Mubiyarto Wibisono" w:date="2025-09-04T17:32:00Z" w16du:dateUtc="2025-09-04T10:32:00Z">
              <w:r w:rsidRPr="00A41EA1" w:rsidDel="00C809F5">
                <w:rPr>
                  <w:rFonts w:ascii="Arial" w:eastAsia="Arial" w:hAnsi="Arial" w:cs="Arial"/>
                  <w:bCs/>
                  <w:color w:val="000000"/>
                  <w:sz w:val="20"/>
                  <w:szCs w:val="20"/>
                </w:rPr>
                <w:delText>show</w:delText>
              </w:r>
            </w:del>
          </w:p>
          <w:p w14:paraId="4516FA56" w14:textId="4A50945A" w:rsidR="003823F6" w:rsidRPr="00A41EA1" w:rsidDel="00C809F5" w:rsidRDefault="003823F6" w:rsidP="003823F6">
            <w:pPr>
              <w:rPr>
                <w:del w:id="3113" w:author="Mubiyarto Wibisono" w:date="2025-09-04T17:32:00Z" w16du:dateUtc="2025-09-04T10:32:00Z"/>
                <w:rFonts w:ascii="Arial" w:eastAsia="Arial" w:hAnsi="Arial" w:cs="Arial"/>
                <w:bCs/>
                <w:color w:val="000000"/>
                <w:sz w:val="20"/>
                <w:szCs w:val="20"/>
              </w:rPr>
            </w:pPr>
            <w:del w:id="3114" w:author="Mubiyarto Wibisono" w:date="2025-09-04T17:32:00Z" w16du:dateUtc="2025-09-04T10:32:00Z">
              <w:r w:rsidRPr="00A41EA1" w:rsidDel="00C809F5">
                <w:rPr>
                  <w:rFonts w:ascii="Arial" w:eastAsia="Arial" w:hAnsi="Arial" w:cs="Arial"/>
                  <w:bCs/>
                  <w:color w:val="000000"/>
                  <w:sz w:val="20"/>
                  <w:szCs w:val="20"/>
                </w:rPr>
                <w:delText>notice_payment_flag</w:delText>
              </w:r>
            </w:del>
          </w:p>
        </w:tc>
      </w:tr>
      <w:tr w:rsidR="00905EB6" w:rsidRPr="00A41EA1" w:rsidDel="00C809F5" w14:paraId="21079EF4" w14:textId="4564EC3A" w:rsidTr="007D1FC5">
        <w:trPr>
          <w:trHeight w:val="288"/>
          <w:del w:id="3115" w:author="Mubiyarto Wibisono" w:date="2025-09-04T17:32:00Z"/>
        </w:trPr>
        <w:tc>
          <w:tcPr>
            <w:tcW w:w="1795" w:type="dxa"/>
            <w:tcBorders>
              <w:top w:val="single" w:sz="4" w:space="0" w:color="auto"/>
              <w:left w:val="single" w:sz="4" w:space="0" w:color="auto"/>
              <w:bottom w:val="single" w:sz="4" w:space="0" w:color="auto"/>
              <w:right w:val="single" w:sz="4" w:space="0" w:color="auto"/>
            </w:tcBorders>
          </w:tcPr>
          <w:p w14:paraId="2DDCE845" w14:textId="50FE7846" w:rsidR="00905EB6" w:rsidRPr="00A41EA1" w:rsidDel="00C809F5" w:rsidRDefault="00905EB6" w:rsidP="00E9397B">
            <w:pPr>
              <w:rPr>
                <w:del w:id="3116" w:author="Mubiyarto Wibisono" w:date="2025-09-04T17:32:00Z" w16du:dateUtc="2025-09-04T10:32:00Z"/>
                <w:rFonts w:ascii="Arial" w:eastAsia="Arial" w:hAnsi="Arial" w:cs="Arial"/>
                <w:color w:val="000000"/>
                <w:sz w:val="20"/>
                <w:szCs w:val="20"/>
              </w:rPr>
            </w:pPr>
            <w:del w:id="3117" w:author="Mubiyarto Wibisono" w:date="2025-09-04T17:32:00Z" w16du:dateUtc="2025-09-04T10:32:00Z">
              <w:r w:rsidRPr="00A41EA1" w:rsidDel="00C809F5">
                <w:rPr>
                  <w:rFonts w:ascii="Arial" w:eastAsia="Arial" w:hAnsi="Arial" w:cs="Arial"/>
                  <w:color w:val="000000"/>
                  <w:sz w:val="20"/>
                  <w:szCs w:val="20"/>
                </w:rPr>
                <w:delText>If search using notice_no</w:delText>
              </w:r>
            </w:del>
          </w:p>
        </w:tc>
        <w:tc>
          <w:tcPr>
            <w:tcW w:w="1377" w:type="dxa"/>
            <w:tcBorders>
              <w:top w:val="single" w:sz="4" w:space="0" w:color="auto"/>
              <w:left w:val="single" w:sz="4" w:space="0" w:color="auto"/>
              <w:bottom w:val="single" w:sz="4" w:space="0" w:color="auto"/>
              <w:right w:val="single" w:sz="4" w:space="0" w:color="auto"/>
            </w:tcBorders>
          </w:tcPr>
          <w:p w14:paraId="0EC77A55" w14:textId="69332C7A" w:rsidR="00905EB6" w:rsidRPr="00A41EA1" w:rsidDel="00C809F5" w:rsidRDefault="00905EB6" w:rsidP="00E9397B">
            <w:pPr>
              <w:rPr>
                <w:del w:id="3118" w:author="Mubiyarto Wibisono" w:date="2025-09-04T17:32:00Z" w16du:dateUtc="2025-09-04T10:32:00Z"/>
                <w:rFonts w:ascii="Arial" w:eastAsia="Arial" w:hAnsi="Arial" w:cs="Arial"/>
                <w:color w:val="000000"/>
                <w:sz w:val="20"/>
                <w:szCs w:val="20"/>
              </w:rPr>
            </w:pPr>
            <w:del w:id="3119" w:author="Mubiyarto Wibisono" w:date="2025-09-04T17:32:00Z" w16du:dateUtc="2025-09-04T10:32:00Z">
              <w:r w:rsidRPr="00A41EA1" w:rsidDel="00C809F5">
                <w:rPr>
                  <w:rFonts w:ascii="Arial" w:eastAsia="Arial" w:hAnsi="Arial" w:cs="Arial"/>
                  <w:color w:val="000000"/>
                  <w:sz w:val="20"/>
                  <w:szCs w:val="20"/>
                </w:rPr>
                <w:delText>System Response</w:delText>
              </w:r>
            </w:del>
          </w:p>
        </w:tc>
        <w:tc>
          <w:tcPr>
            <w:tcW w:w="6178" w:type="dxa"/>
            <w:tcBorders>
              <w:top w:val="single" w:sz="4" w:space="0" w:color="auto"/>
              <w:left w:val="single" w:sz="4" w:space="0" w:color="auto"/>
              <w:bottom w:val="single" w:sz="4" w:space="0" w:color="auto"/>
              <w:right w:val="single" w:sz="4" w:space="0" w:color="auto"/>
            </w:tcBorders>
          </w:tcPr>
          <w:p w14:paraId="26BF9B2A" w14:textId="4AE3C7E0" w:rsidR="00905EB6" w:rsidRPr="00A41EA1" w:rsidDel="00C809F5" w:rsidRDefault="00905EB6" w:rsidP="00905EB6">
            <w:pPr>
              <w:rPr>
                <w:del w:id="3120" w:author="Mubiyarto Wibisono" w:date="2025-09-04T17:32:00Z" w16du:dateUtc="2025-09-04T10:32:00Z"/>
                <w:rFonts w:ascii="Arial" w:eastAsia="Arial" w:hAnsi="Arial" w:cs="Arial"/>
                <w:bCs/>
                <w:color w:val="000000"/>
                <w:sz w:val="20"/>
                <w:szCs w:val="20"/>
              </w:rPr>
            </w:pPr>
            <w:del w:id="3121" w:author="Mubiyarto Wibisono" w:date="2025-09-04T17:32:00Z" w16du:dateUtc="2025-09-04T10:32:00Z">
              <w:r w:rsidRPr="00A41EA1" w:rsidDel="00C809F5">
                <w:rPr>
                  <w:rFonts w:ascii="Arial" w:eastAsia="Arial" w:hAnsi="Arial" w:cs="Arial"/>
                  <w:bCs/>
                  <w:color w:val="000000"/>
                  <w:sz w:val="20"/>
                  <w:szCs w:val="20"/>
                </w:rPr>
                <w:delText>UI Display</w:delText>
              </w:r>
              <w:r w:rsidRPr="00A41EA1" w:rsidDel="00C809F5">
                <w:rPr>
                  <w:rFonts w:ascii="Arial" w:eastAsia="Arial" w:hAnsi="Arial" w:cs="Arial"/>
                  <w:bCs/>
                  <w:color w:val="000000"/>
                  <w:sz w:val="20"/>
                  <w:szCs w:val="20"/>
                </w:rPr>
                <w:br/>
                <w:delText>1. Payable</w:delText>
              </w:r>
            </w:del>
          </w:p>
          <w:p w14:paraId="4A3EC4FC" w14:textId="4D76BA96" w:rsidR="00905EB6" w:rsidRPr="00A41EA1" w:rsidDel="00C809F5" w:rsidRDefault="00905EB6" w:rsidP="00E9397B">
            <w:pPr>
              <w:rPr>
                <w:del w:id="3122" w:author="Mubiyarto Wibisono" w:date="2025-09-04T17:32:00Z" w16du:dateUtc="2025-09-04T10:32:00Z"/>
                <w:rFonts w:ascii="Arial" w:eastAsia="Arial" w:hAnsi="Arial" w:cs="Arial"/>
                <w:bCs/>
                <w:color w:val="000000"/>
                <w:sz w:val="20"/>
                <w:szCs w:val="20"/>
              </w:rPr>
            </w:pPr>
            <w:del w:id="3123" w:author="Mubiyarto Wibisono" w:date="2025-09-04T17:32:00Z" w16du:dateUtc="2025-09-04T10:32:00Z">
              <w:r w:rsidRPr="00A41EA1" w:rsidDel="00C809F5">
                <w:rPr>
                  <w:rFonts w:ascii="Arial" w:eastAsia="Arial" w:hAnsi="Arial" w:cs="Arial"/>
                  <w:bCs/>
                  <w:color w:val="000000"/>
                  <w:sz w:val="20"/>
                  <w:szCs w:val="20"/>
                </w:rPr>
                <w:delText>2. Not_payable</w:delText>
              </w:r>
            </w:del>
          </w:p>
          <w:p w14:paraId="6517E697" w14:textId="73646E65" w:rsidR="003823F6" w:rsidRPr="00A41EA1" w:rsidDel="00C809F5" w:rsidRDefault="003823F6" w:rsidP="003823F6">
            <w:pPr>
              <w:rPr>
                <w:del w:id="3124" w:author="Mubiyarto Wibisono" w:date="2025-09-04T17:32:00Z" w16du:dateUtc="2025-09-04T10:32:00Z"/>
                <w:rFonts w:ascii="Arial" w:eastAsia="Arial" w:hAnsi="Arial" w:cs="Arial"/>
                <w:bCs/>
                <w:color w:val="000000"/>
                <w:sz w:val="20"/>
                <w:szCs w:val="20"/>
              </w:rPr>
            </w:pPr>
            <w:del w:id="3125" w:author="Mubiyarto Wibisono" w:date="2025-09-04T17:32:00Z" w16du:dateUtc="2025-09-04T10:32:00Z">
              <w:r w:rsidRPr="00A41EA1" w:rsidDel="00C809F5">
                <w:rPr>
                  <w:rFonts w:ascii="Arial" w:eastAsia="Arial" w:hAnsi="Arial" w:cs="Arial"/>
                  <w:bCs/>
                  <w:color w:val="000000"/>
                  <w:sz w:val="20"/>
                  <w:szCs w:val="20"/>
                </w:rPr>
                <w:delText>response:</w:delText>
              </w:r>
            </w:del>
          </w:p>
          <w:p w14:paraId="60F61009" w14:textId="716FE75A" w:rsidR="003823F6" w:rsidRPr="00A41EA1" w:rsidDel="00C809F5" w:rsidRDefault="003823F6" w:rsidP="003823F6">
            <w:pPr>
              <w:rPr>
                <w:del w:id="3126" w:author="Mubiyarto Wibisono" w:date="2025-09-04T17:32:00Z" w16du:dateUtc="2025-09-04T10:32:00Z"/>
                <w:rFonts w:ascii="Arial" w:eastAsia="Arial" w:hAnsi="Arial" w:cs="Arial"/>
                <w:bCs/>
                <w:color w:val="000000"/>
                <w:sz w:val="20"/>
                <w:szCs w:val="20"/>
              </w:rPr>
            </w:pPr>
            <w:del w:id="3127" w:author="Mubiyarto Wibisono" w:date="2025-09-04T17:32:00Z" w16du:dateUtc="2025-09-04T10:32:00Z">
              <w:r w:rsidRPr="00A41EA1" w:rsidDel="00C809F5">
                <w:rPr>
                  <w:rFonts w:ascii="Arial" w:eastAsia="Arial" w:hAnsi="Arial" w:cs="Arial"/>
                  <w:bCs/>
                  <w:color w:val="000000"/>
                  <w:sz w:val="20"/>
                  <w:szCs w:val="20"/>
                </w:rPr>
                <w:delText>notice_no</w:delText>
              </w:r>
            </w:del>
          </w:p>
          <w:p w14:paraId="5AD219A9" w14:textId="66A6D671" w:rsidR="003823F6" w:rsidRPr="00A41EA1" w:rsidDel="00C809F5" w:rsidRDefault="003823F6" w:rsidP="003823F6">
            <w:pPr>
              <w:rPr>
                <w:del w:id="3128" w:author="Mubiyarto Wibisono" w:date="2025-09-04T17:32:00Z" w16du:dateUtc="2025-09-04T10:32:00Z"/>
                <w:rFonts w:ascii="Arial" w:eastAsia="Arial" w:hAnsi="Arial" w:cs="Arial"/>
                <w:bCs/>
                <w:color w:val="000000"/>
                <w:sz w:val="20"/>
                <w:szCs w:val="20"/>
              </w:rPr>
            </w:pPr>
            <w:del w:id="3129" w:author="Mubiyarto Wibisono" w:date="2025-09-04T17:32:00Z" w16du:dateUtc="2025-09-04T10:32:00Z">
              <w:r w:rsidRPr="00A41EA1" w:rsidDel="00C809F5">
                <w:rPr>
                  <w:rFonts w:ascii="Arial" w:eastAsia="Arial" w:hAnsi="Arial" w:cs="Arial"/>
                  <w:bCs/>
                  <w:color w:val="000000"/>
                  <w:sz w:val="20"/>
                  <w:szCs w:val="20"/>
                </w:rPr>
                <w:delText>vehicle_no</w:delText>
              </w:r>
            </w:del>
          </w:p>
          <w:p w14:paraId="37B32AF3" w14:textId="52BA8753" w:rsidR="003823F6" w:rsidRPr="00A41EA1" w:rsidDel="00C809F5" w:rsidRDefault="003823F6" w:rsidP="003823F6">
            <w:pPr>
              <w:rPr>
                <w:del w:id="3130" w:author="Mubiyarto Wibisono" w:date="2025-09-04T17:32:00Z" w16du:dateUtc="2025-09-04T10:32:00Z"/>
                <w:rFonts w:ascii="Arial" w:eastAsia="Arial" w:hAnsi="Arial" w:cs="Arial"/>
                <w:bCs/>
                <w:color w:val="000000"/>
                <w:sz w:val="20"/>
                <w:szCs w:val="20"/>
              </w:rPr>
            </w:pPr>
            <w:del w:id="3131" w:author="Mubiyarto Wibisono" w:date="2025-09-04T17:32:00Z" w16du:dateUtc="2025-09-04T10:32:00Z">
              <w:r w:rsidRPr="00A41EA1" w:rsidDel="00C809F5">
                <w:rPr>
                  <w:rFonts w:ascii="Arial" w:eastAsia="Arial" w:hAnsi="Arial" w:cs="Arial"/>
                  <w:bCs/>
                  <w:color w:val="000000"/>
                  <w:sz w:val="20"/>
                  <w:szCs w:val="20"/>
                </w:rPr>
                <w:delText>amount_payable</w:delText>
              </w:r>
            </w:del>
          </w:p>
          <w:p w14:paraId="21A656A1" w14:textId="16043535" w:rsidR="003823F6" w:rsidRPr="00A41EA1" w:rsidDel="00C809F5" w:rsidRDefault="003823F6" w:rsidP="003823F6">
            <w:pPr>
              <w:rPr>
                <w:del w:id="3132" w:author="Mubiyarto Wibisono" w:date="2025-09-04T17:32:00Z" w16du:dateUtc="2025-09-04T10:32:00Z"/>
                <w:rFonts w:ascii="Arial" w:eastAsia="Arial" w:hAnsi="Arial" w:cs="Arial"/>
                <w:bCs/>
                <w:color w:val="000000"/>
                <w:sz w:val="20"/>
                <w:szCs w:val="20"/>
              </w:rPr>
            </w:pPr>
            <w:del w:id="3133" w:author="Mubiyarto Wibisono" w:date="2025-09-04T17:32:00Z" w16du:dateUtc="2025-09-04T10:32:00Z">
              <w:r w:rsidRPr="00A41EA1" w:rsidDel="00C809F5">
                <w:rPr>
                  <w:rFonts w:ascii="Arial" w:eastAsia="Arial" w:hAnsi="Arial" w:cs="Arial"/>
                  <w:bCs/>
                  <w:color w:val="000000"/>
                  <w:sz w:val="20"/>
                  <w:szCs w:val="20"/>
                </w:rPr>
                <w:delText>date_transaction</w:delText>
              </w:r>
            </w:del>
          </w:p>
          <w:p w14:paraId="055610C5" w14:textId="75405CA2" w:rsidR="003823F6" w:rsidRPr="00A41EA1" w:rsidDel="00C809F5" w:rsidRDefault="003823F6" w:rsidP="003823F6">
            <w:pPr>
              <w:rPr>
                <w:del w:id="3134" w:author="Mubiyarto Wibisono" w:date="2025-09-04T17:32:00Z" w16du:dateUtc="2025-09-04T10:32:00Z"/>
                <w:rFonts w:ascii="Arial" w:eastAsia="Arial" w:hAnsi="Arial" w:cs="Arial"/>
                <w:bCs/>
                <w:color w:val="000000"/>
                <w:sz w:val="20"/>
                <w:szCs w:val="20"/>
              </w:rPr>
            </w:pPr>
            <w:del w:id="3135" w:author="Mubiyarto Wibisono" w:date="2025-09-04T17:32:00Z" w16du:dateUtc="2025-09-04T10:32:00Z">
              <w:r w:rsidRPr="00A41EA1" w:rsidDel="00C809F5">
                <w:rPr>
                  <w:rFonts w:ascii="Arial" w:eastAsia="Arial" w:hAnsi="Arial" w:cs="Arial"/>
                  <w:bCs/>
                  <w:color w:val="000000"/>
                  <w:sz w:val="20"/>
                  <w:szCs w:val="20"/>
                </w:rPr>
                <w:delText>error_message</w:delText>
              </w:r>
            </w:del>
          </w:p>
          <w:p w14:paraId="51CE0479" w14:textId="34845545" w:rsidR="003823F6" w:rsidRPr="00A41EA1" w:rsidDel="00C809F5" w:rsidRDefault="003823F6" w:rsidP="003823F6">
            <w:pPr>
              <w:rPr>
                <w:del w:id="3136" w:author="Mubiyarto Wibisono" w:date="2025-09-04T17:32:00Z" w16du:dateUtc="2025-09-04T10:32:00Z"/>
                <w:rFonts w:ascii="Arial" w:eastAsia="Arial" w:hAnsi="Arial" w:cs="Arial"/>
                <w:bCs/>
                <w:color w:val="000000"/>
                <w:sz w:val="20"/>
                <w:szCs w:val="20"/>
              </w:rPr>
            </w:pPr>
            <w:del w:id="3137" w:author="Mubiyarto Wibisono" w:date="2025-09-04T17:32:00Z" w16du:dateUtc="2025-09-04T10:32:00Z">
              <w:r w:rsidRPr="00A41EA1" w:rsidDel="00C809F5">
                <w:rPr>
                  <w:rFonts w:ascii="Arial" w:eastAsia="Arial" w:hAnsi="Arial" w:cs="Arial"/>
                  <w:bCs/>
                  <w:color w:val="000000"/>
                  <w:sz w:val="20"/>
                  <w:szCs w:val="20"/>
                </w:rPr>
                <w:delText>show</w:delText>
              </w:r>
            </w:del>
          </w:p>
          <w:p w14:paraId="15ACCB80" w14:textId="3B1C3D35" w:rsidR="003823F6" w:rsidRPr="00A41EA1" w:rsidDel="00C809F5" w:rsidRDefault="003823F6" w:rsidP="003823F6">
            <w:pPr>
              <w:rPr>
                <w:del w:id="3138" w:author="Mubiyarto Wibisono" w:date="2025-09-04T17:32:00Z" w16du:dateUtc="2025-09-04T10:32:00Z"/>
                <w:rFonts w:ascii="Arial" w:eastAsia="Arial" w:hAnsi="Arial" w:cs="Arial"/>
                <w:bCs/>
                <w:color w:val="000000"/>
                <w:sz w:val="20"/>
                <w:szCs w:val="20"/>
              </w:rPr>
            </w:pPr>
            <w:del w:id="3139" w:author="Mubiyarto Wibisono" w:date="2025-09-04T17:32:00Z" w16du:dateUtc="2025-09-04T10:32:00Z">
              <w:r w:rsidRPr="00A41EA1" w:rsidDel="00C809F5">
                <w:rPr>
                  <w:rFonts w:ascii="Arial" w:eastAsia="Arial" w:hAnsi="Arial" w:cs="Arial"/>
                  <w:bCs/>
                  <w:color w:val="000000"/>
                  <w:sz w:val="20"/>
                  <w:szCs w:val="20"/>
                </w:rPr>
                <w:delText>notice_payment_flag</w:delText>
              </w:r>
            </w:del>
          </w:p>
        </w:tc>
      </w:tr>
    </w:tbl>
    <w:tbl>
      <w:tblPr>
        <w:tblStyle w:val="TableGrid"/>
        <w:tblW w:w="0" w:type="auto"/>
        <w:tblCellMar>
          <w:top w:w="113" w:type="dxa"/>
          <w:bottom w:w="113" w:type="dxa"/>
        </w:tblCellMar>
        <w:tblLook w:val="04A0" w:firstRow="1" w:lastRow="0" w:firstColumn="1" w:lastColumn="0" w:noHBand="0" w:noVBand="1"/>
      </w:tblPr>
      <w:tblGrid>
        <w:gridCol w:w="2907"/>
        <w:gridCol w:w="1737"/>
        <w:gridCol w:w="4553"/>
        <w:gridCol w:w="153"/>
      </w:tblGrid>
      <w:tr w:rsidR="00A56007" w:rsidRPr="00A41EA1" w14:paraId="49E24F7A" w14:textId="77777777" w:rsidTr="005D25D4">
        <w:trPr>
          <w:ins w:id="3140" w:author="Mubiyarto Wibisono" w:date="2025-09-04T17:33:00Z"/>
        </w:trPr>
        <w:tc>
          <w:tcPr>
            <w:tcW w:w="2907" w:type="dxa"/>
            <w:shd w:val="clear" w:color="auto" w:fill="F2F2F2" w:themeFill="background1" w:themeFillShade="F2"/>
            <w:vAlign w:val="center"/>
          </w:tcPr>
          <w:p w14:paraId="649968AD" w14:textId="64603A8C" w:rsidR="00C809F5" w:rsidRPr="00A41EA1" w:rsidRDefault="00C809F5">
            <w:pPr>
              <w:tabs>
                <w:tab w:val="left" w:pos="1620"/>
              </w:tabs>
              <w:jc w:val="center"/>
              <w:rPr>
                <w:ins w:id="3141" w:author="Mubiyarto Wibisono" w:date="2025-09-04T17:33:00Z" w16du:dateUtc="2025-09-04T10:33:00Z"/>
                <w:rFonts w:ascii="Arial" w:eastAsia="Arial" w:hAnsi="Arial" w:cs="Arial"/>
                <w:b/>
                <w:bCs/>
                <w:sz w:val="20"/>
                <w:szCs w:val="20"/>
                <w:rPrChange w:id="3142" w:author="Mubiyarto Wibisono" w:date="2025-09-05T08:31:00Z" w16du:dateUtc="2025-09-05T01:31:00Z">
                  <w:rPr>
                    <w:ins w:id="3143" w:author="Mubiyarto Wibisono" w:date="2025-09-04T17:33:00Z" w16du:dateUtc="2025-09-04T10:33:00Z"/>
                    <w:rFonts w:ascii="Arial" w:eastAsia="Arial" w:hAnsi="Arial" w:cs="Arial"/>
                  </w:rPr>
                </w:rPrChange>
              </w:rPr>
              <w:pPrChange w:id="3144" w:author="Mubiyarto Wibisono" w:date="2025-09-04T17:33:00Z" w16du:dateUtc="2025-09-04T10:33:00Z">
                <w:pPr>
                  <w:tabs>
                    <w:tab w:val="left" w:pos="1620"/>
                  </w:tabs>
                  <w:jc w:val="both"/>
                </w:pPr>
              </w:pPrChange>
            </w:pPr>
            <w:ins w:id="3145" w:author="Mubiyarto Wibisono" w:date="2025-09-04T17:33:00Z" w16du:dateUtc="2025-09-04T10:33:00Z">
              <w:r w:rsidRPr="00A41EA1">
                <w:rPr>
                  <w:rFonts w:ascii="Arial" w:hAnsi="Arial" w:cs="Arial"/>
                  <w:b/>
                  <w:bCs/>
                  <w:color w:val="000000"/>
                  <w:sz w:val="20"/>
                  <w:szCs w:val="20"/>
                  <w:rPrChange w:id="3146" w:author="Mubiyarto Wibisono" w:date="2025-09-05T08:31:00Z" w16du:dateUtc="2025-09-05T01:31:00Z">
                    <w:rPr>
                      <w:rFonts w:ascii="Calibri" w:hAnsi="Calibri" w:cs="Calibri"/>
                      <w:b/>
                      <w:bCs/>
                      <w:color w:val="000000"/>
                      <w:sz w:val="22"/>
                      <w:szCs w:val="22"/>
                    </w:rPr>
                  </w:rPrChange>
                </w:rPr>
                <w:t>Step</w:t>
              </w:r>
            </w:ins>
          </w:p>
        </w:tc>
        <w:tc>
          <w:tcPr>
            <w:tcW w:w="1846" w:type="dxa"/>
            <w:shd w:val="clear" w:color="auto" w:fill="F2F2F2" w:themeFill="background1" w:themeFillShade="F2"/>
            <w:vAlign w:val="center"/>
          </w:tcPr>
          <w:p w14:paraId="6C51A038" w14:textId="5AB2F023" w:rsidR="00C809F5" w:rsidRPr="00A41EA1" w:rsidRDefault="00C809F5">
            <w:pPr>
              <w:tabs>
                <w:tab w:val="left" w:pos="1620"/>
              </w:tabs>
              <w:jc w:val="center"/>
              <w:rPr>
                <w:ins w:id="3147" w:author="Mubiyarto Wibisono" w:date="2025-09-04T17:33:00Z" w16du:dateUtc="2025-09-04T10:33:00Z"/>
                <w:rFonts w:ascii="Arial" w:eastAsia="Arial" w:hAnsi="Arial" w:cs="Arial"/>
                <w:b/>
                <w:bCs/>
                <w:sz w:val="20"/>
                <w:szCs w:val="20"/>
                <w:rPrChange w:id="3148" w:author="Mubiyarto Wibisono" w:date="2025-09-05T08:31:00Z" w16du:dateUtc="2025-09-05T01:31:00Z">
                  <w:rPr>
                    <w:ins w:id="3149" w:author="Mubiyarto Wibisono" w:date="2025-09-04T17:33:00Z" w16du:dateUtc="2025-09-04T10:33:00Z"/>
                    <w:rFonts w:ascii="Arial" w:eastAsia="Arial" w:hAnsi="Arial" w:cs="Arial"/>
                  </w:rPr>
                </w:rPrChange>
              </w:rPr>
              <w:pPrChange w:id="3150" w:author="Mubiyarto Wibisono" w:date="2025-09-04T17:33:00Z" w16du:dateUtc="2025-09-04T10:33:00Z">
                <w:pPr>
                  <w:tabs>
                    <w:tab w:val="left" w:pos="1620"/>
                  </w:tabs>
                  <w:jc w:val="both"/>
                </w:pPr>
              </w:pPrChange>
            </w:pPr>
            <w:ins w:id="3151" w:author="Mubiyarto Wibisono" w:date="2025-09-04T17:33:00Z" w16du:dateUtc="2025-09-04T10:33:00Z">
              <w:r w:rsidRPr="00A41EA1">
                <w:rPr>
                  <w:rFonts w:ascii="Arial" w:hAnsi="Arial" w:cs="Arial"/>
                  <w:b/>
                  <w:bCs/>
                  <w:color w:val="000000"/>
                  <w:sz w:val="20"/>
                  <w:szCs w:val="20"/>
                  <w:rPrChange w:id="3152" w:author="Mubiyarto Wibisono" w:date="2025-09-05T08:31:00Z" w16du:dateUtc="2025-09-05T01:31:00Z">
                    <w:rPr>
                      <w:rFonts w:ascii="Calibri" w:hAnsi="Calibri" w:cs="Calibri"/>
                      <w:b/>
                      <w:bCs/>
                      <w:color w:val="000000"/>
                      <w:sz w:val="22"/>
                      <w:szCs w:val="22"/>
                    </w:rPr>
                  </w:rPrChange>
                </w:rPr>
                <w:t>Definition</w:t>
              </w:r>
            </w:ins>
          </w:p>
        </w:tc>
        <w:tc>
          <w:tcPr>
            <w:tcW w:w="4597" w:type="dxa"/>
            <w:gridSpan w:val="2"/>
            <w:shd w:val="clear" w:color="auto" w:fill="F2F2F2" w:themeFill="background1" w:themeFillShade="F2"/>
            <w:vAlign w:val="center"/>
          </w:tcPr>
          <w:p w14:paraId="127C695A" w14:textId="1DB36268" w:rsidR="00C809F5" w:rsidRPr="00A41EA1" w:rsidRDefault="00C809F5">
            <w:pPr>
              <w:tabs>
                <w:tab w:val="left" w:pos="1620"/>
              </w:tabs>
              <w:jc w:val="center"/>
              <w:rPr>
                <w:ins w:id="3153" w:author="Mubiyarto Wibisono" w:date="2025-09-04T17:33:00Z" w16du:dateUtc="2025-09-04T10:33:00Z"/>
                <w:rFonts w:ascii="Arial" w:eastAsia="Arial" w:hAnsi="Arial" w:cs="Arial"/>
                <w:b/>
                <w:bCs/>
                <w:sz w:val="20"/>
                <w:szCs w:val="20"/>
                <w:rPrChange w:id="3154" w:author="Mubiyarto Wibisono" w:date="2025-09-05T08:31:00Z" w16du:dateUtc="2025-09-05T01:31:00Z">
                  <w:rPr>
                    <w:ins w:id="3155" w:author="Mubiyarto Wibisono" w:date="2025-09-04T17:33:00Z" w16du:dateUtc="2025-09-04T10:33:00Z"/>
                    <w:rFonts w:ascii="Arial" w:eastAsia="Arial" w:hAnsi="Arial" w:cs="Arial"/>
                  </w:rPr>
                </w:rPrChange>
              </w:rPr>
              <w:pPrChange w:id="3156" w:author="Mubiyarto Wibisono" w:date="2025-09-04T17:33:00Z" w16du:dateUtc="2025-09-04T10:33:00Z">
                <w:pPr>
                  <w:tabs>
                    <w:tab w:val="left" w:pos="1620"/>
                  </w:tabs>
                  <w:jc w:val="both"/>
                </w:pPr>
              </w:pPrChange>
            </w:pPr>
            <w:ins w:id="3157" w:author="Mubiyarto Wibisono" w:date="2025-09-04T17:33:00Z" w16du:dateUtc="2025-09-04T10:33:00Z">
              <w:r w:rsidRPr="00A41EA1">
                <w:rPr>
                  <w:rFonts w:ascii="Arial" w:hAnsi="Arial" w:cs="Arial"/>
                  <w:b/>
                  <w:bCs/>
                  <w:color w:val="000000"/>
                  <w:sz w:val="20"/>
                  <w:szCs w:val="20"/>
                  <w:rPrChange w:id="3158" w:author="Mubiyarto Wibisono" w:date="2025-09-05T08:31:00Z" w16du:dateUtc="2025-09-05T01:31:00Z">
                    <w:rPr>
                      <w:rFonts w:ascii="Calibri" w:hAnsi="Calibri" w:cs="Calibri"/>
                      <w:b/>
                      <w:bCs/>
                      <w:color w:val="000000"/>
                      <w:sz w:val="22"/>
                      <w:szCs w:val="22"/>
                    </w:rPr>
                  </w:rPrChange>
                </w:rPr>
                <w:t>Brief Description</w:t>
              </w:r>
            </w:ins>
          </w:p>
        </w:tc>
      </w:tr>
      <w:tr w:rsidR="00A56007" w:rsidRPr="00A41EA1" w14:paraId="11F73C77" w14:textId="77777777" w:rsidTr="005D25D4">
        <w:trPr>
          <w:ins w:id="3159" w:author="Mubiyarto Wibisono" w:date="2025-09-04T17:33:00Z"/>
        </w:trPr>
        <w:tc>
          <w:tcPr>
            <w:tcW w:w="2907" w:type="dxa"/>
            <w:vAlign w:val="center"/>
          </w:tcPr>
          <w:p w14:paraId="0BFD41DA" w14:textId="1965EAEF" w:rsidR="00C809F5" w:rsidRPr="00A41EA1" w:rsidRDefault="00C809F5" w:rsidP="00C809F5">
            <w:pPr>
              <w:tabs>
                <w:tab w:val="left" w:pos="1620"/>
              </w:tabs>
              <w:jc w:val="both"/>
              <w:rPr>
                <w:ins w:id="3160" w:author="Mubiyarto Wibisono" w:date="2025-09-04T17:33:00Z" w16du:dateUtc="2025-09-04T10:33:00Z"/>
                <w:rFonts w:ascii="Arial" w:eastAsia="Arial" w:hAnsi="Arial" w:cs="Arial"/>
                <w:sz w:val="20"/>
                <w:szCs w:val="20"/>
                <w:rPrChange w:id="3161" w:author="Mubiyarto Wibisono" w:date="2025-09-05T08:31:00Z" w16du:dateUtc="2025-09-05T01:31:00Z">
                  <w:rPr>
                    <w:ins w:id="3162" w:author="Mubiyarto Wibisono" w:date="2025-09-04T17:33:00Z" w16du:dateUtc="2025-09-04T10:33:00Z"/>
                    <w:rFonts w:ascii="Arial" w:eastAsia="Arial" w:hAnsi="Arial" w:cs="Arial"/>
                  </w:rPr>
                </w:rPrChange>
              </w:rPr>
            </w:pPr>
            <w:ins w:id="3163" w:author="Mubiyarto Wibisono" w:date="2025-09-04T17:33:00Z" w16du:dateUtc="2025-09-04T10:33:00Z">
              <w:r w:rsidRPr="00A41EA1">
                <w:rPr>
                  <w:rFonts w:ascii="Arial" w:hAnsi="Arial" w:cs="Arial"/>
                  <w:color w:val="000000"/>
                  <w:sz w:val="20"/>
                  <w:szCs w:val="20"/>
                  <w:rPrChange w:id="3164" w:author="Mubiyarto Wibisono" w:date="2025-09-05T08:31:00Z" w16du:dateUtc="2025-09-05T01:31:00Z">
                    <w:rPr>
                      <w:rFonts w:ascii="Calibri" w:hAnsi="Calibri" w:cs="Calibri"/>
                      <w:color w:val="000000"/>
                      <w:sz w:val="22"/>
                      <w:szCs w:val="22"/>
                    </w:rPr>
                  </w:rPrChange>
                </w:rPr>
                <w:t>Get outstanding notices</w:t>
              </w:r>
            </w:ins>
          </w:p>
        </w:tc>
        <w:tc>
          <w:tcPr>
            <w:tcW w:w="1846" w:type="dxa"/>
            <w:vAlign w:val="center"/>
          </w:tcPr>
          <w:p w14:paraId="0DD40DCF" w14:textId="75F2932F" w:rsidR="00C809F5" w:rsidRPr="00A41EA1" w:rsidRDefault="00C809F5" w:rsidP="00C809F5">
            <w:pPr>
              <w:tabs>
                <w:tab w:val="left" w:pos="1620"/>
              </w:tabs>
              <w:jc w:val="both"/>
              <w:rPr>
                <w:ins w:id="3165" w:author="Mubiyarto Wibisono" w:date="2025-09-04T17:33:00Z" w16du:dateUtc="2025-09-04T10:33:00Z"/>
                <w:rFonts w:ascii="Arial" w:eastAsia="Arial" w:hAnsi="Arial" w:cs="Arial"/>
                <w:sz w:val="20"/>
                <w:szCs w:val="20"/>
                <w:rPrChange w:id="3166" w:author="Mubiyarto Wibisono" w:date="2025-09-05T08:31:00Z" w16du:dateUtc="2025-09-05T01:31:00Z">
                  <w:rPr>
                    <w:ins w:id="3167" w:author="Mubiyarto Wibisono" w:date="2025-09-04T17:33:00Z" w16du:dateUtc="2025-09-04T10:33:00Z"/>
                    <w:rFonts w:ascii="Arial" w:eastAsia="Arial" w:hAnsi="Arial" w:cs="Arial"/>
                  </w:rPr>
                </w:rPrChange>
              </w:rPr>
            </w:pPr>
            <w:ins w:id="3168" w:author="Mubiyarto Wibisono" w:date="2025-09-04T17:33:00Z" w16du:dateUtc="2025-09-04T10:33:00Z">
              <w:r w:rsidRPr="00A41EA1">
                <w:rPr>
                  <w:rFonts w:ascii="Arial" w:hAnsi="Arial" w:cs="Arial"/>
                  <w:color w:val="000000"/>
                  <w:sz w:val="20"/>
                  <w:szCs w:val="20"/>
                  <w:rPrChange w:id="3169"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1B2267DD" w14:textId="566CA1A3" w:rsidR="00C809F5" w:rsidRPr="00A41EA1" w:rsidRDefault="0051499A" w:rsidP="00C809F5">
            <w:pPr>
              <w:tabs>
                <w:tab w:val="left" w:pos="1620"/>
              </w:tabs>
              <w:jc w:val="both"/>
              <w:rPr>
                <w:ins w:id="3170" w:author="Mubiyarto Wibisono" w:date="2025-09-04T17:33:00Z" w16du:dateUtc="2025-09-04T10:33:00Z"/>
                <w:rFonts w:ascii="Arial" w:eastAsia="Arial" w:hAnsi="Arial" w:cs="Arial"/>
                <w:sz w:val="20"/>
                <w:szCs w:val="20"/>
                <w:rPrChange w:id="3171" w:author="Mubiyarto Wibisono" w:date="2025-09-05T08:31:00Z" w16du:dateUtc="2025-09-05T01:31:00Z">
                  <w:rPr>
                    <w:ins w:id="3172" w:author="Mubiyarto Wibisono" w:date="2025-09-04T17:33:00Z" w16du:dateUtc="2025-09-04T10:33:00Z"/>
                    <w:rFonts w:ascii="Arial" w:eastAsia="Arial" w:hAnsi="Arial" w:cs="Arial"/>
                  </w:rPr>
                </w:rPrChange>
              </w:rPr>
            </w:pPr>
            <w:r>
              <w:rPr>
                <w:rFonts w:ascii="Arial" w:hAnsi="Arial" w:cs="Arial"/>
                <w:color w:val="000000"/>
                <w:sz w:val="20"/>
                <w:szCs w:val="20"/>
              </w:rPr>
              <w:t xml:space="preserve">User search notice using </w:t>
            </w:r>
            <w:proofErr w:type="spellStart"/>
            <w:r>
              <w:rPr>
                <w:rFonts w:ascii="Arial" w:hAnsi="Arial" w:cs="Arial"/>
                <w:color w:val="000000"/>
                <w:sz w:val="20"/>
                <w:szCs w:val="20"/>
              </w:rPr>
              <w:t>vehicle_no</w:t>
            </w:r>
            <w:proofErr w:type="spellEnd"/>
          </w:p>
        </w:tc>
      </w:tr>
      <w:tr w:rsidR="00A56007" w:rsidRPr="00A41EA1" w14:paraId="6BFC016B" w14:textId="77777777" w:rsidTr="005D25D4">
        <w:trPr>
          <w:ins w:id="3173" w:author="Mubiyarto Wibisono" w:date="2025-09-04T17:33:00Z"/>
        </w:trPr>
        <w:tc>
          <w:tcPr>
            <w:tcW w:w="2907" w:type="dxa"/>
            <w:vAlign w:val="center"/>
          </w:tcPr>
          <w:p w14:paraId="54D75707" w14:textId="4A28FDAD" w:rsidR="00C809F5" w:rsidRPr="00A41EA1" w:rsidRDefault="00C809F5" w:rsidP="00C809F5">
            <w:pPr>
              <w:tabs>
                <w:tab w:val="left" w:pos="1620"/>
              </w:tabs>
              <w:jc w:val="both"/>
              <w:rPr>
                <w:ins w:id="3174" w:author="Mubiyarto Wibisono" w:date="2025-09-04T17:33:00Z" w16du:dateUtc="2025-09-04T10:33:00Z"/>
                <w:rFonts w:ascii="Arial" w:eastAsia="Arial" w:hAnsi="Arial" w:cs="Arial"/>
                <w:sz w:val="20"/>
                <w:szCs w:val="20"/>
                <w:rPrChange w:id="3175" w:author="Mubiyarto Wibisono" w:date="2025-09-05T08:31:00Z" w16du:dateUtc="2025-09-05T01:31:00Z">
                  <w:rPr>
                    <w:ins w:id="3176" w:author="Mubiyarto Wibisono" w:date="2025-09-04T17:33:00Z" w16du:dateUtc="2025-09-04T10:33:00Z"/>
                    <w:rFonts w:ascii="Arial" w:eastAsia="Arial" w:hAnsi="Arial" w:cs="Arial"/>
                  </w:rPr>
                </w:rPrChange>
              </w:rPr>
            </w:pPr>
            <w:ins w:id="3177" w:author="Mubiyarto Wibisono" w:date="2025-09-04T17:33:00Z" w16du:dateUtc="2025-09-04T10:33:00Z">
              <w:r w:rsidRPr="00A41EA1">
                <w:rPr>
                  <w:rFonts w:ascii="Arial" w:hAnsi="Arial" w:cs="Arial"/>
                  <w:color w:val="000000"/>
                  <w:sz w:val="20"/>
                  <w:szCs w:val="20"/>
                  <w:rPrChange w:id="3178" w:author="Mubiyarto Wibisono" w:date="2025-09-05T08:31:00Z" w16du:dateUtc="2025-09-05T01:31:00Z">
                    <w:rPr>
                      <w:rFonts w:ascii="Calibri" w:hAnsi="Calibri" w:cs="Calibri"/>
                      <w:color w:val="000000"/>
                      <w:sz w:val="22"/>
                      <w:szCs w:val="22"/>
                    </w:rPr>
                  </w:rPrChange>
                </w:rPr>
                <w:t xml:space="preserve">Get notice data from </w:t>
              </w:r>
              <w:proofErr w:type="spellStart"/>
              <w:r w:rsidRPr="00A41EA1">
                <w:rPr>
                  <w:rFonts w:ascii="Arial" w:hAnsi="Arial" w:cs="Arial"/>
                  <w:color w:val="000000"/>
                  <w:sz w:val="20"/>
                  <w:szCs w:val="20"/>
                  <w:rPrChange w:id="3179" w:author="Mubiyarto Wibisono" w:date="2025-09-05T08:31:00Z" w16du:dateUtc="2025-09-05T01:31:00Z">
                    <w:rPr>
                      <w:rFonts w:ascii="Calibri" w:hAnsi="Calibri" w:cs="Calibri"/>
                      <w:color w:val="000000"/>
                      <w:sz w:val="22"/>
                      <w:szCs w:val="22"/>
                    </w:rPr>
                  </w:rPrChange>
                </w:rPr>
                <w:t>eVON</w:t>
              </w:r>
              <w:proofErr w:type="spellEnd"/>
            </w:ins>
          </w:p>
        </w:tc>
        <w:tc>
          <w:tcPr>
            <w:tcW w:w="1846" w:type="dxa"/>
            <w:vAlign w:val="center"/>
          </w:tcPr>
          <w:p w14:paraId="6432916A" w14:textId="2198A5CC" w:rsidR="00C809F5" w:rsidRPr="00A41EA1" w:rsidRDefault="00C809F5" w:rsidP="00C809F5">
            <w:pPr>
              <w:tabs>
                <w:tab w:val="left" w:pos="1620"/>
              </w:tabs>
              <w:jc w:val="both"/>
              <w:rPr>
                <w:ins w:id="3180" w:author="Mubiyarto Wibisono" w:date="2025-09-04T17:33:00Z" w16du:dateUtc="2025-09-04T10:33:00Z"/>
                <w:rFonts w:ascii="Arial" w:eastAsia="Arial" w:hAnsi="Arial" w:cs="Arial"/>
                <w:sz w:val="20"/>
                <w:szCs w:val="20"/>
                <w:rPrChange w:id="3181" w:author="Mubiyarto Wibisono" w:date="2025-09-05T08:31:00Z" w16du:dateUtc="2025-09-05T01:31:00Z">
                  <w:rPr>
                    <w:ins w:id="3182" w:author="Mubiyarto Wibisono" w:date="2025-09-04T17:33:00Z" w16du:dateUtc="2025-09-04T10:33:00Z"/>
                    <w:rFonts w:ascii="Arial" w:eastAsia="Arial" w:hAnsi="Arial" w:cs="Arial"/>
                  </w:rPr>
                </w:rPrChange>
              </w:rPr>
            </w:pPr>
            <w:ins w:id="3183" w:author="Mubiyarto Wibisono" w:date="2025-09-04T17:33:00Z" w16du:dateUtc="2025-09-04T10:33:00Z">
              <w:r w:rsidRPr="00A41EA1">
                <w:rPr>
                  <w:rFonts w:ascii="Arial" w:hAnsi="Arial" w:cs="Arial"/>
                  <w:color w:val="000000"/>
                  <w:sz w:val="20"/>
                  <w:szCs w:val="20"/>
                  <w:rPrChange w:id="3184"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0301829A" w14:textId="35DEA16A" w:rsidR="006E02EE" w:rsidRPr="00DA287E" w:rsidRDefault="00C809F5" w:rsidP="00C809F5">
            <w:pPr>
              <w:tabs>
                <w:tab w:val="left" w:pos="1620"/>
              </w:tabs>
              <w:jc w:val="both"/>
              <w:rPr>
                <w:ins w:id="3185" w:author="Mubiyarto Wibisono" w:date="2025-09-04T17:33:00Z" w16du:dateUtc="2025-09-04T10:33:00Z"/>
                <w:rFonts w:ascii="Arial" w:hAnsi="Arial" w:cs="Arial"/>
                <w:color w:val="000000"/>
                <w:sz w:val="20"/>
                <w:szCs w:val="20"/>
                <w:rPrChange w:id="3186" w:author="Mubiyarto Wibisono" w:date="2025-09-18T15:56:00Z" w16du:dateUtc="2025-09-18T07:56:00Z">
                  <w:rPr>
                    <w:ins w:id="3187" w:author="Mubiyarto Wibisono" w:date="2025-09-04T17:33:00Z" w16du:dateUtc="2025-09-04T10:33:00Z"/>
                    <w:rFonts w:ascii="Arial" w:eastAsia="Arial" w:hAnsi="Arial" w:cs="Arial"/>
                  </w:rPr>
                </w:rPrChange>
              </w:rPr>
            </w:pPr>
            <w:commentRangeStart w:id="3188"/>
            <w:commentRangeStart w:id="3189"/>
            <w:commentRangeStart w:id="3190"/>
            <w:commentRangeStart w:id="3191"/>
            <w:commentRangeStart w:id="3192"/>
            <w:ins w:id="3193" w:author="Mubiyarto Wibisono" w:date="2025-09-04T17:33:00Z" w16du:dateUtc="2025-09-04T10:33:00Z">
              <w:r w:rsidRPr="006E02EE">
                <w:rPr>
                  <w:rFonts w:ascii="Arial" w:hAnsi="Arial" w:cs="Arial"/>
                  <w:color w:val="000000"/>
                  <w:sz w:val="20"/>
                  <w:szCs w:val="20"/>
                  <w:rPrChange w:id="3194" w:author="Mubiyarto Wibisono" w:date="2025-09-18T15:56:00Z" w16du:dateUtc="2025-09-18T07:56:00Z">
                    <w:rPr>
                      <w:rFonts w:ascii="Calibri" w:hAnsi="Calibri" w:cs="Calibri"/>
                      <w:color w:val="000000"/>
                      <w:sz w:val="22"/>
                      <w:szCs w:val="22"/>
                    </w:rPr>
                  </w:rPrChange>
                </w:rPr>
                <w:t xml:space="preserve">Backend queries </w:t>
              </w:r>
              <w:proofErr w:type="spellStart"/>
              <w:r w:rsidRPr="006E02EE">
                <w:rPr>
                  <w:rFonts w:ascii="Arial" w:hAnsi="Arial" w:cs="Arial"/>
                  <w:color w:val="000000"/>
                  <w:sz w:val="20"/>
                  <w:szCs w:val="20"/>
                  <w:rPrChange w:id="3195" w:author="Mubiyarto Wibisono" w:date="2025-09-18T15:56:00Z" w16du:dateUtc="2025-09-18T07:56:00Z">
                    <w:rPr>
                      <w:rFonts w:ascii="Calibri" w:hAnsi="Calibri" w:cs="Calibri"/>
                      <w:color w:val="000000"/>
                      <w:sz w:val="22"/>
                      <w:szCs w:val="22"/>
                    </w:rPr>
                  </w:rPrChange>
                </w:rPr>
                <w:t>eVON</w:t>
              </w:r>
              <w:proofErr w:type="spellEnd"/>
              <w:r w:rsidRPr="006E02EE">
                <w:rPr>
                  <w:rFonts w:ascii="Arial" w:hAnsi="Arial" w:cs="Arial"/>
                  <w:color w:val="000000"/>
                  <w:sz w:val="20"/>
                  <w:szCs w:val="20"/>
                  <w:rPrChange w:id="3196" w:author="Mubiyarto Wibisono" w:date="2025-09-18T15:56:00Z" w16du:dateUtc="2025-09-18T07:56:00Z">
                    <w:rPr>
                      <w:rFonts w:ascii="Calibri" w:hAnsi="Calibri" w:cs="Calibri"/>
                      <w:color w:val="000000"/>
                      <w:sz w:val="22"/>
                      <w:szCs w:val="22"/>
                    </w:rPr>
                  </w:rPrChange>
                </w:rPr>
                <w:t xml:space="preserve"> to retrieve matching notices for the vehicle.</w:t>
              </w:r>
            </w:ins>
            <w:commentRangeEnd w:id="3188"/>
            <w:r w:rsidR="00AD3FE0" w:rsidRPr="006E02EE">
              <w:rPr>
                <w:rStyle w:val="CommentReference"/>
                <w:lang w:eastAsia="en-US" w:bidi="my-MM"/>
              </w:rPr>
              <w:commentReference w:id="3188"/>
            </w:r>
            <w:commentRangeEnd w:id="3189"/>
            <w:r w:rsidR="006E02EE">
              <w:rPr>
                <w:rStyle w:val="CommentReference"/>
                <w:lang w:eastAsia="en-US" w:bidi="my-MM"/>
              </w:rPr>
              <w:commentReference w:id="3189"/>
            </w:r>
            <w:commentRangeEnd w:id="3190"/>
            <w:r w:rsidR="000B6D48">
              <w:rPr>
                <w:rStyle w:val="CommentReference"/>
                <w:lang w:eastAsia="en-US" w:bidi="my-MM"/>
              </w:rPr>
              <w:commentReference w:id="3190"/>
            </w:r>
            <w:commentRangeEnd w:id="3191"/>
            <w:r w:rsidR="005D0D88">
              <w:rPr>
                <w:rStyle w:val="CommentReference"/>
                <w:lang w:eastAsia="en-US" w:bidi="my-MM"/>
              </w:rPr>
              <w:commentReference w:id="3191"/>
            </w:r>
            <w:commentRangeEnd w:id="3192"/>
            <w:r w:rsidR="00DA287E">
              <w:rPr>
                <w:rStyle w:val="CommentReference"/>
                <w:lang w:eastAsia="en-US" w:bidi="my-MM"/>
              </w:rPr>
              <w:commentReference w:id="3192"/>
            </w:r>
          </w:p>
        </w:tc>
      </w:tr>
      <w:tr w:rsidR="00A56007" w:rsidRPr="00A41EA1" w14:paraId="5DDB5231" w14:textId="77777777" w:rsidTr="005D25D4">
        <w:trPr>
          <w:ins w:id="3197" w:author="Mubiyarto Wibisono" w:date="2025-09-04T17:33:00Z"/>
        </w:trPr>
        <w:tc>
          <w:tcPr>
            <w:tcW w:w="2907" w:type="dxa"/>
            <w:vAlign w:val="center"/>
          </w:tcPr>
          <w:p w14:paraId="3DCF5DE9" w14:textId="186CD47F" w:rsidR="00C809F5" w:rsidRPr="00A41EA1" w:rsidRDefault="00C809F5" w:rsidP="00C809F5">
            <w:pPr>
              <w:tabs>
                <w:tab w:val="left" w:pos="1620"/>
              </w:tabs>
              <w:jc w:val="both"/>
              <w:rPr>
                <w:ins w:id="3198" w:author="Mubiyarto Wibisono" w:date="2025-09-04T17:33:00Z" w16du:dateUtc="2025-09-04T10:33:00Z"/>
                <w:rFonts w:ascii="Arial" w:eastAsia="Arial" w:hAnsi="Arial" w:cs="Arial"/>
                <w:sz w:val="20"/>
                <w:szCs w:val="20"/>
                <w:rPrChange w:id="3199" w:author="Mubiyarto Wibisono" w:date="2025-09-05T08:31:00Z" w16du:dateUtc="2025-09-05T01:31:00Z">
                  <w:rPr>
                    <w:ins w:id="3200" w:author="Mubiyarto Wibisono" w:date="2025-09-04T17:33:00Z" w16du:dateUtc="2025-09-04T10:33:00Z"/>
                    <w:rFonts w:ascii="Arial" w:eastAsia="Arial" w:hAnsi="Arial" w:cs="Arial"/>
                  </w:rPr>
                </w:rPrChange>
              </w:rPr>
            </w:pPr>
            <w:ins w:id="3201" w:author="Mubiyarto Wibisono" w:date="2025-09-04T17:33:00Z" w16du:dateUtc="2025-09-04T10:33:00Z">
              <w:r w:rsidRPr="00A41EA1">
                <w:rPr>
                  <w:rFonts w:ascii="Arial" w:hAnsi="Arial" w:cs="Arial"/>
                  <w:color w:val="000000"/>
                  <w:sz w:val="20"/>
                  <w:szCs w:val="20"/>
                  <w:rPrChange w:id="3202" w:author="Mubiyarto Wibisono" w:date="2025-09-05T08:31:00Z" w16du:dateUtc="2025-09-05T01:31:00Z">
                    <w:rPr>
                      <w:rFonts w:ascii="Calibri" w:hAnsi="Calibri" w:cs="Calibri"/>
                      <w:color w:val="000000"/>
                      <w:sz w:val="22"/>
                      <w:szCs w:val="22"/>
                    </w:rPr>
                  </w:rPrChange>
                </w:rPr>
                <w:t>Any record?</w:t>
              </w:r>
            </w:ins>
          </w:p>
        </w:tc>
        <w:tc>
          <w:tcPr>
            <w:tcW w:w="1846" w:type="dxa"/>
            <w:vAlign w:val="center"/>
          </w:tcPr>
          <w:p w14:paraId="57527DBF" w14:textId="2220CF59" w:rsidR="00C809F5" w:rsidRPr="00A41EA1" w:rsidRDefault="00C809F5" w:rsidP="00C809F5">
            <w:pPr>
              <w:tabs>
                <w:tab w:val="left" w:pos="1620"/>
              </w:tabs>
              <w:jc w:val="both"/>
              <w:rPr>
                <w:ins w:id="3203" w:author="Mubiyarto Wibisono" w:date="2025-09-04T17:33:00Z" w16du:dateUtc="2025-09-04T10:33:00Z"/>
                <w:rFonts w:ascii="Arial" w:eastAsia="Arial" w:hAnsi="Arial" w:cs="Arial"/>
                <w:sz w:val="20"/>
                <w:szCs w:val="20"/>
                <w:rPrChange w:id="3204" w:author="Mubiyarto Wibisono" w:date="2025-09-05T08:31:00Z" w16du:dateUtc="2025-09-05T01:31:00Z">
                  <w:rPr>
                    <w:ins w:id="3205" w:author="Mubiyarto Wibisono" w:date="2025-09-04T17:33:00Z" w16du:dateUtc="2025-09-04T10:33:00Z"/>
                    <w:rFonts w:ascii="Arial" w:eastAsia="Arial" w:hAnsi="Arial" w:cs="Arial"/>
                  </w:rPr>
                </w:rPrChange>
              </w:rPr>
            </w:pPr>
            <w:ins w:id="3206" w:author="Mubiyarto Wibisono" w:date="2025-09-04T17:33:00Z" w16du:dateUtc="2025-09-04T10:33:00Z">
              <w:r w:rsidRPr="00A41EA1">
                <w:rPr>
                  <w:rFonts w:ascii="Arial" w:hAnsi="Arial" w:cs="Arial"/>
                  <w:color w:val="000000"/>
                  <w:sz w:val="20"/>
                  <w:szCs w:val="20"/>
                  <w:rPrChange w:id="3207" w:author="Mubiyarto Wibisono" w:date="2025-09-05T08:31:00Z" w16du:dateUtc="2025-09-05T01:31:00Z">
                    <w:rPr>
                      <w:rFonts w:ascii="Calibri" w:hAnsi="Calibri" w:cs="Calibri"/>
                      <w:color w:val="000000"/>
                      <w:sz w:val="22"/>
                      <w:szCs w:val="22"/>
                    </w:rPr>
                  </w:rPrChange>
                </w:rPr>
                <w:t>Decision</w:t>
              </w:r>
            </w:ins>
          </w:p>
        </w:tc>
        <w:tc>
          <w:tcPr>
            <w:tcW w:w="4597" w:type="dxa"/>
            <w:gridSpan w:val="2"/>
            <w:vAlign w:val="center"/>
          </w:tcPr>
          <w:p w14:paraId="54A6A5C2" w14:textId="77777777" w:rsidR="00C809F5" w:rsidRPr="00A41EA1" w:rsidRDefault="00C809F5" w:rsidP="00C809F5">
            <w:pPr>
              <w:tabs>
                <w:tab w:val="left" w:pos="1620"/>
              </w:tabs>
              <w:jc w:val="both"/>
              <w:rPr>
                <w:ins w:id="3208" w:author="Mubiyarto Wibisono" w:date="2025-09-04T17:37:00Z" w16du:dateUtc="2025-09-04T10:37:00Z"/>
                <w:rFonts w:ascii="Arial" w:hAnsi="Arial" w:cs="Arial"/>
                <w:color w:val="000000"/>
                <w:sz w:val="20"/>
                <w:szCs w:val="20"/>
              </w:rPr>
            </w:pPr>
            <w:ins w:id="3209" w:author="Mubiyarto Wibisono" w:date="2025-09-04T17:33:00Z" w16du:dateUtc="2025-09-04T10:33:00Z">
              <w:r w:rsidRPr="00A41EA1">
                <w:rPr>
                  <w:rFonts w:ascii="Arial" w:hAnsi="Arial" w:cs="Arial"/>
                  <w:color w:val="000000"/>
                  <w:sz w:val="20"/>
                  <w:szCs w:val="20"/>
                  <w:rPrChange w:id="3210" w:author="Mubiyarto Wibisono" w:date="2025-09-05T08:31:00Z" w16du:dateUtc="2025-09-05T01:31:00Z">
                    <w:rPr>
                      <w:rFonts w:ascii="Calibri" w:hAnsi="Calibri" w:cs="Calibri"/>
                      <w:color w:val="000000"/>
                      <w:sz w:val="22"/>
                      <w:szCs w:val="22"/>
                    </w:rPr>
                  </w:rPrChange>
                </w:rPr>
                <w:t>If n</w:t>
              </w:r>
            </w:ins>
            <w:ins w:id="3211" w:author="Mubiyarto Wibisono" w:date="2025-09-04T17:36:00Z" w16du:dateUtc="2025-09-04T10:36:00Z">
              <w:r w:rsidRPr="00A41EA1">
                <w:rPr>
                  <w:rFonts w:ascii="Arial" w:hAnsi="Arial" w:cs="Arial"/>
                  <w:color w:val="000000"/>
                  <w:sz w:val="20"/>
                  <w:szCs w:val="20"/>
                </w:rPr>
                <w:t>o</w:t>
              </w:r>
            </w:ins>
            <w:ins w:id="3212" w:author="Mubiyarto Wibisono" w:date="2025-09-04T17:33:00Z" w16du:dateUtc="2025-09-04T10:33:00Z">
              <w:r w:rsidRPr="00A41EA1">
                <w:rPr>
                  <w:rFonts w:ascii="Arial" w:hAnsi="Arial" w:cs="Arial"/>
                  <w:color w:val="000000"/>
                  <w:sz w:val="20"/>
                  <w:szCs w:val="20"/>
                  <w:rPrChange w:id="3213" w:author="Mubiyarto Wibisono" w:date="2025-09-05T08:31:00Z" w16du:dateUtc="2025-09-05T01:31:00Z">
                    <w:rPr>
                      <w:rFonts w:ascii="Calibri" w:hAnsi="Calibri" w:cs="Calibri"/>
                      <w:color w:val="000000"/>
                      <w:sz w:val="22"/>
                      <w:szCs w:val="22"/>
                    </w:rPr>
                  </w:rPrChange>
                </w:rPr>
                <w:t xml:space="preserve">, return </w:t>
              </w:r>
            </w:ins>
            <w:ins w:id="3214" w:author="Mubiyarto Wibisono" w:date="2025-09-04T17:37:00Z" w16du:dateUtc="2025-09-04T10:37:00Z">
              <w:r w:rsidRPr="00A41EA1">
                <w:rPr>
                  <w:rFonts w:ascii="Arial" w:hAnsi="Arial" w:cs="Arial"/>
                  <w:color w:val="000000"/>
                  <w:sz w:val="20"/>
                  <w:szCs w:val="20"/>
                </w:rPr>
                <w:t>“</w:t>
              </w:r>
            </w:ins>
            <w:ins w:id="3215" w:author="Mubiyarto Wibisono" w:date="2025-09-04T17:37:00Z">
              <w:r w:rsidRPr="00A41EA1">
                <w:rPr>
                  <w:rFonts w:ascii="Arial" w:hAnsi="Arial" w:cs="Arial"/>
                  <w:color w:val="000000"/>
                  <w:sz w:val="20"/>
                  <w:szCs w:val="20"/>
                </w:rPr>
                <w:t xml:space="preserve">There is no outstanding parking offence for the vehicle number </w:t>
              </w:r>
              <w:proofErr w:type="spellStart"/>
              <w:r w:rsidRPr="00A41EA1">
                <w:rPr>
                  <w:rFonts w:ascii="Arial" w:hAnsi="Arial" w:cs="Arial"/>
                  <w:color w:val="000000"/>
                  <w:sz w:val="20"/>
                  <w:szCs w:val="20"/>
                </w:rPr>
                <w:t>xxxx</w:t>
              </w:r>
              <w:proofErr w:type="spellEnd"/>
              <w:r w:rsidRPr="00A41EA1">
                <w:rPr>
                  <w:rFonts w:ascii="Arial" w:hAnsi="Arial" w:cs="Arial"/>
                  <w:color w:val="000000"/>
                  <w:sz w:val="20"/>
                  <w:szCs w:val="20"/>
                </w:rPr>
                <w:t xml:space="preserve"> </w:t>
              </w:r>
            </w:ins>
            <w:ins w:id="3216" w:author="Mubiyarto Wibisono" w:date="2025-09-04T17:37:00Z" w16du:dateUtc="2025-09-04T10:37:00Z">
              <w:r w:rsidRPr="00A41EA1">
                <w:rPr>
                  <w:rFonts w:ascii="Arial" w:hAnsi="Arial" w:cs="Arial"/>
                  <w:color w:val="000000"/>
                  <w:sz w:val="20"/>
                  <w:szCs w:val="20"/>
                </w:rPr>
                <w:t>“.</w:t>
              </w:r>
            </w:ins>
            <w:ins w:id="3217" w:author="Mubiyarto Wibisono" w:date="2025-09-04T17:33:00Z" w16du:dateUtc="2025-09-04T10:33:00Z">
              <w:r w:rsidRPr="00A41EA1">
                <w:rPr>
                  <w:rFonts w:ascii="Arial" w:hAnsi="Arial" w:cs="Arial"/>
                  <w:color w:val="000000"/>
                  <w:sz w:val="20"/>
                  <w:szCs w:val="20"/>
                  <w:rPrChange w:id="3218" w:author="Mubiyarto Wibisono" w:date="2025-09-05T08:31:00Z" w16du:dateUtc="2025-09-05T01:31:00Z">
                    <w:rPr>
                      <w:rFonts w:ascii="Calibri" w:hAnsi="Calibri" w:cs="Calibri"/>
                      <w:color w:val="000000"/>
                      <w:sz w:val="22"/>
                      <w:szCs w:val="22"/>
                    </w:rPr>
                  </w:rPrChange>
                </w:rPr>
                <w:t xml:space="preserve"> </w:t>
              </w:r>
            </w:ins>
          </w:p>
          <w:p w14:paraId="12AEFAE1" w14:textId="1ECF990E" w:rsidR="00C809F5" w:rsidRPr="00A41EA1" w:rsidRDefault="00C809F5" w:rsidP="00C809F5">
            <w:pPr>
              <w:tabs>
                <w:tab w:val="left" w:pos="1620"/>
              </w:tabs>
              <w:jc w:val="both"/>
              <w:rPr>
                <w:ins w:id="3219" w:author="Mubiyarto Wibisono" w:date="2025-09-04T17:33:00Z" w16du:dateUtc="2025-09-04T10:33:00Z"/>
                <w:rFonts w:ascii="Arial" w:hAnsi="Arial" w:cs="Arial"/>
                <w:color w:val="000000"/>
                <w:sz w:val="20"/>
                <w:szCs w:val="20"/>
                <w:rPrChange w:id="3220" w:author="Mubiyarto Wibisono" w:date="2025-09-05T08:31:00Z" w16du:dateUtc="2025-09-05T01:31:00Z">
                  <w:rPr>
                    <w:ins w:id="3221" w:author="Mubiyarto Wibisono" w:date="2025-09-04T17:33:00Z" w16du:dateUtc="2025-09-04T10:33:00Z"/>
                    <w:rFonts w:ascii="Arial" w:eastAsia="Arial" w:hAnsi="Arial" w:cs="Arial"/>
                  </w:rPr>
                </w:rPrChange>
              </w:rPr>
            </w:pPr>
            <w:ins w:id="3222" w:author="Mubiyarto Wibisono" w:date="2025-09-04T17:37:00Z" w16du:dateUtc="2025-09-04T10:37:00Z">
              <w:r w:rsidRPr="00A41EA1">
                <w:rPr>
                  <w:rFonts w:ascii="Arial" w:hAnsi="Arial" w:cs="Arial"/>
                  <w:color w:val="000000"/>
                  <w:sz w:val="20"/>
                  <w:szCs w:val="20"/>
                </w:rPr>
                <w:t>I</w:t>
              </w:r>
            </w:ins>
            <w:ins w:id="3223" w:author="Mubiyarto Wibisono" w:date="2025-09-04T17:33:00Z" w16du:dateUtc="2025-09-04T10:33:00Z">
              <w:r w:rsidRPr="00A41EA1">
                <w:rPr>
                  <w:rFonts w:ascii="Arial" w:hAnsi="Arial" w:cs="Arial"/>
                  <w:color w:val="000000"/>
                  <w:sz w:val="20"/>
                  <w:szCs w:val="20"/>
                  <w:rPrChange w:id="3224" w:author="Mubiyarto Wibisono" w:date="2025-09-05T08:31:00Z" w16du:dateUtc="2025-09-05T01:31:00Z">
                    <w:rPr>
                      <w:rFonts w:ascii="Calibri" w:hAnsi="Calibri" w:cs="Calibri"/>
                      <w:color w:val="000000"/>
                      <w:sz w:val="22"/>
                      <w:szCs w:val="22"/>
                    </w:rPr>
                  </w:rPrChange>
                </w:rPr>
                <w:t xml:space="preserve">f </w:t>
              </w:r>
            </w:ins>
            <w:ins w:id="3225" w:author="Mubiyarto Wibisono" w:date="2025-09-04T17:37:00Z" w16du:dateUtc="2025-09-04T10:37:00Z">
              <w:r w:rsidRPr="00A41EA1">
                <w:rPr>
                  <w:rFonts w:ascii="Arial" w:hAnsi="Arial" w:cs="Arial"/>
                  <w:color w:val="000000"/>
                  <w:sz w:val="20"/>
                  <w:szCs w:val="20"/>
                </w:rPr>
                <w:t>yes</w:t>
              </w:r>
            </w:ins>
            <w:ins w:id="3226" w:author="Mubiyarto Wibisono" w:date="2025-09-04T17:33:00Z" w16du:dateUtc="2025-09-04T10:33:00Z">
              <w:r w:rsidRPr="00A41EA1">
                <w:rPr>
                  <w:rFonts w:ascii="Arial" w:hAnsi="Arial" w:cs="Arial"/>
                  <w:color w:val="000000"/>
                  <w:sz w:val="20"/>
                  <w:szCs w:val="20"/>
                  <w:rPrChange w:id="3227" w:author="Mubiyarto Wibisono" w:date="2025-09-05T08:31:00Z" w16du:dateUtc="2025-09-05T01:31:00Z">
                    <w:rPr>
                      <w:rFonts w:ascii="Calibri" w:hAnsi="Calibri" w:cs="Calibri"/>
                      <w:color w:val="000000"/>
                      <w:sz w:val="22"/>
                      <w:szCs w:val="22"/>
                    </w:rPr>
                  </w:rPrChange>
                </w:rPr>
                <w:t>, continue.</w:t>
              </w:r>
            </w:ins>
          </w:p>
        </w:tc>
      </w:tr>
      <w:tr w:rsidR="00A56007" w:rsidRPr="00A41EA1" w14:paraId="203DF8EC" w14:textId="77777777" w:rsidTr="005D25D4">
        <w:trPr>
          <w:ins w:id="3228" w:author="Mubiyarto Wibisono" w:date="2025-09-04T17:33:00Z"/>
        </w:trPr>
        <w:tc>
          <w:tcPr>
            <w:tcW w:w="2907" w:type="dxa"/>
            <w:vAlign w:val="center"/>
          </w:tcPr>
          <w:p w14:paraId="41ED1471" w14:textId="4BE7C52F" w:rsidR="00C809F5" w:rsidRPr="00A41EA1" w:rsidRDefault="00C809F5" w:rsidP="00C809F5">
            <w:pPr>
              <w:tabs>
                <w:tab w:val="left" w:pos="1620"/>
              </w:tabs>
              <w:jc w:val="both"/>
              <w:rPr>
                <w:ins w:id="3229" w:author="Mubiyarto Wibisono" w:date="2025-09-04T17:33:00Z" w16du:dateUtc="2025-09-04T10:33:00Z"/>
                <w:rFonts w:ascii="Arial" w:eastAsia="Arial" w:hAnsi="Arial" w:cs="Arial"/>
                <w:sz w:val="20"/>
                <w:szCs w:val="20"/>
                <w:rPrChange w:id="3230" w:author="Mubiyarto Wibisono" w:date="2025-09-05T08:31:00Z" w16du:dateUtc="2025-09-05T01:31:00Z">
                  <w:rPr>
                    <w:ins w:id="3231" w:author="Mubiyarto Wibisono" w:date="2025-09-04T17:33:00Z" w16du:dateUtc="2025-09-04T10:33:00Z"/>
                    <w:rFonts w:ascii="Arial" w:eastAsia="Arial" w:hAnsi="Arial" w:cs="Arial"/>
                  </w:rPr>
                </w:rPrChange>
              </w:rPr>
            </w:pPr>
            <w:commentRangeStart w:id="3232"/>
            <w:commentRangeStart w:id="3233"/>
            <w:ins w:id="3234" w:author="Mubiyarto Wibisono" w:date="2025-09-04T17:33:00Z" w16du:dateUtc="2025-09-04T10:33:00Z">
              <w:r w:rsidRPr="00A41EA1">
                <w:rPr>
                  <w:rFonts w:ascii="Arial" w:hAnsi="Arial" w:cs="Arial"/>
                  <w:color w:val="000000"/>
                  <w:sz w:val="20"/>
                  <w:szCs w:val="20"/>
                  <w:rPrChange w:id="3235" w:author="Mubiyarto Wibisono" w:date="2025-09-05T08:31:00Z" w16du:dateUtc="2025-09-05T01:31:00Z">
                    <w:rPr>
                      <w:rFonts w:ascii="Calibri" w:hAnsi="Calibri" w:cs="Calibri"/>
                      <w:color w:val="000000"/>
                      <w:sz w:val="22"/>
                      <w:szCs w:val="22"/>
                    </w:rPr>
                  </w:rPrChange>
                </w:rPr>
                <w:t>Group notices</w:t>
              </w:r>
            </w:ins>
          </w:p>
        </w:tc>
        <w:tc>
          <w:tcPr>
            <w:tcW w:w="1846" w:type="dxa"/>
            <w:vAlign w:val="center"/>
          </w:tcPr>
          <w:p w14:paraId="3F360972" w14:textId="15846C40" w:rsidR="00C809F5" w:rsidRPr="00A41EA1" w:rsidRDefault="00C809F5" w:rsidP="00C809F5">
            <w:pPr>
              <w:tabs>
                <w:tab w:val="left" w:pos="1620"/>
              </w:tabs>
              <w:jc w:val="both"/>
              <w:rPr>
                <w:ins w:id="3236" w:author="Mubiyarto Wibisono" w:date="2025-09-04T17:33:00Z" w16du:dateUtc="2025-09-04T10:33:00Z"/>
                <w:rFonts w:ascii="Arial" w:eastAsia="Arial" w:hAnsi="Arial" w:cs="Arial"/>
                <w:sz w:val="20"/>
                <w:szCs w:val="20"/>
                <w:rPrChange w:id="3237" w:author="Mubiyarto Wibisono" w:date="2025-09-05T08:31:00Z" w16du:dateUtc="2025-09-05T01:31:00Z">
                  <w:rPr>
                    <w:ins w:id="3238" w:author="Mubiyarto Wibisono" w:date="2025-09-04T17:33:00Z" w16du:dateUtc="2025-09-04T10:33:00Z"/>
                    <w:rFonts w:ascii="Arial" w:eastAsia="Arial" w:hAnsi="Arial" w:cs="Arial"/>
                  </w:rPr>
                </w:rPrChange>
              </w:rPr>
            </w:pPr>
            <w:ins w:id="3239" w:author="Mubiyarto Wibisono" w:date="2025-09-04T17:33:00Z" w16du:dateUtc="2025-09-04T10:33:00Z">
              <w:r w:rsidRPr="00A41EA1">
                <w:rPr>
                  <w:rFonts w:ascii="Arial" w:hAnsi="Arial" w:cs="Arial"/>
                  <w:color w:val="000000"/>
                  <w:sz w:val="20"/>
                  <w:szCs w:val="20"/>
                  <w:rPrChange w:id="3240"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13F61AC4" w14:textId="45BDC33E" w:rsidR="00C809F5" w:rsidRPr="00A41EA1" w:rsidRDefault="00C809F5" w:rsidP="00C809F5">
            <w:pPr>
              <w:tabs>
                <w:tab w:val="left" w:pos="1620"/>
              </w:tabs>
              <w:jc w:val="both"/>
              <w:rPr>
                <w:ins w:id="3241" w:author="Mubiyarto Wibisono" w:date="2025-09-04T17:37:00Z" w16du:dateUtc="2025-09-04T10:37:00Z"/>
                <w:rFonts w:ascii="Arial" w:hAnsi="Arial" w:cs="Arial"/>
                <w:color w:val="000000"/>
                <w:sz w:val="20"/>
                <w:szCs w:val="20"/>
              </w:rPr>
            </w:pPr>
            <w:ins w:id="3242" w:author="Mubiyarto Wibisono" w:date="2025-09-04T17:33:00Z" w16du:dateUtc="2025-09-04T10:33:00Z">
              <w:r w:rsidRPr="00A41EA1">
                <w:rPr>
                  <w:rFonts w:ascii="Arial" w:hAnsi="Arial" w:cs="Arial"/>
                  <w:color w:val="000000"/>
                  <w:sz w:val="20"/>
                  <w:szCs w:val="20"/>
                  <w:rPrChange w:id="3243" w:author="Mubiyarto Wibisono" w:date="2025-09-05T08:31:00Z" w16du:dateUtc="2025-09-05T01:31:00Z">
                    <w:rPr>
                      <w:rFonts w:ascii="Calibri" w:hAnsi="Calibri" w:cs="Calibri"/>
                      <w:color w:val="000000"/>
                      <w:sz w:val="22"/>
                      <w:szCs w:val="22"/>
                    </w:rPr>
                  </w:rPrChange>
                </w:rPr>
                <w:t xml:space="preserve">Backend classifies each notice and </w:t>
              </w:r>
            </w:ins>
            <w:ins w:id="3244" w:author="Mubiyarto Wibisono" w:date="2025-09-23T20:05:00Z" w16du:dateUtc="2025-09-23T13:05:00Z">
              <w:r w:rsidR="008776DB">
                <w:rPr>
                  <w:rFonts w:ascii="Arial" w:hAnsi="Arial" w:cs="Arial"/>
                  <w:color w:val="000000"/>
                  <w:sz w:val="20"/>
                  <w:szCs w:val="20"/>
                </w:rPr>
                <w:t>group by</w:t>
              </w:r>
            </w:ins>
          </w:p>
          <w:p w14:paraId="584342DA" w14:textId="5D3E2CE0" w:rsidR="00C809F5" w:rsidRPr="00A41EA1" w:rsidRDefault="0031639E" w:rsidP="00C809F5">
            <w:pPr>
              <w:tabs>
                <w:tab w:val="left" w:pos="1620"/>
              </w:tabs>
              <w:jc w:val="both"/>
              <w:rPr>
                <w:ins w:id="3245" w:author="Mubiyarto Wibisono" w:date="2025-09-04T17:37:00Z" w16du:dateUtc="2025-09-04T10:37:00Z"/>
                <w:rFonts w:ascii="Arial" w:eastAsia="Arial" w:hAnsi="Arial" w:cs="Arial"/>
                <w:sz w:val="20"/>
                <w:szCs w:val="20"/>
              </w:rPr>
            </w:pPr>
            <w:proofErr w:type="spellStart"/>
            <w:ins w:id="3246" w:author="Mubiyarto Wibisono" w:date="2025-09-23T20:06:00Z" w16du:dateUtc="2025-09-23T13:06:00Z">
              <w:r>
                <w:rPr>
                  <w:rFonts w:ascii="Arial" w:eastAsia="Arial" w:hAnsi="Arial" w:cs="Arial"/>
                  <w:sz w:val="20"/>
                  <w:szCs w:val="20"/>
                </w:rPr>
                <w:t>payment_acceptance_allowed</w:t>
              </w:r>
            </w:ins>
            <w:commentRangeStart w:id="3247"/>
            <w:commentRangeStart w:id="3248"/>
            <w:commentRangeStart w:id="3249"/>
            <w:commentRangeEnd w:id="3247"/>
            <w:proofErr w:type="spellEnd"/>
            <w:del w:id="3250" w:author="Mubiyarto Wibisono" w:date="2025-09-23T20:06:00Z" w16du:dateUtc="2025-09-23T13:06:00Z">
              <w:r w:rsidR="00C56616" w:rsidDel="0031639E">
                <w:rPr>
                  <w:rStyle w:val="CommentReference"/>
                  <w:lang w:eastAsia="en-US" w:bidi="my-MM"/>
                </w:rPr>
                <w:commentReference w:id="3247"/>
              </w:r>
              <w:commentRangeEnd w:id="3248"/>
              <w:r w:rsidR="00CB3429" w:rsidDel="0031639E">
                <w:rPr>
                  <w:rStyle w:val="CommentReference"/>
                  <w:lang w:eastAsia="en-US" w:bidi="my-MM"/>
                </w:rPr>
                <w:commentReference w:id="3248"/>
              </w:r>
              <w:commentRangeEnd w:id="3249"/>
              <w:r w:rsidR="002C2F52" w:rsidDel="0031639E">
                <w:rPr>
                  <w:rStyle w:val="CommentReference"/>
                  <w:lang w:eastAsia="en-US" w:bidi="my-MM"/>
                </w:rPr>
                <w:commentReference w:id="3249"/>
              </w:r>
            </w:del>
          </w:p>
          <w:p w14:paraId="276896B7" w14:textId="3D70B3E3" w:rsidR="00C809F5" w:rsidRPr="00A41EA1" w:rsidDel="00996010" w:rsidRDefault="00C809F5" w:rsidP="00C809F5">
            <w:pPr>
              <w:tabs>
                <w:tab w:val="left" w:pos="1620"/>
              </w:tabs>
              <w:jc w:val="both"/>
              <w:rPr>
                <w:ins w:id="3251" w:author="Mubiyarto Wibisono" w:date="2025-09-04T17:37:00Z" w16du:dateUtc="2025-09-04T10:37:00Z"/>
                <w:del w:id="3252" w:author="Mubiyarto Wibisono" w:date="2025-09-18T16:13:00Z" w16du:dateUtc="2025-09-18T08:13:00Z"/>
                <w:rFonts w:ascii="Arial" w:eastAsia="Arial" w:hAnsi="Arial" w:cs="Arial"/>
                <w:sz w:val="20"/>
                <w:szCs w:val="20"/>
              </w:rPr>
            </w:pPr>
            <w:ins w:id="3253" w:author="Mubiyarto Wibisono" w:date="2025-09-04T17:37:00Z" w16du:dateUtc="2025-09-04T10:37:00Z">
              <w:del w:id="3254" w:author="Mubiyarto Wibisono" w:date="2025-09-18T16:13:00Z" w16du:dateUtc="2025-09-18T08:13:00Z">
                <w:r w:rsidRPr="00A41EA1" w:rsidDel="00996010">
                  <w:rPr>
                    <w:rFonts w:ascii="Arial" w:eastAsia="Arial" w:hAnsi="Arial" w:cs="Arial"/>
                    <w:sz w:val="20"/>
                    <w:szCs w:val="20"/>
                  </w:rPr>
                  <w:delText>- PS/TS &amp; crs_reason_of_suspension = FP/PP/PRA set as PAID</w:delText>
                </w:r>
              </w:del>
            </w:ins>
          </w:p>
          <w:commentRangeEnd w:id="3232"/>
          <w:p w14:paraId="17151E74" w14:textId="47590C49" w:rsidR="00996010" w:rsidRPr="00A41EA1" w:rsidRDefault="00C56616" w:rsidP="00C809F5">
            <w:pPr>
              <w:tabs>
                <w:tab w:val="left" w:pos="1620"/>
              </w:tabs>
              <w:jc w:val="both"/>
              <w:rPr>
                <w:ins w:id="3255" w:author="Mubiyarto Wibisono" w:date="2025-09-04T17:33:00Z" w16du:dateUtc="2025-09-04T10:33:00Z"/>
                <w:rFonts w:ascii="Arial" w:eastAsia="Arial" w:hAnsi="Arial" w:cs="Arial"/>
                <w:sz w:val="20"/>
                <w:szCs w:val="20"/>
                <w:rPrChange w:id="3256" w:author="Mubiyarto Wibisono" w:date="2025-09-05T08:31:00Z" w16du:dateUtc="2025-09-05T01:31:00Z">
                  <w:rPr>
                    <w:ins w:id="3257" w:author="Mubiyarto Wibisono" w:date="2025-09-04T17:33:00Z" w16du:dateUtc="2025-09-04T10:33:00Z"/>
                    <w:rFonts w:ascii="Arial" w:eastAsia="Arial" w:hAnsi="Arial" w:cs="Arial"/>
                  </w:rPr>
                </w:rPrChange>
              </w:rPr>
            </w:pPr>
            <w:del w:id="3258" w:author="Mubiyarto Wibisono" w:date="2025-09-23T20:05:00Z" w16du:dateUtc="2025-09-23T13:05:00Z">
              <w:r w:rsidDel="00C30C5D">
                <w:rPr>
                  <w:rStyle w:val="CommentReference"/>
                  <w:lang w:eastAsia="en-US" w:bidi="my-MM"/>
                </w:rPr>
                <w:commentReference w:id="3232"/>
              </w:r>
              <w:r w:rsidR="00CB3429" w:rsidDel="00C30C5D">
                <w:rPr>
                  <w:rStyle w:val="CommentReference"/>
                  <w:lang w:eastAsia="en-US" w:bidi="my-MM"/>
                </w:rPr>
                <w:commentReference w:id="3233"/>
              </w:r>
            </w:del>
          </w:p>
        </w:tc>
      </w:tr>
      <w:commentRangeEnd w:id="3233"/>
      <w:tr w:rsidR="00A56007" w:rsidRPr="00A41EA1" w14:paraId="4BD9869C" w14:textId="77777777" w:rsidTr="005D25D4">
        <w:trPr>
          <w:ins w:id="3259" w:author="Mubiyarto Wibisono" w:date="2025-09-23T20:06:00Z"/>
        </w:trPr>
        <w:tc>
          <w:tcPr>
            <w:tcW w:w="2907" w:type="dxa"/>
            <w:vAlign w:val="center"/>
          </w:tcPr>
          <w:p w14:paraId="71F2CB0A" w14:textId="19613432" w:rsidR="00714F24" w:rsidRPr="00714F24" w:rsidRDefault="00714F24" w:rsidP="00C809F5">
            <w:pPr>
              <w:tabs>
                <w:tab w:val="left" w:pos="1620"/>
              </w:tabs>
              <w:jc w:val="both"/>
              <w:rPr>
                <w:ins w:id="3260" w:author="Mubiyarto Wibisono" w:date="2025-09-23T20:06:00Z" w16du:dateUtc="2025-09-23T13:06:00Z"/>
                <w:rFonts w:ascii="Arial" w:hAnsi="Arial" w:cs="Arial"/>
                <w:color w:val="000000"/>
                <w:sz w:val="20"/>
                <w:szCs w:val="20"/>
              </w:rPr>
            </w:pPr>
            <w:ins w:id="3261" w:author="Mubiyarto Wibisono" w:date="2025-09-23T20:06:00Z" w16du:dateUtc="2025-09-23T13:06:00Z">
              <w:r>
                <w:rPr>
                  <w:rFonts w:ascii="Arial" w:hAnsi="Arial" w:cs="Arial"/>
                  <w:color w:val="000000"/>
                  <w:sz w:val="20"/>
                  <w:szCs w:val="20"/>
                </w:rPr>
                <w:t xml:space="preserve">Check </w:t>
              </w:r>
              <w:proofErr w:type="spellStart"/>
              <w:r>
                <w:rPr>
                  <w:rFonts w:ascii="Arial" w:hAnsi="Arial" w:cs="Arial"/>
                  <w:color w:val="000000"/>
                  <w:sz w:val="20"/>
                  <w:szCs w:val="20"/>
                </w:rPr>
                <w:t>payment_ac</w:t>
              </w:r>
            </w:ins>
            <w:ins w:id="3262" w:author="Mubiyarto Wibisono" w:date="2025-09-23T20:07:00Z" w16du:dateUtc="2025-09-23T13:07:00Z">
              <w:r>
                <w:rPr>
                  <w:rFonts w:ascii="Arial" w:hAnsi="Arial" w:cs="Arial"/>
                  <w:color w:val="000000"/>
                  <w:sz w:val="20"/>
                  <w:szCs w:val="20"/>
                </w:rPr>
                <w:t>ceptance_allowed</w:t>
              </w:r>
            </w:ins>
            <w:proofErr w:type="spellEnd"/>
          </w:p>
        </w:tc>
        <w:tc>
          <w:tcPr>
            <w:tcW w:w="1846" w:type="dxa"/>
            <w:vAlign w:val="center"/>
          </w:tcPr>
          <w:p w14:paraId="0A643818" w14:textId="09992D73" w:rsidR="00714F24" w:rsidRPr="00714F24" w:rsidRDefault="00714F24" w:rsidP="00C809F5">
            <w:pPr>
              <w:tabs>
                <w:tab w:val="left" w:pos="1620"/>
              </w:tabs>
              <w:jc w:val="both"/>
              <w:rPr>
                <w:ins w:id="3263" w:author="Mubiyarto Wibisono" w:date="2025-09-23T20:06:00Z" w16du:dateUtc="2025-09-23T13:06:00Z"/>
                <w:rFonts w:ascii="Arial" w:hAnsi="Arial" w:cs="Arial"/>
                <w:color w:val="000000"/>
                <w:sz w:val="20"/>
                <w:szCs w:val="20"/>
              </w:rPr>
            </w:pPr>
            <w:ins w:id="3264" w:author="Mubiyarto Wibisono" w:date="2025-09-23T20:07:00Z" w16du:dateUtc="2025-09-23T13:07:00Z">
              <w:r>
                <w:rPr>
                  <w:rFonts w:ascii="Arial" w:hAnsi="Arial" w:cs="Arial"/>
                  <w:color w:val="000000"/>
                  <w:sz w:val="20"/>
                  <w:szCs w:val="20"/>
                </w:rPr>
                <w:t>System Interaction</w:t>
              </w:r>
            </w:ins>
          </w:p>
        </w:tc>
        <w:tc>
          <w:tcPr>
            <w:tcW w:w="4597" w:type="dxa"/>
            <w:gridSpan w:val="2"/>
            <w:vAlign w:val="center"/>
          </w:tcPr>
          <w:p w14:paraId="41C8B521" w14:textId="6CD75B36" w:rsidR="00714F24" w:rsidRPr="00714F24" w:rsidRDefault="00DF2FFA" w:rsidP="00C809F5">
            <w:pPr>
              <w:tabs>
                <w:tab w:val="left" w:pos="1620"/>
              </w:tabs>
              <w:jc w:val="both"/>
              <w:rPr>
                <w:ins w:id="3265" w:author="Mubiyarto Wibisono" w:date="2025-09-23T20:06:00Z" w16du:dateUtc="2025-09-23T13:06:00Z"/>
                <w:rFonts w:ascii="Arial" w:hAnsi="Arial" w:cs="Arial"/>
                <w:color w:val="000000"/>
                <w:sz w:val="20"/>
                <w:szCs w:val="20"/>
              </w:rPr>
            </w:pPr>
            <w:ins w:id="3266" w:author="Mubiyarto Wibisono" w:date="2025-09-23T20:07:00Z" w16du:dateUtc="2025-09-23T13:07:00Z">
              <w:r>
                <w:rPr>
                  <w:rFonts w:ascii="Arial" w:hAnsi="Arial" w:cs="Arial"/>
                  <w:color w:val="000000"/>
                  <w:sz w:val="20"/>
                  <w:szCs w:val="20"/>
                </w:rPr>
                <w:t>Check flag for grouping</w:t>
              </w:r>
            </w:ins>
          </w:p>
        </w:tc>
      </w:tr>
      <w:tr w:rsidR="00A56007" w:rsidRPr="00A41EA1" w14:paraId="074D0369" w14:textId="77777777" w:rsidTr="005D25D4">
        <w:trPr>
          <w:ins w:id="3267" w:author="Mubiyarto Wibisono" w:date="2025-09-04T17:33:00Z"/>
        </w:trPr>
        <w:tc>
          <w:tcPr>
            <w:tcW w:w="2907" w:type="dxa"/>
            <w:vAlign w:val="center"/>
          </w:tcPr>
          <w:p w14:paraId="048332BB" w14:textId="344986F0" w:rsidR="00C809F5" w:rsidRPr="00A41EA1" w:rsidRDefault="00C809F5" w:rsidP="00C809F5">
            <w:pPr>
              <w:tabs>
                <w:tab w:val="left" w:pos="1620"/>
              </w:tabs>
              <w:jc w:val="both"/>
              <w:rPr>
                <w:ins w:id="3268" w:author="Mubiyarto Wibisono" w:date="2025-09-04T17:33:00Z" w16du:dateUtc="2025-09-04T10:33:00Z"/>
                <w:rFonts w:ascii="Arial" w:eastAsia="Arial" w:hAnsi="Arial" w:cs="Arial"/>
                <w:sz w:val="20"/>
                <w:szCs w:val="20"/>
                <w:rPrChange w:id="3269" w:author="Mubiyarto Wibisono" w:date="2025-09-05T08:31:00Z" w16du:dateUtc="2025-09-05T01:31:00Z">
                  <w:rPr>
                    <w:ins w:id="3270" w:author="Mubiyarto Wibisono" w:date="2025-09-04T17:33:00Z" w16du:dateUtc="2025-09-04T10:33:00Z"/>
                    <w:rFonts w:ascii="Arial" w:eastAsia="Arial" w:hAnsi="Arial" w:cs="Arial"/>
                  </w:rPr>
                </w:rPrChange>
              </w:rPr>
            </w:pPr>
            <w:ins w:id="3271" w:author="Mubiyarto Wibisono" w:date="2025-09-04T17:33:00Z" w16du:dateUtc="2025-09-04T10:33:00Z">
              <w:r w:rsidRPr="00A41EA1">
                <w:rPr>
                  <w:rFonts w:ascii="Arial" w:hAnsi="Arial" w:cs="Arial"/>
                  <w:color w:val="000000"/>
                  <w:sz w:val="20"/>
                  <w:szCs w:val="20"/>
                  <w:rPrChange w:id="3272" w:author="Mubiyarto Wibisono" w:date="2025-09-05T08:31:00Z" w16du:dateUtc="2025-09-05T01:31:00Z">
                    <w:rPr>
                      <w:rFonts w:ascii="Calibri" w:hAnsi="Calibri" w:cs="Calibri"/>
                      <w:color w:val="000000"/>
                      <w:sz w:val="22"/>
                      <w:szCs w:val="22"/>
                    </w:rPr>
                  </w:rPrChange>
                </w:rPr>
                <w:t>PAYABLE list</w:t>
              </w:r>
            </w:ins>
            <w:ins w:id="3273" w:author="Mubiyarto Wibisono" w:date="2025-09-23T20:07:00Z" w16du:dateUtc="2025-09-23T13:07:00Z">
              <w:r w:rsidR="00DF2FFA">
                <w:rPr>
                  <w:rFonts w:ascii="Arial" w:hAnsi="Arial" w:cs="Arial"/>
                  <w:color w:val="000000"/>
                  <w:sz w:val="20"/>
                  <w:szCs w:val="20"/>
                </w:rPr>
                <w:t xml:space="preserve"> (if </w:t>
              </w:r>
              <w:proofErr w:type="gramStart"/>
              <w:r w:rsidR="00DF2FFA">
                <w:rPr>
                  <w:rFonts w:ascii="Arial" w:hAnsi="Arial" w:cs="Arial"/>
                  <w:color w:val="000000"/>
                  <w:sz w:val="20"/>
                  <w:szCs w:val="20"/>
                </w:rPr>
                <w:t>Yes</w:t>
              </w:r>
              <w:proofErr w:type="gramEnd"/>
              <w:r w:rsidR="00DF2FFA">
                <w:rPr>
                  <w:rFonts w:ascii="Arial" w:hAnsi="Arial" w:cs="Arial"/>
                  <w:color w:val="000000"/>
                  <w:sz w:val="20"/>
                  <w:szCs w:val="20"/>
                </w:rPr>
                <w:t>)</w:t>
              </w:r>
            </w:ins>
          </w:p>
        </w:tc>
        <w:tc>
          <w:tcPr>
            <w:tcW w:w="1846" w:type="dxa"/>
            <w:vAlign w:val="center"/>
          </w:tcPr>
          <w:p w14:paraId="383DDDDE" w14:textId="3C4BEF04" w:rsidR="00C809F5" w:rsidRPr="00A41EA1" w:rsidRDefault="00C809F5" w:rsidP="00C809F5">
            <w:pPr>
              <w:tabs>
                <w:tab w:val="left" w:pos="1620"/>
              </w:tabs>
              <w:jc w:val="both"/>
              <w:rPr>
                <w:ins w:id="3274" w:author="Mubiyarto Wibisono" w:date="2025-09-04T17:33:00Z" w16du:dateUtc="2025-09-04T10:33:00Z"/>
                <w:rFonts w:ascii="Arial" w:eastAsia="Arial" w:hAnsi="Arial" w:cs="Arial"/>
                <w:sz w:val="20"/>
                <w:szCs w:val="20"/>
                <w:rPrChange w:id="3275" w:author="Mubiyarto Wibisono" w:date="2025-09-05T08:31:00Z" w16du:dateUtc="2025-09-05T01:31:00Z">
                  <w:rPr>
                    <w:ins w:id="3276" w:author="Mubiyarto Wibisono" w:date="2025-09-04T17:33:00Z" w16du:dateUtc="2025-09-04T10:33:00Z"/>
                    <w:rFonts w:ascii="Arial" w:eastAsia="Arial" w:hAnsi="Arial" w:cs="Arial"/>
                  </w:rPr>
                </w:rPrChange>
              </w:rPr>
            </w:pPr>
            <w:ins w:id="3277" w:author="Mubiyarto Wibisono" w:date="2025-09-04T17:33:00Z" w16du:dateUtc="2025-09-04T10:33:00Z">
              <w:r w:rsidRPr="00A41EA1">
                <w:rPr>
                  <w:rFonts w:ascii="Arial" w:hAnsi="Arial" w:cs="Arial"/>
                  <w:color w:val="000000"/>
                  <w:sz w:val="20"/>
                  <w:szCs w:val="20"/>
                  <w:rPrChange w:id="3278"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38754E63" w14:textId="481D3236" w:rsidR="00C809F5" w:rsidRPr="00A41EA1" w:rsidRDefault="00C809F5" w:rsidP="00C809F5">
            <w:pPr>
              <w:tabs>
                <w:tab w:val="left" w:pos="1620"/>
              </w:tabs>
              <w:jc w:val="both"/>
              <w:rPr>
                <w:ins w:id="3279" w:author="Mubiyarto Wibisono" w:date="2025-09-04T17:33:00Z" w16du:dateUtc="2025-09-04T10:33:00Z"/>
                <w:rFonts w:ascii="Arial" w:eastAsia="Arial" w:hAnsi="Arial" w:cs="Arial"/>
                <w:sz w:val="20"/>
                <w:szCs w:val="20"/>
                <w:rPrChange w:id="3280" w:author="Mubiyarto Wibisono" w:date="2025-09-05T08:31:00Z" w16du:dateUtc="2025-09-05T01:31:00Z">
                  <w:rPr>
                    <w:ins w:id="3281" w:author="Mubiyarto Wibisono" w:date="2025-09-04T17:33:00Z" w16du:dateUtc="2025-09-04T10:33:00Z"/>
                    <w:rFonts w:ascii="Arial" w:eastAsia="Arial" w:hAnsi="Arial" w:cs="Arial"/>
                  </w:rPr>
                </w:rPrChange>
              </w:rPr>
            </w:pPr>
            <w:ins w:id="3282" w:author="Mubiyarto Wibisono" w:date="2025-09-04T17:33:00Z" w16du:dateUtc="2025-09-04T10:33:00Z">
              <w:r w:rsidRPr="00A41EA1">
                <w:rPr>
                  <w:rFonts w:ascii="Arial" w:hAnsi="Arial" w:cs="Arial"/>
                  <w:color w:val="000000"/>
                  <w:sz w:val="20"/>
                  <w:szCs w:val="20"/>
                  <w:rPrChange w:id="3283" w:author="Mubiyarto Wibisono" w:date="2025-09-05T08:31:00Z" w16du:dateUtc="2025-09-05T01:31:00Z">
                    <w:rPr>
                      <w:rFonts w:ascii="Calibri" w:hAnsi="Calibri" w:cs="Calibri"/>
                      <w:color w:val="000000"/>
                      <w:sz w:val="22"/>
                      <w:szCs w:val="22"/>
                    </w:rPr>
                  </w:rPrChange>
                </w:rPr>
                <w:t xml:space="preserve">Collect notices flagged </w:t>
              </w:r>
              <w:r w:rsidRPr="00A41EA1">
                <w:rPr>
                  <w:rFonts w:ascii="Arial" w:hAnsi="Arial" w:cs="Arial"/>
                  <w:color w:val="000000"/>
                  <w:sz w:val="20"/>
                  <w:szCs w:val="20"/>
                  <w:rPrChange w:id="3284" w:author="Mubiyarto Wibisono" w:date="2025-09-05T08:31:00Z" w16du:dateUtc="2025-09-05T01:31:00Z">
                    <w:rPr>
                      <w:rFonts w:ascii="Calibri" w:hAnsi="Calibri" w:cs="Calibri"/>
                      <w:b/>
                      <w:bCs/>
                      <w:color w:val="000000"/>
                      <w:sz w:val="22"/>
                      <w:szCs w:val="22"/>
                    </w:rPr>
                  </w:rPrChange>
                </w:rPr>
                <w:t>PAYABLE</w:t>
              </w:r>
              <w:r w:rsidRPr="00A41EA1">
                <w:rPr>
                  <w:rFonts w:ascii="Arial" w:hAnsi="Arial" w:cs="Arial"/>
                  <w:color w:val="000000"/>
                  <w:sz w:val="20"/>
                  <w:szCs w:val="20"/>
                  <w:rPrChange w:id="3285" w:author="Mubiyarto Wibisono" w:date="2025-09-05T08:31:00Z" w16du:dateUtc="2025-09-05T01:31:00Z">
                    <w:rPr>
                      <w:rFonts w:ascii="Calibri" w:hAnsi="Calibri" w:cs="Calibri"/>
                      <w:color w:val="000000"/>
                      <w:sz w:val="22"/>
                      <w:szCs w:val="22"/>
                    </w:rPr>
                  </w:rPrChange>
                </w:rPr>
                <w:t xml:space="preserve"> for further checks.</w:t>
              </w:r>
            </w:ins>
          </w:p>
        </w:tc>
      </w:tr>
      <w:tr w:rsidR="00A56007" w:rsidRPr="00A41EA1" w14:paraId="2305D90C" w14:textId="77777777" w:rsidTr="005D25D4">
        <w:trPr>
          <w:ins w:id="3286" w:author="Mubiyarto Wibisono" w:date="2025-09-04T17:39:00Z"/>
        </w:trPr>
        <w:tc>
          <w:tcPr>
            <w:tcW w:w="2907" w:type="dxa"/>
            <w:vAlign w:val="center"/>
          </w:tcPr>
          <w:p w14:paraId="782528CA" w14:textId="4F2D54B8" w:rsidR="00C809F5" w:rsidRPr="00A41EA1" w:rsidRDefault="00C56616" w:rsidP="00C809F5">
            <w:pPr>
              <w:tabs>
                <w:tab w:val="left" w:pos="1620"/>
              </w:tabs>
              <w:jc w:val="both"/>
              <w:rPr>
                <w:ins w:id="3287" w:author="Mubiyarto Wibisono" w:date="2025-09-04T17:39:00Z" w16du:dateUtc="2025-09-04T10:39:00Z"/>
                <w:rFonts w:ascii="Arial" w:hAnsi="Arial" w:cs="Arial"/>
                <w:color w:val="000000"/>
                <w:sz w:val="20"/>
                <w:szCs w:val="20"/>
              </w:rPr>
            </w:pPr>
            <w:commentRangeStart w:id="3288"/>
            <w:commentRangeStart w:id="3289"/>
            <w:commentRangeEnd w:id="3288"/>
            <w:del w:id="3290" w:author="Mubiyarto Wibisono" w:date="2025-09-19T15:18:00Z" w16du:dateUtc="2025-09-19T08:18:00Z">
              <w:r w:rsidDel="00404343">
                <w:rPr>
                  <w:rStyle w:val="CommentReference"/>
                  <w:lang w:eastAsia="en-US" w:bidi="my-MM"/>
                </w:rPr>
                <w:commentReference w:id="3288"/>
              </w:r>
              <w:r w:rsidR="00404343" w:rsidDel="00404343">
                <w:rPr>
                  <w:rStyle w:val="CommentReference"/>
                  <w:lang w:eastAsia="en-US" w:bidi="my-MM"/>
                </w:rPr>
                <w:commentReference w:id="3289"/>
              </w:r>
            </w:del>
            <w:commentRangeEnd w:id="3289"/>
            <w:ins w:id="3291" w:author="Mubiyarto Wibisono" w:date="2025-09-04T17:39:00Z" w16du:dateUtc="2025-09-04T10:39:00Z">
              <w:r w:rsidR="00C809F5" w:rsidRPr="00A41EA1">
                <w:rPr>
                  <w:rFonts w:ascii="Arial" w:hAnsi="Arial" w:cs="Arial"/>
                  <w:color w:val="000000"/>
                  <w:sz w:val="20"/>
                  <w:szCs w:val="20"/>
                </w:rPr>
                <w:t>Any result?</w:t>
              </w:r>
            </w:ins>
          </w:p>
        </w:tc>
        <w:tc>
          <w:tcPr>
            <w:tcW w:w="1846" w:type="dxa"/>
            <w:vAlign w:val="center"/>
          </w:tcPr>
          <w:p w14:paraId="449AC2F2" w14:textId="5DCEC204" w:rsidR="00C809F5" w:rsidRPr="00A41EA1" w:rsidRDefault="00C809F5" w:rsidP="00C809F5">
            <w:pPr>
              <w:tabs>
                <w:tab w:val="left" w:pos="1620"/>
              </w:tabs>
              <w:jc w:val="both"/>
              <w:rPr>
                <w:ins w:id="3292" w:author="Mubiyarto Wibisono" w:date="2025-09-04T17:39:00Z" w16du:dateUtc="2025-09-04T10:39:00Z"/>
                <w:rFonts w:ascii="Arial" w:hAnsi="Arial" w:cs="Arial"/>
                <w:color w:val="000000"/>
                <w:sz w:val="20"/>
                <w:szCs w:val="20"/>
              </w:rPr>
            </w:pPr>
            <w:ins w:id="3293" w:author="Mubiyarto Wibisono" w:date="2025-09-04T17:39:00Z" w16du:dateUtc="2025-09-04T10:39:00Z">
              <w:r w:rsidRPr="00A41EA1">
                <w:rPr>
                  <w:rFonts w:ascii="Arial" w:hAnsi="Arial" w:cs="Arial"/>
                  <w:color w:val="000000"/>
                  <w:sz w:val="20"/>
                  <w:szCs w:val="20"/>
                </w:rPr>
                <w:t>Decision</w:t>
              </w:r>
            </w:ins>
          </w:p>
        </w:tc>
        <w:tc>
          <w:tcPr>
            <w:tcW w:w="4597" w:type="dxa"/>
            <w:gridSpan w:val="2"/>
            <w:vAlign w:val="center"/>
          </w:tcPr>
          <w:p w14:paraId="334753A4" w14:textId="77777777" w:rsidR="00F02930" w:rsidRPr="00A41EA1" w:rsidRDefault="00C809F5" w:rsidP="00C809F5">
            <w:pPr>
              <w:tabs>
                <w:tab w:val="left" w:pos="1620"/>
              </w:tabs>
              <w:jc w:val="both"/>
              <w:rPr>
                <w:ins w:id="3294" w:author="Mubiyarto Wibisono" w:date="2025-09-04T17:40:00Z" w16du:dateUtc="2025-09-04T10:40:00Z"/>
                <w:rFonts w:ascii="Arial" w:hAnsi="Arial" w:cs="Arial"/>
                <w:color w:val="000000"/>
                <w:sz w:val="20"/>
                <w:szCs w:val="20"/>
              </w:rPr>
            </w:pPr>
            <w:ins w:id="3295" w:author="Mubiyarto Wibisono" w:date="2025-09-04T17:39:00Z" w16du:dateUtc="2025-09-04T10:39:00Z">
              <w:r w:rsidRPr="00A41EA1">
                <w:rPr>
                  <w:rFonts w:ascii="Arial" w:hAnsi="Arial" w:cs="Arial"/>
                  <w:color w:val="000000"/>
                  <w:sz w:val="20"/>
                  <w:szCs w:val="20"/>
                </w:rPr>
                <w:t xml:space="preserve">If no, proceed to payment </w:t>
              </w:r>
            </w:ins>
            <w:ins w:id="3296" w:author="Mubiyarto Wibisono" w:date="2025-09-04T17:40:00Z" w16du:dateUtc="2025-09-04T10:40:00Z">
              <w:r w:rsidR="00F02930" w:rsidRPr="00A41EA1">
                <w:rPr>
                  <w:rFonts w:ascii="Arial" w:hAnsi="Arial" w:cs="Arial"/>
                  <w:color w:val="000000"/>
                  <w:sz w:val="20"/>
                  <w:szCs w:val="20"/>
                </w:rPr>
                <w:t xml:space="preserve">matrix and set </w:t>
              </w:r>
              <w:proofErr w:type="spellStart"/>
              <w:r w:rsidR="00F02930" w:rsidRPr="00A41EA1">
                <w:rPr>
                  <w:rFonts w:ascii="Arial" w:hAnsi="Arial" w:cs="Arial"/>
                  <w:color w:val="000000"/>
                  <w:sz w:val="20"/>
                  <w:szCs w:val="20"/>
                </w:rPr>
                <w:t>json</w:t>
              </w:r>
              <w:proofErr w:type="spellEnd"/>
              <w:r w:rsidR="00F02930" w:rsidRPr="00A41EA1">
                <w:rPr>
                  <w:rFonts w:ascii="Arial" w:hAnsi="Arial" w:cs="Arial"/>
                  <w:color w:val="000000"/>
                  <w:sz w:val="20"/>
                  <w:szCs w:val="20"/>
                </w:rPr>
                <w:t>.</w:t>
              </w:r>
            </w:ins>
          </w:p>
          <w:p w14:paraId="0035979C" w14:textId="5010240D" w:rsidR="00C809F5" w:rsidRPr="00A41EA1" w:rsidRDefault="00F02930" w:rsidP="00C809F5">
            <w:pPr>
              <w:tabs>
                <w:tab w:val="left" w:pos="1620"/>
              </w:tabs>
              <w:jc w:val="both"/>
              <w:rPr>
                <w:ins w:id="3297" w:author="Mubiyarto Wibisono" w:date="2025-09-04T17:39:00Z" w16du:dateUtc="2025-09-04T10:39:00Z"/>
                <w:rFonts w:ascii="Arial" w:hAnsi="Arial" w:cs="Arial"/>
                <w:color w:val="000000"/>
                <w:sz w:val="20"/>
                <w:szCs w:val="20"/>
              </w:rPr>
            </w:pPr>
            <w:ins w:id="3298" w:author="Mubiyarto Wibisono" w:date="2025-09-04T17:40:00Z" w16du:dateUtc="2025-09-04T10:40:00Z">
              <w:r w:rsidRPr="00A41EA1">
                <w:rPr>
                  <w:rFonts w:ascii="Arial" w:hAnsi="Arial" w:cs="Arial"/>
                  <w:color w:val="000000"/>
                  <w:sz w:val="20"/>
                  <w:szCs w:val="20"/>
                </w:rPr>
                <w:t>I</w:t>
              </w:r>
            </w:ins>
            <w:ins w:id="3299" w:author="Mubiyarto Wibisono" w:date="2025-09-04T17:39:00Z" w16du:dateUtc="2025-09-04T10:39:00Z">
              <w:r w:rsidR="00C809F5" w:rsidRPr="00A41EA1">
                <w:rPr>
                  <w:rFonts w:ascii="Arial" w:hAnsi="Arial" w:cs="Arial"/>
                  <w:color w:val="000000"/>
                  <w:sz w:val="20"/>
                  <w:szCs w:val="20"/>
                </w:rPr>
                <w:t xml:space="preserve">f </w:t>
              </w:r>
            </w:ins>
            <w:ins w:id="3300" w:author="Mubiyarto Wibisono" w:date="2025-09-04T17:40:00Z" w16du:dateUtc="2025-09-04T10:40:00Z">
              <w:r w:rsidRPr="00A41EA1">
                <w:rPr>
                  <w:rFonts w:ascii="Arial" w:hAnsi="Arial" w:cs="Arial"/>
                  <w:color w:val="000000"/>
                  <w:sz w:val="20"/>
                  <w:szCs w:val="20"/>
                </w:rPr>
                <w:t>yes</w:t>
              </w:r>
            </w:ins>
            <w:ins w:id="3301" w:author="Mubiyarto Wibisono" w:date="2025-09-04T17:39:00Z" w16du:dateUtc="2025-09-04T10:39:00Z">
              <w:r w:rsidR="00C809F5" w:rsidRPr="00A41EA1">
                <w:rPr>
                  <w:rFonts w:ascii="Arial" w:hAnsi="Arial" w:cs="Arial"/>
                  <w:color w:val="000000"/>
                  <w:sz w:val="20"/>
                  <w:szCs w:val="20"/>
                </w:rPr>
                <w:t>, evaluate transaction time.</w:t>
              </w:r>
            </w:ins>
          </w:p>
        </w:tc>
      </w:tr>
      <w:tr w:rsidR="00A56007" w:rsidRPr="00A41EA1" w14:paraId="67A0E041" w14:textId="77777777" w:rsidTr="005D25D4">
        <w:trPr>
          <w:ins w:id="3302" w:author="Mubiyarto Wibisono" w:date="2025-09-04T17:39:00Z"/>
        </w:trPr>
        <w:tc>
          <w:tcPr>
            <w:tcW w:w="2907" w:type="dxa"/>
            <w:vAlign w:val="center"/>
          </w:tcPr>
          <w:p w14:paraId="16FD74C2" w14:textId="7B3DC9A7" w:rsidR="00C809F5" w:rsidRPr="00A41EA1" w:rsidRDefault="00C809F5" w:rsidP="00C809F5">
            <w:pPr>
              <w:tabs>
                <w:tab w:val="left" w:pos="1620"/>
              </w:tabs>
              <w:jc w:val="both"/>
              <w:rPr>
                <w:ins w:id="3303" w:author="Mubiyarto Wibisono" w:date="2025-09-04T17:39:00Z" w16du:dateUtc="2025-09-04T10:39:00Z"/>
                <w:rFonts w:ascii="Arial" w:hAnsi="Arial" w:cs="Arial"/>
                <w:color w:val="000000"/>
                <w:sz w:val="20"/>
                <w:szCs w:val="20"/>
              </w:rPr>
            </w:pPr>
            <w:ins w:id="3304" w:author="Mubiyarto Wibisono" w:date="2025-09-04T17:39:00Z" w16du:dateUtc="2025-09-04T10:39:00Z">
              <w:r w:rsidRPr="00A41EA1">
                <w:rPr>
                  <w:rFonts w:ascii="Arial" w:hAnsi="Arial" w:cs="Arial"/>
                  <w:color w:val="000000"/>
                  <w:sz w:val="20"/>
                  <w:szCs w:val="20"/>
                </w:rPr>
                <w:t>Transaction time &lt; 5 mins?</w:t>
              </w:r>
            </w:ins>
          </w:p>
        </w:tc>
        <w:tc>
          <w:tcPr>
            <w:tcW w:w="1846" w:type="dxa"/>
            <w:vAlign w:val="center"/>
          </w:tcPr>
          <w:p w14:paraId="1474F45F" w14:textId="0C6E062E" w:rsidR="00C809F5" w:rsidRPr="00A41EA1" w:rsidRDefault="00C809F5" w:rsidP="00C809F5">
            <w:pPr>
              <w:tabs>
                <w:tab w:val="left" w:pos="1620"/>
              </w:tabs>
              <w:jc w:val="both"/>
              <w:rPr>
                <w:ins w:id="3305" w:author="Mubiyarto Wibisono" w:date="2025-09-04T17:39:00Z" w16du:dateUtc="2025-09-04T10:39:00Z"/>
                <w:rFonts w:ascii="Arial" w:hAnsi="Arial" w:cs="Arial"/>
                <w:color w:val="000000"/>
                <w:sz w:val="20"/>
                <w:szCs w:val="20"/>
              </w:rPr>
            </w:pPr>
            <w:ins w:id="3306" w:author="Mubiyarto Wibisono" w:date="2025-09-04T17:39:00Z" w16du:dateUtc="2025-09-04T10:39:00Z">
              <w:r w:rsidRPr="00A41EA1">
                <w:rPr>
                  <w:rFonts w:ascii="Arial" w:hAnsi="Arial" w:cs="Arial"/>
                  <w:color w:val="000000"/>
                  <w:sz w:val="20"/>
                  <w:szCs w:val="20"/>
                </w:rPr>
                <w:t>Decision</w:t>
              </w:r>
            </w:ins>
          </w:p>
        </w:tc>
        <w:tc>
          <w:tcPr>
            <w:tcW w:w="4597" w:type="dxa"/>
            <w:gridSpan w:val="2"/>
            <w:vAlign w:val="center"/>
          </w:tcPr>
          <w:p w14:paraId="65CF9556" w14:textId="3CB266EB" w:rsidR="00C809F5" w:rsidRPr="00A41EA1" w:rsidRDefault="00C809F5" w:rsidP="00C809F5">
            <w:pPr>
              <w:tabs>
                <w:tab w:val="left" w:pos="1620"/>
              </w:tabs>
              <w:jc w:val="both"/>
              <w:rPr>
                <w:ins w:id="3307" w:author="Mubiyarto Wibisono" w:date="2025-09-04T17:39:00Z" w16du:dateUtc="2025-09-04T10:39:00Z"/>
                <w:rFonts w:ascii="Arial" w:hAnsi="Arial" w:cs="Arial"/>
                <w:color w:val="000000"/>
                <w:sz w:val="20"/>
                <w:szCs w:val="20"/>
              </w:rPr>
            </w:pPr>
            <w:ins w:id="3308" w:author="Mubiyarto Wibisono" w:date="2025-09-04T17:39:00Z" w16du:dateUtc="2025-09-04T10:39:00Z">
              <w:r w:rsidRPr="00A41EA1">
                <w:rPr>
                  <w:rFonts w:ascii="Arial" w:hAnsi="Arial" w:cs="Arial"/>
                  <w:color w:val="000000"/>
                  <w:sz w:val="20"/>
                  <w:szCs w:val="20"/>
                </w:rPr>
                <w:t xml:space="preserve">If &lt; 5 minutes, mark the notice NOT_PAYABLE (still processing) and add the &lt;5-min message; if </w:t>
              </w:r>
              <w:r w:rsidRPr="00A41EA1">
                <w:rPr>
                  <w:rFonts w:ascii="Arial" w:hAnsi="Arial" w:cs="Arial"/>
                  <w:color w:val="000000"/>
                  <w:sz w:val="20"/>
                  <w:szCs w:val="20"/>
                </w:rPr>
                <w:lastRenderedPageBreak/>
                <w:t xml:space="preserve">≥5 minutes, keep as </w:t>
              </w:r>
              <w:commentRangeStart w:id="3309"/>
              <w:commentRangeStart w:id="3310"/>
              <w:r w:rsidRPr="00A41EA1">
                <w:rPr>
                  <w:rFonts w:ascii="Arial" w:hAnsi="Arial" w:cs="Arial"/>
                  <w:color w:val="000000"/>
                  <w:sz w:val="20"/>
                  <w:szCs w:val="20"/>
                </w:rPr>
                <w:t xml:space="preserve">PAYABLE </w:t>
              </w:r>
            </w:ins>
            <w:commentRangeEnd w:id="3309"/>
            <w:r w:rsidR="00C56616">
              <w:rPr>
                <w:rStyle w:val="CommentReference"/>
                <w:lang w:eastAsia="en-US" w:bidi="my-MM"/>
              </w:rPr>
              <w:commentReference w:id="3309"/>
            </w:r>
            <w:commentRangeEnd w:id="3310"/>
            <w:r w:rsidR="00B72AEE">
              <w:rPr>
                <w:rStyle w:val="CommentReference"/>
                <w:lang w:eastAsia="en-US" w:bidi="my-MM"/>
              </w:rPr>
              <w:commentReference w:id="3310"/>
            </w:r>
            <w:ins w:id="3311" w:author="Mubiyarto Wibisono" w:date="2025-09-04T17:39:00Z" w16du:dateUtc="2025-09-04T10:39:00Z">
              <w:r w:rsidRPr="00A41EA1">
                <w:rPr>
                  <w:rFonts w:ascii="Arial" w:hAnsi="Arial" w:cs="Arial"/>
                  <w:color w:val="000000"/>
                  <w:sz w:val="20"/>
                  <w:szCs w:val="20"/>
                </w:rPr>
                <w:t>and add the &gt;5-min message.</w:t>
              </w:r>
            </w:ins>
          </w:p>
        </w:tc>
      </w:tr>
      <w:tr w:rsidR="00A56007" w:rsidRPr="00A41EA1" w:rsidDel="00487C13" w14:paraId="19EFA34E" w14:textId="77777777" w:rsidTr="005D25D4">
        <w:trPr>
          <w:gridAfter w:val="1"/>
          <w:wAfter w:w="178" w:type="dxa"/>
          <w:ins w:id="3312" w:author="Mubiyarto Wibisono" w:date="2025-09-04T17:41:00Z"/>
          <w:del w:id="3313" w:author="Mubiyarto Wibisono" w:date="2025-09-18T15:41:00Z"/>
        </w:trPr>
        <w:tc>
          <w:tcPr>
            <w:tcW w:w="2907" w:type="dxa"/>
            <w:vAlign w:val="center"/>
          </w:tcPr>
          <w:p w14:paraId="2ED45979" w14:textId="5953235B" w:rsidR="00F02930" w:rsidRPr="00A41EA1" w:rsidDel="00487C13" w:rsidRDefault="00F02930" w:rsidP="00F02930">
            <w:pPr>
              <w:tabs>
                <w:tab w:val="left" w:pos="1620"/>
              </w:tabs>
              <w:jc w:val="both"/>
              <w:rPr>
                <w:ins w:id="3314" w:author="Mubiyarto Wibisono" w:date="2025-09-04T17:41:00Z" w16du:dateUtc="2025-09-04T10:41:00Z"/>
                <w:del w:id="3315" w:author="Mubiyarto Wibisono" w:date="2025-09-18T15:41:00Z" w16du:dateUtc="2025-09-18T07:41:00Z"/>
                <w:rFonts w:ascii="Arial" w:hAnsi="Arial" w:cs="Arial"/>
                <w:color w:val="000000"/>
                <w:sz w:val="20"/>
                <w:szCs w:val="20"/>
              </w:rPr>
            </w:pPr>
            <w:commentRangeStart w:id="3316"/>
            <w:commentRangeStart w:id="3317"/>
            <w:ins w:id="3318" w:author="Mubiyarto Wibisono" w:date="2025-09-04T17:41:00Z" w16du:dateUtc="2025-09-04T10:41:00Z">
              <w:del w:id="3319" w:author="Mubiyarto Wibisono" w:date="2025-09-18T15:41:00Z" w16du:dateUtc="2025-09-18T07:41:00Z">
                <w:r w:rsidRPr="00A41EA1" w:rsidDel="00487C13">
                  <w:rPr>
                    <w:rFonts w:ascii="Arial" w:hAnsi="Arial" w:cs="Arial"/>
                    <w:color w:val="000000"/>
                    <w:sz w:val="20"/>
                    <w:szCs w:val="20"/>
                  </w:rPr>
                  <w:lastRenderedPageBreak/>
                  <w:delText>PAID list</w:delText>
                </w:r>
              </w:del>
            </w:ins>
            <w:commentRangeEnd w:id="3316"/>
            <w:del w:id="3320" w:author="Mubiyarto Wibisono" w:date="2025-09-18T15:41:00Z" w16du:dateUtc="2025-09-18T07:41:00Z">
              <w:r w:rsidR="00E253FB" w:rsidDel="00487C13">
                <w:rPr>
                  <w:rStyle w:val="CommentReference"/>
                  <w:lang w:eastAsia="en-US" w:bidi="my-MM"/>
                </w:rPr>
                <w:commentReference w:id="3316"/>
              </w:r>
              <w:commentRangeEnd w:id="3317"/>
              <w:r w:rsidR="00487C13" w:rsidDel="00487C13">
                <w:rPr>
                  <w:rStyle w:val="CommentReference"/>
                  <w:lang w:eastAsia="en-US" w:bidi="my-MM"/>
                </w:rPr>
                <w:commentReference w:id="3317"/>
              </w:r>
            </w:del>
          </w:p>
        </w:tc>
        <w:tc>
          <w:tcPr>
            <w:tcW w:w="1846" w:type="dxa"/>
            <w:vAlign w:val="center"/>
          </w:tcPr>
          <w:p w14:paraId="2379341A" w14:textId="022E71E9" w:rsidR="00F02930" w:rsidRPr="00A41EA1" w:rsidDel="00487C13" w:rsidRDefault="00F02930" w:rsidP="00F02930">
            <w:pPr>
              <w:tabs>
                <w:tab w:val="left" w:pos="1620"/>
              </w:tabs>
              <w:jc w:val="both"/>
              <w:rPr>
                <w:ins w:id="3321" w:author="Mubiyarto Wibisono" w:date="2025-09-04T17:41:00Z" w16du:dateUtc="2025-09-04T10:41:00Z"/>
                <w:del w:id="3322" w:author="Mubiyarto Wibisono" w:date="2025-09-18T15:41:00Z" w16du:dateUtc="2025-09-18T07:41:00Z"/>
                <w:rFonts w:ascii="Arial" w:hAnsi="Arial" w:cs="Arial"/>
                <w:color w:val="000000"/>
                <w:sz w:val="20"/>
                <w:szCs w:val="20"/>
              </w:rPr>
            </w:pPr>
            <w:ins w:id="3323" w:author="Mubiyarto Wibisono" w:date="2025-09-04T17:41:00Z" w16du:dateUtc="2025-09-04T10:41:00Z">
              <w:del w:id="3324" w:author="Mubiyarto Wibisono" w:date="2025-09-18T15:41:00Z" w16du:dateUtc="2025-09-18T07:41:00Z">
                <w:r w:rsidRPr="00A41EA1" w:rsidDel="00487C13">
                  <w:rPr>
                    <w:rFonts w:ascii="Arial" w:hAnsi="Arial" w:cs="Arial"/>
                    <w:color w:val="000000"/>
                    <w:sz w:val="20"/>
                    <w:szCs w:val="20"/>
                  </w:rPr>
                  <w:delText>System Interaction</w:delText>
                </w:r>
              </w:del>
            </w:ins>
          </w:p>
        </w:tc>
        <w:tc>
          <w:tcPr>
            <w:tcW w:w="4597" w:type="dxa"/>
            <w:vAlign w:val="center"/>
          </w:tcPr>
          <w:p w14:paraId="7BD0854F" w14:textId="5DEBDC75" w:rsidR="00F02930" w:rsidRPr="00A41EA1" w:rsidDel="00487C13" w:rsidRDefault="00F02930" w:rsidP="00F02930">
            <w:pPr>
              <w:tabs>
                <w:tab w:val="left" w:pos="1620"/>
              </w:tabs>
              <w:jc w:val="both"/>
              <w:rPr>
                <w:ins w:id="3325" w:author="Mubiyarto Wibisono" w:date="2025-09-04T17:41:00Z" w16du:dateUtc="2025-09-04T10:41:00Z"/>
                <w:del w:id="3326" w:author="Mubiyarto Wibisono" w:date="2025-09-18T15:41:00Z" w16du:dateUtc="2025-09-18T07:41:00Z"/>
                <w:rFonts w:ascii="Arial" w:hAnsi="Arial" w:cs="Arial"/>
                <w:color w:val="000000"/>
                <w:sz w:val="20"/>
                <w:szCs w:val="20"/>
              </w:rPr>
            </w:pPr>
            <w:ins w:id="3327" w:author="Mubiyarto Wibisono" w:date="2025-09-04T17:41:00Z" w16du:dateUtc="2025-09-04T10:41:00Z">
              <w:del w:id="3328" w:author="Mubiyarto Wibisono" w:date="2025-09-18T15:41:00Z" w16du:dateUtc="2025-09-18T07:41:00Z">
                <w:r w:rsidRPr="00A41EA1" w:rsidDel="00487C13">
                  <w:rPr>
                    <w:rFonts w:ascii="Arial" w:hAnsi="Arial" w:cs="Arial"/>
                    <w:color w:val="000000"/>
                    <w:sz w:val="20"/>
                    <w:szCs w:val="20"/>
                  </w:rPr>
                  <w:delText>Collect notices flagged PAID (already paid).</w:delText>
                </w:r>
              </w:del>
            </w:ins>
          </w:p>
        </w:tc>
      </w:tr>
      <w:tr w:rsidR="00A56007" w:rsidRPr="00A41EA1" w14:paraId="30310212" w14:textId="77777777" w:rsidTr="005D25D4">
        <w:trPr>
          <w:ins w:id="3329" w:author="Mubiyarto Wibisono" w:date="2025-09-04T17:33:00Z"/>
        </w:trPr>
        <w:tc>
          <w:tcPr>
            <w:tcW w:w="2907" w:type="dxa"/>
            <w:vAlign w:val="center"/>
          </w:tcPr>
          <w:p w14:paraId="308885A6" w14:textId="34476B1C" w:rsidR="00F02930" w:rsidRPr="00A41EA1" w:rsidRDefault="00F02930" w:rsidP="00F02930">
            <w:pPr>
              <w:tabs>
                <w:tab w:val="left" w:pos="1620"/>
              </w:tabs>
              <w:jc w:val="both"/>
              <w:rPr>
                <w:ins w:id="3330" w:author="Mubiyarto Wibisono" w:date="2025-09-04T17:33:00Z" w16du:dateUtc="2025-09-04T10:33:00Z"/>
                <w:rFonts w:ascii="Arial" w:eastAsia="Arial" w:hAnsi="Arial" w:cs="Arial"/>
                <w:sz w:val="20"/>
                <w:szCs w:val="20"/>
                <w:rPrChange w:id="3331" w:author="Mubiyarto Wibisono" w:date="2025-09-05T08:31:00Z" w16du:dateUtc="2025-09-05T01:31:00Z">
                  <w:rPr>
                    <w:ins w:id="3332" w:author="Mubiyarto Wibisono" w:date="2025-09-04T17:33:00Z" w16du:dateUtc="2025-09-04T10:33:00Z"/>
                    <w:rFonts w:ascii="Arial" w:eastAsia="Arial" w:hAnsi="Arial" w:cs="Arial"/>
                  </w:rPr>
                </w:rPrChange>
              </w:rPr>
            </w:pPr>
            <w:ins w:id="3333" w:author="Mubiyarto Wibisono" w:date="2025-09-04T17:33:00Z" w16du:dateUtc="2025-09-04T10:33:00Z">
              <w:r w:rsidRPr="00A41EA1">
                <w:rPr>
                  <w:rFonts w:ascii="Arial" w:hAnsi="Arial" w:cs="Arial"/>
                  <w:color w:val="000000"/>
                  <w:sz w:val="20"/>
                  <w:szCs w:val="20"/>
                  <w:rPrChange w:id="3334" w:author="Mubiyarto Wibisono" w:date="2025-09-05T08:31:00Z" w16du:dateUtc="2025-09-05T01:31:00Z">
                    <w:rPr>
                      <w:rFonts w:ascii="Calibri" w:hAnsi="Calibri" w:cs="Calibri"/>
                      <w:color w:val="000000"/>
                      <w:sz w:val="22"/>
                      <w:szCs w:val="22"/>
                    </w:rPr>
                  </w:rPrChange>
                </w:rPr>
                <w:t>NOT_PAYABLE list</w:t>
              </w:r>
            </w:ins>
            <w:ins w:id="3335" w:author="Mubiyarto Wibisono" w:date="2025-09-23T20:10:00Z" w16du:dateUtc="2025-09-23T13:10:00Z">
              <w:r w:rsidR="005D25D4">
                <w:rPr>
                  <w:rFonts w:ascii="Arial" w:hAnsi="Arial" w:cs="Arial"/>
                  <w:color w:val="000000"/>
                  <w:sz w:val="20"/>
                  <w:szCs w:val="20"/>
                </w:rPr>
                <w:t xml:space="preserve"> (if No)</w:t>
              </w:r>
            </w:ins>
          </w:p>
        </w:tc>
        <w:tc>
          <w:tcPr>
            <w:tcW w:w="1846" w:type="dxa"/>
            <w:vAlign w:val="center"/>
          </w:tcPr>
          <w:p w14:paraId="007BF51E" w14:textId="08F44211" w:rsidR="00F02930" w:rsidRPr="00A41EA1" w:rsidRDefault="00F02930" w:rsidP="00F02930">
            <w:pPr>
              <w:tabs>
                <w:tab w:val="left" w:pos="1620"/>
              </w:tabs>
              <w:jc w:val="both"/>
              <w:rPr>
                <w:ins w:id="3336" w:author="Mubiyarto Wibisono" w:date="2025-09-04T17:33:00Z" w16du:dateUtc="2025-09-04T10:33:00Z"/>
                <w:rFonts w:ascii="Arial" w:eastAsia="Arial" w:hAnsi="Arial" w:cs="Arial"/>
                <w:sz w:val="20"/>
                <w:szCs w:val="20"/>
                <w:rPrChange w:id="3337" w:author="Mubiyarto Wibisono" w:date="2025-09-05T08:31:00Z" w16du:dateUtc="2025-09-05T01:31:00Z">
                  <w:rPr>
                    <w:ins w:id="3338" w:author="Mubiyarto Wibisono" w:date="2025-09-04T17:33:00Z" w16du:dateUtc="2025-09-04T10:33:00Z"/>
                    <w:rFonts w:ascii="Arial" w:eastAsia="Arial" w:hAnsi="Arial" w:cs="Arial"/>
                  </w:rPr>
                </w:rPrChange>
              </w:rPr>
            </w:pPr>
            <w:ins w:id="3339" w:author="Mubiyarto Wibisono" w:date="2025-09-04T17:33:00Z" w16du:dateUtc="2025-09-04T10:33:00Z">
              <w:r w:rsidRPr="00A41EA1">
                <w:rPr>
                  <w:rFonts w:ascii="Arial" w:hAnsi="Arial" w:cs="Arial"/>
                  <w:color w:val="000000"/>
                  <w:sz w:val="20"/>
                  <w:szCs w:val="20"/>
                  <w:rPrChange w:id="3340"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2E774223" w14:textId="1D973CBA" w:rsidR="00F02930" w:rsidRPr="00A41EA1" w:rsidRDefault="00F02930" w:rsidP="00F02930">
            <w:pPr>
              <w:tabs>
                <w:tab w:val="left" w:pos="1620"/>
              </w:tabs>
              <w:jc w:val="both"/>
              <w:rPr>
                <w:ins w:id="3341" w:author="Mubiyarto Wibisono" w:date="2025-09-04T17:33:00Z" w16du:dateUtc="2025-09-04T10:33:00Z"/>
                <w:rFonts w:ascii="Arial" w:eastAsia="Arial" w:hAnsi="Arial" w:cs="Arial"/>
                <w:sz w:val="20"/>
                <w:szCs w:val="20"/>
                <w:rPrChange w:id="3342" w:author="Mubiyarto Wibisono" w:date="2025-09-05T08:31:00Z" w16du:dateUtc="2025-09-05T01:31:00Z">
                  <w:rPr>
                    <w:ins w:id="3343" w:author="Mubiyarto Wibisono" w:date="2025-09-04T17:33:00Z" w16du:dateUtc="2025-09-04T10:33:00Z"/>
                    <w:rFonts w:ascii="Arial" w:eastAsia="Arial" w:hAnsi="Arial" w:cs="Arial"/>
                  </w:rPr>
                </w:rPrChange>
              </w:rPr>
            </w:pPr>
            <w:ins w:id="3344" w:author="Mubiyarto Wibisono" w:date="2025-09-04T17:33:00Z" w16du:dateUtc="2025-09-04T10:33:00Z">
              <w:r w:rsidRPr="00A41EA1">
                <w:rPr>
                  <w:rFonts w:ascii="Arial" w:hAnsi="Arial" w:cs="Arial"/>
                  <w:color w:val="000000"/>
                  <w:sz w:val="20"/>
                  <w:szCs w:val="20"/>
                  <w:rPrChange w:id="3345" w:author="Mubiyarto Wibisono" w:date="2025-09-05T08:31:00Z" w16du:dateUtc="2025-09-05T01:31:00Z">
                    <w:rPr>
                      <w:rFonts w:ascii="Calibri" w:hAnsi="Calibri" w:cs="Calibri"/>
                      <w:color w:val="000000"/>
                      <w:sz w:val="22"/>
                      <w:szCs w:val="22"/>
                    </w:rPr>
                  </w:rPrChange>
                </w:rPr>
                <w:t xml:space="preserve">Collect notices flagged </w:t>
              </w:r>
              <w:r w:rsidRPr="00A41EA1">
                <w:rPr>
                  <w:rFonts w:ascii="Arial" w:hAnsi="Arial" w:cs="Arial"/>
                  <w:color w:val="000000"/>
                  <w:sz w:val="20"/>
                  <w:szCs w:val="20"/>
                  <w:rPrChange w:id="3346" w:author="Mubiyarto Wibisono" w:date="2025-09-05T08:31:00Z" w16du:dateUtc="2025-09-05T01:31:00Z">
                    <w:rPr>
                      <w:rFonts w:ascii="Calibri" w:hAnsi="Calibri" w:cs="Calibri"/>
                      <w:b/>
                      <w:bCs/>
                      <w:color w:val="000000"/>
                      <w:sz w:val="22"/>
                      <w:szCs w:val="22"/>
                    </w:rPr>
                  </w:rPrChange>
                </w:rPr>
                <w:t>NOT_PAYABLE</w:t>
              </w:r>
              <w:r w:rsidRPr="00A41EA1">
                <w:rPr>
                  <w:rFonts w:ascii="Arial" w:hAnsi="Arial" w:cs="Arial"/>
                  <w:color w:val="000000"/>
                  <w:sz w:val="20"/>
                  <w:szCs w:val="20"/>
                  <w:rPrChange w:id="3347" w:author="Mubiyarto Wibisono" w:date="2025-09-05T08:31:00Z" w16du:dateUtc="2025-09-05T01:31:00Z">
                    <w:rPr>
                      <w:rFonts w:ascii="Calibri" w:hAnsi="Calibri" w:cs="Calibri"/>
                      <w:color w:val="000000"/>
                      <w:sz w:val="22"/>
                      <w:szCs w:val="22"/>
                    </w:rPr>
                  </w:rPrChange>
                </w:rPr>
                <w:t xml:space="preserve"> (will be shown but cannot be paid).</w:t>
              </w:r>
            </w:ins>
          </w:p>
        </w:tc>
      </w:tr>
      <w:tr w:rsidR="00A56007" w:rsidRPr="00A41EA1" w14:paraId="51339453" w14:textId="77777777" w:rsidTr="005D25D4">
        <w:trPr>
          <w:ins w:id="3348" w:author="Mubiyarto Wibisono" w:date="2025-09-04T17:33:00Z"/>
        </w:trPr>
        <w:tc>
          <w:tcPr>
            <w:tcW w:w="2907" w:type="dxa"/>
            <w:vAlign w:val="center"/>
          </w:tcPr>
          <w:p w14:paraId="2C82F4CD" w14:textId="40B07083" w:rsidR="00F02930" w:rsidRPr="00A41EA1" w:rsidRDefault="00F02930" w:rsidP="00F02930">
            <w:pPr>
              <w:tabs>
                <w:tab w:val="left" w:pos="1620"/>
              </w:tabs>
              <w:jc w:val="both"/>
              <w:rPr>
                <w:ins w:id="3349" w:author="Mubiyarto Wibisono" w:date="2025-09-04T17:33:00Z" w16du:dateUtc="2025-09-04T10:33:00Z"/>
                <w:rFonts w:ascii="Arial" w:eastAsia="Arial" w:hAnsi="Arial" w:cs="Arial"/>
                <w:sz w:val="20"/>
                <w:szCs w:val="20"/>
                <w:rPrChange w:id="3350" w:author="Mubiyarto Wibisono" w:date="2025-09-05T08:31:00Z" w16du:dateUtc="2025-09-05T01:31:00Z">
                  <w:rPr>
                    <w:ins w:id="3351" w:author="Mubiyarto Wibisono" w:date="2025-09-04T17:33:00Z" w16du:dateUtc="2025-09-04T10:33:00Z"/>
                    <w:rFonts w:ascii="Arial" w:eastAsia="Arial" w:hAnsi="Arial" w:cs="Arial"/>
                  </w:rPr>
                </w:rPrChange>
              </w:rPr>
            </w:pPr>
            <w:ins w:id="3352" w:author="Mubiyarto Wibisono" w:date="2025-09-04T17:33:00Z" w16du:dateUtc="2025-09-04T10:33:00Z">
              <w:r w:rsidRPr="00A41EA1">
                <w:rPr>
                  <w:rFonts w:ascii="Arial" w:hAnsi="Arial" w:cs="Arial"/>
                  <w:color w:val="000000"/>
                  <w:sz w:val="20"/>
                  <w:szCs w:val="20"/>
                  <w:rPrChange w:id="3353" w:author="Mubiyarto Wibisono" w:date="2025-09-05T08:31:00Z" w16du:dateUtc="2025-09-05T01:31:00Z">
                    <w:rPr>
                      <w:rFonts w:ascii="Calibri" w:hAnsi="Calibri" w:cs="Calibri"/>
                      <w:color w:val="000000"/>
                      <w:sz w:val="22"/>
                      <w:szCs w:val="22"/>
                    </w:rPr>
                  </w:rPrChange>
                </w:rPr>
                <w:t>Set JSON response</w:t>
              </w:r>
            </w:ins>
          </w:p>
        </w:tc>
        <w:tc>
          <w:tcPr>
            <w:tcW w:w="1846" w:type="dxa"/>
            <w:vAlign w:val="center"/>
          </w:tcPr>
          <w:p w14:paraId="36F63065" w14:textId="4BD91E04" w:rsidR="00F02930" w:rsidRPr="00A41EA1" w:rsidRDefault="00F02930" w:rsidP="00F02930">
            <w:pPr>
              <w:tabs>
                <w:tab w:val="left" w:pos="1620"/>
              </w:tabs>
              <w:jc w:val="both"/>
              <w:rPr>
                <w:ins w:id="3354" w:author="Mubiyarto Wibisono" w:date="2025-09-04T17:33:00Z" w16du:dateUtc="2025-09-04T10:33:00Z"/>
                <w:rFonts w:ascii="Arial" w:eastAsia="Arial" w:hAnsi="Arial" w:cs="Arial"/>
                <w:sz w:val="20"/>
                <w:szCs w:val="20"/>
                <w:rPrChange w:id="3355" w:author="Mubiyarto Wibisono" w:date="2025-09-05T08:31:00Z" w16du:dateUtc="2025-09-05T01:31:00Z">
                  <w:rPr>
                    <w:ins w:id="3356" w:author="Mubiyarto Wibisono" w:date="2025-09-04T17:33:00Z" w16du:dateUtc="2025-09-04T10:33:00Z"/>
                    <w:rFonts w:ascii="Arial" w:eastAsia="Arial" w:hAnsi="Arial" w:cs="Arial"/>
                  </w:rPr>
                </w:rPrChange>
              </w:rPr>
            </w:pPr>
            <w:ins w:id="3357" w:author="Mubiyarto Wibisono" w:date="2025-09-04T17:33:00Z" w16du:dateUtc="2025-09-04T10:33:00Z">
              <w:r w:rsidRPr="00A41EA1">
                <w:rPr>
                  <w:rFonts w:ascii="Arial" w:hAnsi="Arial" w:cs="Arial"/>
                  <w:color w:val="000000"/>
                  <w:sz w:val="20"/>
                  <w:szCs w:val="20"/>
                  <w:rPrChange w:id="3358"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361EC402" w14:textId="77777777" w:rsidR="00581BEA" w:rsidRDefault="00F02930" w:rsidP="00F02930">
            <w:pPr>
              <w:tabs>
                <w:tab w:val="left" w:pos="1620"/>
              </w:tabs>
              <w:jc w:val="both"/>
              <w:rPr>
                <w:ins w:id="3359" w:author="Mubiyarto Wibisono" w:date="2025-09-23T20:10:00Z" w16du:dateUtc="2025-09-23T13:10:00Z"/>
                <w:rFonts w:ascii="Arial" w:hAnsi="Arial" w:cs="Arial"/>
                <w:color w:val="000000"/>
                <w:sz w:val="20"/>
                <w:szCs w:val="20"/>
              </w:rPr>
            </w:pPr>
            <w:ins w:id="3360" w:author="Mubiyarto Wibisono" w:date="2025-09-04T17:33:00Z" w16du:dateUtc="2025-09-04T10:33:00Z">
              <w:r w:rsidRPr="00A41EA1">
                <w:rPr>
                  <w:rFonts w:ascii="Arial" w:hAnsi="Arial" w:cs="Arial"/>
                  <w:color w:val="000000"/>
                  <w:sz w:val="20"/>
                  <w:szCs w:val="20"/>
                  <w:rPrChange w:id="3361" w:author="Mubiyarto Wibisono" w:date="2025-09-05T08:31:00Z" w16du:dateUtc="2025-09-05T01:31:00Z">
                    <w:rPr>
                      <w:rFonts w:ascii="Calibri" w:hAnsi="Calibri" w:cs="Calibri"/>
                      <w:color w:val="000000"/>
                      <w:sz w:val="22"/>
                      <w:szCs w:val="22"/>
                    </w:rPr>
                  </w:rPrChange>
                </w:rPr>
                <w:t xml:space="preserve">Construct response list with fields: </w:t>
              </w:r>
            </w:ins>
          </w:p>
          <w:p w14:paraId="02F07FD0" w14:textId="77777777" w:rsidR="0045034F" w:rsidRDefault="0045034F" w:rsidP="0045034F">
            <w:pPr>
              <w:tabs>
                <w:tab w:val="left" w:pos="1620"/>
              </w:tabs>
              <w:jc w:val="both"/>
              <w:rPr>
                <w:ins w:id="3362" w:author="Mubiyarto Wibisono" w:date="2025-09-23T20:11:00Z" w16du:dateUtc="2025-09-23T13:11:00Z"/>
                <w:rFonts w:ascii="Arial" w:hAnsi="Arial" w:cs="Arial"/>
                <w:color w:val="000000"/>
                <w:sz w:val="20"/>
                <w:szCs w:val="20"/>
              </w:rPr>
            </w:pPr>
          </w:p>
          <w:p w14:paraId="4C27B9D9" w14:textId="0F9FDD11" w:rsidR="0045034F" w:rsidRPr="0045034F" w:rsidRDefault="0045034F" w:rsidP="0045034F">
            <w:pPr>
              <w:tabs>
                <w:tab w:val="left" w:pos="1620"/>
              </w:tabs>
              <w:jc w:val="both"/>
              <w:rPr>
                <w:ins w:id="3363" w:author="Mubiyarto Wibisono" w:date="2025-09-23T20:11:00Z"/>
                <w:rFonts w:ascii="Arial" w:hAnsi="Arial" w:cs="Arial"/>
                <w:color w:val="000000"/>
                <w:sz w:val="20"/>
                <w:szCs w:val="20"/>
              </w:rPr>
            </w:pPr>
            <w:proofErr w:type="spellStart"/>
            <w:ins w:id="3364" w:author="Mubiyarto Wibisono" w:date="2025-09-23T20:11:00Z">
              <w:r w:rsidRPr="0045034F">
                <w:rPr>
                  <w:rFonts w:ascii="Arial" w:hAnsi="Arial" w:cs="Arial"/>
                  <w:color w:val="000000"/>
                  <w:sz w:val="20"/>
                  <w:szCs w:val="20"/>
                </w:rPr>
                <w:t>notice_no</w:t>
              </w:r>
              <w:proofErr w:type="spellEnd"/>
            </w:ins>
          </w:p>
          <w:p w14:paraId="2B118C68" w14:textId="77777777" w:rsidR="0045034F" w:rsidRPr="0045034F" w:rsidRDefault="0045034F" w:rsidP="0045034F">
            <w:pPr>
              <w:tabs>
                <w:tab w:val="left" w:pos="1620"/>
              </w:tabs>
              <w:jc w:val="both"/>
              <w:rPr>
                <w:ins w:id="3365" w:author="Mubiyarto Wibisono" w:date="2025-09-23T20:11:00Z"/>
                <w:rFonts w:ascii="Arial" w:hAnsi="Arial" w:cs="Arial"/>
                <w:color w:val="000000"/>
                <w:sz w:val="20"/>
                <w:szCs w:val="20"/>
              </w:rPr>
            </w:pPr>
            <w:proofErr w:type="spellStart"/>
            <w:ins w:id="3366" w:author="Mubiyarto Wibisono" w:date="2025-09-23T20:11:00Z">
              <w:r w:rsidRPr="0045034F">
                <w:rPr>
                  <w:rFonts w:ascii="Arial" w:hAnsi="Arial" w:cs="Arial"/>
                  <w:color w:val="000000"/>
                  <w:sz w:val="20"/>
                  <w:szCs w:val="20"/>
                </w:rPr>
                <w:t>vehicle_no</w:t>
              </w:r>
              <w:proofErr w:type="spellEnd"/>
            </w:ins>
          </w:p>
          <w:p w14:paraId="5B442BB3" w14:textId="77777777" w:rsidR="0045034F" w:rsidRPr="0045034F" w:rsidRDefault="0045034F" w:rsidP="0045034F">
            <w:pPr>
              <w:tabs>
                <w:tab w:val="left" w:pos="1620"/>
              </w:tabs>
              <w:jc w:val="both"/>
              <w:rPr>
                <w:ins w:id="3367" w:author="Mubiyarto Wibisono" w:date="2025-09-23T20:11:00Z"/>
                <w:rFonts w:ascii="Arial" w:hAnsi="Arial" w:cs="Arial"/>
                <w:color w:val="000000"/>
                <w:sz w:val="20"/>
                <w:szCs w:val="20"/>
              </w:rPr>
            </w:pPr>
            <w:proofErr w:type="spellStart"/>
            <w:ins w:id="3368" w:author="Mubiyarto Wibisono" w:date="2025-09-23T20:11:00Z">
              <w:r w:rsidRPr="0045034F">
                <w:rPr>
                  <w:rFonts w:ascii="Arial" w:hAnsi="Arial" w:cs="Arial"/>
                  <w:color w:val="000000"/>
                  <w:sz w:val="20"/>
                  <w:szCs w:val="20"/>
                </w:rPr>
                <w:t>notice_date_and_time</w:t>
              </w:r>
              <w:proofErr w:type="spellEnd"/>
            </w:ins>
          </w:p>
          <w:p w14:paraId="614D5B86" w14:textId="77777777" w:rsidR="0045034F" w:rsidRPr="0045034F" w:rsidRDefault="0045034F" w:rsidP="0045034F">
            <w:pPr>
              <w:tabs>
                <w:tab w:val="left" w:pos="1620"/>
              </w:tabs>
              <w:jc w:val="both"/>
              <w:rPr>
                <w:ins w:id="3369" w:author="Mubiyarto Wibisono" w:date="2025-09-23T20:11:00Z"/>
                <w:rFonts w:ascii="Arial" w:hAnsi="Arial" w:cs="Arial"/>
                <w:color w:val="000000"/>
                <w:sz w:val="20"/>
                <w:szCs w:val="20"/>
              </w:rPr>
            </w:pPr>
            <w:proofErr w:type="spellStart"/>
            <w:ins w:id="3370" w:author="Mubiyarto Wibisono" w:date="2025-09-23T20:11:00Z">
              <w:r w:rsidRPr="0045034F">
                <w:rPr>
                  <w:rFonts w:ascii="Arial" w:hAnsi="Arial" w:cs="Arial"/>
                  <w:color w:val="000000"/>
                  <w:sz w:val="20"/>
                  <w:szCs w:val="20"/>
                </w:rPr>
                <w:t>amount_payable</w:t>
              </w:r>
              <w:proofErr w:type="spellEnd"/>
            </w:ins>
          </w:p>
          <w:p w14:paraId="6FBD1A4A" w14:textId="77777777" w:rsidR="0045034F" w:rsidRPr="0045034F" w:rsidRDefault="0045034F" w:rsidP="0045034F">
            <w:pPr>
              <w:tabs>
                <w:tab w:val="left" w:pos="1620"/>
              </w:tabs>
              <w:jc w:val="both"/>
              <w:rPr>
                <w:ins w:id="3371" w:author="Mubiyarto Wibisono" w:date="2025-09-23T20:11:00Z"/>
                <w:rFonts w:ascii="Arial" w:hAnsi="Arial" w:cs="Arial"/>
                <w:color w:val="000000"/>
                <w:sz w:val="20"/>
                <w:szCs w:val="20"/>
              </w:rPr>
            </w:pPr>
            <w:proofErr w:type="spellStart"/>
            <w:ins w:id="3372" w:author="Mubiyarto Wibisono" w:date="2025-09-23T20:11:00Z">
              <w:r w:rsidRPr="0045034F">
                <w:rPr>
                  <w:rFonts w:ascii="Arial" w:hAnsi="Arial" w:cs="Arial"/>
                  <w:color w:val="000000"/>
                  <w:sz w:val="20"/>
                  <w:szCs w:val="20"/>
                </w:rPr>
                <w:t>date_transaction</w:t>
              </w:r>
              <w:proofErr w:type="spellEnd"/>
            </w:ins>
          </w:p>
          <w:p w14:paraId="44A67754" w14:textId="77777777" w:rsidR="0045034F" w:rsidRPr="0045034F" w:rsidRDefault="0045034F" w:rsidP="0045034F">
            <w:pPr>
              <w:tabs>
                <w:tab w:val="left" w:pos="1620"/>
              </w:tabs>
              <w:jc w:val="both"/>
              <w:rPr>
                <w:ins w:id="3373" w:author="Mubiyarto Wibisono" w:date="2025-09-23T20:11:00Z"/>
                <w:rFonts w:ascii="Arial" w:hAnsi="Arial" w:cs="Arial"/>
                <w:color w:val="000000"/>
                <w:sz w:val="20"/>
                <w:szCs w:val="20"/>
              </w:rPr>
            </w:pPr>
            <w:proofErr w:type="spellStart"/>
            <w:ins w:id="3374" w:author="Mubiyarto Wibisono" w:date="2025-09-23T20:11:00Z">
              <w:r w:rsidRPr="0045034F">
                <w:rPr>
                  <w:rFonts w:ascii="Arial" w:hAnsi="Arial" w:cs="Arial"/>
                  <w:color w:val="000000"/>
                  <w:sz w:val="20"/>
                  <w:szCs w:val="20"/>
                </w:rPr>
                <w:t>eservice_message</w:t>
              </w:r>
              <w:proofErr w:type="spellEnd"/>
            </w:ins>
          </w:p>
          <w:p w14:paraId="1DAB56F4" w14:textId="7865DBCD" w:rsidR="00F02930" w:rsidRPr="0045034F" w:rsidRDefault="0045034F" w:rsidP="00F02930">
            <w:pPr>
              <w:tabs>
                <w:tab w:val="left" w:pos="1620"/>
              </w:tabs>
              <w:jc w:val="both"/>
              <w:rPr>
                <w:ins w:id="3375" w:author="Mubiyarto Wibisono" w:date="2025-09-04T17:33:00Z" w16du:dateUtc="2025-09-04T10:33:00Z"/>
                <w:rFonts w:ascii="Arial" w:hAnsi="Arial" w:cs="Arial"/>
                <w:color w:val="000000"/>
                <w:sz w:val="20"/>
                <w:szCs w:val="20"/>
                <w:rPrChange w:id="3376" w:author="Mubiyarto Wibisono" w:date="2025-09-23T20:11:00Z" w16du:dateUtc="2025-09-23T13:11:00Z">
                  <w:rPr>
                    <w:ins w:id="3377" w:author="Mubiyarto Wibisono" w:date="2025-09-04T17:33:00Z" w16du:dateUtc="2025-09-04T10:33:00Z"/>
                    <w:rFonts w:ascii="Arial" w:eastAsia="Arial" w:hAnsi="Arial" w:cs="Arial"/>
                  </w:rPr>
                </w:rPrChange>
              </w:rPr>
            </w:pPr>
            <w:proofErr w:type="spellStart"/>
            <w:ins w:id="3378" w:author="Mubiyarto Wibisono" w:date="2025-09-23T20:11:00Z">
              <w:r w:rsidRPr="0045034F">
                <w:rPr>
                  <w:rFonts w:ascii="Arial" w:hAnsi="Arial" w:cs="Arial"/>
                  <w:color w:val="000000"/>
                  <w:sz w:val="20"/>
                  <w:szCs w:val="20"/>
                </w:rPr>
                <w:t>payment_acceptance_allowed</w:t>
              </w:r>
            </w:ins>
            <w:proofErr w:type="spellEnd"/>
          </w:p>
        </w:tc>
      </w:tr>
      <w:tr w:rsidR="00A56007" w:rsidRPr="00A41EA1" w14:paraId="122809EF" w14:textId="77777777" w:rsidTr="005D25D4">
        <w:trPr>
          <w:ins w:id="3379" w:author="Mubiyarto Wibisono" w:date="2025-09-04T17:33:00Z"/>
        </w:trPr>
        <w:tc>
          <w:tcPr>
            <w:tcW w:w="2907" w:type="dxa"/>
            <w:vAlign w:val="center"/>
          </w:tcPr>
          <w:p w14:paraId="42CE0B25" w14:textId="2A3DD1D0" w:rsidR="00F02930" w:rsidRPr="00A41EA1" w:rsidRDefault="00F02930" w:rsidP="00F02930">
            <w:pPr>
              <w:tabs>
                <w:tab w:val="left" w:pos="1620"/>
              </w:tabs>
              <w:jc w:val="both"/>
              <w:rPr>
                <w:ins w:id="3380" w:author="Mubiyarto Wibisono" w:date="2025-09-04T17:33:00Z" w16du:dateUtc="2025-09-04T10:33:00Z"/>
                <w:rFonts w:ascii="Arial" w:eastAsia="Arial" w:hAnsi="Arial" w:cs="Arial"/>
                <w:sz w:val="20"/>
                <w:szCs w:val="20"/>
                <w:rPrChange w:id="3381" w:author="Mubiyarto Wibisono" w:date="2025-09-05T08:31:00Z" w16du:dateUtc="2025-09-05T01:31:00Z">
                  <w:rPr>
                    <w:ins w:id="3382" w:author="Mubiyarto Wibisono" w:date="2025-09-04T17:33:00Z" w16du:dateUtc="2025-09-04T10:33:00Z"/>
                    <w:rFonts w:ascii="Arial" w:eastAsia="Arial" w:hAnsi="Arial" w:cs="Arial"/>
                  </w:rPr>
                </w:rPrChange>
              </w:rPr>
            </w:pPr>
            <w:ins w:id="3383" w:author="Mubiyarto Wibisono" w:date="2025-09-04T17:33:00Z" w16du:dateUtc="2025-09-04T10:33:00Z">
              <w:r w:rsidRPr="00A41EA1">
                <w:rPr>
                  <w:rFonts w:ascii="Arial" w:hAnsi="Arial" w:cs="Arial"/>
                  <w:color w:val="000000"/>
                  <w:sz w:val="20"/>
                  <w:szCs w:val="20"/>
                  <w:rPrChange w:id="3384" w:author="Mubiyarto Wibisono" w:date="2025-09-05T08:31:00Z" w16du:dateUtc="2025-09-05T01:31:00Z">
                    <w:rPr>
                      <w:rFonts w:ascii="Calibri" w:hAnsi="Calibri" w:cs="Calibri"/>
                      <w:color w:val="000000"/>
                      <w:sz w:val="22"/>
                      <w:szCs w:val="22"/>
                    </w:rPr>
                  </w:rPrChange>
                </w:rPr>
                <w:t>Return response</w:t>
              </w:r>
            </w:ins>
          </w:p>
        </w:tc>
        <w:tc>
          <w:tcPr>
            <w:tcW w:w="1846" w:type="dxa"/>
            <w:vAlign w:val="center"/>
          </w:tcPr>
          <w:p w14:paraId="758E5FDB" w14:textId="20A6F075" w:rsidR="00F02930" w:rsidRPr="00A41EA1" w:rsidRDefault="00F02930" w:rsidP="00F02930">
            <w:pPr>
              <w:tabs>
                <w:tab w:val="left" w:pos="1620"/>
              </w:tabs>
              <w:jc w:val="both"/>
              <w:rPr>
                <w:ins w:id="3385" w:author="Mubiyarto Wibisono" w:date="2025-09-04T17:33:00Z" w16du:dateUtc="2025-09-04T10:33:00Z"/>
                <w:rFonts w:ascii="Arial" w:eastAsia="Arial" w:hAnsi="Arial" w:cs="Arial"/>
                <w:sz w:val="20"/>
                <w:szCs w:val="20"/>
                <w:rPrChange w:id="3386" w:author="Mubiyarto Wibisono" w:date="2025-09-05T08:31:00Z" w16du:dateUtc="2025-09-05T01:31:00Z">
                  <w:rPr>
                    <w:ins w:id="3387" w:author="Mubiyarto Wibisono" w:date="2025-09-04T17:33:00Z" w16du:dateUtc="2025-09-04T10:33:00Z"/>
                    <w:rFonts w:ascii="Arial" w:eastAsia="Arial" w:hAnsi="Arial" w:cs="Arial"/>
                  </w:rPr>
                </w:rPrChange>
              </w:rPr>
            </w:pPr>
            <w:ins w:id="3388" w:author="Mubiyarto Wibisono" w:date="2025-09-04T17:33:00Z" w16du:dateUtc="2025-09-04T10:33:00Z">
              <w:r w:rsidRPr="00A41EA1">
                <w:rPr>
                  <w:rFonts w:ascii="Arial" w:hAnsi="Arial" w:cs="Arial"/>
                  <w:color w:val="000000"/>
                  <w:sz w:val="20"/>
                  <w:szCs w:val="20"/>
                  <w:rPrChange w:id="3389" w:author="Mubiyarto Wibisono" w:date="2025-09-05T08:31:00Z" w16du:dateUtc="2025-09-05T01:31:00Z">
                    <w:rPr>
                      <w:rFonts w:ascii="Calibri" w:hAnsi="Calibri" w:cs="Calibri"/>
                      <w:color w:val="000000"/>
                      <w:sz w:val="22"/>
                      <w:szCs w:val="22"/>
                    </w:rPr>
                  </w:rPrChange>
                </w:rPr>
                <w:t>System Interaction</w:t>
              </w:r>
            </w:ins>
          </w:p>
        </w:tc>
        <w:tc>
          <w:tcPr>
            <w:tcW w:w="4597" w:type="dxa"/>
            <w:gridSpan w:val="2"/>
            <w:vAlign w:val="center"/>
          </w:tcPr>
          <w:p w14:paraId="72005775" w14:textId="3F636E74" w:rsidR="00F02930" w:rsidRPr="00A41EA1" w:rsidRDefault="00F02930" w:rsidP="00F02930">
            <w:pPr>
              <w:tabs>
                <w:tab w:val="left" w:pos="1620"/>
              </w:tabs>
              <w:jc w:val="both"/>
              <w:rPr>
                <w:ins w:id="3390" w:author="Mubiyarto Wibisono" w:date="2025-09-04T17:33:00Z" w16du:dateUtc="2025-09-04T10:33:00Z"/>
                <w:rFonts w:ascii="Arial" w:eastAsia="Arial" w:hAnsi="Arial" w:cs="Arial"/>
                <w:sz w:val="20"/>
                <w:szCs w:val="20"/>
                <w:rPrChange w:id="3391" w:author="Mubiyarto Wibisono" w:date="2025-09-05T08:31:00Z" w16du:dateUtc="2025-09-05T01:31:00Z">
                  <w:rPr>
                    <w:ins w:id="3392" w:author="Mubiyarto Wibisono" w:date="2025-09-04T17:33:00Z" w16du:dateUtc="2025-09-04T10:33:00Z"/>
                    <w:rFonts w:ascii="Arial" w:eastAsia="Arial" w:hAnsi="Arial" w:cs="Arial"/>
                  </w:rPr>
                </w:rPrChange>
              </w:rPr>
            </w:pPr>
            <w:ins w:id="3393" w:author="Mubiyarto Wibisono" w:date="2025-09-04T17:33:00Z" w16du:dateUtc="2025-09-04T10:33:00Z">
              <w:r w:rsidRPr="00A41EA1">
                <w:rPr>
                  <w:rFonts w:ascii="Arial" w:hAnsi="Arial" w:cs="Arial"/>
                  <w:color w:val="000000"/>
                  <w:sz w:val="20"/>
                  <w:szCs w:val="20"/>
                  <w:rPrChange w:id="3394" w:author="Mubiyarto Wibisono" w:date="2025-09-05T08:31:00Z" w16du:dateUtc="2025-09-05T01:31:00Z">
                    <w:rPr>
                      <w:rFonts w:ascii="Calibri" w:hAnsi="Calibri" w:cs="Calibri"/>
                      <w:color w:val="000000"/>
                      <w:sz w:val="22"/>
                      <w:szCs w:val="22"/>
                    </w:rPr>
                  </w:rPrChange>
                </w:rPr>
                <w:t>Send the JSON to the eService.</w:t>
              </w:r>
            </w:ins>
          </w:p>
        </w:tc>
      </w:tr>
      <w:tr w:rsidR="00A56007" w:rsidRPr="00A41EA1" w14:paraId="7DC231BB" w14:textId="77777777" w:rsidTr="005D25D4">
        <w:trPr>
          <w:ins w:id="3395" w:author="Mubiyarto Wibisono" w:date="2025-09-04T17:33:00Z"/>
        </w:trPr>
        <w:tc>
          <w:tcPr>
            <w:tcW w:w="2907" w:type="dxa"/>
            <w:vAlign w:val="center"/>
          </w:tcPr>
          <w:p w14:paraId="2511D4FE" w14:textId="64912996" w:rsidR="00F02930" w:rsidRPr="00A41EA1" w:rsidRDefault="00F02930" w:rsidP="00F02930">
            <w:pPr>
              <w:tabs>
                <w:tab w:val="left" w:pos="1620"/>
              </w:tabs>
              <w:jc w:val="both"/>
              <w:rPr>
                <w:ins w:id="3396" w:author="Mubiyarto Wibisono" w:date="2025-09-04T17:33:00Z" w16du:dateUtc="2025-09-04T10:33:00Z"/>
                <w:rFonts w:ascii="Arial" w:eastAsia="Arial" w:hAnsi="Arial" w:cs="Arial"/>
                <w:sz w:val="20"/>
                <w:szCs w:val="20"/>
                <w:rPrChange w:id="3397" w:author="Mubiyarto Wibisono" w:date="2025-09-05T08:31:00Z" w16du:dateUtc="2025-09-05T01:31:00Z">
                  <w:rPr>
                    <w:ins w:id="3398" w:author="Mubiyarto Wibisono" w:date="2025-09-04T17:33:00Z" w16du:dateUtc="2025-09-04T10:33:00Z"/>
                    <w:rFonts w:ascii="Arial" w:eastAsia="Arial" w:hAnsi="Arial" w:cs="Arial"/>
                  </w:rPr>
                </w:rPrChange>
              </w:rPr>
            </w:pPr>
            <w:ins w:id="3399" w:author="Mubiyarto Wibisono" w:date="2025-09-04T17:33:00Z" w16du:dateUtc="2025-09-04T10:33:00Z">
              <w:r w:rsidRPr="00A41EA1">
                <w:rPr>
                  <w:rFonts w:ascii="Arial" w:hAnsi="Arial" w:cs="Arial"/>
                  <w:color w:val="000000"/>
                  <w:sz w:val="20"/>
                  <w:szCs w:val="20"/>
                  <w:rPrChange w:id="3400" w:author="Mubiyarto Wibisono" w:date="2025-09-05T08:31:00Z" w16du:dateUtc="2025-09-05T01:31:00Z">
                    <w:rPr>
                      <w:rFonts w:ascii="Calibri" w:hAnsi="Calibri" w:cs="Calibri"/>
                      <w:color w:val="000000"/>
                      <w:sz w:val="22"/>
                      <w:szCs w:val="22"/>
                    </w:rPr>
                  </w:rPrChange>
                </w:rPr>
                <w:t>UI Display</w:t>
              </w:r>
            </w:ins>
          </w:p>
        </w:tc>
        <w:tc>
          <w:tcPr>
            <w:tcW w:w="1846" w:type="dxa"/>
            <w:vAlign w:val="center"/>
          </w:tcPr>
          <w:p w14:paraId="3824CC78" w14:textId="2FF54A57" w:rsidR="00F02930" w:rsidRPr="00A41EA1" w:rsidRDefault="00F02930" w:rsidP="00F02930">
            <w:pPr>
              <w:tabs>
                <w:tab w:val="left" w:pos="1620"/>
              </w:tabs>
              <w:jc w:val="both"/>
              <w:rPr>
                <w:ins w:id="3401" w:author="Mubiyarto Wibisono" w:date="2025-09-04T17:33:00Z" w16du:dateUtc="2025-09-04T10:33:00Z"/>
                <w:rFonts w:ascii="Arial" w:eastAsia="Arial" w:hAnsi="Arial" w:cs="Arial"/>
                <w:sz w:val="20"/>
                <w:szCs w:val="20"/>
                <w:rPrChange w:id="3402" w:author="Mubiyarto Wibisono" w:date="2025-09-05T08:31:00Z" w16du:dateUtc="2025-09-05T01:31:00Z">
                  <w:rPr>
                    <w:ins w:id="3403" w:author="Mubiyarto Wibisono" w:date="2025-09-04T17:33:00Z" w16du:dateUtc="2025-09-04T10:33:00Z"/>
                    <w:rFonts w:ascii="Arial" w:eastAsia="Arial" w:hAnsi="Arial" w:cs="Arial"/>
                  </w:rPr>
                </w:rPrChange>
              </w:rPr>
            </w:pPr>
            <w:ins w:id="3404" w:author="Mubiyarto Wibisono" w:date="2025-09-04T17:33:00Z" w16du:dateUtc="2025-09-04T10:33:00Z">
              <w:r w:rsidRPr="00A41EA1">
                <w:rPr>
                  <w:rFonts w:ascii="Arial" w:hAnsi="Arial" w:cs="Arial"/>
                  <w:color w:val="000000"/>
                  <w:sz w:val="20"/>
                  <w:szCs w:val="20"/>
                  <w:rPrChange w:id="3405" w:author="Mubiyarto Wibisono" w:date="2025-09-05T08:31:00Z" w16du:dateUtc="2025-09-05T01:31:00Z">
                    <w:rPr>
                      <w:rFonts w:ascii="Calibri" w:hAnsi="Calibri" w:cs="Calibri"/>
                      <w:color w:val="000000"/>
                      <w:sz w:val="22"/>
                      <w:szCs w:val="22"/>
                    </w:rPr>
                  </w:rPrChange>
                </w:rPr>
                <w:t>Presentation</w:t>
              </w:r>
            </w:ins>
          </w:p>
        </w:tc>
        <w:tc>
          <w:tcPr>
            <w:tcW w:w="4597" w:type="dxa"/>
            <w:gridSpan w:val="2"/>
            <w:vAlign w:val="center"/>
          </w:tcPr>
          <w:p w14:paraId="410F9DBB" w14:textId="77777777" w:rsidR="00581BEA" w:rsidRDefault="00F02930" w:rsidP="00F02930">
            <w:pPr>
              <w:tabs>
                <w:tab w:val="left" w:pos="1620"/>
              </w:tabs>
              <w:jc w:val="both"/>
              <w:rPr>
                <w:ins w:id="3406" w:author="Mubiyarto Wibisono" w:date="2025-09-23T20:10:00Z" w16du:dateUtc="2025-09-23T13:10:00Z"/>
                <w:rFonts w:ascii="Arial" w:hAnsi="Arial" w:cs="Arial"/>
                <w:color w:val="000000"/>
                <w:sz w:val="20"/>
                <w:szCs w:val="20"/>
              </w:rPr>
            </w:pPr>
            <w:ins w:id="3407" w:author="Mubiyarto Wibisono" w:date="2025-09-04T17:33:00Z" w16du:dateUtc="2025-09-04T10:33:00Z">
              <w:r w:rsidRPr="00A41EA1">
                <w:rPr>
                  <w:rFonts w:ascii="Arial" w:hAnsi="Arial" w:cs="Arial"/>
                  <w:color w:val="000000"/>
                  <w:sz w:val="20"/>
                  <w:szCs w:val="20"/>
                  <w:rPrChange w:id="3408" w:author="Mubiyarto Wibisono" w:date="2025-09-05T08:31:00Z" w16du:dateUtc="2025-09-05T01:31:00Z">
                    <w:rPr>
                      <w:rFonts w:ascii="Calibri" w:hAnsi="Calibri" w:cs="Calibri"/>
                      <w:color w:val="000000"/>
                      <w:sz w:val="22"/>
                      <w:szCs w:val="22"/>
                    </w:rPr>
                  </w:rPrChange>
                </w:rPr>
                <w:t xml:space="preserve">Frontend shows two sections: </w:t>
              </w:r>
            </w:ins>
          </w:p>
          <w:p w14:paraId="4CDB4651" w14:textId="77777777" w:rsidR="00581BEA" w:rsidRDefault="00F02930" w:rsidP="00F02930">
            <w:pPr>
              <w:tabs>
                <w:tab w:val="left" w:pos="1620"/>
              </w:tabs>
              <w:jc w:val="both"/>
              <w:rPr>
                <w:ins w:id="3409" w:author="Mubiyarto Wibisono" w:date="2025-09-23T20:10:00Z" w16du:dateUtc="2025-09-23T13:10:00Z"/>
                <w:rFonts w:ascii="Arial" w:hAnsi="Arial" w:cs="Arial"/>
                <w:color w:val="000000"/>
                <w:sz w:val="20"/>
                <w:szCs w:val="20"/>
              </w:rPr>
            </w:pPr>
            <w:ins w:id="3410" w:author="Mubiyarto Wibisono" w:date="2025-09-04T17:33:00Z" w16du:dateUtc="2025-09-04T10:33:00Z">
              <w:r w:rsidRPr="00A41EA1">
                <w:rPr>
                  <w:rFonts w:ascii="Arial" w:hAnsi="Arial" w:cs="Arial"/>
                  <w:color w:val="000000"/>
                  <w:sz w:val="20"/>
                  <w:szCs w:val="20"/>
                  <w:rPrChange w:id="3411" w:author="Mubiyarto Wibisono" w:date="2025-09-05T08:31:00Z" w16du:dateUtc="2025-09-05T01:31:00Z">
                    <w:rPr>
                      <w:rFonts w:ascii="Calibri" w:hAnsi="Calibri" w:cs="Calibri"/>
                      <w:b/>
                      <w:bCs/>
                      <w:color w:val="000000"/>
                      <w:sz w:val="22"/>
                      <w:szCs w:val="22"/>
                    </w:rPr>
                  </w:rPrChange>
                </w:rPr>
                <w:t>Payable</w:t>
              </w:r>
              <w:r w:rsidRPr="00A41EA1">
                <w:rPr>
                  <w:rFonts w:ascii="Arial" w:hAnsi="Arial" w:cs="Arial"/>
                  <w:color w:val="000000"/>
                  <w:sz w:val="20"/>
                  <w:szCs w:val="20"/>
                  <w:rPrChange w:id="3412" w:author="Mubiyarto Wibisono" w:date="2025-09-05T08:31:00Z" w16du:dateUtc="2025-09-05T01:31:00Z">
                    <w:rPr>
                      <w:rFonts w:ascii="Calibri" w:hAnsi="Calibri" w:cs="Calibri"/>
                      <w:color w:val="000000"/>
                      <w:sz w:val="22"/>
                      <w:szCs w:val="22"/>
                    </w:rPr>
                  </w:rPrChange>
                </w:rPr>
                <w:t xml:space="preserve"> </w:t>
              </w:r>
            </w:ins>
          </w:p>
          <w:p w14:paraId="76C4FA45" w14:textId="29EEE531" w:rsidR="00F02930" w:rsidRPr="00A41EA1" w:rsidRDefault="00F02930" w:rsidP="00F02930">
            <w:pPr>
              <w:tabs>
                <w:tab w:val="left" w:pos="1620"/>
              </w:tabs>
              <w:jc w:val="both"/>
              <w:rPr>
                <w:ins w:id="3413" w:author="Mubiyarto Wibisono" w:date="2025-09-04T17:33:00Z" w16du:dateUtc="2025-09-04T10:33:00Z"/>
                <w:rFonts w:ascii="Arial" w:eastAsia="Arial" w:hAnsi="Arial" w:cs="Arial"/>
                <w:sz w:val="20"/>
                <w:szCs w:val="20"/>
                <w:rPrChange w:id="3414" w:author="Mubiyarto Wibisono" w:date="2025-09-05T08:31:00Z" w16du:dateUtc="2025-09-05T01:31:00Z">
                  <w:rPr>
                    <w:ins w:id="3415" w:author="Mubiyarto Wibisono" w:date="2025-09-04T17:33:00Z" w16du:dateUtc="2025-09-04T10:33:00Z"/>
                    <w:rFonts w:ascii="Arial" w:eastAsia="Arial" w:hAnsi="Arial" w:cs="Arial"/>
                  </w:rPr>
                </w:rPrChange>
              </w:rPr>
            </w:pPr>
            <w:ins w:id="3416" w:author="Mubiyarto Wibisono" w:date="2025-09-04T17:33:00Z" w16du:dateUtc="2025-09-04T10:33:00Z">
              <w:r w:rsidRPr="00A41EA1">
                <w:rPr>
                  <w:rFonts w:ascii="Arial" w:hAnsi="Arial" w:cs="Arial"/>
                  <w:color w:val="000000"/>
                  <w:sz w:val="20"/>
                  <w:szCs w:val="20"/>
                  <w:rPrChange w:id="3417" w:author="Mubiyarto Wibisono" w:date="2025-09-05T08:31:00Z" w16du:dateUtc="2025-09-05T01:31:00Z">
                    <w:rPr>
                      <w:rFonts w:ascii="Calibri" w:hAnsi="Calibri" w:cs="Calibri"/>
                      <w:b/>
                      <w:bCs/>
                      <w:color w:val="000000"/>
                      <w:sz w:val="22"/>
                      <w:szCs w:val="22"/>
                    </w:rPr>
                  </w:rPrChange>
                </w:rPr>
                <w:t>Not payable</w:t>
              </w:r>
              <w:r w:rsidRPr="00A41EA1">
                <w:rPr>
                  <w:rFonts w:ascii="Arial" w:hAnsi="Arial" w:cs="Arial"/>
                  <w:color w:val="000000"/>
                  <w:sz w:val="20"/>
                  <w:szCs w:val="20"/>
                  <w:rPrChange w:id="3418" w:author="Mubiyarto Wibisono" w:date="2025-09-05T08:31:00Z" w16du:dateUtc="2025-09-05T01:31:00Z">
                    <w:rPr>
                      <w:rFonts w:ascii="Calibri" w:hAnsi="Calibri" w:cs="Calibri"/>
                      <w:color w:val="000000"/>
                      <w:sz w:val="22"/>
                      <w:szCs w:val="22"/>
                    </w:rPr>
                  </w:rPrChange>
                </w:rPr>
                <w:t xml:space="preserve"> (with reasons/messages).</w:t>
              </w:r>
            </w:ins>
          </w:p>
        </w:tc>
      </w:tr>
      <w:tr w:rsidR="00A56007" w:rsidRPr="00A41EA1" w14:paraId="08D83D9F" w14:textId="77777777" w:rsidTr="005D25D4">
        <w:trPr>
          <w:ins w:id="3419" w:author="Mubiyarto Wibisono" w:date="2025-09-04T17:33:00Z"/>
        </w:trPr>
        <w:tc>
          <w:tcPr>
            <w:tcW w:w="2907" w:type="dxa"/>
            <w:vAlign w:val="center"/>
          </w:tcPr>
          <w:p w14:paraId="1DFADF20" w14:textId="408D36CB" w:rsidR="00F02930" w:rsidRPr="00A41EA1" w:rsidRDefault="00F02930" w:rsidP="00F02930">
            <w:pPr>
              <w:tabs>
                <w:tab w:val="left" w:pos="1620"/>
              </w:tabs>
              <w:jc w:val="both"/>
              <w:rPr>
                <w:ins w:id="3420" w:author="Mubiyarto Wibisono" w:date="2025-09-04T17:33:00Z" w16du:dateUtc="2025-09-04T10:33:00Z"/>
                <w:rFonts w:ascii="Arial" w:eastAsia="Arial" w:hAnsi="Arial" w:cs="Arial"/>
                <w:sz w:val="20"/>
                <w:szCs w:val="20"/>
                <w:rPrChange w:id="3421" w:author="Mubiyarto Wibisono" w:date="2025-09-05T08:31:00Z" w16du:dateUtc="2025-09-05T01:31:00Z">
                  <w:rPr>
                    <w:ins w:id="3422" w:author="Mubiyarto Wibisono" w:date="2025-09-04T17:33:00Z" w16du:dateUtc="2025-09-04T10:33:00Z"/>
                    <w:rFonts w:ascii="Arial" w:eastAsia="Arial" w:hAnsi="Arial" w:cs="Arial"/>
                  </w:rPr>
                </w:rPrChange>
              </w:rPr>
            </w:pPr>
            <w:ins w:id="3423" w:author="Mubiyarto Wibisono" w:date="2025-09-04T17:33:00Z" w16du:dateUtc="2025-09-04T10:33:00Z">
              <w:r w:rsidRPr="00A41EA1">
                <w:rPr>
                  <w:rFonts w:ascii="Arial" w:hAnsi="Arial" w:cs="Arial"/>
                  <w:color w:val="000000"/>
                  <w:sz w:val="20"/>
                  <w:szCs w:val="20"/>
                  <w:rPrChange w:id="3424" w:author="Mubiyarto Wibisono" w:date="2025-09-05T08:31:00Z" w16du:dateUtc="2025-09-05T01:31:00Z">
                    <w:rPr>
                      <w:rFonts w:ascii="Calibri" w:hAnsi="Calibri" w:cs="Calibri"/>
                      <w:color w:val="000000"/>
                      <w:sz w:val="22"/>
                      <w:szCs w:val="22"/>
                    </w:rPr>
                  </w:rPrChange>
                </w:rPr>
                <w:t>End</w:t>
              </w:r>
            </w:ins>
          </w:p>
        </w:tc>
        <w:tc>
          <w:tcPr>
            <w:tcW w:w="1846" w:type="dxa"/>
            <w:vAlign w:val="center"/>
          </w:tcPr>
          <w:p w14:paraId="3C4EA2C5" w14:textId="047BE04B" w:rsidR="00F02930" w:rsidRPr="00A41EA1" w:rsidRDefault="00F02930" w:rsidP="00F02930">
            <w:pPr>
              <w:tabs>
                <w:tab w:val="left" w:pos="1620"/>
              </w:tabs>
              <w:jc w:val="both"/>
              <w:rPr>
                <w:ins w:id="3425" w:author="Mubiyarto Wibisono" w:date="2025-09-04T17:33:00Z" w16du:dateUtc="2025-09-04T10:33:00Z"/>
                <w:rFonts w:ascii="Arial" w:eastAsia="Arial" w:hAnsi="Arial" w:cs="Arial"/>
                <w:sz w:val="20"/>
                <w:szCs w:val="20"/>
                <w:rPrChange w:id="3426" w:author="Mubiyarto Wibisono" w:date="2025-09-05T08:31:00Z" w16du:dateUtc="2025-09-05T01:31:00Z">
                  <w:rPr>
                    <w:ins w:id="3427" w:author="Mubiyarto Wibisono" w:date="2025-09-04T17:33:00Z" w16du:dateUtc="2025-09-04T10:33:00Z"/>
                    <w:rFonts w:ascii="Arial" w:eastAsia="Arial" w:hAnsi="Arial" w:cs="Arial"/>
                  </w:rPr>
                </w:rPrChange>
              </w:rPr>
            </w:pPr>
            <w:ins w:id="3428" w:author="Mubiyarto Wibisono" w:date="2025-09-04T17:33:00Z" w16du:dateUtc="2025-09-04T10:33:00Z">
              <w:r w:rsidRPr="00A41EA1">
                <w:rPr>
                  <w:rFonts w:ascii="Arial" w:hAnsi="Arial" w:cs="Arial"/>
                  <w:color w:val="000000"/>
                  <w:sz w:val="20"/>
                  <w:szCs w:val="20"/>
                  <w:rPrChange w:id="3429" w:author="Mubiyarto Wibisono" w:date="2025-09-05T08:31:00Z" w16du:dateUtc="2025-09-05T01:31:00Z">
                    <w:rPr>
                      <w:rFonts w:ascii="Calibri" w:hAnsi="Calibri" w:cs="Calibri"/>
                      <w:color w:val="000000"/>
                      <w:sz w:val="22"/>
                      <w:szCs w:val="22"/>
                    </w:rPr>
                  </w:rPrChange>
                </w:rPr>
                <w:t>Termination</w:t>
              </w:r>
            </w:ins>
          </w:p>
        </w:tc>
        <w:tc>
          <w:tcPr>
            <w:tcW w:w="4597" w:type="dxa"/>
            <w:gridSpan w:val="2"/>
            <w:vAlign w:val="center"/>
          </w:tcPr>
          <w:p w14:paraId="2FC738BB" w14:textId="1F5848DB" w:rsidR="00F02930" w:rsidRPr="00A41EA1" w:rsidRDefault="00F02930" w:rsidP="00F02930">
            <w:pPr>
              <w:tabs>
                <w:tab w:val="left" w:pos="1620"/>
              </w:tabs>
              <w:jc w:val="both"/>
              <w:rPr>
                <w:ins w:id="3430" w:author="Mubiyarto Wibisono" w:date="2025-09-04T17:33:00Z" w16du:dateUtc="2025-09-04T10:33:00Z"/>
                <w:rFonts w:ascii="Arial" w:eastAsia="Arial" w:hAnsi="Arial" w:cs="Arial"/>
                <w:sz w:val="20"/>
                <w:szCs w:val="20"/>
                <w:rPrChange w:id="3431" w:author="Mubiyarto Wibisono" w:date="2025-09-05T08:31:00Z" w16du:dateUtc="2025-09-05T01:31:00Z">
                  <w:rPr>
                    <w:ins w:id="3432" w:author="Mubiyarto Wibisono" w:date="2025-09-04T17:33:00Z" w16du:dateUtc="2025-09-04T10:33:00Z"/>
                    <w:rFonts w:ascii="Arial" w:eastAsia="Arial" w:hAnsi="Arial" w:cs="Arial"/>
                  </w:rPr>
                </w:rPrChange>
              </w:rPr>
            </w:pPr>
            <w:ins w:id="3433" w:author="Mubiyarto Wibisono" w:date="2025-09-04T17:33:00Z" w16du:dateUtc="2025-09-04T10:33:00Z">
              <w:r w:rsidRPr="00A41EA1">
                <w:rPr>
                  <w:rFonts w:ascii="Arial" w:hAnsi="Arial" w:cs="Arial"/>
                  <w:color w:val="000000"/>
                  <w:sz w:val="20"/>
                  <w:szCs w:val="20"/>
                  <w:rPrChange w:id="3434" w:author="Mubiyarto Wibisono" w:date="2025-09-05T08:31:00Z" w16du:dateUtc="2025-09-05T01:31:00Z">
                    <w:rPr>
                      <w:rFonts w:ascii="Calibri" w:hAnsi="Calibri" w:cs="Calibri"/>
                      <w:color w:val="000000"/>
                      <w:sz w:val="22"/>
                      <w:szCs w:val="22"/>
                    </w:rPr>
                  </w:rPrChange>
                </w:rPr>
                <w:t>Flow completes.</w:t>
              </w:r>
            </w:ins>
          </w:p>
        </w:tc>
      </w:tr>
    </w:tbl>
    <w:p w14:paraId="28DD0531" w14:textId="77777777" w:rsidR="006A38CB" w:rsidRPr="00A41EA1" w:rsidRDefault="006A38CB" w:rsidP="00BA5C95">
      <w:pPr>
        <w:pBdr>
          <w:top w:val="nil"/>
          <w:left w:val="nil"/>
          <w:bottom w:val="nil"/>
          <w:right w:val="nil"/>
          <w:between w:val="nil"/>
        </w:pBdr>
        <w:tabs>
          <w:tab w:val="left" w:pos="1620"/>
        </w:tabs>
        <w:jc w:val="both"/>
        <w:rPr>
          <w:ins w:id="3435" w:author="Mubiyarto Wibisono" w:date="2025-09-04T17:43:00Z" w16du:dateUtc="2025-09-04T10:43:00Z"/>
          <w:rFonts w:ascii="Arial" w:eastAsia="Arial" w:hAnsi="Arial" w:cs="Arial"/>
          <w:sz w:val="20"/>
          <w:szCs w:val="20"/>
          <w:rPrChange w:id="3436" w:author="Mubiyarto Wibisono" w:date="2025-09-05T08:31:00Z" w16du:dateUtc="2025-09-05T01:31:00Z">
            <w:rPr>
              <w:ins w:id="3437" w:author="Mubiyarto Wibisono" w:date="2025-09-04T17:43:00Z" w16du:dateUtc="2025-09-04T10:43:00Z"/>
              <w:rFonts w:ascii="Arial" w:eastAsia="Arial" w:hAnsi="Arial" w:cs="Arial"/>
            </w:rPr>
          </w:rPrChange>
        </w:rPr>
      </w:pPr>
    </w:p>
    <w:p w14:paraId="24C4738B" w14:textId="32F646F5" w:rsidR="00F02930" w:rsidRPr="00A41EA1" w:rsidDel="006E02EE" w:rsidRDefault="00F02930" w:rsidP="00BA5C95">
      <w:pPr>
        <w:pBdr>
          <w:top w:val="nil"/>
          <w:left w:val="nil"/>
          <w:bottom w:val="nil"/>
          <w:right w:val="nil"/>
          <w:between w:val="nil"/>
        </w:pBdr>
        <w:tabs>
          <w:tab w:val="left" w:pos="1620"/>
        </w:tabs>
        <w:jc w:val="both"/>
        <w:rPr>
          <w:ins w:id="3438" w:author="Mubiyarto Wibisono" w:date="2025-09-04T17:44:00Z" w16du:dateUtc="2025-09-04T10:44:00Z"/>
          <w:del w:id="3439" w:author="Mubiyarto Wibisono" w:date="2025-09-18T15:57:00Z" w16du:dateUtc="2025-09-18T07:57:00Z"/>
          <w:rFonts w:ascii="Arial" w:eastAsia="Arial" w:hAnsi="Arial" w:cs="Arial"/>
          <w:sz w:val="20"/>
          <w:szCs w:val="20"/>
          <w:rPrChange w:id="3440" w:author="Mubiyarto Wibisono" w:date="2025-09-05T08:31:00Z" w16du:dateUtc="2025-09-05T01:31:00Z">
            <w:rPr>
              <w:ins w:id="3441" w:author="Mubiyarto Wibisono" w:date="2025-09-04T17:44:00Z" w16du:dateUtc="2025-09-04T10:44:00Z"/>
              <w:del w:id="3442" w:author="Mubiyarto Wibisono" w:date="2025-09-18T15:57:00Z" w16du:dateUtc="2025-09-18T07:57:00Z"/>
              <w:rFonts w:ascii="Arial" w:eastAsia="Arial" w:hAnsi="Arial" w:cs="Arial"/>
            </w:rPr>
          </w:rPrChange>
        </w:rPr>
      </w:pPr>
    </w:p>
    <w:p w14:paraId="3AF7C46A" w14:textId="3C4952E9" w:rsidR="00F02930" w:rsidRPr="00A41EA1" w:rsidDel="006E02EE" w:rsidRDefault="00F02930" w:rsidP="00BA5C95">
      <w:pPr>
        <w:pBdr>
          <w:top w:val="nil"/>
          <w:left w:val="nil"/>
          <w:bottom w:val="nil"/>
          <w:right w:val="nil"/>
          <w:between w:val="nil"/>
        </w:pBdr>
        <w:tabs>
          <w:tab w:val="left" w:pos="1620"/>
        </w:tabs>
        <w:jc w:val="both"/>
        <w:rPr>
          <w:ins w:id="3443" w:author="Mubiyarto Wibisono" w:date="2025-09-04T17:44:00Z" w16du:dateUtc="2025-09-04T10:44:00Z"/>
          <w:del w:id="3444" w:author="Mubiyarto Wibisono" w:date="2025-09-18T15:57:00Z" w16du:dateUtc="2025-09-18T07:57:00Z"/>
          <w:rFonts w:ascii="Arial" w:eastAsia="Arial" w:hAnsi="Arial" w:cs="Arial"/>
          <w:sz w:val="20"/>
          <w:szCs w:val="20"/>
          <w:rPrChange w:id="3445" w:author="Mubiyarto Wibisono" w:date="2025-09-05T08:31:00Z" w16du:dateUtc="2025-09-05T01:31:00Z">
            <w:rPr>
              <w:ins w:id="3446" w:author="Mubiyarto Wibisono" w:date="2025-09-04T17:44:00Z" w16du:dateUtc="2025-09-04T10:44:00Z"/>
              <w:del w:id="3447" w:author="Mubiyarto Wibisono" w:date="2025-09-18T15:57:00Z" w16du:dateUtc="2025-09-18T07:57:00Z"/>
              <w:rFonts w:ascii="Arial" w:eastAsia="Arial" w:hAnsi="Arial" w:cs="Arial"/>
            </w:rPr>
          </w:rPrChange>
        </w:rPr>
      </w:pPr>
    </w:p>
    <w:p w14:paraId="3729B3C7" w14:textId="1AE38718" w:rsidR="00F02930" w:rsidRPr="00A41EA1" w:rsidDel="006E02EE" w:rsidRDefault="00F02930" w:rsidP="00BA5C95">
      <w:pPr>
        <w:pBdr>
          <w:top w:val="nil"/>
          <w:left w:val="nil"/>
          <w:bottom w:val="nil"/>
          <w:right w:val="nil"/>
          <w:between w:val="nil"/>
        </w:pBdr>
        <w:tabs>
          <w:tab w:val="left" w:pos="1620"/>
        </w:tabs>
        <w:jc w:val="both"/>
        <w:rPr>
          <w:ins w:id="3448" w:author="Mubiyarto Wibisono" w:date="2025-09-04T17:44:00Z" w16du:dateUtc="2025-09-04T10:44:00Z"/>
          <w:del w:id="3449" w:author="Mubiyarto Wibisono" w:date="2025-09-18T15:57:00Z" w16du:dateUtc="2025-09-18T07:57:00Z"/>
          <w:rFonts w:ascii="Arial" w:eastAsia="Arial" w:hAnsi="Arial" w:cs="Arial"/>
          <w:sz w:val="20"/>
          <w:szCs w:val="20"/>
          <w:rPrChange w:id="3450" w:author="Mubiyarto Wibisono" w:date="2025-09-05T08:31:00Z" w16du:dateUtc="2025-09-05T01:31:00Z">
            <w:rPr>
              <w:ins w:id="3451" w:author="Mubiyarto Wibisono" w:date="2025-09-04T17:44:00Z" w16du:dateUtc="2025-09-04T10:44:00Z"/>
              <w:del w:id="3452" w:author="Mubiyarto Wibisono" w:date="2025-09-18T15:57:00Z" w16du:dateUtc="2025-09-18T07:57:00Z"/>
              <w:rFonts w:ascii="Arial" w:eastAsia="Arial" w:hAnsi="Arial" w:cs="Arial"/>
            </w:rPr>
          </w:rPrChange>
        </w:rPr>
      </w:pPr>
    </w:p>
    <w:p w14:paraId="67265B0D" w14:textId="00241BCF" w:rsidR="00F02930" w:rsidRPr="00A41EA1" w:rsidDel="006E02EE" w:rsidRDefault="00F02930" w:rsidP="00BA5C95">
      <w:pPr>
        <w:pBdr>
          <w:top w:val="nil"/>
          <w:left w:val="nil"/>
          <w:bottom w:val="nil"/>
          <w:right w:val="nil"/>
          <w:between w:val="nil"/>
        </w:pBdr>
        <w:tabs>
          <w:tab w:val="left" w:pos="1620"/>
        </w:tabs>
        <w:jc w:val="both"/>
        <w:rPr>
          <w:ins w:id="3453" w:author="Mubiyarto Wibisono" w:date="2025-09-04T17:44:00Z" w16du:dateUtc="2025-09-04T10:44:00Z"/>
          <w:del w:id="3454" w:author="Mubiyarto Wibisono" w:date="2025-09-18T15:57:00Z" w16du:dateUtc="2025-09-18T07:57:00Z"/>
          <w:rFonts w:ascii="Arial" w:eastAsia="Arial" w:hAnsi="Arial" w:cs="Arial"/>
          <w:sz w:val="20"/>
          <w:szCs w:val="20"/>
          <w:rPrChange w:id="3455" w:author="Mubiyarto Wibisono" w:date="2025-09-05T08:31:00Z" w16du:dateUtc="2025-09-05T01:31:00Z">
            <w:rPr>
              <w:ins w:id="3456" w:author="Mubiyarto Wibisono" w:date="2025-09-04T17:44:00Z" w16du:dateUtc="2025-09-04T10:44:00Z"/>
              <w:del w:id="3457" w:author="Mubiyarto Wibisono" w:date="2025-09-18T15:57:00Z" w16du:dateUtc="2025-09-18T07:57:00Z"/>
              <w:rFonts w:ascii="Arial" w:eastAsia="Arial" w:hAnsi="Arial" w:cs="Arial"/>
            </w:rPr>
          </w:rPrChange>
        </w:rPr>
      </w:pPr>
    </w:p>
    <w:p w14:paraId="4EAB9B19" w14:textId="05E09E91" w:rsidR="00F02930" w:rsidRPr="00A41EA1" w:rsidDel="006E02EE" w:rsidRDefault="00F02930" w:rsidP="00BA5C95">
      <w:pPr>
        <w:pBdr>
          <w:top w:val="nil"/>
          <w:left w:val="nil"/>
          <w:bottom w:val="nil"/>
          <w:right w:val="nil"/>
          <w:between w:val="nil"/>
        </w:pBdr>
        <w:tabs>
          <w:tab w:val="left" w:pos="1620"/>
        </w:tabs>
        <w:jc w:val="both"/>
        <w:rPr>
          <w:ins w:id="3458" w:author="Mubiyarto Wibisono" w:date="2025-09-04T17:44:00Z" w16du:dateUtc="2025-09-04T10:44:00Z"/>
          <w:del w:id="3459" w:author="Mubiyarto Wibisono" w:date="2025-09-18T15:57:00Z" w16du:dateUtc="2025-09-18T07:57:00Z"/>
          <w:rFonts w:ascii="Arial" w:eastAsia="Arial" w:hAnsi="Arial" w:cs="Arial"/>
          <w:sz w:val="20"/>
          <w:szCs w:val="20"/>
          <w:rPrChange w:id="3460" w:author="Mubiyarto Wibisono" w:date="2025-09-05T08:31:00Z" w16du:dateUtc="2025-09-05T01:31:00Z">
            <w:rPr>
              <w:ins w:id="3461" w:author="Mubiyarto Wibisono" w:date="2025-09-04T17:44:00Z" w16du:dateUtc="2025-09-04T10:44:00Z"/>
              <w:del w:id="3462" w:author="Mubiyarto Wibisono" w:date="2025-09-18T15:57:00Z" w16du:dateUtc="2025-09-18T07:57:00Z"/>
              <w:rFonts w:ascii="Arial" w:eastAsia="Arial" w:hAnsi="Arial" w:cs="Arial"/>
            </w:rPr>
          </w:rPrChange>
        </w:rPr>
      </w:pPr>
    </w:p>
    <w:p w14:paraId="41EA9A8E" w14:textId="1668207B" w:rsidR="00F02930" w:rsidRPr="00A41EA1" w:rsidDel="006E02EE" w:rsidRDefault="00F02930" w:rsidP="00BA5C95">
      <w:pPr>
        <w:pBdr>
          <w:top w:val="nil"/>
          <w:left w:val="nil"/>
          <w:bottom w:val="nil"/>
          <w:right w:val="nil"/>
          <w:between w:val="nil"/>
        </w:pBdr>
        <w:tabs>
          <w:tab w:val="left" w:pos="1620"/>
        </w:tabs>
        <w:jc w:val="both"/>
        <w:rPr>
          <w:ins w:id="3463" w:author="Mubiyarto Wibisono" w:date="2025-09-04T17:44:00Z" w16du:dateUtc="2025-09-04T10:44:00Z"/>
          <w:del w:id="3464" w:author="Mubiyarto Wibisono" w:date="2025-09-18T15:57:00Z" w16du:dateUtc="2025-09-18T07:57:00Z"/>
          <w:rFonts w:ascii="Arial" w:eastAsia="Arial" w:hAnsi="Arial" w:cs="Arial"/>
          <w:sz w:val="20"/>
          <w:szCs w:val="20"/>
          <w:rPrChange w:id="3465" w:author="Mubiyarto Wibisono" w:date="2025-09-05T08:31:00Z" w16du:dateUtc="2025-09-05T01:31:00Z">
            <w:rPr>
              <w:ins w:id="3466" w:author="Mubiyarto Wibisono" w:date="2025-09-04T17:44:00Z" w16du:dateUtc="2025-09-04T10:44:00Z"/>
              <w:del w:id="3467" w:author="Mubiyarto Wibisono" w:date="2025-09-18T15:57:00Z" w16du:dateUtc="2025-09-18T07:57:00Z"/>
              <w:rFonts w:ascii="Arial" w:eastAsia="Arial" w:hAnsi="Arial" w:cs="Arial"/>
            </w:rPr>
          </w:rPrChange>
        </w:rPr>
      </w:pPr>
    </w:p>
    <w:p w14:paraId="78602547" w14:textId="5DEF30BF" w:rsidR="00F02930" w:rsidRPr="00A41EA1" w:rsidDel="006E02EE" w:rsidRDefault="00F02930" w:rsidP="00BA5C95">
      <w:pPr>
        <w:pBdr>
          <w:top w:val="nil"/>
          <w:left w:val="nil"/>
          <w:bottom w:val="nil"/>
          <w:right w:val="nil"/>
          <w:between w:val="nil"/>
        </w:pBdr>
        <w:tabs>
          <w:tab w:val="left" w:pos="1620"/>
        </w:tabs>
        <w:jc w:val="both"/>
        <w:rPr>
          <w:ins w:id="3468" w:author="Mubiyarto Wibisono" w:date="2025-09-04T13:08:00Z" w16du:dateUtc="2025-09-04T06:08:00Z"/>
          <w:del w:id="3469" w:author="Mubiyarto Wibisono" w:date="2025-09-18T15:57:00Z" w16du:dateUtc="2025-09-18T07:57:00Z"/>
          <w:rFonts w:ascii="Arial" w:eastAsia="Arial" w:hAnsi="Arial" w:cs="Arial"/>
          <w:sz w:val="20"/>
          <w:szCs w:val="20"/>
          <w:rPrChange w:id="3470" w:author="Mubiyarto Wibisono" w:date="2025-09-05T08:31:00Z" w16du:dateUtc="2025-09-05T01:31:00Z">
            <w:rPr>
              <w:ins w:id="3471" w:author="Mubiyarto Wibisono" w:date="2025-09-04T13:08:00Z" w16du:dateUtc="2025-09-04T06:08:00Z"/>
              <w:del w:id="3472" w:author="Mubiyarto Wibisono" w:date="2025-09-18T15:57:00Z" w16du:dateUtc="2025-09-18T07:57:00Z"/>
              <w:rFonts w:ascii="Arial" w:eastAsia="Arial" w:hAnsi="Arial" w:cs="Arial"/>
            </w:rPr>
          </w:rPrChange>
        </w:rPr>
      </w:pPr>
    </w:p>
    <w:p w14:paraId="02F1844B" w14:textId="57CBE531" w:rsidR="009724C7" w:rsidRPr="00D76900" w:rsidRDefault="00F02930">
      <w:pPr>
        <w:pStyle w:val="Heading4"/>
        <w:numPr>
          <w:ilvl w:val="0"/>
          <w:numId w:val="57"/>
        </w:numPr>
        <w:ind w:hanging="720"/>
        <w:rPr>
          <w:ins w:id="3473" w:author="Mubiyarto Wibisono" w:date="2025-09-04T13:08:00Z" w16du:dateUtc="2025-09-04T06:08:00Z"/>
          <w:rFonts w:ascii="Arial" w:eastAsia="Arial" w:hAnsi="Arial" w:cs="Arial"/>
          <w:b/>
          <w:bCs/>
          <w:color w:val="215E99" w:themeColor="text2" w:themeTint="BF"/>
          <w:sz w:val="28"/>
          <w:szCs w:val="28"/>
          <w:rPrChange w:id="3474" w:author="Mubiyarto Wibisono" w:date="2025-09-05T08:37:00Z" w16du:dateUtc="2025-09-05T01:37:00Z">
            <w:rPr>
              <w:ins w:id="3475" w:author="Mubiyarto Wibisono" w:date="2025-09-04T13:08:00Z" w16du:dateUtc="2025-09-04T06:08:00Z"/>
              <w:rFonts w:ascii="Arial" w:eastAsia="Arial" w:hAnsi="Arial" w:cs="Arial"/>
            </w:rPr>
          </w:rPrChange>
        </w:rPr>
        <w:pPrChange w:id="3476" w:author="Mubiyarto Wibisono" w:date="2025-09-04T17:43:00Z" w16du:dateUtc="2025-09-04T10:43:00Z">
          <w:pPr>
            <w:pBdr>
              <w:top w:val="nil"/>
              <w:left w:val="nil"/>
              <w:bottom w:val="nil"/>
              <w:right w:val="nil"/>
              <w:between w:val="nil"/>
            </w:pBdr>
            <w:tabs>
              <w:tab w:val="left" w:pos="1620"/>
            </w:tabs>
            <w:jc w:val="both"/>
          </w:pPr>
        </w:pPrChange>
      </w:pPr>
      <w:bookmarkStart w:id="3477" w:name="_Toc207935498"/>
      <w:bookmarkStart w:id="3478" w:name="_Toc207957009"/>
      <w:bookmarkStart w:id="3479" w:name="_Toc207961255"/>
      <w:ins w:id="3480" w:author="Mubiyarto Wibisono" w:date="2025-09-04T17:43:00Z" w16du:dateUtc="2025-09-04T10:43:00Z">
        <w:r w:rsidRPr="00D76900">
          <w:rPr>
            <w:rFonts w:ascii="Arial" w:eastAsia="Arial" w:hAnsi="Arial" w:cs="Arial"/>
            <w:b/>
            <w:bCs/>
            <w:i w:val="0"/>
            <w:iCs w:val="0"/>
            <w:color w:val="215E99" w:themeColor="text2" w:themeTint="BF"/>
            <w:sz w:val="28"/>
            <w:szCs w:val="28"/>
            <w:rPrChange w:id="3481" w:author="Mubiyarto Wibisono" w:date="2025-09-05T08:37:00Z" w16du:dateUtc="2025-09-05T01:37:00Z">
              <w:rPr>
                <w:rFonts w:ascii="Arial" w:eastAsia="Arial" w:hAnsi="Arial" w:cs="Arial"/>
                <w:i/>
                <w:iCs/>
              </w:rPr>
            </w:rPrChange>
          </w:rPr>
          <w:t>Diagram Flow Image search using</w:t>
        </w:r>
        <w:commentRangeStart w:id="3482"/>
        <w:commentRangeStart w:id="3483"/>
        <w:r w:rsidRPr="00D76900">
          <w:rPr>
            <w:rFonts w:ascii="Arial" w:eastAsia="Arial" w:hAnsi="Arial" w:cs="Arial"/>
            <w:b/>
            <w:bCs/>
            <w:i w:val="0"/>
            <w:iCs w:val="0"/>
            <w:color w:val="215E99" w:themeColor="text2" w:themeTint="BF"/>
            <w:sz w:val="28"/>
            <w:szCs w:val="28"/>
            <w:rPrChange w:id="3484" w:author="Mubiyarto Wibisono" w:date="2025-09-05T08:37:00Z" w16du:dateUtc="2025-09-05T01:37:00Z">
              <w:rPr>
                <w:rFonts w:ascii="Arial" w:eastAsia="Arial" w:hAnsi="Arial" w:cs="Arial"/>
                <w:i/>
                <w:iCs/>
              </w:rPr>
            </w:rPrChange>
          </w:rPr>
          <w:t xml:space="preserve"> notice no</w:t>
        </w:r>
      </w:ins>
      <w:bookmarkEnd w:id="3477"/>
      <w:bookmarkEnd w:id="3478"/>
      <w:bookmarkEnd w:id="3479"/>
      <w:commentRangeEnd w:id="3482"/>
      <w:r w:rsidR="003D6B25">
        <w:rPr>
          <w:rStyle w:val="CommentReference"/>
          <w:rFonts w:eastAsia="Times New Roman" w:cs="Times New Roman"/>
          <w:i w:val="0"/>
          <w:iCs w:val="0"/>
          <w:color w:val="auto"/>
          <w:lang w:eastAsia="en-US" w:bidi="my-MM"/>
        </w:rPr>
        <w:commentReference w:id="3482"/>
      </w:r>
      <w:commentRangeEnd w:id="3483"/>
      <w:r w:rsidR="0000105C">
        <w:rPr>
          <w:rStyle w:val="CommentReference"/>
          <w:rFonts w:eastAsia="Times New Roman" w:cs="Times New Roman"/>
          <w:i w:val="0"/>
          <w:iCs w:val="0"/>
          <w:color w:val="auto"/>
          <w:lang w:eastAsia="en-US" w:bidi="my-MM"/>
        </w:rPr>
        <w:commentReference w:id="3483"/>
      </w:r>
    </w:p>
    <w:p w14:paraId="3EE0EB4D" w14:textId="3D2DF1FA" w:rsidR="009724C7" w:rsidRPr="00A41EA1" w:rsidRDefault="00A916D4" w:rsidP="00BA5C95">
      <w:pPr>
        <w:pBdr>
          <w:top w:val="nil"/>
          <w:left w:val="nil"/>
          <w:bottom w:val="nil"/>
          <w:right w:val="nil"/>
          <w:between w:val="nil"/>
        </w:pBdr>
        <w:tabs>
          <w:tab w:val="left" w:pos="1620"/>
        </w:tabs>
        <w:jc w:val="both"/>
        <w:rPr>
          <w:ins w:id="3485" w:author="Mubiyarto Wibisono" w:date="2025-09-04T13:08:00Z" w16du:dateUtc="2025-09-04T06:08:00Z"/>
          <w:rFonts w:ascii="Arial" w:eastAsia="Arial" w:hAnsi="Arial" w:cs="Arial"/>
          <w:sz w:val="20"/>
          <w:szCs w:val="20"/>
          <w:rPrChange w:id="3486" w:author="Mubiyarto Wibisono" w:date="2025-09-05T08:31:00Z" w16du:dateUtc="2025-09-05T01:31:00Z">
            <w:rPr>
              <w:ins w:id="3487" w:author="Mubiyarto Wibisono" w:date="2025-09-04T13:08:00Z" w16du:dateUtc="2025-09-04T06:08:00Z"/>
              <w:rFonts w:ascii="Arial" w:eastAsia="Arial" w:hAnsi="Arial" w:cs="Arial"/>
            </w:rPr>
          </w:rPrChange>
        </w:rPr>
      </w:pPr>
      <w:r>
        <w:rPr>
          <w:noProof/>
        </w:rPr>
        <w:drawing>
          <wp:inline distT="0" distB="0" distL="0" distR="0" wp14:anchorId="0B57A48F" wp14:editId="1838E395">
            <wp:extent cx="5943600" cy="2475230"/>
            <wp:effectExtent l="0" t="0" r="0" b="1270"/>
            <wp:docPr id="1975614770" name="Picture 11" descr="A diagram of a work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14770" name="Picture 11" descr="A diagram of a work flow&#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p>
    <w:p w14:paraId="27170902" w14:textId="77777777" w:rsidR="00F02930" w:rsidRPr="00A41EA1" w:rsidRDefault="00F02930" w:rsidP="00F02930">
      <w:pPr>
        <w:jc w:val="both"/>
        <w:rPr>
          <w:ins w:id="3488" w:author="Mubiyarto Wibisono" w:date="2025-09-04T17:44:00Z" w16du:dateUtc="2025-09-04T10:44:00Z"/>
          <w:rFonts w:ascii="Arial" w:eastAsia="Arial" w:hAnsi="Arial" w:cs="Arial"/>
          <w:sz w:val="20"/>
          <w:szCs w:val="20"/>
        </w:rPr>
      </w:pPr>
      <w:ins w:id="3489" w:author="Mubiyarto Wibisono" w:date="2025-09-04T17:44:00Z" w16du:dateUtc="2025-09-04T10:44:00Z">
        <w:r w:rsidRPr="00A41EA1">
          <w:rPr>
            <w:rFonts w:ascii="Arial" w:eastAsia="Arial" w:hAnsi="Arial" w:cs="Arial"/>
            <w:sz w:val="20"/>
            <w:szCs w:val="20"/>
          </w:rPr>
          <w:t>NOTE: Due to page size limit, the full-sized image is appended.</w:t>
        </w:r>
      </w:ins>
    </w:p>
    <w:p w14:paraId="56828E10" w14:textId="1CF7C0AC" w:rsidR="009724C7" w:rsidRPr="00A41EA1" w:rsidDel="00F02930" w:rsidRDefault="00A916D4" w:rsidP="008934A7">
      <w:pPr>
        <w:rPr>
          <w:del w:id="3490" w:author="Mubiyarto Wibisono" w:date="2025-09-04T14:34:00Z" w16du:dateUtc="2025-09-04T07:34:00Z"/>
          <w:rFonts w:ascii="Arial" w:eastAsia="Arial" w:hAnsi="Arial" w:cs="Arial"/>
          <w:sz w:val="20"/>
          <w:szCs w:val="20"/>
          <w:rPrChange w:id="3491" w:author="Mubiyarto Wibisono" w:date="2025-09-05T08:31:00Z" w16du:dateUtc="2025-09-05T01:31:00Z">
            <w:rPr>
              <w:del w:id="3492" w:author="Mubiyarto Wibisono" w:date="2025-09-04T14:34:00Z" w16du:dateUtc="2025-09-04T07:34:00Z"/>
              <w:rFonts w:eastAsia="Arial"/>
            </w:rPr>
          </w:rPrChange>
        </w:rPr>
      </w:pPr>
      <w:r>
        <w:rPr>
          <w:rFonts w:ascii="Arial" w:eastAsia="Arial" w:hAnsi="Arial" w:cs="Arial"/>
          <w:sz w:val="20"/>
          <w:szCs w:val="20"/>
        </w:rPr>
        <w:object w:dxaOrig="1311" w:dyaOrig="849" w14:anchorId="67A74CC4">
          <v:shape id="_x0000_i1027" type="#_x0000_t75" style="width:65.2pt;height:42.8pt" o:ole="">
            <v:imagedata r:id="rId23" o:title=""/>
          </v:shape>
          <o:OLEObject Type="Embed" ProgID="Package" ShapeID="_x0000_i1027" DrawAspect="Icon" ObjectID="_1827411905" r:id="rId24"/>
        </w:object>
      </w:r>
      <w:del w:id="3493" w:author="Mubiyarto Wibisono" w:date="2025-09-23T20:12:00Z" w16du:dateUtc="2025-09-23T13:12:00Z">
        <w:r w:rsidR="0000105C" w:rsidDel="005E6563">
          <w:rPr>
            <w:rFonts w:ascii="Arial" w:eastAsia="Arial" w:hAnsi="Arial" w:cs="Arial"/>
            <w:sz w:val="20"/>
            <w:szCs w:val="20"/>
          </w:rPr>
          <w:fldChar w:fldCharType="begin"/>
        </w:r>
        <w:r w:rsidR="0000105C" w:rsidDel="005E6563">
          <w:rPr>
            <w:rFonts w:ascii="Arial" w:eastAsia="Arial" w:hAnsi="Arial" w:cs="Arial"/>
            <w:sz w:val="20"/>
            <w:szCs w:val="20"/>
          </w:rPr>
          <w:fldChar w:fldCharType="separate"/>
        </w:r>
        <w:r w:rsidR="0000105C" w:rsidDel="005E6563">
          <w:rPr>
            <w:rFonts w:ascii="Arial" w:eastAsia="Arial" w:hAnsi="Arial" w:cs="Arial"/>
            <w:sz w:val="20"/>
            <w:szCs w:val="20"/>
          </w:rPr>
          <w:fldChar w:fldCharType="end"/>
        </w:r>
      </w:del>
    </w:p>
    <w:p w14:paraId="62BFF49F" w14:textId="77777777" w:rsidR="00F02930" w:rsidRPr="00A41EA1" w:rsidRDefault="00F02930" w:rsidP="008934A7">
      <w:pPr>
        <w:rPr>
          <w:ins w:id="3494" w:author="Mubiyarto Wibisono" w:date="2025-09-04T17:45:00Z" w16du:dateUtc="2025-09-04T10:45:00Z"/>
          <w:rFonts w:ascii="Arial" w:eastAsia="Arial" w:hAnsi="Arial" w:cs="Arial"/>
          <w:sz w:val="20"/>
          <w:szCs w:val="20"/>
          <w:rPrChange w:id="3495" w:author="Mubiyarto Wibisono" w:date="2025-09-05T08:31:00Z" w16du:dateUtc="2025-09-05T01:31:00Z">
            <w:rPr>
              <w:ins w:id="3496" w:author="Mubiyarto Wibisono" w:date="2025-09-04T17:45:00Z" w16du:dateUtc="2025-09-04T10:45:00Z"/>
              <w:rFonts w:eastAsia="Arial"/>
            </w:rPr>
          </w:rPrChange>
        </w:rPr>
      </w:pPr>
    </w:p>
    <w:tbl>
      <w:tblPr>
        <w:tblStyle w:val="TableGrid"/>
        <w:tblW w:w="0" w:type="auto"/>
        <w:tblCellMar>
          <w:top w:w="113" w:type="dxa"/>
          <w:bottom w:w="113" w:type="dxa"/>
        </w:tblCellMar>
        <w:tblLook w:val="04A0" w:firstRow="1" w:lastRow="0" w:firstColumn="1" w:lastColumn="0" w:noHBand="0" w:noVBand="1"/>
      </w:tblPr>
      <w:tblGrid>
        <w:gridCol w:w="2907"/>
        <w:gridCol w:w="1834"/>
        <w:gridCol w:w="4597"/>
        <w:gridCol w:w="12"/>
      </w:tblGrid>
      <w:tr w:rsidR="00A56007" w:rsidRPr="00A41EA1" w14:paraId="0710B800" w14:textId="77777777" w:rsidTr="00A916D4">
        <w:trPr>
          <w:ins w:id="3497" w:author="Mubiyarto Wibisono" w:date="2025-09-04T17:50:00Z"/>
        </w:trPr>
        <w:tc>
          <w:tcPr>
            <w:tcW w:w="2907" w:type="dxa"/>
            <w:shd w:val="clear" w:color="auto" w:fill="F2F2F2" w:themeFill="background1" w:themeFillShade="F2"/>
            <w:vAlign w:val="center"/>
          </w:tcPr>
          <w:p w14:paraId="7C78B6DF" w14:textId="20935304" w:rsidR="00130DB1" w:rsidRPr="00A41EA1" w:rsidRDefault="00130DB1">
            <w:pPr>
              <w:jc w:val="center"/>
              <w:rPr>
                <w:ins w:id="3498" w:author="Mubiyarto Wibisono" w:date="2025-09-04T17:50:00Z" w16du:dateUtc="2025-09-04T10:50:00Z"/>
                <w:rFonts w:ascii="Arial" w:eastAsia="Arial" w:hAnsi="Arial" w:cs="Arial"/>
                <w:b/>
                <w:bCs/>
                <w:sz w:val="20"/>
                <w:szCs w:val="20"/>
                <w:rPrChange w:id="3499" w:author="Mubiyarto Wibisono" w:date="2025-09-05T08:31:00Z" w16du:dateUtc="2025-09-05T01:31:00Z">
                  <w:rPr>
                    <w:ins w:id="3500" w:author="Mubiyarto Wibisono" w:date="2025-09-04T17:50:00Z" w16du:dateUtc="2025-09-04T10:50:00Z"/>
                    <w:rFonts w:eastAsia="Arial"/>
                  </w:rPr>
                </w:rPrChange>
              </w:rPr>
              <w:pPrChange w:id="3501" w:author="Mubiyarto Wibisono" w:date="2025-09-04T17:52:00Z" w16du:dateUtc="2025-09-04T10:52:00Z">
                <w:pPr/>
              </w:pPrChange>
            </w:pPr>
            <w:ins w:id="3502" w:author="Mubiyarto Wibisono" w:date="2025-09-04T17:51:00Z" w16du:dateUtc="2025-09-04T10:51:00Z">
              <w:r w:rsidRPr="00A41EA1">
                <w:rPr>
                  <w:rFonts w:ascii="Arial" w:hAnsi="Arial" w:cs="Arial"/>
                  <w:b/>
                  <w:bCs/>
                  <w:color w:val="000000"/>
                  <w:sz w:val="20"/>
                  <w:szCs w:val="20"/>
                  <w:rPrChange w:id="3503" w:author="Mubiyarto Wibisono" w:date="2025-09-05T08:31:00Z" w16du:dateUtc="2025-09-05T01:31:00Z">
                    <w:rPr>
                      <w:rFonts w:ascii="Calibri" w:hAnsi="Calibri" w:cs="Calibri"/>
                      <w:b/>
                      <w:bCs/>
                      <w:color w:val="000000"/>
                      <w:sz w:val="22"/>
                      <w:szCs w:val="22"/>
                    </w:rPr>
                  </w:rPrChange>
                </w:rPr>
                <w:t>Step</w:t>
              </w:r>
            </w:ins>
          </w:p>
        </w:tc>
        <w:tc>
          <w:tcPr>
            <w:tcW w:w="1834" w:type="dxa"/>
            <w:shd w:val="clear" w:color="auto" w:fill="F2F2F2" w:themeFill="background1" w:themeFillShade="F2"/>
            <w:vAlign w:val="center"/>
          </w:tcPr>
          <w:p w14:paraId="3E0C80D3" w14:textId="4EE49486" w:rsidR="00130DB1" w:rsidRPr="00A41EA1" w:rsidRDefault="00130DB1">
            <w:pPr>
              <w:jc w:val="center"/>
              <w:rPr>
                <w:ins w:id="3504" w:author="Mubiyarto Wibisono" w:date="2025-09-04T17:50:00Z" w16du:dateUtc="2025-09-04T10:50:00Z"/>
                <w:rFonts w:ascii="Arial" w:eastAsia="Arial" w:hAnsi="Arial" w:cs="Arial"/>
                <w:b/>
                <w:bCs/>
                <w:sz w:val="20"/>
                <w:szCs w:val="20"/>
                <w:rPrChange w:id="3505" w:author="Mubiyarto Wibisono" w:date="2025-09-05T08:31:00Z" w16du:dateUtc="2025-09-05T01:31:00Z">
                  <w:rPr>
                    <w:ins w:id="3506" w:author="Mubiyarto Wibisono" w:date="2025-09-04T17:50:00Z" w16du:dateUtc="2025-09-04T10:50:00Z"/>
                    <w:rFonts w:eastAsia="Arial"/>
                  </w:rPr>
                </w:rPrChange>
              </w:rPr>
              <w:pPrChange w:id="3507" w:author="Mubiyarto Wibisono" w:date="2025-09-04T17:52:00Z" w16du:dateUtc="2025-09-04T10:52:00Z">
                <w:pPr/>
              </w:pPrChange>
            </w:pPr>
            <w:ins w:id="3508" w:author="Mubiyarto Wibisono" w:date="2025-09-04T17:51:00Z" w16du:dateUtc="2025-09-04T10:51:00Z">
              <w:r w:rsidRPr="00A41EA1">
                <w:rPr>
                  <w:rFonts w:ascii="Arial" w:hAnsi="Arial" w:cs="Arial"/>
                  <w:b/>
                  <w:bCs/>
                  <w:color w:val="000000"/>
                  <w:sz w:val="20"/>
                  <w:szCs w:val="20"/>
                  <w:rPrChange w:id="3509" w:author="Mubiyarto Wibisono" w:date="2025-09-05T08:31:00Z" w16du:dateUtc="2025-09-05T01:31:00Z">
                    <w:rPr>
                      <w:rFonts w:ascii="Calibri" w:hAnsi="Calibri" w:cs="Calibri"/>
                      <w:b/>
                      <w:bCs/>
                      <w:color w:val="000000"/>
                      <w:sz w:val="22"/>
                      <w:szCs w:val="22"/>
                    </w:rPr>
                  </w:rPrChange>
                </w:rPr>
                <w:t>Definition</w:t>
              </w:r>
            </w:ins>
          </w:p>
        </w:tc>
        <w:tc>
          <w:tcPr>
            <w:tcW w:w="4609" w:type="dxa"/>
            <w:gridSpan w:val="2"/>
            <w:shd w:val="clear" w:color="auto" w:fill="F2F2F2" w:themeFill="background1" w:themeFillShade="F2"/>
            <w:vAlign w:val="center"/>
          </w:tcPr>
          <w:p w14:paraId="00B6E337" w14:textId="3222AAE1" w:rsidR="00130DB1" w:rsidRPr="00A41EA1" w:rsidRDefault="00130DB1">
            <w:pPr>
              <w:jc w:val="center"/>
              <w:rPr>
                <w:ins w:id="3510" w:author="Mubiyarto Wibisono" w:date="2025-09-04T17:50:00Z" w16du:dateUtc="2025-09-04T10:50:00Z"/>
                <w:rFonts w:ascii="Arial" w:eastAsia="Arial" w:hAnsi="Arial" w:cs="Arial"/>
                <w:b/>
                <w:bCs/>
                <w:sz w:val="20"/>
                <w:szCs w:val="20"/>
                <w:rPrChange w:id="3511" w:author="Mubiyarto Wibisono" w:date="2025-09-05T08:31:00Z" w16du:dateUtc="2025-09-05T01:31:00Z">
                  <w:rPr>
                    <w:ins w:id="3512" w:author="Mubiyarto Wibisono" w:date="2025-09-04T17:50:00Z" w16du:dateUtc="2025-09-04T10:50:00Z"/>
                    <w:rFonts w:eastAsia="Arial"/>
                  </w:rPr>
                </w:rPrChange>
              </w:rPr>
              <w:pPrChange w:id="3513" w:author="Mubiyarto Wibisono" w:date="2025-09-04T17:52:00Z" w16du:dateUtc="2025-09-04T10:52:00Z">
                <w:pPr/>
              </w:pPrChange>
            </w:pPr>
            <w:ins w:id="3514" w:author="Mubiyarto Wibisono" w:date="2025-09-04T17:51:00Z" w16du:dateUtc="2025-09-04T10:51:00Z">
              <w:r w:rsidRPr="00A41EA1">
                <w:rPr>
                  <w:rFonts w:ascii="Arial" w:hAnsi="Arial" w:cs="Arial"/>
                  <w:b/>
                  <w:bCs/>
                  <w:color w:val="000000"/>
                  <w:sz w:val="20"/>
                  <w:szCs w:val="20"/>
                  <w:rPrChange w:id="3515" w:author="Mubiyarto Wibisono" w:date="2025-09-05T08:31:00Z" w16du:dateUtc="2025-09-05T01:31:00Z">
                    <w:rPr>
                      <w:rFonts w:ascii="Calibri" w:hAnsi="Calibri" w:cs="Calibri"/>
                      <w:b/>
                      <w:bCs/>
                      <w:color w:val="000000"/>
                      <w:sz w:val="22"/>
                      <w:szCs w:val="22"/>
                    </w:rPr>
                  </w:rPrChange>
                </w:rPr>
                <w:t>Brief Description</w:t>
              </w:r>
            </w:ins>
          </w:p>
        </w:tc>
      </w:tr>
      <w:tr w:rsidR="00A916D4" w:rsidRPr="00A41EA1" w14:paraId="497A949A" w14:textId="77777777" w:rsidTr="00A916D4">
        <w:trPr>
          <w:ins w:id="3516" w:author="Mubiyarto Wibisono" w:date="2025-09-04T17:50:00Z"/>
        </w:trPr>
        <w:tc>
          <w:tcPr>
            <w:tcW w:w="2907" w:type="dxa"/>
            <w:vAlign w:val="center"/>
          </w:tcPr>
          <w:p w14:paraId="65EA406A" w14:textId="6B88A083" w:rsidR="00A916D4" w:rsidRPr="00A41EA1" w:rsidRDefault="00A916D4" w:rsidP="00A916D4">
            <w:pPr>
              <w:rPr>
                <w:ins w:id="3517" w:author="Mubiyarto Wibisono" w:date="2025-09-04T17:50:00Z" w16du:dateUtc="2025-09-04T10:50:00Z"/>
                <w:rFonts w:ascii="Arial" w:eastAsia="Arial" w:hAnsi="Arial" w:cs="Arial"/>
                <w:sz w:val="20"/>
                <w:szCs w:val="20"/>
                <w:rPrChange w:id="3518" w:author="Mubiyarto Wibisono" w:date="2025-09-05T08:31:00Z" w16du:dateUtc="2025-09-05T01:31:00Z">
                  <w:rPr>
                    <w:ins w:id="3519" w:author="Mubiyarto Wibisono" w:date="2025-09-04T17:50:00Z" w16du:dateUtc="2025-09-04T10:50:00Z"/>
                    <w:rFonts w:eastAsia="Arial"/>
                  </w:rPr>
                </w:rPrChange>
              </w:rPr>
            </w:pPr>
            <w:ins w:id="3520" w:author="Mubiyarto Wibisono" w:date="2025-09-04T17:51:00Z" w16du:dateUtc="2025-09-04T10:51:00Z">
              <w:r w:rsidRPr="00A41EA1">
                <w:rPr>
                  <w:rFonts w:ascii="Arial" w:hAnsi="Arial" w:cs="Arial"/>
                  <w:color w:val="000000"/>
                  <w:sz w:val="20"/>
                  <w:szCs w:val="20"/>
                  <w:rPrChange w:id="3521" w:author="Mubiyarto Wibisono" w:date="2025-09-05T08:31:00Z" w16du:dateUtc="2025-09-05T01:31:00Z">
                    <w:rPr>
                      <w:rFonts w:ascii="Calibri" w:hAnsi="Calibri" w:cs="Calibri"/>
                      <w:color w:val="000000"/>
                      <w:sz w:val="22"/>
                      <w:szCs w:val="22"/>
                    </w:rPr>
                  </w:rPrChange>
                </w:rPr>
                <w:t>Get outstanding notices</w:t>
              </w:r>
            </w:ins>
          </w:p>
        </w:tc>
        <w:tc>
          <w:tcPr>
            <w:tcW w:w="1834" w:type="dxa"/>
            <w:vAlign w:val="center"/>
          </w:tcPr>
          <w:p w14:paraId="66B603FD" w14:textId="7382A7B7" w:rsidR="00A916D4" w:rsidRPr="00A41EA1" w:rsidRDefault="00A916D4" w:rsidP="00A916D4">
            <w:pPr>
              <w:rPr>
                <w:ins w:id="3522" w:author="Mubiyarto Wibisono" w:date="2025-09-04T17:50:00Z" w16du:dateUtc="2025-09-04T10:50:00Z"/>
                <w:rFonts w:ascii="Arial" w:eastAsia="Arial" w:hAnsi="Arial" w:cs="Arial"/>
                <w:sz w:val="20"/>
                <w:szCs w:val="20"/>
                <w:rPrChange w:id="3523" w:author="Mubiyarto Wibisono" w:date="2025-09-05T08:31:00Z" w16du:dateUtc="2025-09-05T01:31:00Z">
                  <w:rPr>
                    <w:ins w:id="3524" w:author="Mubiyarto Wibisono" w:date="2025-09-04T17:50:00Z" w16du:dateUtc="2025-09-04T10:50:00Z"/>
                    <w:rFonts w:eastAsia="Arial"/>
                  </w:rPr>
                </w:rPrChange>
              </w:rPr>
            </w:pPr>
            <w:ins w:id="3525" w:author="Mubiyarto Wibisono" w:date="2025-09-04T17:51:00Z" w16du:dateUtc="2025-09-04T10:51:00Z">
              <w:r w:rsidRPr="00A41EA1">
                <w:rPr>
                  <w:rFonts w:ascii="Arial" w:hAnsi="Arial" w:cs="Arial"/>
                  <w:color w:val="000000"/>
                  <w:sz w:val="20"/>
                  <w:szCs w:val="20"/>
                  <w:rPrChange w:id="3526" w:author="Mubiyarto Wibisono" w:date="2025-09-05T08:31:00Z" w16du:dateUtc="2025-09-05T01:31:00Z">
                    <w:rPr>
                      <w:rFonts w:ascii="Calibri" w:hAnsi="Calibri" w:cs="Calibri"/>
                      <w:color w:val="000000"/>
                      <w:sz w:val="22"/>
                      <w:szCs w:val="22"/>
                    </w:rPr>
                  </w:rPrChange>
                </w:rPr>
                <w:t>System Interaction</w:t>
              </w:r>
            </w:ins>
          </w:p>
        </w:tc>
        <w:tc>
          <w:tcPr>
            <w:tcW w:w="4609" w:type="dxa"/>
            <w:gridSpan w:val="2"/>
            <w:vAlign w:val="center"/>
          </w:tcPr>
          <w:p w14:paraId="6FC3E6CF" w14:textId="44105AC7" w:rsidR="00A916D4" w:rsidRPr="00A41EA1" w:rsidRDefault="00A916D4">
            <w:pPr>
              <w:tabs>
                <w:tab w:val="left" w:pos="1620"/>
              </w:tabs>
              <w:jc w:val="both"/>
              <w:rPr>
                <w:ins w:id="3527" w:author="Mubiyarto Wibisono" w:date="2025-09-04T17:50:00Z" w16du:dateUtc="2025-09-04T10:50:00Z"/>
                <w:rFonts w:ascii="Arial" w:eastAsia="Arial" w:hAnsi="Arial" w:cs="Arial"/>
                <w:sz w:val="20"/>
                <w:szCs w:val="20"/>
                <w:rPrChange w:id="3528" w:author="Mubiyarto Wibisono" w:date="2025-09-05T08:31:00Z" w16du:dateUtc="2025-09-05T01:31:00Z">
                  <w:rPr>
                    <w:ins w:id="3529" w:author="Mubiyarto Wibisono" w:date="2025-09-04T17:50:00Z" w16du:dateUtc="2025-09-04T10:50:00Z"/>
                    <w:rFonts w:eastAsia="Arial"/>
                  </w:rPr>
                </w:rPrChange>
              </w:rPr>
              <w:pPrChange w:id="3530" w:author="Mubiyarto Wibisono" w:date="2025-09-04T17:53:00Z" w16du:dateUtc="2025-09-04T10:53:00Z">
                <w:pPr/>
              </w:pPrChange>
            </w:pPr>
            <w:r>
              <w:rPr>
                <w:rFonts w:ascii="Arial" w:hAnsi="Arial" w:cs="Arial"/>
                <w:color w:val="000000"/>
                <w:sz w:val="20"/>
                <w:szCs w:val="20"/>
              </w:rPr>
              <w:t xml:space="preserve">User search notice using </w:t>
            </w:r>
            <w:proofErr w:type="spellStart"/>
            <w:r>
              <w:rPr>
                <w:rFonts w:ascii="Arial" w:hAnsi="Arial" w:cs="Arial"/>
                <w:color w:val="000000"/>
                <w:sz w:val="20"/>
                <w:szCs w:val="20"/>
              </w:rPr>
              <w:t>notice_no</w:t>
            </w:r>
            <w:proofErr w:type="spellEnd"/>
          </w:p>
        </w:tc>
      </w:tr>
      <w:tr w:rsidR="00A56007" w:rsidRPr="00A41EA1" w14:paraId="24749CA3" w14:textId="77777777" w:rsidTr="00A916D4">
        <w:trPr>
          <w:ins w:id="3531" w:author="Mubiyarto Wibisono" w:date="2025-09-04T17:50:00Z"/>
        </w:trPr>
        <w:tc>
          <w:tcPr>
            <w:tcW w:w="2907" w:type="dxa"/>
            <w:vAlign w:val="center"/>
          </w:tcPr>
          <w:p w14:paraId="7EA3A618" w14:textId="36518242" w:rsidR="00130DB1" w:rsidRPr="00A41EA1" w:rsidRDefault="00130DB1" w:rsidP="00130DB1">
            <w:pPr>
              <w:rPr>
                <w:ins w:id="3532" w:author="Mubiyarto Wibisono" w:date="2025-09-04T17:50:00Z" w16du:dateUtc="2025-09-04T10:50:00Z"/>
                <w:rFonts w:ascii="Arial" w:eastAsia="Arial" w:hAnsi="Arial" w:cs="Arial"/>
                <w:sz w:val="20"/>
                <w:szCs w:val="20"/>
                <w:rPrChange w:id="3533" w:author="Mubiyarto Wibisono" w:date="2025-09-05T08:31:00Z" w16du:dateUtc="2025-09-05T01:31:00Z">
                  <w:rPr>
                    <w:ins w:id="3534" w:author="Mubiyarto Wibisono" w:date="2025-09-04T17:50:00Z" w16du:dateUtc="2025-09-04T10:50:00Z"/>
                    <w:rFonts w:eastAsia="Arial"/>
                  </w:rPr>
                </w:rPrChange>
              </w:rPr>
            </w:pPr>
            <w:ins w:id="3535" w:author="Mubiyarto Wibisono" w:date="2025-09-04T17:51:00Z" w16du:dateUtc="2025-09-04T10:51:00Z">
              <w:r w:rsidRPr="00A41EA1">
                <w:rPr>
                  <w:rFonts w:ascii="Arial" w:hAnsi="Arial" w:cs="Arial"/>
                  <w:color w:val="000000"/>
                  <w:sz w:val="20"/>
                  <w:szCs w:val="20"/>
                  <w:rPrChange w:id="3536" w:author="Mubiyarto Wibisono" w:date="2025-09-05T08:31:00Z" w16du:dateUtc="2025-09-05T01:31:00Z">
                    <w:rPr>
                      <w:rFonts w:ascii="Calibri" w:hAnsi="Calibri" w:cs="Calibri"/>
                      <w:color w:val="000000"/>
                      <w:sz w:val="22"/>
                      <w:szCs w:val="22"/>
                    </w:rPr>
                  </w:rPrChange>
                </w:rPr>
                <w:lastRenderedPageBreak/>
                <w:t xml:space="preserve">Get notice data from </w:t>
              </w:r>
              <w:proofErr w:type="spellStart"/>
              <w:r w:rsidRPr="00A41EA1">
                <w:rPr>
                  <w:rFonts w:ascii="Arial" w:hAnsi="Arial" w:cs="Arial"/>
                  <w:color w:val="000000"/>
                  <w:sz w:val="20"/>
                  <w:szCs w:val="20"/>
                  <w:rPrChange w:id="3537" w:author="Mubiyarto Wibisono" w:date="2025-09-05T08:31:00Z" w16du:dateUtc="2025-09-05T01:31:00Z">
                    <w:rPr>
                      <w:rFonts w:ascii="Calibri" w:hAnsi="Calibri" w:cs="Calibri"/>
                      <w:color w:val="000000"/>
                      <w:sz w:val="22"/>
                      <w:szCs w:val="22"/>
                    </w:rPr>
                  </w:rPrChange>
                </w:rPr>
                <w:t>eVON</w:t>
              </w:r>
            </w:ins>
            <w:proofErr w:type="spellEnd"/>
          </w:p>
        </w:tc>
        <w:tc>
          <w:tcPr>
            <w:tcW w:w="1834" w:type="dxa"/>
            <w:vAlign w:val="center"/>
          </w:tcPr>
          <w:p w14:paraId="6727D1DD" w14:textId="6FFEDFD6" w:rsidR="00130DB1" w:rsidRPr="00A41EA1" w:rsidRDefault="00130DB1" w:rsidP="00130DB1">
            <w:pPr>
              <w:rPr>
                <w:ins w:id="3538" w:author="Mubiyarto Wibisono" w:date="2025-09-04T17:50:00Z" w16du:dateUtc="2025-09-04T10:50:00Z"/>
                <w:rFonts w:ascii="Arial" w:eastAsia="Arial" w:hAnsi="Arial" w:cs="Arial"/>
                <w:sz w:val="20"/>
                <w:szCs w:val="20"/>
                <w:rPrChange w:id="3539" w:author="Mubiyarto Wibisono" w:date="2025-09-05T08:31:00Z" w16du:dateUtc="2025-09-05T01:31:00Z">
                  <w:rPr>
                    <w:ins w:id="3540" w:author="Mubiyarto Wibisono" w:date="2025-09-04T17:50:00Z" w16du:dateUtc="2025-09-04T10:50:00Z"/>
                    <w:rFonts w:eastAsia="Arial"/>
                  </w:rPr>
                </w:rPrChange>
              </w:rPr>
            </w:pPr>
            <w:ins w:id="3541" w:author="Mubiyarto Wibisono" w:date="2025-09-04T17:51:00Z" w16du:dateUtc="2025-09-04T10:51:00Z">
              <w:r w:rsidRPr="00A41EA1">
                <w:rPr>
                  <w:rFonts w:ascii="Arial" w:hAnsi="Arial" w:cs="Arial"/>
                  <w:color w:val="000000"/>
                  <w:sz w:val="20"/>
                  <w:szCs w:val="20"/>
                  <w:rPrChange w:id="3542" w:author="Mubiyarto Wibisono" w:date="2025-09-05T08:31:00Z" w16du:dateUtc="2025-09-05T01:31:00Z">
                    <w:rPr>
                      <w:rFonts w:ascii="Calibri" w:hAnsi="Calibri" w:cs="Calibri"/>
                      <w:color w:val="000000"/>
                      <w:sz w:val="22"/>
                      <w:szCs w:val="22"/>
                    </w:rPr>
                  </w:rPrChange>
                </w:rPr>
                <w:t>System Interaction</w:t>
              </w:r>
            </w:ins>
          </w:p>
        </w:tc>
        <w:tc>
          <w:tcPr>
            <w:tcW w:w="4609" w:type="dxa"/>
            <w:gridSpan w:val="2"/>
            <w:vAlign w:val="center"/>
          </w:tcPr>
          <w:p w14:paraId="7DAB01E5" w14:textId="77187EE5" w:rsidR="00550E2F" w:rsidRPr="00A916D4" w:rsidRDefault="00130DB1" w:rsidP="00550E2F">
            <w:pPr>
              <w:rPr>
                <w:ins w:id="3543" w:author="Mubiyarto Wibisono" w:date="2025-09-04T17:50:00Z" w16du:dateUtc="2025-09-04T10:50:00Z"/>
                <w:rFonts w:ascii="Arial" w:hAnsi="Arial" w:cs="Arial"/>
                <w:color w:val="000000"/>
                <w:sz w:val="20"/>
                <w:szCs w:val="20"/>
                <w:rPrChange w:id="3544" w:author="Mubiyarto Wibisono" w:date="2025-09-05T08:31:00Z" w16du:dateUtc="2025-09-05T01:31:00Z">
                  <w:rPr>
                    <w:ins w:id="3545" w:author="Mubiyarto Wibisono" w:date="2025-09-04T17:50:00Z" w16du:dateUtc="2025-09-04T10:50:00Z"/>
                    <w:rFonts w:eastAsia="Arial"/>
                  </w:rPr>
                </w:rPrChange>
              </w:rPr>
            </w:pPr>
            <w:ins w:id="3546" w:author="Mubiyarto Wibisono" w:date="2025-09-04T17:51:00Z" w16du:dateUtc="2025-09-04T10:51:00Z">
              <w:r w:rsidRPr="00A41EA1">
                <w:rPr>
                  <w:rFonts w:ascii="Arial" w:hAnsi="Arial" w:cs="Arial"/>
                  <w:color w:val="000000"/>
                  <w:sz w:val="20"/>
                  <w:szCs w:val="20"/>
                  <w:rPrChange w:id="3547" w:author="Mubiyarto Wibisono" w:date="2025-09-05T08:31:00Z" w16du:dateUtc="2025-09-05T01:31:00Z">
                    <w:rPr>
                      <w:rFonts w:ascii="Calibri" w:hAnsi="Calibri" w:cs="Calibri"/>
                      <w:color w:val="000000"/>
                      <w:sz w:val="22"/>
                      <w:szCs w:val="22"/>
                    </w:rPr>
                  </w:rPrChange>
                </w:rPr>
                <w:t xml:space="preserve">Backend queries </w:t>
              </w:r>
              <w:proofErr w:type="spellStart"/>
              <w:r w:rsidRPr="00A41EA1">
                <w:rPr>
                  <w:rFonts w:ascii="Arial" w:hAnsi="Arial" w:cs="Arial"/>
                  <w:color w:val="000000"/>
                  <w:sz w:val="20"/>
                  <w:szCs w:val="20"/>
                  <w:rPrChange w:id="3548" w:author="Mubiyarto Wibisono" w:date="2025-09-05T08:31:00Z" w16du:dateUtc="2025-09-05T01:31:00Z">
                    <w:rPr>
                      <w:rFonts w:ascii="Calibri" w:hAnsi="Calibri" w:cs="Calibri"/>
                      <w:color w:val="000000"/>
                      <w:sz w:val="22"/>
                      <w:szCs w:val="22"/>
                    </w:rPr>
                  </w:rPrChange>
                </w:rPr>
                <w:t>eVON</w:t>
              </w:r>
              <w:proofErr w:type="spellEnd"/>
              <w:r w:rsidRPr="00A41EA1">
                <w:rPr>
                  <w:rFonts w:ascii="Arial" w:hAnsi="Arial" w:cs="Arial"/>
                  <w:color w:val="000000"/>
                  <w:sz w:val="20"/>
                  <w:szCs w:val="20"/>
                  <w:rPrChange w:id="3549" w:author="Mubiyarto Wibisono" w:date="2025-09-05T08:31:00Z" w16du:dateUtc="2025-09-05T01:31:00Z">
                    <w:rPr>
                      <w:rFonts w:ascii="Calibri" w:hAnsi="Calibri" w:cs="Calibri"/>
                      <w:color w:val="000000"/>
                      <w:sz w:val="22"/>
                      <w:szCs w:val="22"/>
                    </w:rPr>
                  </w:rPrChange>
                </w:rPr>
                <w:t xml:space="preserve"> for the specified notice numbers.</w:t>
              </w:r>
            </w:ins>
          </w:p>
        </w:tc>
      </w:tr>
      <w:tr w:rsidR="00A56007" w:rsidRPr="00A41EA1" w14:paraId="3092901C" w14:textId="77777777" w:rsidTr="00A916D4">
        <w:trPr>
          <w:ins w:id="3550" w:author="Mubiyarto Wibisono" w:date="2025-09-04T17:50:00Z"/>
        </w:trPr>
        <w:tc>
          <w:tcPr>
            <w:tcW w:w="2907" w:type="dxa"/>
            <w:vAlign w:val="center"/>
          </w:tcPr>
          <w:p w14:paraId="28A9E92A" w14:textId="23E5101C" w:rsidR="00130DB1" w:rsidRPr="00A41EA1" w:rsidRDefault="00130DB1" w:rsidP="00130DB1">
            <w:pPr>
              <w:rPr>
                <w:ins w:id="3551" w:author="Mubiyarto Wibisono" w:date="2025-09-04T17:50:00Z" w16du:dateUtc="2025-09-04T10:50:00Z"/>
                <w:rFonts w:ascii="Arial" w:eastAsia="Arial" w:hAnsi="Arial" w:cs="Arial"/>
                <w:sz w:val="20"/>
                <w:szCs w:val="20"/>
                <w:rPrChange w:id="3552" w:author="Mubiyarto Wibisono" w:date="2025-09-05T08:31:00Z" w16du:dateUtc="2025-09-05T01:31:00Z">
                  <w:rPr>
                    <w:ins w:id="3553" w:author="Mubiyarto Wibisono" w:date="2025-09-04T17:50:00Z" w16du:dateUtc="2025-09-04T10:50:00Z"/>
                    <w:rFonts w:eastAsia="Arial"/>
                  </w:rPr>
                </w:rPrChange>
              </w:rPr>
            </w:pPr>
            <w:ins w:id="3554" w:author="Mubiyarto Wibisono" w:date="2025-09-04T17:51:00Z" w16du:dateUtc="2025-09-04T10:51:00Z">
              <w:r w:rsidRPr="00A41EA1">
                <w:rPr>
                  <w:rFonts w:ascii="Arial" w:hAnsi="Arial" w:cs="Arial"/>
                  <w:color w:val="000000"/>
                  <w:sz w:val="20"/>
                  <w:szCs w:val="20"/>
                  <w:rPrChange w:id="3555" w:author="Mubiyarto Wibisono" w:date="2025-09-05T08:31:00Z" w16du:dateUtc="2025-09-05T01:31:00Z">
                    <w:rPr>
                      <w:rFonts w:ascii="Calibri" w:hAnsi="Calibri" w:cs="Calibri"/>
                      <w:color w:val="000000"/>
                      <w:sz w:val="22"/>
                      <w:szCs w:val="22"/>
                    </w:rPr>
                  </w:rPrChange>
                </w:rPr>
                <w:t>Any record?</w:t>
              </w:r>
            </w:ins>
          </w:p>
        </w:tc>
        <w:tc>
          <w:tcPr>
            <w:tcW w:w="1834" w:type="dxa"/>
            <w:vAlign w:val="center"/>
          </w:tcPr>
          <w:p w14:paraId="1962C2D5" w14:textId="25A7D98A" w:rsidR="00130DB1" w:rsidRPr="00A41EA1" w:rsidRDefault="00130DB1" w:rsidP="00130DB1">
            <w:pPr>
              <w:rPr>
                <w:ins w:id="3556" w:author="Mubiyarto Wibisono" w:date="2025-09-04T17:50:00Z" w16du:dateUtc="2025-09-04T10:50:00Z"/>
                <w:rFonts w:ascii="Arial" w:eastAsia="Arial" w:hAnsi="Arial" w:cs="Arial"/>
                <w:sz w:val="20"/>
                <w:szCs w:val="20"/>
                <w:rPrChange w:id="3557" w:author="Mubiyarto Wibisono" w:date="2025-09-05T08:31:00Z" w16du:dateUtc="2025-09-05T01:31:00Z">
                  <w:rPr>
                    <w:ins w:id="3558" w:author="Mubiyarto Wibisono" w:date="2025-09-04T17:50:00Z" w16du:dateUtc="2025-09-04T10:50:00Z"/>
                    <w:rFonts w:eastAsia="Arial"/>
                  </w:rPr>
                </w:rPrChange>
              </w:rPr>
            </w:pPr>
            <w:ins w:id="3559" w:author="Mubiyarto Wibisono" w:date="2025-09-04T17:51:00Z" w16du:dateUtc="2025-09-04T10:51:00Z">
              <w:r w:rsidRPr="00A41EA1">
                <w:rPr>
                  <w:rFonts w:ascii="Arial" w:hAnsi="Arial" w:cs="Arial"/>
                  <w:color w:val="000000"/>
                  <w:sz w:val="20"/>
                  <w:szCs w:val="20"/>
                  <w:rPrChange w:id="3560" w:author="Mubiyarto Wibisono" w:date="2025-09-05T08:31:00Z" w16du:dateUtc="2025-09-05T01:31:00Z">
                    <w:rPr>
                      <w:rFonts w:ascii="Calibri" w:hAnsi="Calibri" w:cs="Calibri"/>
                      <w:color w:val="000000"/>
                      <w:sz w:val="22"/>
                      <w:szCs w:val="22"/>
                    </w:rPr>
                  </w:rPrChange>
                </w:rPr>
                <w:t>Decision</w:t>
              </w:r>
            </w:ins>
          </w:p>
        </w:tc>
        <w:tc>
          <w:tcPr>
            <w:tcW w:w="4609" w:type="dxa"/>
            <w:gridSpan w:val="2"/>
            <w:vAlign w:val="center"/>
          </w:tcPr>
          <w:p w14:paraId="7CBAFC53" w14:textId="6165351D" w:rsidR="00141785" w:rsidRPr="00A41EA1" w:rsidRDefault="00130DB1" w:rsidP="00130DB1">
            <w:pPr>
              <w:rPr>
                <w:ins w:id="3561" w:author="Mubiyarto Wibisono" w:date="2025-09-04T18:03:00Z" w16du:dateUtc="2025-09-04T11:03:00Z"/>
                <w:rFonts w:ascii="Arial" w:hAnsi="Arial" w:cs="Arial"/>
                <w:color w:val="000000"/>
                <w:sz w:val="20"/>
                <w:szCs w:val="20"/>
              </w:rPr>
            </w:pPr>
            <w:ins w:id="3562" w:author="Mubiyarto Wibisono" w:date="2025-09-04T17:51:00Z" w16du:dateUtc="2025-09-04T10:51:00Z">
              <w:r w:rsidRPr="00A41EA1">
                <w:rPr>
                  <w:rFonts w:ascii="Arial" w:hAnsi="Arial" w:cs="Arial"/>
                  <w:color w:val="000000"/>
                  <w:sz w:val="20"/>
                  <w:szCs w:val="20"/>
                  <w:rPrChange w:id="3563" w:author="Mubiyarto Wibisono" w:date="2025-09-05T08:31:00Z" w16du:dateUtc="2025-09-05T01:31:00Z">
                    <w:rPr>
                      <w:rFonts w:ascii="Calibri" w:hAnsi="Calibri" w:cs="Calibri"/>
                      <w:color w:val="000000"/>
                      <w:sz w:val="22"/>
                      <w:szCs w:val="22"/>
                    </w:rPr>
                  </w:rPrChange>
                </w:rPr>
                <w:t>If n</w:t>
              </w:r>
            </w:ins>
            <w:ins w:id="3564" w:author="Mubiyarto Wibisono" w:date="2025-09-04T18:03:00Z" w16du:dateUtc="2025-09-04T11:03:00Z">
              <w:r w:rsidR="00141785" w:rsidRPr="00A41EA1">
                <w:rPr>
                  <w:rFonts w:ascii="Arial" w:hAnsi="Arial" w:cs="Arial"/>
                  <w:color w:val="000000"/>
                  <w:sz w:val="20"/>
                  <w:szCs w:val="20"/>
                </w:rPr>
                <w:t>o</w:t>
              </w:r>
            </w:ins>
            <w:ins w:id="3565" w:author="Mubiyarto Wibisono" w:date="2025-09-04T17:51:00Z" w16du:dateUtc="2025-09-04T10:51:00Z">
              <w:r w:rsidRPr="00A41EA1">
                <w:rPr>
                  <w:rFonts w:ascii="Arial" w:hAnsi="Arial" w:cs="Arial"/>
                  <w:color w:val="000000"/>
                  <w:sz w:val="20"/>
                  <w:szCs w:val="20"/>
                  <w:rPrChange w:id="3566" w:author="Mubiyarto Wibisono" w:date="2025-09-05T08:31:00Z" w16du:dateUtc="2025-09-05T01:31:00Z">
                    <w:rPr>
                      <w:rFonts w:ascii="Calibri" w:hAnsi="Calibri" w:cs="Calibri"/>
                      <w:color w:val="000000"/>
                      <w:sz w:val="22"/>
                      <w:szCs w:val="22"/>
                    </w:rPr>
                  </w:rPrChange>
                </w:rPr>
                <w:t>, return “no outstanding parking offence for the notice</w:t>
              </w:r>
            </w:ins>
            <w:ins w:id="3567" w:author="Mubiyarto Wibisono" w:date="2025-09-04T18:03:00Z" w16du:dateUtc="2025-09-04T11:03:00Z">
              <w:r w:rsidR="00141785" w:rsidRPr="00A41EA1">
                <w:rPr>
                  <w:rFonts w:ascii="Arial" w:hAnsi="Arial" w:cs="Arial"/>
                  <w:color w:val="000000"/>
                  <w:sz w:val="20"/>
                  <w:szCs w:val="20"/>
                </w:rPr>
                <w:t>”.</w:t>
              </w:r>
            </w:ins>
          </w:p>
          <w:p w14:paraId="7CD91F4C" w14:textId="6DC97385" w:rsidR="00130DB1" w:rsidRPr="00A41EA1" w:rsidRDefault="00141785" w:rsidP="00130DB1">
            <w:pPr>
              <w:rPr>
                <w:ins w:id="3568" w:author="Mubiyarto Wibisono" w:date="2025-09-04T17:50:00Z" w16du:dateUtc="2025-09-04T10:50:00Z"/>
                <w:rFonts w:ascii="Arial" w:eastAsia="Arial" w:hAnsi="Arial" w:cs="Arial"/>
                <w:sz w:val="20"/>
                <w:szCs w:val="20"/>
                <w:rPrChange w:id="3569" w:author="Mubiyarto Wibisono" w:date="2025-09-05T08:31:00Z" w16du:dateUtc="2025-09-05T01:31:00Z">
                  <w:rPr>
                    <w:ins w:id="3570" w:author="Mubiyarto Wibisono" w:date="2025-09-04T17:50:00Z" w16du:dateUtc="2025-09-04T10:50:00Z"/>
                    <w:rFonts w:eastAsia="Arial"/>
                  </w:rPr>
                </w:rPrChange>
              </w:rPr>
            </w:pPr>
            <w:ins w:id="3571" w:author="Mubiyarto Wibisono" w:date="2025-09-04T18:03:00Z" w16du:dateUtc="2025-09-04T11:03:00Z">
              <w:r w:rsidRPr="00A41EA1">
                <w:rPr>
                  <w:rFonts w:ascii="Arial" w:hAnsi="Arial" w:cs="Arial"/>
                  <w:color w:val="000000"/>
                  <w:sz w:val="20"/>
                  <w:szCs w:val="20"/>
                </w:rPr>
                <w:t>I</w:t>
              </w:r>
            </w:ins>
            <w:ins w:id="3572" w:author="Mubiyarto Wibisono" w:date="2025-09-04T17:51:00Z" w16du:dateUtc="2025-09-04T10:51:00Z">
              <w:r w:rsidR="00130DB1" w:rsidRPr="00A41EA1">
                <w:rPr>
                  <w:rFonts w:ascii="Arial" w:hAnsi="Arial" w:cs="Arial"/>
                  <w:color w:val="000000"/>
                  <w:sz w:val="20"/>
                  <w:szCs w:val="20"/>
                  <w:rPrChange w:id="3573" w:author="Mubiyarto Wibisono" w:date="2025-09-05T08:31:00Z" w16du:dateUtc="2025-09-05T01:31:00Z">
                    <w:rPr>
                      <w:rFonts w:ascii="Calibri" w:hAnsi="Calibri" w:cs="Calibri"/>
                      <w:color w:val="000000"/>
                      <w:sz w:val="22"/>
                      <w:szCs w:val="22"/>
                    </w:rPr>
                  </w:rPrChange>
                </w:rPr>
                <w:t xml:space="preserve">f </w:t>
              </w:r>
            </w:ins>
            <w:ins w:id="3574" w:author="Mubiyarto Wibisono" w:date="2025-09-04T18:03:00Z" w16du:dateUtc="2025-09-04T11:03:00Z">
              <w:r w:rsidRPr="00A41EA1">
                <w:rPr>
                  <w:rFonts w:ascii="Arial" w:hAnsi="Arial" w:cs="Arial"/>
                  <w:color w:val="000000"/>
                  <w:sz w:val="20"/>
                  <w:szCs w:val="20"/>
                </w:rPr>
                <w:t>yes</w:t>
              </w:r>
            </w:ins>
            <w:ins w:id="3575" w:author="Mubiyarto Wibisono" w:date="2025-09-04T17:51:00Z" w16du:dateUtc="2025-09-04T10:51:00Z">
              <w:r w:rsidR="00130DB1" w:rsidRPr="00A41EA1">
                <w:rPr>
                  <w:rFonts w:ascii="Arial" w:hAnsi="Arial" w:cs="Arial"/>
                  <w:color w:val="000000"/>
                  <w:sz w:val="20"/>
                  <w:szCs w:val="20"/>
                  <w:rPrChange w:id="3576" w:author="Mubiyarto Wibisono" w:date="2025-09-05T08:31:00Z" w16du:dateUtc="2025-09-05T01:31:00Z">
                    <w:rPr>
                      <w:rFonts w:ascii="Calibri" w:hAnsi="Calibri" w:cs="Calibri"/>
                      <w:color w:val="000000"/>
                      <w:sz w:val="22"/>
                      <w:szCs w:val="22"/>
                    </w:rPr>
                  </w:rPrChange>
                </w:rPr>
                <w:t>, continue.</w:t>
              </w:r>
            </w:ins>
          </w:p>
        </w:tc>
      </w:tr>
      <w:tr w:rsidR="00A56007" w:rsidRPr="00A41EA1" w14:paraId="32CD5CB5" w14:textId="77777777" w:rsidTr="00A916D4">
        <w:trPr>
          <w:ins w:id="3577" w:author="Mubiyarto Wibisono" w:date="2025-09-04T17:50:00Z"/>
        </w:trPr>
        <w:tc>
          <w:tcPr>
            <w:tcW w:w="2907" w:type="dxa"/>
          </w:tcPr>
          <w:p w14:paraId="01AF526D" w14:textId="731B9EBA" w:rsidR="000E6E62" w:rsidRPr="000E6E62" w:rsidRDefault="000E6E62" w:rsidP="000E6E62">
            <w:pPr>
              <w:rPr>
                <w:ins w:id="3578" w:author="Mubiyarto Wibisono" w:date="2025-09-04T17:50:00Z" w16du:dateUtc="2025-09-04T10:50:00Z"/>
                <w:rFonts w:ascii="Arial" w:eastAsia="Arial" w:hAnsi="Arial" w:cs="Arial"/>
                <w:sz w:val="20"/>
                <w:szCs w:val="20"/>
                <w:rPrChange w:id="3579" w:author="Mubiyarto Wibisono" w:date="2025-09-23T20:16:00Z" w16du:dateUtc="2025-09-23T13:16:00Z">
                  <w:rPr>
                    <w:ins w:id="3580" w:author="Mubiyarto Wibisono" w:date="2025-09-04T17:50:00Z" w16du:dateUtc="2025-09-04T10:50:00Z"/>
                    <w:rFonts w:eastAsia="Arial"/>
                  </w:rPr>
                </w:rPrChange>
              </w:rPr>
            </w:pPr>
            <w:ins w:id="3581" w:author="Mubiyarto Wibisono" w:date="2025-09-23T20:16:00Z" w16du:dateUtc="2025-09-23T13:16:00Z">
              <w:r w:rsidRPr="000E6E62">
                <w:rPr>
                  <w:rFonts w:ascii="Arial" w:hAnsi="Arial" w:cs="Arial"/>
                  <w:sz w:val="20"/>
                  <w:szCs w:val="20"/>
                  <w:rPrChange w:id="3582" w:author="Mubiyarto Wibisono" w:date="2025-09-23T20:16:00Z" w16du:dateUtc="2025-09-23T13:16:00Z">
                    <w:rPr/>
                  </w:rPrChange>
                </w:rPr>
                <w:t>Group notices</w:t>
              </w:r>
            </w:ins>
          </w:p>
        </w:tc>
        <w:tc>
          <w:tcPr>
            <w:tcW w:w="1834" w:type="dxa"/>
          </w:tcPr>
          <w:p w14:paraId="3DF9C151" w14:textId="30E2A9B5" w:rsidR="000E6E62" w:rsidRPr="000E6E62" w:rsidRDefault="000E6E62" w:rsidP="000E6E62">
            <w:pPr>
              <w:rPr>
                <w:ins w:id="3583" w:author="Mubiyarto Wibisono" w:date="2025-09-04T17:50:00Z" w16du:dateUtc="2025-09-04T10:50:00Z"/>
                <w:rFonts w:ascii="Arial" w:eastAsia="Arial" w:hAnsi="Arial" w:cs="Arial"/>
                <w:sz w:val="20"/>
                <w:szCs w:val="20"/>
                <w:rPrChange w:id="3584" w:author="Mubiyarto Wibisono" w:date="2025-09-23T20:16:00Z" w16du:dateUtc="2025-09-23T13:16:00Z">
                  <w:rPr>
                    <w:ins w:id="3585" w:author="Mubiyarto Wibisono" w:date="2025-09-04T17:50:00Z" w16du:dateUtc="2025-09-04T10:50:00Z"/>
                    <w:rFonts w:eastAsia="Arial"/>
                  </w:rPr>
                </w:rPrChange>
              </w:rPr>
            </w:pPr>
            <w:ins w:id="3586" w:author="Mubiyarto Wibisono" w:date="2025-09-23T20:16:00Z" w16du:dateUtc="2025-09-23T13:16:00Z">
              <w:r w:rsidRPr="000E6E62">
                <w:rPr>
                  <w:rFonts w:ascii="Arial" w:hAnsi="Arial" w:cs="Arial"/>
                  <w:sz w:val="20"/>
                  <w:szCs w:val="20"/>
                  <w:rPrChange w:id="3587" w:author="Mubiyarto Wibisono" w:date="2025-09-23T20:16:00Z" w16du:dateUtc="2025-09-23T13:16:00Z">
                    <w:rPr/>
                  </w:rPrChange>
                </w:rPr>
                <w:t>System Interaction</w:t>
              </w:r>
            </w:ins>
          </w:p>
        </w:tc>
        <w:tc>
          <w:tcPr>
            <w:tcW w:w="4609" w:type="dxa"/>
            <w:gridSpan w:val="2"/>
          </w:tcPr>
          <w:p w14:paraId="317A103A" w14:textId="470813F1" w:rsidR="000E6E62" w:rsidRPr="000E6E62" w:rsidRDefault="000E6E62" w:rsidP="000E6E62">
            <w:pPr>
              <w:rPr>
                <w:ins w:id="3588" w:author="Mubiyarto Wibisono" w:date="2025-09-04T17:50:00Z" w16du:dateUtc="2025-09-04T10:50:00Z"/>
                <w:rFonts w:ascii="Arial" w:eastAsia="Arial" w:hAnsi="Arial" w:cs="Arial"/>
                <w:sz w:val="20"/>
                <w:szCs w:val="20"/>
                <w:rPrChange w:id="3589" w:author="Mubiyarto Wibisono" w:date="2025-09-23T20:16:00Z" w16du:dateUtc="2025-09-23T13:16:00Z">
                  <w:rPr>
                    <w:ins w:id="3590" w:author="Mubiyarto Wibisono" w:date="2025-09-04T17:50:00Z" w16du:dateUtc="2025-09-04T10:50:00Z"/>
                    <w:rFonts w:eastAsia="Arial"/>
                  </w:rPr>
                </w:rPrChange>
              </w:rPr>
            </w:pPr>
            <w:ins w:id="3591" w:author="Mubiyarto Wibisono" w:date="2025-09-23T20:16:00Z" w16du:dateUtc="2025-09-23T13:16:00Z">
              <w:r w:rsidRPr="000E6E62">
                <w:rPr>
                  <w:rFonts w:ascii="Arial" w:hAnsi="Arial" w:cs="Arial"/>
                  <w:sz w:val="20"/>
                  <w:szCs w:val="20"/>
                  <w:rPrChange w:id="3592" w:author="Mubiyarto Wibisono" w:date="2025-09-23T20:16:00Z" w16du:dateUtc="2025-09-23T13:16:00Z">
                    <w:rPr/>
                  </w:rPrChange>
                </w:rPr>
                <w:t>Backend classifies each notice and group by</w:t>
              </w:r>
            </w:ins>
          </w:p>
        </w:tc>
      </w:tr>
      <w:tr w:rsidR="00A56007" w:rsidRPr="00A41EA1" w14:paraId="419A80F9" w14:textId="77777777" w:rsidTr="00A916D4">
        <w:trPr>
          <w:ins w:id="3593" w:author="Mubiyarto Wibisono" w:date="2025-09-23T20:16:00Z"/>
        </w:trPr>
        <w:tc>
          <w:tcPr>
            <w:tcW w:w="2907" w:type="dxa"/>
          </w:tcPr>
          <w:p w14:paraId="73479986" w14:textId="1BF1CF2F" w:rsidR="000E6E62" w:rsidRPr="000E6E62" w:rsidRDefault="000E6E62" w:rsidP="000E6E62">
            <w:pPr>
              <w:rPr>
                <w:ins w:id="3594" w:author="Mubiyarto Wibisono" w:date="2025-09-23T20:16:00Z" w16du:dateUtc="2025-09-23T13:16:00Z"/>
                <w:rFonts w:ascii="Arial" w:hAnsi="Arial" w:cs="Arial"/>
                <w:color w:val="000000"/>
                <w:sz w:val="20"/>
                <w:szCs w:val="20"/>
              </w:rPr>
            </w:pPr>
            <w:proofErr w:type="spellStart"/>
            <w:ins w:id="3595" w:author="Mubiyarto Wibisono" w:date="2025-09-23T20:16:00Z" w16du:dateUtc="2025-09-23T13:16:00Z">
              <w:r w:rsidRPr="000E6E62">
                <w:rPr>
                  <w:rFonts w:ascii="Arial" w:hAnsi="Arial" w:cs="Arial"/>
                  <w:sz w:val="20"/>
                  <w:szCs w:val="20"/>
                  <w:rPrChange w:id="3596" w:author="Mubiyarto Wibisono" w:date="2025-09-23T20:16:00Z" w16du:dateUtc="2025-09-23T13:16:00Z">
                    <w:rPr/>
                  </w:rPrChange>
                </w:rPr>
                <w:t>payment_acceptance_allowed</w:t>
              </w:r>
              <w:proofErr w:type="spellEnd"/>
            </w:ins>
          </w:p>
        </w:tc>
        <w:tc>
          <w:tcPr>
            <w:tcW w:w="1834" w:type="dxa"/>
          </w:tcPr>
          <w:p w14:paraId="1CD99820" w14:textId="7C2365C1" w:rsidR="000E6E62" w:rsidRPr="000E6E62" w:rsidRDefault="000E6E62" w:rsidP="000E6E62">
            <w:pPr>
              <w:rPr>
                <w:ins w:id="3597" w:author="Mubiyarto Wibisono" w:date="2025-09-23T20:16:00Z" w16du:dateUtc="2025-09-23T13:16:00Z"/>
                <w:rFonts w:ascii="Arial" w:hAnsi="Arial" w:cs="Arial"/>
                <w:color w:val="000000"/>
                <w:sz w:val="20"/>
                <w:szCs w:val="20"/>
              </w:rPr>
            </w:pPr>
            <w:ins w:id="3598" w:author="Mubiyarto Wibisono" w:date="2025-09-23T20:16:00Z" w16du:dateUtc="2025-09-23T13:16:00Z">
              <w:r w:rsidRPr="000E6E62">
                <w:rPr>
                  <w:rFonts w:ascii="Arial" w:hAnsi="Arial" w:cs="Arial"/>
                  <w:sz w:val="20"/>
                  <w:szCs w:val="20"/>
                  <w:rPrChange w:id="3599" w:author="Mubiyarto Wibisono" w:date="2025-09-23T20:16:00Z" w16du:dateUtc="2025-09-23T13:16:00Z">
                    <w:rPr/>
                  </w:rPrChange>
                </w:rPr>
                <w:t>System Interaction</w:t>
              </w:r>
            </w:ins>
          </w:p>
        </w:tc>
        <w:tc>
          <w:tcPr>
            <w:tcW w:w="4609" w:type="dxa"/>
            <w:gridSpan w:val="2"/>
          </w:tcPr>
          <w:p w14:paraId="62ADD392" w14:textId="7CFFDD73" w:rsidR="000E6E62" w:rsidRPr="000E6E62" w:rsidRDefault="000E6E62" w:rsidP="000E6E62">
            <w:pPr>
              <w:rPr>
                <w:ins w:id="3600" w:author="Mubiyarto Wibisono" w:date="2025-09-23T20:16:00Z" w16du:dateUtc="2025-09-23T13:16:00Z"/>
                <w:rFonts w:ascii="Arial" w:hAnsi="Arial" w:cs="Arial"/>
                <w:color w:val="000000"/>
                <w:sz w:val="20"/>
                <w:szCs w:val="20"/>
              </w:rPr>
            </w:pPr>
            <w:ins w:id="3601" w:author="Mubiyarto Wibisono" w:date="2025-09-23T20:16:00Z" w16du:dateUtc="2025-09-23T13:16:00Z">
              <w:r w:rsidRPr="000E6E62">
                <w:rPr>
                  <w:rFonts w:ascii="Arial" w:hAnsi="Arial" w:cs="Arial"/>
                  <w:color w:val="000000"/>
                  <w:sz w:val="20"/>
                  <w:szCs w:val="20"/>
                </w:rPr>
                <w:t>Check flag for grouping</w:t>
              </w:r>
            </w:ins>
          </w:p>
        </w:tc>
      </w:tr>
      <w:tr w:rsidR="00A56007" w:rsidRPr="00A41EA1" w14:paraId="024376C8" w14:textId="77777777" w:rsidTr="00A916D4">
        <w:trPr>
          <w:ins w:id="3602" w:author="Mubiyarto Wibisono" w:date="2025-09-04T17:50:00Z"/>
        </w:trPr>
        <w:tc>
          <w:tcPr>
            <w:tcW w:w="2907" w:type="dxa"/>
            <w:vAlign w:val="center"/>
          </w:tcPr>
          <w:p w14:paraId="0B6A6B37" w14:textId="6D6578C0" w:rsidR="00130DB1" w:rsidRPr="00A41EA1" w:rsidRDefault="00130DB1" w:rsidP="00130DB1">
            <w:pPr>
              <w:rPr>
                <w:ins w:id="3603" w:author="Mubiyarto Wibisono" w:date="2025-09-04T17:50:00Z" w16du:dateUtc="2025-09-04T10:50:00Z"/>
                <w:rFonts w:ascii="Arial" w:eastAsia="Arial" w:hAnsi="Arial" w:cs="Arial"/>
                <w:sz w:val="20"/>
                <w:szCs w:val="20"/>
                <w:rPrChange w:id="3604" w:author="Mubiyarto Wibisono" w:date="2025-09-05T08:31:00Z" w16du:dateUtc="2025-09-05T01:31:00Z">
                  <w:rPr>
                    <w:ins w:id="3605" w:author="Mubiyarto Wibisono" w:date="2025-09-04T17:50:00Z" w16du:dateUtc="2025-09-04T10:50:00Z"/>
                    <w:rFonts w:eastAsia="Arial"/>
                  </w:rPr>
                </w:rPrChange>
              </w:rPr>
            </w:pPr>
            <w:ins w:id="3606" w:author="Mubiyarto Wibisono" w:date="2025-09-04T17:51:00Z" w16du:dateUtc="2025-09-04T10:51:00Z">
              <w:r w:rsidRPr="00A41EA1">
                <w:rPr>
                  <w:rFonts w:ascii="Arial" w:hAnsi="Arial" w:cs="Arial"/>
                  <w:color w:val="000000"/>
                  <w:sz w:val="20"/>
                  <w:szCs w:val="20"/>
                  <w:rPrChange w:id="3607" w:author="Mubiyarto Wibisono" w:date="2025-09-05T08:31:00Z" w16du:dateUtc="2025-09-05T01:31:00Z">
                    <w:rPr>
                      <w:rFonts w:ascii="Calibri" w:hAnsi="Calibri" w:cs="Calibri"/>
                      <w:color w:val="000000"/>
                      <w:sz w:val="22"/>
                      <w:szCs w:val="22"/>
                    </w:rPr>
                  </w:rPrChange>
                </w:rPr>
                <w:t>PAYABLE list</w:t>
              </w:r>
            </w:ins>
            <w:ins w:id="3608" w:author="Mubiyarto Wibisono" w:date="2025-09-23T20:16:00Z" w16du:dateUtc="2025-09-23T13:16:00Z">
              <w:r w:rsidR="000E6E62">
                <w:rPr>
                  <w:rFonts w:ascii="Arial" w:hAnsi="Arial" w:cs="Arial"/>
                  <w:color w:val="000000"/>
                  <w:sz w:val="20"/>
                  <w:szCs w:val="20"/>
                </w:rPr>
                <w:t xml:space="preserve"> (</w:t>
              </w:r>
            </w:ins>
            <w:ins w:id="3609" w:author="Mubiyarto Wibisono" w:date="2025-09-23T20:17:00Z" w16du:dateUtc="2025-09-23T13:17:00Z">
              <w:r w:rsidR="000E6E62">
                <w:rPr>
                  <w:rFonts w:ascii="Arial" w:hAnsi="Arial" w:cs="Arial"/>
                  <w:color w:val="000000"/>
                  <w:sz w:val="20"/>
                  <w:szCs w:val="20"/>
                </w:rPr>
                <w:t xml:space="preserve">if </w:t>
              </w:r>
              <w:proofErr w:type="gramStart"/>
              <w:r w:rsidR="000E6E62">
                <w:rPr>
                  <w:rFonts w:ascii="Arial" w:hAnsi="Arial" w:cs="Arial"/>
                  <w:color w:val="000000"/>
                  <w:sz w:val="20"/>
                  <w:szCs w:val="20"/>
                </w:rPr>
                <w:t>Yes</w:t>
              </w:r>
              <w:proofErr w:type="gramEnd"/>
              <w:r w:rsidR="000E6E62">
                <w:rPr>
                  <w:rFonts w:ascii="Arial" w:hAnsi="Arial" w:cs="Arial"/>
                  <w:color w:val="000000"/>
                  <w:sz w:val="20"/>
                  <w:szCs w:val="20"/>
                </w:rPr>
                <w:t>)</w:t>
              </w:r>
            </w:ins>
          </w:p>
        </w:tc>
        <w:tc>
          <w:tcPr>
            <w:tcW w:w="1834" w:type="dxa"/>
            <w:vAlign w:val="center"/>
          </w:tcPr>
          <w:p w14:paraId="0C9FE032" w14:textId="0FDC2F72" w:rsidR="00130DB1" w:rsidRPr="00A41EA1" w:rsidRDefault="00130DB1" w:rsidP="00130DB1">
            <w:pPr>
              <w:rPr>
                <w:ins w:id="3610" w:author="Mubiyarto Wibisono" w:date="2025-09-04T17:50:00Z" w16du:dateUtc="2025-09-04T10:50:00Z"/>
                <w:rFonts w:ascii="Arial" w:eastAsia="Arial" w:hAnsi="Arial" w:cs="Arial"/>
                <w:sz w:val="20"/>
                <w:szCs w:val="20"/>
                <w:rPrChange w:id="3611" w:author="Mubiyarto Wibisono" w:date="2025-09-05T08:31:00Z" w16du:dateUtc="2025-09-05T01:31:00Z">
                  <w:rPr>
                    <w:ins w:id="3612" w:author="Mubiyarto Wibisono" w:date="2025-09-04T17:50:00Z" w16du:dateUtc="2025-09-04T10:50:00Z"/>
                    <w:rFonts w:eastAsia="Arial"/>
                  </w:rPr>
                </w:rPrChange>
              </w:rPr>
            </w:pPr>
            <w:ins w:id="3613" w:author="Mubiyarto Wibisono" w:date="2025-09-04T17:51:00Z" w16du:dateUtc="2025-09-04T10:51:00Z">
              <w:r w:rsidRPr="00A41EA1">
                <w:rPr>
                  <w:rFonts w:ascii="Arial" w:hAnsi="Arial" w:cs="Arial"/>
                  <w:color w:val="000000"/>
                  <w:sz w:val="20"/>
                  <w:szCs w:val="20"/>
                  <w:rPrChange w:id="3614" w:author="Mubiyarto Wibisono" w:date="2025-09-05T08:31:00Z" w16du:dateUtc="2025-09-05T01:31:00Z">
                    <w:rPr>
                      <w:rFonts w:ascii="Calibri" w:hAnsi="Calibri" w:cs="Calibri"/>
                      <w:color w:val="000000"/>
                      <w:sz w:val="22"/>
                      <w:szCs w:val="22"/>
                    </w:rPr>
                  </w:rPrChange>
                </w:rPr>
                <w:t>System Interaction</w:t>
              </w:r>
            </w:ins>
          </w:p>
        </w:tc>
        <w:tc>
          <w:tcPr>
            <w:tcW w:w="4609" w:type="dxa"/>
            <w:gridSpan w:val="2"/>
            <w:vAlign w:val="center"/>
          </w:tcPr>
          <w:p w14:paraId="6C688F04" w14:textId="0D14DC31" w:rsidR="00130DB1" w:rsidRPr="00A41EA1" w:rsidRDefault="00130DB1" w:rsidP="00130DB1">
            <w:pPr>
              <w:rPr>
                <w:ins w:id="3615" w:author="Mubiyarto Wibisono" w:date="2025-09-04T17:50:00Z" w16du:dateUtc="2025-09-04T10:50:00Z"/>
                <w:rFonts w:ascii="Arial" w:eastAsia="Arial" w:hAnsi="Arial" w:cs="Arial"/>
                <w:sz w:val="20"/>
                <w:szCs w:val="20"/>
                <w:rPrChange w:id="3616" w:author="Mubiyarto Wibisono" w:date="2025-09-05T08:31:00Z" w16du:dateUtc="2025-09-05T01:31:00Z">
                  <w:rPr>
                    <w:ins w:id="3617" w:author="Mubiyarto Wibisono" w:date="2025-09-04T17:50:00Z" w16du:dateUtc="2025-09-04T10:50:00Z"/>
                    <w:rFonts w:eastAsia="Arial"/>
                  </w:rPr>
                </w:rPrChange>
              </w:rPr>
            </w:pPr>
            <w:ins w:id="3618" w:author="Mubiyarto Wibisono" w:date="2025-09-04T17:51:00Z" w16du:dateUtc="2025-09-04T10:51:00Z">
              <w:r w:rsidRPr="00A41EA1">
                <w:rPr>
                  <w:rFonts w:ascii="Arial" w:hAnsi="Arial" w:cs="Arial"/>
                  <w:color w:val="000000"/>
                  <w:sz w:val="20"/>
                  <w:szCs w:val="20"/>
                  <w:rPrChange w:id="3619" w:author="Mubiyarto Wibisono" w:date="2025-09-05T08:31:00Z" w16du:dateUtc="2025-09-05T01:31:00Z">
                    <w:rPr>
                      <w:rFonts w:ascii="Calibri" w:hAnsi="Calibri" w:cs="Calibri"/>
                      <w:color w:val="000000"/>
                      <w:sz w:val="22"/>
                      <w:szCs w:val="22"/>
                    </w:rPr>
                  </w:rPrChange>
                </w:rPr>
                <w:t xml:space="preserve">Collect notices flagged </w:t>
              </w:r>
              <w:r w:rsidRPr="00A41EA1">
                <w:rPr>
                  <w:rFonts w:ascii="Arial" w:hAnsi="Arial" w:cs="Arial"/>
                  <w:color w:val="000000"/>
                  <w:sz w:val="20"/>
                  <w:szCs w:val="20"/>
                  <w:rPrChange w:id="3620" w:author="Mubiyarto Wibisono" w:date="2025-09-05T08:31:00Z" w16du:dateUtc="2025-09-05T01:31:00Z">
                    <w:rPr>
                      <w:rFonts w:ascii="Calibri" w:hAnsi="Calibri" w:cs="Calibri"/>
                      <w:b/>
                      <w:bCs/>
                      <w:color w:val="000000"/>
                      <w:sz w:val="22"/>
                      <w:szCs w:val="22"/>
                    </w:rPr>
                  </w:rPrChange>
                </w:rPr>
                <w:t>PAYABLE</w:t>
              </w:r>
              <w:r w:rsidRPr="00A41EA1">
                <w:rPr>
                  <w:rFonts w:ascii="Arial" w:hAnsi="Arial" w:cs="Arial"/>
                  <w:color w:val="000000"/>
                  <w:sz w:val="20"/>
                  <w:szCs w:val="20"/>
                  <w:rPrChange w:id="3621" w:author="Mubiyarto Wibisono" w:date="2025-09-05T08:31:00Z" w16du:dateUtc="2025-09-05T01:31:00Z">
                    <w:rPr>
                      <w:rFonts w:ascii="Calibri" w:hAnsi="Calibri" w:cs="Calibri"/>
                      <w:color w:val="000000"/>
                      <w:sz w:val="22"/>
                      <w:szCs w:val="22"/>
                    </w:rPr>
                  </w:rPrChange>
                </w:rPr>
                <w:t xml:space="preserve"> for duplicate-payment checks.</w:t>
              </w:r>
            </w:ins>
          </w:p>
        </w:tc>
      </w:tr>
      <w:tr w:rsidR="00A56007" w:rsidRPr="00A41EA1" w14:paraId="4085FFE7" w14:textId="77777777" w:rsidTr="00A916D4">
        <w:trPr>
          <w:ins w:id="3622" w:author="Mubiyarto Wibisono" w:date="2025-09-04T21:57:00Z"/>
        </w:trPr>
        <w:tc>
          <w:tcPr>
            <w:tcW w:w="2907" w:type="dxa"/>
            <w:vAlign w:val="center"/>
          </w:tcPr>
          <w:p w14:paraId="5EF36C03" w14:textId="1BC7DE29" w:rsidR="00693C39" w:rsidRPr="00A41EA1" w:rsidRDefault="00693C39" w:rsidP="00693C39">
            <w:pPr>
              <w:rPr>
                <w:ins w:id="3623" w:author="Mubiyarto Wibisono" w:date="2025-09-04T21:57:00Z" w16du:dateUtc="2025-09-04T14:57:00Z"/>
                <w:rFonts w:ascii="Arial" w:hAnsi="Arial" w:cs="Arial"/>
                <w:color w:val="000000"/>
                <w:sz w:val="20"/>
                <w:szCs w:val="20"/>
              </w:rPr>
            </w:pPr>
            <w:ins w:id="3624" w:author="Mubiyarto Wibisono" w:date="2025-09-04T21:58:00Z" w16du:dateUtc="2025-09-04T14:58:00Z">
              <w:r w:rsidRPr="00A41EA1">
                <w:rPr>
                  <w:rFonts w:ascii="Arial" w:hAnsi="Arial" w:cs="Arial"/>
                  <w:color w:val="000000"/>
                  <w:sz w:val="20"/>
                  <w:szCs w:val="20"/>
                </w:rPr>
                <w:t>Check today’s payments for PAYABLE</w:t>
              </w:r>
            </w:ins>
          </w:p>
        </w:tc>
        <w:tc>
          <w:tcPr>
            <w:tcW w:w="1834" w:type="dxa"/>
            <w:vAlign w:val="center"/>
          </w:tcPr>
          <w:p w14:paraId="3B838FAC" w14:textId="3F88E0A8" w:rsidR="00693C39" w:rsidRPr="00A41EA1" w:rsidRDefault="00693C39" w:rsidP="00693C39">
            <w:pPr>
              <w:rPr>
                <w:ins w:id="3625" w:author="Mubiyarto Wibisono" w:date="2025-09-04T21:57:00Z" w16du:dateUtc="2025-09-04T14:57:00Z"/>
                <w:rFonts w:ascii="Arial" w:hAnsi="Arial" w:cs="Arial"/>
                <w:color w:val="000000"/>
                <w:sz w:val="20"/>
                <w:szCs w:val="20"/>
              </w:rPr>
            </w:pPr>
            <w:ins w:id="3626" w:author="Mubiyarto Wibisono" w:date="2025-09-04T21:58:00Z" w16du:dateUtc="2025-09-04T14:58:00Z">
              <w:r w:rsidRPr="00A41EA1">
                <w:rPr>
                  <w:rFonts w:ascii="Arial" w:hAnsi="Arial" w:cs="Arial"/>
                  <w:color w:val="000000"/>
                  <w:sz w:val="20"/>
                  <w:szCs w:val="20"/>
                </w:rPr>
                <w:t>System Interaction</w:t>
              </w:r>
            </w:ins>
          </w:p>
        </w:tc>
        <w:tc>
          <w:tcPr>
            <w:tcW w:w="4609" w:type="dxa"/>
            <w:gridSpan w:val="2"/>
            <w:vAlign w:val="center"/>
          </w:tcPr>
          <w:p w14:paraId="412B987E" w14:textId="197C3955" w:rsidR="00693C39" w:rsidRPr="00A41EA1" w:rsidRDefault="00693C39" w:rsidP="00693C39">
            <w:pPr>
              <w:rPr>
                <w:ins w:id="3627" w:author="Mubiyarto Wibisono" w:date="2025-09-04T21:57:00Z" w16du:dateUtc="2025-09-04T14:57:00Z"/>
                <w:rFonts w:ascii="Arial" w:hAnsi="Arial" w:cs="Arial"/>
                <w:color w:val="000000"/>
                <w:sz w:val="20"/>
                <w:szCs w:val="20"/>
              </w:rPr>
            </w:pPr>
            <w:ins w:id="3628" w:author="Mubiyarto Wibisono" w:date="2025-09-04T21:58:00Z" w16du:dateUtc="2025-09-04T14:58:00Z">
              <w:r w:rsidRPr="00A41EA1">
                <w:rPr>
                  <w:rFonts w:ascii="Arial" w:hAnsi="Arial" w:cs="Arial"/>
                  <w:color w:val="000000"/>
                  <w:sz w:val="20"/>
                  <w:szCs w:val="20"/>
                </w:rPr>
                <w:t xml:space="preserve">For each PAYABLE notice, look up today’s transactions in </w:t>
              </w:r>
              <w:proofErr w:type="spellStart"/>
              <w:r w:rsidRPr="00A41EA1">
                <w:rPr>
                  <w:rFonts w:ascii="Arial" w:hAnsi="Arial" w:cs="Arial"/>
                  <w:color w:val="000000"/>
                  <w:sz w:val="20"/>
                  <w:szCs w:val="20"/>
                </w:rPr>
                <w:t>web_txn_detail</w:t>
              </w:r>
              <w:proofErr w:type="spellEnd"/>
              <w:r w:rsidRPr="00A41EA1">
                <w:rPr>
                  <w:rFonts w:ascii="Arial" w:hAnsi="Arial" w:cs="Arial"/>
                  <w:color w:val="000000"/>
                  <w:sz w:val="20"/>
                  <w:szCs w:val="20"/>
                </w:rPr>
                <w:t xml:space="preserve"> to prevent duplicate payment.</w:t>
              </w:r>
            </w:ins>
          </w:p>
        </w:tc>
      </w:tr>
      <w:tr w:rsidR="00A56007" w:rsidRPr="00A41EA1" w14:paraId="1C5C51EF" w14:textId="77777777" w:rsidTr="00A916D4">
        <w:trPr>
          <w:ins w:id="3629" w:author="Mubiyarto Wibisono" w:date="2025-09-04T21:57:00Z"/>
        </w:trPr>
        <w:tc>
          <w:tcPr>
            <w:tcW w:w="2907" w:type="dxa"/>
            <w:vAlign w:val="center"/>
          </w:tcPr>
          <w:p w14:paraId="192CDEC0" w14:textId="793CC9BD" w:rsidR="00693C39" w:rsidRPr="00A41EA1" w:rsidRDefault="00693C39" w:rsidP="00693C39">
            <w:pPr>
              <w:rPr>
                <w:ins w:id="3630" w:author="Mubiyarto Wibisono" w:date="2025-09-04T21:57:00Z" w16du:dateUtc="2025-09-04T14:57:00Z"/>
                <w:rFonts w:ascii="Arial" w:hAnsi="Arial" w:cs="Arial"/>
                <w:color w:val="000000"/>
                <w:sz w:val="20"/>
                <w:szCs w:val="20"/>
              </w:rPr>
            </w:pPr>
            <w:ins w:id="3631" w:author="Mubiyarto Wibisono" w:date="2025-09-04T21:58:00Z" w16du:dateUtc="2025-09-04T14:58:00Z">
              <w:r w:rsidRPr="00A41EA1">
                <w:rPr>
                  <w:rFonts w:ascii="Arial" w:hAnsi="Arial" w:cs="Arial"/>
                  <w:color w:val="000000"/>
                  <w:sz w:val="20"/>
                  <w:szCs w:val="20"/>
                </w:rPr>
                <w:t>Any result?</w:t>
              </w:r>
            </w:ins>
          </w:p>
        </w:tc>
        <w:tc>
          <w:tcPr>
            <w:tcW w:w="1834" w:type="dxa"/>
            <w:vAlign w:val="center"/>
          </w:tcPr>
          <w:p w14:paraId="696A2717" w14:textId="1F90583E" w:rsidR="00693C39" w:rsidRPr="00A41EA1" w:rsidRDefault="00693C39" w:rsidP="00693C39">
            <w:pPr>
              <w:rPr>
                <w:ins w:id="3632" w:author="Mubiyarto Wibisono" w:date="2025-09-04T21:57:00Z" w16du:dateUtc="2025-09-04T14:57:00Z"/>
                <w:rFonts w:ascii="Arial" w:hAnsi="Arial" w:cs="Arial"/>
                <w:color w:val="000000"/>
                <w:sz w:val="20"/>
                <w:szCs w:val="20"/>
              </w:rPr>
            </w:pPr>
            <w:ins w:id="3633" w:author="Mubiyarto Wibisono" w:date="2025-09-04T21:58:00Z" w16du:dateUtc="2025-09-04T14:58:00Z">
              <w:r w:rsidRPr="00A41EA1">
                <w:rPr>
                  <w:rFonts w:ascii="Arial" w:hAnsi="Arial" w:cs="Arial"/>
                  <w:color w:val="000000"/>
                  <w:sz w:val="20"/>
                  <w:szCs w:val="20"/>
                </w:rPr>
                <w:t>Decision</w:t>
              </w:r>
            </w:ins>
          </w:p>
        </w:tc>
        <w:tc>
          <w:tcPr>
            <w:tcW w:w="4609" w:type="dxa"/>
            <w:gridSpan w:val="2"/>
            <w:vAlign w:val="center"/>
          </w:tcPr>
          <w:p w14:paraId="3BE217EF" w14:textId="77777777" w:rsidR="00693C39" w:rsidRPr="00A41EA1" w:rsidRDefault="00693C39" w:rsidP="00693C39">
            <w:pPr>
              <w:tabs>
                <w:tab w:val="left" w:pos="1620"/>
              </w:tabs>
              <w:jc w:val="both"/>
              <w:rPr>
                <w:ins w:id="3634" w:author="Mubiyarto Wibisono" w:date="2025-09-04T21:58:00Z" w16du:dateUtc="2025-09-04T14:58:00Z"/>
                <w:rFonts w:ascii="Arial" w:hAnsi="Arial" w:cs="Arial"/>
                <w:color w:val="000000"/>
                <w:sz w:val="20"/>
                <w:szCs w:val="20"/>
              </w:rPr>
            </w:pPr>
            <w:ins w:id="3635" w:author="Mubiyarto Wibisono" w:date="2025-09-04T21:58:00Z" w16du:dateUtc="2025-09-04T14:58:00Z">
              <w:r w:rsidRPr="00A41EA1">
                <w:rPr>
                  <w:rFonts w:ascii="Arial" w:hAnsi="Arial" w:cs="Arial"/>
                  <w:color w:val="000000"/>
                  <w:sz w:val="20"/>
                  <w:szCs w:val="20"/>
                </w:rPr>
                <w:t xml:space="preserve">If no, proceed to payment matrix and set </w:t>
              </w:r>
              <w:proofErr w:type="spellStart"/>
              <w:r w:rsidRPr="00A41EA1">
                <w:rPr>
                  <w:rFonts w:ascii="Arial" w:hAnsi="Arial" w:cs="Arial"/>
                  <w:color w:val="000000"/>
                  <w:sz w:val="20"/>
                  <w:szCs w:val="20"/>
                </w:rPr>
                <w:t>json</w:t>
              </w:r>
              <w:proofErr w:type="spellEnd"/>
              <w:r w:rsidRPr="00A41EA1">
                <w:rPr>
                  <w:rFonts w:ascii="Arial" w:hAnsi="Arial" w:cs="Arial"/>
                  <w:color w:val="000000"/>
                  <w:sz w:val="20"/>
                  <w:szCs w:val="20"/>
                </w:rPr>
                <w:t>.</w:t>
              </w:r>
            </w:ins>
          </w:p>
          <w:p w14:paraId="286A982A" w14:textId="6BBCF9D2" w:rsidR="00693C39" w:rsidRPr="00A41EA1" w:rsidRDefault="00693C39" w:rsidP="00693C39">
            <w:pPr>
              <w:rPr>
                <w:ins w:id="3636" w:author="Mubiyarto Wibisono" w:date="2025-09-04T21:57:00Z" w16du:dateUtc="2025-09-04T14:57:00Z"/>
                <w:rFonts w:ascii="Arial" w:hAnsi="Arial" w:cs="Arial"/>
                <w:color w:val="000000"/>
                <w:sz w:val="20"/>
                <w:szCs w:val="20"/>
              </w:rPr>
            </w:pPr>
            <w:ins w:id="3637" w:author="Mubiyarto Wibisono" w:date="2025-09-04T21:58:00Z" w16du:dateUtc="2025-09-04T14:58:00Z">
              <w:r w:rsidRPr="00A41EA1">
                <w:rPr>
                  <w:rFonts w:ascii="Arial" w:hAnsi="Arial" w:cs="Arial"/>
                  <w:color w:val="000000"/>
                  <w:sz w:val="20"/>
                  <w:szCs w:val="20"/>
                </w:rPr>
                <w:t>If yes, evaluate transaction time.</w:t>
              </w:r>
            </w:ins>
          </w:p>
        </w:tc>
      </w:tr>
      <w:tr w:rsidR="00A56007" w:rsidRPr="00A41EA1" w14:paraId="1BA9AEDD" w14:textId="77777777" w:rsidTr="00A916D4">
        <w:trPr>
          <w:ins w:id="3638" w:author="Mubiyarto Wibisono" w:date="2025-09-04T21:57:00Z"/>
        </w:trPr>
        <w:tc>
          <w:tcPr>
            <w:tcW w:w="2907" w:type="dxa"/>
            <w:vAlign w:val="center"/>
          </w:tcPr>
          <w:p w14:paraId="3133FD01" w14:textId="76CD269F" w:rsidR="00693C39" w:rsidRPr="00A41EA1" w:rsidRDefault="00693C39" w:rsidP="00693C39">
            <w:pPr>
              <w:rPr>
                <w:ins w:id="3639" w:author="Mubiyarto Wibisono" w:date="2025-09-04T21:57:00Z" w16du:dateUtc="2025-09-04T14:57:00Z"/>
                <w:rFonts w:ascii="Arial" w:hAnsi="Arial" w:cs="Arial"/>
                <w:color w:val="000000"/>
                <w:sz w:val="20"/>
                <w:szCs w:val="20"/>
              </w:rPr>
            </w:pPr>
            <w:ins w:id="3640" w:author="Mubiyarto Wibisono" w:date="2025-09-04T21:58:00Z" w16du:dateUtc="2025-09-04T14:58:00Z">
              <w:r w:rsidRPr="00A41EA1">
                <w:rPr>
                  <w:rFonts w:ascii="Arial" w:hAnsi="Arial" w:cs="Arial"/>
                  <w:color w:val="000000"/>
                  <w:sz w:val="20"/>
                  <w:szCs w:val="20"/>
                </w:rPr>
                <w:t>Transaction time &lt; 5 mins?</w:t>
              </w:r>
            </w:ins>
          </w:p>
        </w:tc>
        <w:tc>
          <w:tcPr>
            <w:tcW w:w="1834" w:type="dxa"/>
            <w:vAlign w:val="center"/>
          </w:tcPr>
          <w:p w14:paraId="327DCF0E" w14:textId="05E86857" w:rsidR="00693C39" w:rsidRPr="00A41EA1" w:rsidRDefault="00693C39" w:rsidP="00693C39">
            <w:pPr>
              <w:rPr>
                <w:ins w:id="3641" w:author="Mubiyarto Wibisono" w:date="2025-09-04T21:57:00Z" w16du:dateUtc="2025-09-04T14:57:00Z"/>
                <w:rFonts w:ascii="Arial" w:hAnsi="Arial" w:cs="Arial"/>
                <w:color w:val="000000"/>
                <w:sz w:val="20"/>
                <w:szCs w:val="20"/>
              </w:rPr>
            </w:pPr>
            <w:ins w:id="3642" w:author="Mubiyarto Wibisono" w:date="2025-09-04T21:58:00Z" w16du:dateUtc="2025-09-04T14:58:00Z">
              <w:r w:rsidRPr="00A41EA1">
                <w:rPr>
                  <w:rFonts w:ascii="Arial" w:hAnsi="Arial" w:cs="Arial"/>
                  <w:color w:val="000000"/>
                  <w:sz w:val="20"/>
                  <w:szCs w:val="20"/>
                </w:rPr>
                <w:t>Decision</w:t>
              </w:r>
            </w:ins>
          </w:p>
        </w:tc>
        <w:tc>
          <w:tcPr>
            <w:tcW w:w="4609" w:type="dxa"/>
            <w:gridSpan w:val="2"/>
            <w:vAlign w:val="center"/>
          </w:tcPr>
          <w:p w14:paraId="1F7D0EB3" w14:textId="2D56FA2D" w:rsidR="00693C39" w:rsidRPr="00A41EA1" w:rsidRDefault="00693C39" w:rsidP="00693C39">
            <w:pPr>
              <w:rPr>
                <w:ins w:id="3643" w:author="Mubiyarto Wibisono" w:date="2025-09-04T21:57:00Z" w16du:dateUtc="2025-09-04T14:57:00Z"/>
                <w:rFonts w:ascii="Arial" w:hAnsi="Arial" w:cs="Arial"/>
                <w:color w:val="000000"/>
                <w:sz w:val="20"/>
                <w:szCs w:val="20"/>
              </w:rPr>
            </w:pPr>
            <w:ins w:id="3644" w:author="Mubiyarto Wibisono" w:date="2025-09-04T21:58:00Z" w16du:dateUtc="2025-09-04T14:58:00Z">
              <w:r w:rsidRPr="00A41EA1">
                <w:rPr>
                  <w:rFonts w:ascii="Arial" w:hAnsi="Arial" w:cs="Arial"/>
                  <w:color w:val="000000"/>
                  <w:sz w:val="20"/>
                  <w:szCs w:val="20"/>
                </w:rPr>
                <w:t>If &lt; 5 minutes, mark the notice NOT_PAYABLE (still processing) and add the &lt;5-min message; if ≥5 minutes, keep as PAYABLE and add the &gt;5-min message.</w:t>
              </w:r>
            </w:ins>
          </w:p>
        </w:tc>
      </w:tr>
      <w:tr w:rsidR="00A56007" w:rsidRPr="00A41EA1" w:rsidDel="0000105C" w14:paraId="4F9AA6B6" w14:textId="1A2D0D42" w:rsidTr="00A916D4">
        <w:trPr>
          <w:gridAfter w:val="1"/>
          <w:wAfter w:w="12" w:type="dxa"/>
          <w:ins w:id="3645" w:author="Mubiyarto Wibisono" w:date="2025-09-04T21:57:00Z"/>
          <w:del w:id="3646" w:author="Mubiyarto Wibisono" w:date="2025-09-18T15:50:00Z"/>
        </w:trPr>
        <w:tc>
          <w:tcPr>
            <w:tcW w:w="2907" w:type="dxa"/>
            <w:vAlign w:val="center"/>
          </w:tcPr>
          <w:p w14:paraId="6F5CCF82" w14:textId="35709391" w:rsidR="00693C39" w:rsidRPr="00A41EA1" w:rsidDel="0000105C" w:rsidRDefault="00693C39" w:rsidP="00693C39">
            <w:pPr>
              <w:rPr>
                <w:ins w:id="3647" w:author="Mubiyarto Wibisono" w:date="2025-09-04T21:57:00Z" w16du:dateUtc="2025-09-04T14:57:00Z"/>
                <w:del w:id="3648" w:author="Mubiyarto Wibisono" w:date="2025-09-18T15:50:00Z" w16du:dateUtc="2025-09-18T07:50:00Z"/>
                <w:rFonts w:ascii="Arial" w:hAnsi="Arial" w:cs="Arial"/>
                <w:color w:val="000000"/>
                <w:sz w:val="20"/>
                <w:szCs w:val="20"/>
              </w:rPr>
            </w:pPr>
            <w:commentRangeStart w:id="3649"/>
            <w:commentRangeStart w:id="3650"/>
            <w:ins w:id="3651" w:author="Mubiyarto Wibisono" w:date="2025-09-04T22:00:00Z" w16du:dateUtc="2025-09-04T15:00:00Z">
              <w:del w:id="3652" w:author="Mubiyarto Wibisono" w:date="2025-09-18T15:50:00Z" w16du:dateUtc="2025-09-18T07:50:00Z">
                <w:r w:rsidRPr="00A41EA1" w:rsidDel="0000105C">
                  <w:rPr>
                    <w:rFonts w:ascii="Arial" w:hAnsi="Arial" w:cs="Arial"/>
                    <w:color w:val="000000"/>
                    <w:sz w:val="20"/>
                    <w:szCs w:val="20"/>
                  </w:rPr>
                  <w:delText>PAID list</w:delText>
                </w:r>
              </w:del>
            </w:ins>
            <w:commentRangeEnd w:id="3649"/>
            <w:del w:id="3653" w:author="Mubiyarto Wibisono" w:date="2025-09-18T15:50:00Z" w16du:dateUtc="2025-09-18T07:50:00Z">
              <w:r w:rsidR="00C56616" w:rsidDel="0000105C">
                <w:rPr>
                  <w:rStyle w:val="CommentReference"/>
                  <w:lang w:eastAsia="en-US" w:bidi="my-MM"/>
                </w:rPr>
                <w:commentReference w:id="3649"/>
              </w:r>
              <w:commentRangeEnd w:id="3650"/>
              <w:r w:rsidR="0000105C" w:rsidDel="0000105C">
                <w:rPr>
                  <w:rStyle w:val="CommentReference"/>
                  <w:lang w:eastAsia="en-US" w:bidi="my-MM"/>
                </w:rPr>
                <w:commentReference w:id="3650"/>
              </w:r>
            </w:del>
          </w:p>
        </w:tc>
        <w:tc>
          <w:tcPr>
            <w:tcW w:w="1834" w:type="dxa"/>
            <w:vAlign w:val="center"/>
          </w:tcPr>
          <w:p w14:paraId="5691A7C2" w14:textId="53851750" w:rsidR="00693C39" w:rsidRPr="00A41EA1" w:rsidDel="0000105C" w:rsidRDefault="00693C39" w:rsidP="00693C39">
            <w:pPr>
              <w:rPr>
                <w:ins w:id="3654" w:author="Mubiyarto Wibisono" w:date="2025-09-04T21:57:00Z" w16du:dateUtc="2025-09-04T14:57:00Z"/>
                <w:del w:id="3655" w:author="Mubiyarto Wibisono" w:date="2025-09-18T15:50:00Z" w16du:dateUtc="2025-09-18T07:50:00Z"/>
                <w:rFonts w:ascii="Arial" w:hAnsi="Arial" w:cs="Arial"/>
                <w:color w:val="000000"/>
                <w:sz w:val="20"/>
                <w:szCs w:val="20"/>
              </w:rPr>
            </w:pPr>
            <w:ins w:id="3656" w:author="Mubiyarto Wibisono" w:date="2025-09-04T22:00:00Z" w16du:dateUtc="2025-09-04T15:00:00Z">
              <w:del w:id="3657" w:author="Mubiyarto Wibisono" w:date="2025-09-18T15:50:00Z" w16du:dateUtc="2025-09-18T07:50:00Z">
                <w:r w:rsidRPr="00A41EA1" w:rsidDel="0000105C">
                  <w:rPr>
                    <w:rFonts w:ascii="Arial" w:hAnsi="Arial" w:cs="Arial"/>
                    <w:color w:val="000000"/>
                    <w:sz w:val="20"/>
                    <w:szCs w:val="20"/>
                  </w:rPr>
                  <w:delText>System Interaction</w:delText>
                </w:r>
              </w:del>
            </w:ins>
          </w:p>
        </w:tc>
        <w:tc>
          <w:tcPr>
            <w:tcW w:w="4597" w:type="dxa"/>
            <w:vAlign w:val="center"/>
          </w:tcPr>
          <w:p w14:paraId="2CDDAF4B" w14:textId="201D2BFB" w:rsidR="00693C39" w:rsidRPr="00A41EA1" w:rsidDel="0000105C" w:rsidRDefault="00693C39" w:rsidP="00693C39">
            <w:pPr>
              <w:rPr>
                <w:ins w:id="3658" w:author="Mubiyarto Wibisono" w:date="2025-09-04T21:57:00Z" w16du:dateUtc="2025-09-04T14:57:00Z"/>
                <w:del w:id="3659" w:author="Mubiyarto Wibisono" w:date="2025-09-18T15:50:00Z" w16du:dateUtc="2025-09-18T07:50:00Z"/>
                <w:rFonts w:ascii="Arial" w:hAnsi="Arial" w:cs="Arial"/>
                <w:color w:val="000000"/>
                <w:sz w:val="20"/>
                <w:szCs w:val="20"/>
              </w:rPr>
            </w:pPr>
            <w:ins w:id="3660" w:author="Mubiyarto Wibisono" w:date="2025-09-04T22:00:00Z" w16du:dateUtc="2025-09-04T15:00:00Z">
              <w:del w:id="3661" w:author="Mubiyarto Wibisono" w:date="2025-09-18T15:50:00Z" w16du:dateUtc="2025-09-18T07:50:00Z">
                <w:r w:rsidRPr="00A41EA1" w:rsidDel="0000105C">
                  <w:rPr>
                    <w:rFonts w:ascii="Arial" w:hAnsi="Arial" w:cs="Arial"/>
                    <w:color w:val="000000"/>
                    <w:sz w:val="20"/>
                    <w:szCs w:val="20"/>
                  </w:rPr>
                  <w:delText>Collect notices flagged PAID (already paid).</w:delText>
                </w:r>
              </w:del>
            </w:ins>
          </w:p>
        </w:tc>
      </w:tr>
      <w:tr w:rsidR="00A56007" w:rsidRPr="00A41EA1" w14:paraId="3A61C076" w14:textId="77777777" w:rsidTr="00A916D4">
        <w:trPr>
          <w:ins w:id="3662" w:author="Mubiyarto Wibisono" w:date="2025-09-04T17:50:00Z"/>
        </w:trPr>
        <w:tc>
          <w:tcPr>
            <w:tcW w:w="2907" w:type="dxa"/>
            <w:vAlign w:val="center"/>
          </w:tcPr>
          <w:p w14:paraId="7217596B" w14:textId="5043CD2C" w:rsidR="00693C39" w:rsidRPr="00A41EA1" w:rsidRDefault="00693C39" w:rsidP="00693C39">
            <w:pPr>
              <w:rPr>
                <w:ins w:id="3663" w:author="Mubiyarto Wibisono" w:date="2025-09-04T17:50:00Z" w16du:dateUtc="2025-09-04T10:50:00Z"/>
                <w:rFonts w:ascii="Arial" w:eastAsia="Arial" w:hAnsi="Arial" w:cs="Arial"/>
                <w:sz w:val="20"/>
                <w:szCs w:val="20"/>
                <w:rPrChange w:id="3664" w:author="Mubiyarto Wibisono" w:date="2025-09-05T08:31:00Z" w16du:dateUtc="2025-09-05T01:31:00Z">
                  <w:rPr>
                    <w:ins w:id="3665" w:author="Mubiyarto Wibisono" w:date="2025-09-04T17:50:00Z" w16du:dateUtc="2025-09-04T10:50:00Z"/>
                    <w:rFonts w:eastAsia="Arial"/>
                  </w:rPr>
                </w:rPrChange>
              </w:rPr>
            </w:pPr>
            <w:ins w:id="3666" w:author="Mubiyarto Wibisono" w:date="2025-09-04T22:00:00Z" w16du:dateUtc="2025-09-04T15:00:00Z">
              <w:r w:rsidRPr="00A41EA1">
                <w:rPr>
                  <w:rFonts w:ascii="Arial" w:hAnsi="Arial" w:cs="Arial"/>
                  <w:color w:val="000000"/>
                  <w:sz w:val="20"/>
                  <w:szCs w:val="20"/>
                </w:rPr>
                <w:t>NOT_PAYABLE list</w:t>
              </w:r>
            </w:ins>
            <w:ins w:id="3667" w:author="Mubiyarto Wibisono" w:date="2025-09-23T20:17:00Z" w16du:dateUtc="2025-09-23T13:17:00Z">
              <w:r w:rsidR="00E44C08">
                <w:rPr>
                  <w:rFonts w:ascii="Arial" w:hAnsi="Arial" w:cs="Arial"/>
                  <w:color w:val="000000"/>
                  <w:sz w:val="20"/>
                  <w:szCs w:val="20"/>
                </w:rPr>
                <w:t xml:space="preserve"> (if No)</w:t>
              </w:r>
            </w:ins>
          </w:p>
        </w:tc>
        <w:tc>
          <w:tcPr>
            <w:tcW w:w="1834" w:type="dxa"/>
            <w:vAlign w:val="center"/>
          </w:tcPr>
          <w:p w14:paraId="04CE42CE" w14:textId="70EB8700" w:rsidR="00693C39" w:rsidRPr="00A41EA1" w:rsidRDefault="00693C39" w:rsidP="00693C39">
            <w:pPr>
              <w:rPr>
                <w:ins w:id="3668" w:author="Mubiyarto Wibisono" w:date="2025-09-04T17:50:00Z" w16du:dateUtc="2025-09-04T10:50:00Z"/>
                <w:rFonts w:ascii="Arial" w:eastAsia="Arial" w:hAnsi="Arial" w:cs="Arial"/>
                <w:sz w:val="20"/>
                <w:szCs w:val="20"/>
                <w:rPrChange w:id="3669" w:author="Mubiyarto Wibisono" w:date="2025-09-05T08:31:00Z" w16du:dateUtc="2025-09-05T01:31:00Z">
                  <w:rPr>
                    <w:ins w:id="3670" w:author="Mubiyarto Wibisono" w:date="2025-09-04T17:50:00Z" w16du:dateUtc="2025-09-04T10:50:00Z"/>
                    <w:rFonts w:eastAsia="Arial"/>
                  </w:rPr>
                </w:rPrChange>
              </w:rPr>
            </w:pPr>
            <w:ins w:id="3671" w:author="Mubiyarto Wibisono" w:date="2025-09-04T22:00:00Z" w16du:dateUtc="2025-09-04T15:00:00Z">
              <w:r w:rsidRPr="00A41EA1">
                <w:rPr>
                  <w:rFonts w:ascii="Arial" w:hAnsi="Arial" w:cs="Arial"/>
                  <w:color w:val="000000"/>
                  <w:sz w:val="20"/>
                  <w:szCs w:val="20"/>
                </w:rPr>
                <w:t>System Interaction</w:t>
              </w:r>
            </w:ins>
          </w:p>
        </w:tc>
        <w:tc>
          <w:tcPr>
            <w:tcW w:w="4609" w:type="dxa"/>
            <w:gridSpan w:val="2"/>
            <w:vAlign w:val="center"/>
          </w:tcPr>
          <w:p w14:paraId="77E57FB8" w14:textId="0379D834" w:rsidR="00693C39" w:rsidRPr="00A41EA1" w:rsidRDefault="00693C39" w:rsidP="00693C39">
            <w:pPr>
              <w:rPr>
                <w:ins w:id="3672" w:author="Mubiyarto Wibisono" w:date="2025-09-04T17:50:00Z" w16du:dateUtc="2025-09-04T10:50:00Z"/>
                <w:rFonts w:ascii="Arial" w:eastAsia="Arial" w:hAnsi="Arial" w:cs="Arial"/>
                <w:sz w:val="20"/>
                <w:szCs w:val="20"/>
                <w:rPrChange w:id="3673" w:author="Mubiyarto Wibisono" w:date="2025-09-05T08:31:00Z" w16du:dateUtc="2025-09-05T01:31:00Z">
                  <w:rPr>
                    <w:ins w:id="3674" w:author="Mubiyarto Wibisono" w:date="2025-09-04T17:50:00Z" w16du:dateUtc="2025-09-04T10:50:00Z"/>
                    <w:rFonts w:eastAsia="Arial"/>
                  </w:rPr>
                </w:rPrChange>
              </w:rPr>
            </w:pPr>
            <w:ins w:id="3675" w:author="Mubiyarto Wibisono" w:date="2025-09-04T22:00:00Z" w16du:dateUtc="2025-09-04T15:00:00Z">
              <w:r w:rsidRPr="00A41EA1">
                <w:rPr>
                  <w:rFonts w:ascii="Arial" w:hAnsi="Arial" w:cs="Arial"/>
                  <w:color w:val="000000"/>
                  <w:sz w:val="20"/>
                  <w:szCs w:val="20"/>
                </w:rPr>
                <w:t>Collect notices flagged NOT_PAYABLE (will be shown but cannot be paid).</w:t>
              </w:r>
            </w:ins>
          </w:p>
        </w:tc>
      </w:tr>
      <w:tr w:rsidR="00A56007" w:rsidRPr="00A41EA1" w14:paraId="25D481B8" w14:textId="77777777" w:rsidTr="00A916D4">
        <w:trPr>
          <w:ins w:id="3676" w:author="Mubiyarto Wibisono" w:date="2025-09-04T17:50:00Z"/>
        </w:trPr>
        <w:tc>
          <w:tcPr>
            <w:tcW w:w="2907" w:type="dxa"/>
            <w:vAlign w:val="center"/>
          </w:tcPr>
          <w:p w14:paraId="507250D9" w14:textId="20543C04" w:rsidR="00693C39" w:rsidRPr="00A41EA1" w:rsidRDefault="00693C39" w:rsidP="00693C39">
            <w:pPr>
              <w:rPr>
                <w:ins w:id="3677" w:author="Mubiyarto Wibisono" w:date="2025-09-04T17:50:00Z" w16du:dateUtc="2025-09-04T10:50:00Z"/>
                <w:rFonts w:ascii="Arial" w:eastAsia="Arial" w:hAnsi="Arial" w:cs="Arial"/>
                <w:sz w:val="20"/>
                <w:szCs w:val="20"/>
                <w:rPrChange w:id="3678" w:author="Mubiyarto Wibisono" w:date="2025-09-05T08:31:00Z" w16du:dateUtc="2025-09-05T01:31:00Z">
                  <w:rPr>
                    <w:ins w:id="3679" w:author="Mubiyarto Wibisono" w:date="2025-09-04T17:50:00Z" w16du:dateUtc="2025-09-04T10:50:00Z"/>
                    <w:rFonts w:eastAsia="Arial"/>
                  </w:rPr>
                </w:rPrChange>
              </w:rPr>
            </w:pPr>
            <w:ins w:id="3680" w:author="Mubiyarto Wibisono" w:date="2025-09-04T22:00:00Z" w16du:dateUtc="2025-09-04T15:00:00Z">
              <w:r w:rsidRPr="00A41EA1">
                <w:rPr>
                  <w:rFonts w:ascii="Arial" w:hAnsi="Arial" w:cs="Arial"/>
                  <w:color w:val="000000"/>
                  <w:sz w:val="20"/>
                  <w:szCs w:val="20"/>
                </w:rPr>
                <w:t>Set JSON response</w:t>
              </w:r>
            </w:ins>
          </w:p>
        </w:tc>
        <w:tc>
          <w:tcPr>
            <w:tcW w:w="1834" w:type="dxa"/>
            <w:vAlign w:val="center"/>
          </w:tcPr>
          <w:p w14:paraId="4C946AB3" w14:textId="5A8F37F3" w:rsidR="00693C39" w:rsidRPr="00A41EA1" w:rsidRDefault="00693C39" w:rsidP="00693C39">
            <w:pPr>
              <w:rPr>
                <w:ins w:id="3681" w:author="Mubiyarto Wibisono" w:date="2025-09-04T17:50:00Z" w16du:dateUtc="2025-09-04T10:50:00Z"/>
                <w:rFonts w:ascii="Arial" w:eastAsia="Arial" w:hAnsi="Arial" w:cs="Arial"/>
                <w:sz w:val="20"/>
                <w:szCs w:val="20"/>
                <w:rPrChange w:id="3682" w:author="Mubiyarto Wibisono" w:date="2025-09-05T08:31:00Z" w16du:dateUtc="2025-09-05T01:31:00Z">
                  <w:rPr>
                    <w:ins w:id="3683" w:author="Mubiyarto Wibisono" w:date="2025-09-04T17:50:00Z" w16du:dateUtc="2025-09-04T10:50:00Z"/>
                    <w:rFonts w:eastAsia="Arial"/>
                  </w:rPr>
                </w:rPrChange>
              </w:rPr>
            </w:pPr>
            <w:ins w:id="3684" w:author="Mubiyarto Wibisono" w:date="2025-09-04T22:00:00Z" w16du:dateUtc="2025-09-04T15:00:00Z">
              <w:r w:rsidRPr="00A41EA1">
                <w:rPr>
                  <w:rFonts w:ascii="Arial" w:hAnsi="Arial" w:cs="Arial"/>
                  <w:color w:val="000000"/>
                  <w:sz w:val="20"/>
                  <w:szCs w:val="20"/>
                </w:rPr>
                <w:t>System Interaction</w:t>
              </w:r>
            </w:ins>
          </w:p>
        </w:tc>
        <w:tc>
          <w:tcPr>
            <w:tcW w:w="4609" w:type="dxa"/>
            <w:gridSpan w:val="2"/>
            <w:vAlign w:val="center"/>
          </w:tcPr>
          <w:p w14:paraId="6B7AAF61" w14:textId="77777777" w:rsidR="00693C39" w:rsidRDefault="00693C39" w:rsidP="00693C39">
            <w:pPr>
              <w:rPr>
                <w:ins w:id="3685" w:author="Mubiyarto Wibisono" w:date="2025-09-23T20:18:00Z" w16du:dateUtc="2025-09-23T13:18:00Z"/>
                <w:rFonts w:ascii="Arial" w:hAnsi="Arial" w:cs="Arial"/>
                <w:color w:val="000000"/>
                <w:sz w:val="20"/>
                <w:szCs w:val="20"/>
              </w:rPr>
            </w:pPr>
            <w:ins w:id="3686" w:author="Mubiyarto Wibisono" w:date="2025-09-04T22:00:00Z" w16du:dateUtc="2025-09-04T15:00:00Z">
              <w:r w:rsidRPr="00A41EA1">
                <w:rPr>
                  <w:rFonts w:ascii="Arial" w:hAnsi="Arial" w:cs="Arial"/>
                  <w:color w:val="000000"/>
                  <w:sz w:val="20"/>
                  <w:szCs w:val="20"/>
                </w:rPr>
                <w:t>Construct response list with fields:</w:t>
              </w:r>
            </w:ins>
          </w:p>
          <w:p w14:paraId="3B02AAE2" w14:textId="77777777" w:rsidR="00704808" w:rsidRDefault="00704808" w:rsidP="00704808">
            <w:pPr>
              <w:rPr>
                <w:ins w:id="3687" w:author="Mubiyarto Wibisono" w:date="2025-09-23T20:18:00Z" w16du:dateUtc="2025-09-23T13:18:00Z"/>
                <w:rFonts w:ascii="Arial" w:eastAsia="Arial" w:hAnsi="Arial" w:cs="Arial"/>
                <w:sz w:val="20"/>
                <w:szCs w:val="20"/>
              </w:rPr>
            </w:pPr>
          </w:p>
          <w:p w14:paraId="08E2A133" w14:textId="33681537" w:rsidR="00704808" w:rsidRPr="00704808" w:rsidRDefault="00704808" w:rsidP="00704808">
            <w:pPr>
              <w:rPr>
                <w:ins w:id="3688" w:author="Mubiyarto Wibisono" w:date="2025-09-23T20:18:00Z"/>
                <w:rFonts w:ascii="Arial" w:eastAsia="Arial" w:hAnsi="Arial" w:cs="Arial"/>
                <w:sz w:val="20"/>
                <w:szCs w:val="20"/>
              </w:rPr>
            </w:pPr>
            <w:proofErr w:type="spellStart"/>
            <w:ins w:id="3689" w:author="Mubiyarto Wibisono" w:date="2025-09-23T20:18:00Z">
              <w:r w:rsidRPr="00704808">
                <w:rPr>
                  <w:rFonts w:ascii="Arial" w:eastAsia="Arial" w:hAnsi="Arial" w:cs="Arial"/>
                  <w:sz w:val="20"/>
                  <w:szCs w:val="20"/>
                </w:rPr>
                <w:t>notice_no</w:t>
              </w:r>
              <w:proofErr w:type="spellEnd"/>
            </w:ins>
          </w:p>
          <w:p w14:paraId="794ED11B" w14:textId="77777777" w:rsidR="00704808" w:rsidRPr="00704808" w:rsidRDefault="00704808" w:rsidP="00704808">
            <w:pPr>
              <w:rPr>
                <w:ins w:id="3690" w:author="Mubiyarto Wibisono" w:date="2025-09-23T20:18:00Z"/>
                <w:rFonts w:ascii="Arial" w:eastAsia="Arial" w:hAnsi="Arial" w:cs="Arial"/>
                <w:sz w:val="20"/>
                <w:szCs w:val="20"/>
              </w:rPr>
            </w:pPr>
            <w:proofErr w:type="spellStart"/>
            <w:ins w:id="3691" w:author="Mubiyarto Wibisono" w:date="2025-09-23T20:18:00Z">
              <w:r w:rsidRPr="00704808">
                <w:rPr>
                  <w:rFonts w:ascii="Arial" w:eastAsia="Arial" w:hAnsi="Arial" w:cs="Arial"/>
                  <w:sz w:val="20"/>
                  <w:szCs w:val="20"/>
                </w:rPr>
                <w:t>vehicle_no</w:t>
              </w:r>
              <w:proofErr w:type="spellEnd"/>
            </w:ins>
          </w:p>
          <w:p w14:paraId="5FB8DFC2" w14:textId="77777777" w:rsidR="00704808" w:rsidRPr="00704808" w:rsidRDefault="00704808" w:rsidP="00704808">
            <w:pPr>
              <w:rPr>
                <w:ins w:id="3692" w:author="Mubiyarto Wibisono" w:date="2025-09-23T20:18:00Z"/>
                <w:rFonts w:ascii="Arial" w:eastAsia="Arial" w:hAnsi="Arial" w:cs="Arial"/>
                <w:sz w:val="20"/>
                <w:szCs w:val="20"/>
              </w:rPr>
            </w:pPr>
            <w:proofErr w:type="spellStart"/>
            <w:ins w:id="3693" w:author="Mubiyarto Wibisono" w:date="2025-09-23T20:18:00Z">
              <w:r w:rsidRPr="00704808">
                <w:rPr>
                  <w:rFonts w:ascii="Arial" w:eastAsia="Arial" w:hAnsi="Arial" w:cs="Arial"/>
                  <w:sz w:val="20"/>
                  <w:szCs w:val="20"/>
                </w:rPr>
                <w:t>notice_date_and_time</w:t>
              </w:r>
              <w:proofErr w:type="spellEnd"/>
            </w:ins>
          </w:p>
          <w:p w14:paraId="526D057E" w14:textId="77777777" w:rsidR="00704808" w:rsidRPr="00704808" w:rsidRDefault="00704808" w:rsidP="00704808">
            <w:pPr>
              <w:rPr>
                <w:ins w:id="3694" w:author="Mubiyarto Wibisono" w:date="2025-09-23T20:18:00Z"/>
                <w:rFonts w:ascii="Arial" w:eastAsia="Arial" w:hAnsi="Arial" w:cs="Arial"/>
                <w:sz w:val="20"/>
                <w:szCs w:val="20"/>
              </w:rPr>
            </w:pPr>
            <w:proofErr w:type="spellStart"/>
            <w:ins w:id="3695" w:author="Mubiyarto Wibisono" w:date="2025-09-23T20:18:00Z">
              <w:r w:rsidRPr="00704808">
                <w:rPr>
                  <w:rFonts w:ascii="Arial" w:eastAsia="Arial" w:hAnsi="Arial" w:cs="Arial"/>
                  <w:sz w:val="20"/>
                  <w:szCs w:val="20"/>
                </w:rPr>
                <w:t>amount_payable</w:t>
              </w:r>
              <w:proofErr w:type="spellEnd"/>
            </w:ins>
          </w:p>
          <w:p w14:paraId="3B78A1D1" w14:textId="77777777" w:rsidR="00704808" w:rsidRPr="00704808" w:rsidRDefault="00704808" w:rsidP="00704808">
            <w:pPr>
              <w:rPr>
                <w:ins w:id="3696" w:author="Mubiyarto Wibisono" w:date="2025-09-23T20:18:00Z"/>
                <w:rFonts w:ascii="Arial" w:eastAsia="Arial" w:hAnsi="Arial" w:cs="Arial"/>
                <w:sz w:val="20"/>
                <w:szCs w:val="20"/>
              </w:rPr>
            </w:pPr>
            <w:proofErr w:type="spellStart"/>
            <w:ins w:id="3697" w:author="Mubiyarto Wibisono" w:date="2025-09-23T20:18:00Z">
              <w:r w:rsidRPr="00704808">
                <w:rPr>
                  <w:rFonts w:ascii="Arial" w:eastAsia="Arial" w:hAnsi="Arial" w:cs="Arial"/>
                  <w:sz w:val="20"/>
                  <w:szCs w:val="20"/>
                </w:rPr>
                <w:t>date_transaction</w:t>
              </w:r>
              <w:proofErr w:type="spellEnd"/>
            </w:ins>
          </w:p>
          <w:p w14:paraId="1DE4B01C" w14:textId="77777777" w:rsidR="00704808" w:rsidRPr="00704808" w:rsidRDefault="00704808" w:rsidP="00704808">
            <w:pPr>
              <w:rPr>
                <w:ins w:id="3698" w:author="Mubiyarto Wibisono" w:date="2025-09-23T20:18:00Z"/>
                <w:rFonts w:ascii="Arial" w:eastAsia="Arial" w:hAnsi="Arial" w:cs="Arial"/>
                <w:sz w:val="20"/>
                <w:szCs w:val="20"/>
              </w:rPr>
            </w:pPr>
            <w:proofErr w:type="spellStart"/>
            <w:ins w:id="3699" w:author="Mubiyarto Wibisono" w:date="2025-09-23T20:18:00Z">
              <w:r w:rsidRPr="00704808">
                <w:rPr>
                  <w:rFonts w:ascii="Arial" w:eastAsia="Arial" w:hAnsi="Arial" w:cs="Arial"/>
                  <w:sz w:val="20"/>
                  <w:szCs w:val="20"/>
                </w:rPr>
                <w:t>eservice_message</w:t>
              </w:r>
              <w:proofErr w:type="spellEnd"/>
            </w:ins>
          </w:p>
          <w:p w14:paraId="74CE3502" w14:textId="0464BDA8" w:rsidR="00704808" w:rsidRPr="00A41EA1" w:rsidRDefault="00704808" w:rsidP="00693C39">
            <w:pPr>
              <w:rPr>
                <w:ins w:id="3700" w:author="Mubiyarto Wibisono" w:date="2025-09-04T17:50:00Z" w16du:dateUtc="2025-09-04T10:50:00Z"/>
                <w:rFonts w:ascii="Arial" w:eastAsia="Arial" w:hAnsi="Arial" w:cs="Arial"/>
                <w:sz w:val="20"/>
                <w:szCs w:val="20"/>
                <w:rPrChange w:id="3701" w:author="Mubiyarto Wibisono" w:date="2025-09-05T08:31:00Z" w16du:dateUtc="2025-09-05T01:31:00Z">
                  <w:rPr>
                    <w:ins w:id="3702" w:author="Mubiyarto Wibisono" w:date="2025-09-04T17:50:00Z" w16du:dateUtc="2025-09-04T10:50:00Z"/>
                    <w:rFonts w:eastAsia="Arial"/>
                  </w:rPr>
                </w:rPrChange>
              </w:rPr>
            </w:pPr>
            <w:proofErr w:type="spellStart"/>
            <w:ins w:id="3703" w:author="Mubiyarto Wibisono" w:date="2025-09-23T20:18:00Z">
              <w:r w:rsidRPr="00704808">
                <w:rPr>
                  <w:rFonts w:ascii="Arial" w:eastAsia="Arial" w:hAnsi="Arial" w:cs="Arial"/>
                  <w:sz w:val="20"/>
                  <w:szCs w:val="20"/>
                </w:rPr>
                <w:t>payment_acceptance_allowed</w:t>
              </w:r>
            </w:ins>
            <w:proofErr w:type="spellEnd"/>
          </w:p>
        </w:tc>
      </w:tr>
      <w:tr w:rsidR="00A56007" w:rsidRPr="00A41EA1" w14:paraId="544DCEDB" w14:textId="77777777" w:rsidTr="00A916D4">
        <w:trPr>
          <w:ins w:id="3704" w:author="Mubiyarto Wibisono" w:date="2025-09-04T17:50:00Z"/>
        </w:trPr>
        <w:tc>
          <w:tcPr>
            <w:tcW w:w="2907" w:type="dxa"/>
            <w:vAlign w:val="center"/>
          </w:tcPr>
          <w:p w14:paraId="64812A36" w14:textId="2B08147A" w:rsidR="00693C39" w:rsidRPr="00A41EA1" w:rsidRDefault="00693C39" w:rsidP="00693C39">
            <w:pPr>
              <w:rPr>
                <w:ins w:id="3705" w:author="Mubiyarto Wibisono" w:date="2025-09-04T17:50:00Z" w16du:dateUtc="2025-09-04T10:50:00Z"/>
                <w:rFonts w:ascii="Arial" w:eastAsia="Arial" w:hAnsi="Arial" w:cs="Arial"/>
                <w:sz w:val="20"/>
                <w:szCs w:val="20"/>
                <w:rPrChange w:id="3706" w:author="Mubiyarto Wibisono" w:date="2025-09-05T08:31:00Z" w16du:dateUtc="2025-09-05T01:31:00Z">
                  <w:rPr>
                    <w:ins w:id="3707" w:author="Mubiyarto Wibisono" w:date="2025-09-04T17:50:00Z" w16du:dateUtc="2025-09-04T10:50:00Z"/>
                    <w:rFonts w:eastAsia="Arial"/>
                  </w:rPr>
                </w:rPrChange>
              </w:rPr>
            </w:pPr>
            <w:ins w:id="3708" w:author="Mubiyarto Wibisono" w:date="2025-09-04T22:00:00Z" w16du:dateUtc="2025-09-04T15:00:00Z">
              <w:r w:rsidRPr="00A41EA1">
                <w:rPr>
                  <w:rFonts w:ascii="Arial" w:hAnsi="Arial" w:cs="Arial"/>
                  <w:color w:val="000000"/>
                  <w:sz w:val="20"/>
                  <w:szCs w:val="20"/>
                </w:rPr>
                <w:t>Return response</w:t>
              </w:r>
            </w:ins>
          </w:p>
        </w:tc>
        <w:tc>
          <w:tcPr>
            <w:tcW w:w="1834" w:type="dxa"/>
            <w:vAlign w:val="center"/>
          </w:tcPr>
          <w:p w14:paraId="4A3D4690" w14:textId="70065C31" w:rsidR="00693C39" w:rsidRPr="00A41EA1" w:rsidRDefault="00693C39" w:rsidP="00693C39">
            <w:pPr>
              <w:rPr>
                <w:ins w:id="3709" w:author="Mubiyarto Wibisono" w:date="2025-09-04T17:50:00Z" w16du:dateUtc="2025-09-04T10:50:00Z"/>
                <w:rFonts w:ascii="Arial" w:eastAsia="Arial" w:hAnsi="Arial" w:cs="Arial"/>
                <w:sz w:val="20"/>
                <w:szCs w:val="20"/>
                <w:rPrChange w:id="3710" w:author="Mubiyarto Wibisono" w:date="2025-09-05T08:31:00Z" w16du:dateUtc="2025-09-05T01:31:00Z">
                  <w:rPr>
                    <w:ins w:id="3711" w:author="Mubiyarto Wibisono" w:date="2025-09-04T17:50:00Z" w16du:dateUtc="2025-09-04T10:50:00Z"/>
                    <w:rFonts w:eastAsia="Arial"/>
                  </w:rPr>
                </w:rPrChange>
              </w:rPr>
            </w:pPr>
            <w:ins w:id="3712" w:author="Mubiyarto Wibisono" w:date="2025-09-04T22:00:00Z" w16du:dateUtc="2025-09-04T15:00:00Z">
              <w:r w:rsidRPr="00A41EA1">
                <w:rPr>
                  <w:rFonts w:ascii="Arial" w:hAnsi="Arial" w:cs="Arial"/>
                  <w:color w:val="000000"/>
                  <w:sz w:val="20"/>
                  <w:szCs w:val="20"/>
                </w:rPr>
                <w:t>System Interaction</w:t>
              </w:r>
            </w:ins>
          </w:p>
        </w:tc>
        <w:tc>
          <w:tcPr>
            <w:tcW w:w="4609" w:type="dxa"/>
            <w:gridSpan w:val="2"/>
            <w:vAlign w:val="center"/>
          </w:tcPr>
          <w:p w14:paraId="2BC8E033" w14:textId="3F0BB5C4" w:rsidR="00693C39" w:rsidRPr="00A41EA1" w:rsidRDefault="00693C39" w:rsidP="00693C39">
            <w:pPr>
              <w:rPr>
                <w:ins w:id="3713" w:author="Mubiyarto Wibisono" w:date="2025-09-04T17:50:00Z" w16du:dateUtc="2025-09-04T10:50:00Z"/>
                <w:rFonts w:ascii="Arial" w:eastAsia="Arial" w:hAnsi="Arial" w:cs="Arial"/>
                <w:sz w:val="20"/>
                <w:szCs w:val="20"/>
                <w:rPrChange w:id="3714" w:author="Mubiyarto Wibisono" w:date="2025-09-05T08:31:00Z" w16du:dateUtc="2025-09-05T01:31:00Z">
                  <w:rPr>
                    <w:ins w:id="3715" w:author="Mubiyarto Wibisono" w:date="2025-09-04T17:50:00Z" w16du:dateUtc="2025-09-04T10:50:00Z"/>
                    <w:rFonts w:eastAsia="Arial"/>
                  </w:rPr>
                </w:rPrChange>
              </w:rPr>
            </w:pPr>
            <w:ins w:id="3716" w:author="Mubiyarto Wibisono" w:date="2025-09-04T22:00:00Z" w16du:dateUtc="2025-09-04T15:00:00Z">
              <w:r w:rsidRPr="00A41EA1">
                <w:rPr>
                  <w:rFonts w:ascii="Arial" w:hAnsi="Arial" w:cs="Arial"/>
                  <w:color w:val="000000"/>
                  <w:sz w:val="20"/>
                  <w:szCs w:val="20"/>
                </w:rPr>
                <w:t>Send the JSON to the eService.</w:t>
              </w:r>
            </w:ins>
          </w:p>
        </w:tc>
      </w:tr>
      <w:tr w:rsidR="00A56007" w:rsidRPr="00A41EA1" w14:paraId="3710860F" w14:textId="77777777" w:rsidTr="00A916D4">
        <w:trPr>
          <w:ins w:id="3717" w:author="Mubiyarto Wibisono" w:date="2025-09-04T17:50:00Z"/>
        </w:trPr>
        <w:tc>
          <w:tcPr>
            <w:tcW w:w="2907" w:type="dxa"/>
            <w:vAlign w:val="center"/>
          </w:tcPr>
          <w:p w14:paraId="48058897" w14:textId="3F4904AF" w:rsidR="00693C39" w:rsidRPr="00A41EA1" w:rsidRDefault="00693C39" w:rsidP="00693C39">
            <w:pPr>
              <w:rPr>
                <w:ins w:id="3718" w:author="Mubiyarto Wibisono" w:date="2025-09-04T17:50:00Z" w16du:dateUtc="2025-09-04T10:50:00Z"/>
                <w:rFonts w:ascii="Arial" w:eastAsia="Arial" w:hAnsi="Arial" w:cs="Arial"/>
                <w:sz w:val="20"/>
                <w:szCs w:val="20"/>
                <w:rPrChange w:id="3719" w:author="Mubiyarto Wibisono" w:date="2025-09-05T08:31:00Z" w16du:dateUtc="2025-09-05T01:31:00Z">
                  <w:rPr>
                    <w:ins w:id="3720" w:author="Mubiyarto Wibisono" w:date="2025-09-04T17:50:00Z" w16du:dateUtc="2025-09-04T10:50:00Z"/>
                    <w:rFonts w:eastAsia="Arial"/>
                  </w:rPr>
                </w:rPrChange>
              </w:rPr>
            </w:pPr>
            <w:ins w:id="3721" w:author="Mubiyarto Wibisono" w:date="2025-09-04T22:00:00Z" w16du:dateUtc="2025-09-04T15:00:00Z">
              <w:r w:rsidRPr="00A41EA1">
                <w:rPr>
                  <w:rFonts w:ascii="Arial" w:hAnsi="Arial" w:cs="Arial"/>
                  <w:color w:val="000000"/>
                  <w:sz w:val="20"/>
                  <w:szCs w:val="20"/>
                </w:rPr>
                <w:t>UI Display</w:t>
              </w:r>
            </w:ins>
          </w:p>
        </w:tc>
        <w:tc>
          <w:tcPr>
            <w:tcW w:w="1834" w:type="dxa"/>
            <w:vAlign w:val="center"/>
          </w:tcPr>
          <w:p w14:paraId="1755EB50" w14:textId="6F45774D" w:rsidR="00693C39" w:rsidRPr="00A41EA1" w:rsidRDefault="00693C39" w:rsidP="00693C39">
            <w:pPr>
              <w:rPr>
                <w:ins w:id="3722" w:author="Mubiyarto Wibisono" w:date="2025-09-04T17:50:00Z" w16du:dateUtc="2025-09-04T10:50:00Z"/>
                <w:rFonts w:ascii="Arial" w:eastAsia="Arial" w:hAnsi="Arial" w:cs="Arial"/>
                <w:sz w:val="20"/>
                <w:szCs w:val="20"/>
                <w:rPrChange w:id="3723" w:author="Mubiyarto Wibisono" w:date="2025-09-05T08:31:00Z" w16du:dateUtc="2025-09-05T01:31:00Z">
                  <w:rPr>
                    <w:ins w:id="3724" w:author="Mubiyarto Wibisono" w:date="2025-09-04T17:50:00Z" w16du:dateUtc="2025-09-04T10:50:00Z"/>
                    <w:rFonts w:eastAsia="Arial"/>
                  </w:rPr>
                </w:rPrChange>
              </w:rPr>
            </w:pPr>
            <w:ins w:id="3725" w:author="Mubiyarto Wibisono" w:date="2025-09-04T22:00:00Z" w16du:dateUtc="2025-09-04T15:00:00Z">
              <w:r w:rsidRPr="00A41EA1">
                <w:rPr>
                  <w:rFonts w:ascii="Arial" w:hAnsi="Arial" w:cs="Arial"/>
                  <w:color w:val="000000"/>
                  <w:sz w:val="20"/>
                  <w:szCs w:val="20"/>
                </w:rPr>
                <w:t>Presentation</w:t>
              </w:r>
            </w:ins>
          </w:p>
        </w:tc>
        <w:tc>
          <w:tcPr>
            <w:tcW w:w="4609" w:type="dxa"/>
            <w:gridSpan w:val="2"/>
            <w:vAlign w:val="center"/>
          </w:tcPr>
          <w:p w14:paraId="7CEFA700" w14:textId="77777777" w:rsidR="00704808" w:rsidRDefault="00693C39" w:rsidP="00693C39">
            <w:pPr>
              <w:rPr>
                <w:ins w:id="3726" w:author="Mubiyarto Wibisono" w:date="2025-09-23T20:18:00Z" w16du:dateUtc="2025-09-23T13:18:00Z"/>
                <w:rFonts w:ascii="Arial" w:hAnsi="Arial" w:cs="Arial"/>
                <w:color w:val="000000"/>
                <w:sz w:val="20"/>
                <w:szCs w:val="20"/>
              </w:rPr>
            </w:pPr>
            <w:ins w:id="3727" w:author="Mubiyarto Wibisono" w:date="2025-09-04T22:00:00Z" w16du:dateUtc="2025-09-04T15:00:00Z">
              <w:r w:rsidRPr="00A41EA1">
                <w:rPr>
                  <w:rFonts w:ascii="Arial" w:hAnsi="Arial" w:cs="Arial"/>
                  <w:color w:val="000000"/>
                  <w:sz w:val="20"/>
                  <w:szCs w:val="20"/>
                </w:rPr>
                <w:t xml:space="preserve">Frontend shows two sections: </w:t>
              </w:r>
            </w:ins>
          </w:p>
          <w:p w14:paraId="16215BE9" w14:textId="77777777" w:rsidR="00704808" w:rsidRDefault="00693C39" w:rsidP="00693C39">
            <w:pPr>
              <w:rPr>
                <w:ins w:id="3728" w:author="Mubiyarto Wibisono" w:date="2025-09-23T20:18:00Z" w16du:dateUtc="2025-09-23T13:18:00Z"/>
                <w:rFonts w:ascii="Arial" w:hAnsi="Arial" w:cs="Arial"/>
                <w:color w:val="000000"/>
                <w:sz w:val="20"/>
                <w:szCs w:val="20"/>
              </w:rPr>
            </w:pPr>
            <w:ins w:id="3729" w:author="Mubiyarto Wibisono" w:date="2025-09-04T22:00:00Z" w16du:dateUtc="2025-09-04T15:00:00Z">
              <w:r w:rsidRPr="00A41EA1">
                <w:rPr>
                  <w:rFonts w:ascii="Arial" w:hAnsi="Arial" w:cs="Arial"/>
                  <w:color w:val="000000"/>
                  <w:sz w:val="20"/>
                  <w:szCs w:val="20"/>
                </w:rPr>
                <w:t xml:space="preserve">Payable </w:t>
              </w:r>
            </w:ins>
          </w:p>
          <w:p w14:paraId="56312976" w14:textId="2874710A" w:rsidR="00693C39" w:rsidRPr="00A41EA1" w:rsidRDefault="00693C39" w:rsidP="00693C39">
            <w:pPr>
              <w:rPr>
                <w:ins w:id="3730" w:author="Mubiyarto Wibisono" w:date="2025-09-04T17:50:00Z" w16du:dateUtc="2025-09-04T10:50:00Z"/>
                <w:rFonts w:ascii="Arial" w:eastAsia="Arial" w:hAnsi="Arial" w:cs="Arial"/>
                <w:sz w:val="20"/>
                <w:szCs w:val="20"/>
                <w:rPrChange w:id="3731" w:author="Mubiyarto Wibisono" w:date="2025-09-05T08:31:00Z" w16du:dateUtc="2025-09-05T01:31:00Z">
                  <w:rPr>
                    <w:ins w:id="3732" w:author="Mubiyarto Wibisono" w:date="2025-09-04T17:50:00Z" w16du:dateUtc="2025-09-04T10:50:00Z"/>
                    <w:rFonts w:eastAsia="Arial"/>
                  </w:rPr>
                </w:rPrChange>
              </w:rPr>
            </w:pPr>
            <w:ins w:id="3733" w:author="Mubiyarto Wibisono" w:date="2025-09-04T22:00:00Z" w16du:dateUtc="2025-09-04T15:00:00Z">
              <w:r w:rsidRPr="00A41EA1">
                <w:rPr>
                  <w:rFonts w:ascii="Arial" w:hAnsi="Arial" w:cs="Arial"/>
                  <w:color w:val="000000"/>
                  <w:sz w:val="20"/>
                  <w:szCs w:val="20"/>
                </w:rPr>
                <w:t>Not payable (with reasons/messages).</w:t>
              </w:r>
            </w:ins>
          </w:p>
        </w:tc>
      </w:tr>
      <w:tr w:rsidR="00A56007" w:rsidRPr="00A41EA1" w14:paraId="24331D65" w14:textId="77777777" w:rsidTr="00A916D4">
        <w:trPr>
          <w:ins w:id="3734" w:author="Mubiyarto Wibisono" w:date="2025-09-04T17:50:00Z"/>
        </w:trPr>
        <w:tc>
          <w:tcPr>
            <w:tcW w:w="2907" w:type="dxa"/>
            <w:vAlign w:val="center"/>
          </w:tcPr>
          <w:p w14:paraId="0FF3C066" w14:textId="239D34F3" w:rsidR="00693C39" w:rsidRPr="00A41EA1" w:rsidRDefault="00693C39" w:rsidP="00693C39">
            <w:pPr>
              <w:rPr>
                <w:ins w:id="3735" w:author="Mubiyarto Wibisono" w:date="2025-09-04T17:50:00Z" w16du:dateUtc="2025-09-04T10:50:00Z"/>
                <w:rFonts w:ascii="Arial" w:eastAsia="Arial" w:hAnsi="Arial" w:cs="Arial"/>
                <w:sz w:val="20"/>
                <w:szCs w:val="20"/>
                <w:rPrChange w:id="3736" w:author="Mubiyarto Wibisono" w:date="2025-09-05T08:31:00Z" w16du:dateUtc="2025-09-05T01:31:00Z">
                  <w:rPr>
                    <w:ins w:id="3737" w:author="Mubiyarto Wibisono" w:date="2025-09-04T17:50:00Z" w16du:dateUtc="2025-09-04T10:50:00Z"/>
                    <w:rFonts w:eastAsia="Arial"/>
                  </w:rPr>
                </w:rPrChange>
              </w:rPr>
            </w:pPr>
            <w:ins w:id="3738" w:author="Mubiyarto Wibisono" w:date="2025-09-04T22:00:00Z" w16du:dateUtc="2025-09-04T15:00:00Z">
              <w:r w:rsidRPr="00A41EA1">
                <w:rPr>
                  <w:rFonts w:ascii="Arial" w:hAnsi="Arial" w:cs="Arial"/>
                  <w:color w:val="000000"/>
                  <w:sz w:val="20"/>
                  <w:szCs w:val="20"/>
                </w:rPr>
                <w:t>End</w:t>
              </w:r>
            </w:ins>
          </w:p>
        </w:tc>
        <w:tc>
          <w:tcPr>
            <w:tcW w:w="1834" w:type="dxa"/>
            <w:vAlign w:val="center"/>
          </w:tcPr>
          <w:p w14:paraId="1528BF75" w14:textId="19A24975" w:rsidR="00693C39" w:rsidRPr="00A41EA1" w:rsidRDefault="00693C39" w:rsidP="00693C39">
            <w:pPr>
              <w:rPr>
                <w:ins w:id="3739" w:author="Mubiyarto Wibisono" w:date="2025-09-04T17:50:00Z" w16du:dateUtc="2025-09-04T10:50:00Z"/>
                <w:rFonts w:ascii="Arial" w:eastAsia="Arial" w:hAnsi="Arial" w:cs="Arial"/>
                <w:sz w:val="20"/>
                <w:szCs w:val="20"/>
                <w:rPrChange w:id="3740" w:author="Mubiyarto Wibisono" w:date="2025-09-05T08:31:00Z" w16du:dateUtc="2025-09-05T01:31:00Z">
                  <w:rPr>
                    <w:ins w:id="3741" w:author="Mubiyarto Wibisono" w:date="2025-09-04T17:50:00Z" w16du:dateUtc="2025-09-04T10:50:00Z"/>
                    <w:rFonts w:eastAsia="Arial"/>
                  </w:rPr>
                </w:rPrChange>
              </w:rPr>
            </w:pPr>
            <w:ins w:id="3742" w:author="Mubiyarto Wibisono" w:date="2025-09-04T22:00:00Z" w16du:dateUtc="2025-09-04T15:00:00Z">
              <w:r w:rsidRPr="00A41EA1">
                <w:rPr>
                  <w:rFonts w:ascii="Arial" w:hAnsi="Arial" w:cs="Arial"/>
                  <w:color w:val="000000"/>
                  <w:sz w:val="20"/>
                  <w:szCs w:val="20"/>
                </w:rPr>
                <w:t>Termination</w:t>
              </w:r>
            </w:ins>
          </w:p>
        </w:tc>
        <w:tc>
          <w:tcPr>
            <w:tcW w:w="4609" w:type="dxa"/>
            <w:gridSpan w:val="2"/>
            <w:vAlign w:val="center"/>
          </w:tcPr>
          <w:p w14:paraId="57459A09" w14:textId="5CAA078A" w:rsidR="00693C39" w:rsidRPr="00A41EA1" w:rsidRDefault="00693C39" w:rsidP="00693C39">
            <w:pPr>
              <w:rPr>
                <w:ins w:id="3743" w:author="Mubiyarto Wibisono" w:date="2025-09-04T17:50:00Z" w16du:dateUtc="2025-09-04T10:50:00Z"/>
                <w:rFonts w:ascii="Arial" w:eastAsia="Arial" w:hAnsi="Arial" w:cs="Arial"/>
                <w:sz w:val="20"/>
                <w:szCs w:val="20"/>
                <w:rPrChange w:id="3744" w:author="Mubiyarto Wibisono" w:date="2025-09-05T08:31:00Z" w16du:dateUtc="2025-09-05T01:31:00Z">
                  <w:rPr>
                    <w:ins w:id="3745" w:author="Mubiyarto Wibisono" w:date="2025-09-04T17:50:00Z" w16du:dateUtc="2025-09-04T10:50:00Z"/>
                    <w:rFonts w:eastAsia="Arial"/>
                  </w:rPr>
                </w:rPrChange>
              </w:rPr>
            </w:pPr>
            <w:ins w:id="3746" w:author="Mubiyarto Wibisono" w:date="2025-09-04T22:00:00Z" w16du:dateUtc="2025-09-04T15:00:00Z">
              <w:r w:rsidRPr="00A41EA1">
                <w:rPr>
                  <w:rFonts w:ascii="Arial" w:hAnsi="Arial" w:cs="Arial"/>
                  <w:color w:val="000000"/>
                  <w:sz w:val="20"/>
                  <w:szCs w:val="20"/>
                </w:rPr>
                <w:t>Flow completes.</w:t>
              </w:r>
            </w:ins>
          </w:p>
        </w:tc>
      </w:tr>
    </w:tbl>
    <w:p w14:paraId="3B58FE9C" w14:textId="77777777" w:rsidR="00693C39" w:rsidRPr="00A41EA1" w:rsidRDefault="00693C39" w:rsidP="00693C39">
      <w:pPr>
        <w:rPr>
          <w:ins w:id="3747" w:author="Mubiyarto Wibisono" w:date="2025-09-04T22:02:00Z" w16du:dateUtc="2025-09-04T15:02:00Z"/>
          <w:rFonts w:ascii="Arial" w:eastAsia="Arial" w:hAnsi="Arial" w:cs="Arial"/>
          <w:sz w:val="20"/>
          <w:szCs w:val="20"/>
          <w:rPrChange w:id="3748" w:author="Mubiyarto Wibisono" w:date="2025-09-05T08:31:00Z" w16du:dateUtc="2025-09-05T01:31:00Z">
            <w:rPr>
              <w:ins w:id="3749" w:author="Mubiyarto Wibisono" w:date="2025-09-04T22:02:00Z" w16du:dateUtc="2025-09-04T15:02:00Z"/>
              <w:rFonts w:eastAsia="Arial"/>
            </w:rPr>
          </w:rPrChange>
        </w:rPr>
      </w:pPr>
      <w:bookmarkStart w:id="3750" w:name="_Toc205930402"/>
      <w:bookmarkStart w:id="3751" w:name="_Toc206576649"/>
      <w:bookmarkStart w:id="3752" w:name="_Toc206577183"/>
    </w:p>
    <w:p w14:paraId="3D880117" w14:textId="77777777" w:rsidR="00693C39" w:rsidRPr="00A41EA1" w:rsidRDefault="00693C39" w:rsidP="00693C39">
      <w:pPr>
        <w:rPr>
          <w:ins w:id="3753" w:author="Mubiyarto Wibisono" w:date="2025-09-04T22:02:00Z" w16du:dateUtc="2025-09-04T15:02:00Z"/>
          <w:rFonts w:ascii="Arial" w:eastAsia="Arial" w:hAnsi="Arial" w:cs="Arial"/>
          <w:sz w:val="20"/>
          <w:szCs w:val="20"/>
          <w:rPrChange w:id="3754" w:author="Mubiyarto Wibisono" w:date="2025-09-05T08:31:00Z" w16du:dateUtc="2025-09-05T01:31:00Z">
            <w:rPr>
              <w:ins w:id="3755" w:author="Mubiyarto Wibisono" w:date="2025-09-04T22:02:00Z" w16du:dateUtc="2025-09-04T15:02:00Z"/>
              <w:rFonts w:eastAsia="Arial"/>
            </w:rPr>
          </w:rPrChange>
        </w:rPr>
      </w:pPr>
    </w:p>
    <w:p w14:paraId="541845F6" w14:textId="77777777" w:rsidR="00693C39" w:rsidRPr="00A41EA1" w:rsidRDefault="00693C39" w:rsidP="00693C39">
      <w:pPr>
        <w:rPr>
          <w:ins w:id="3756" w:author="Mubiyarto Wibisono" w:date="2025-09-04T22:02:00Z" w16du:dateUtc="2025-09-04T15:02:00Z"/>
          <w:rFonts w:ascii="Arial" w:eastAsia="Arial" w:hAnsi="Arial" w:cs="Arial"/>
          <w:sz w:val="20"/>
          <w:szCs w:val="20"/>
          <w:rPrChange w:id="3757" w:author="Mubiyarto Wibisono" w:date="2025-09-05T08:31:00Z" w16du:dateUtc="2025-09-05T01:31:00Z">
            <w:rPr>
              <w:ins w:id="3758" w:author="Mubiyarto Wibisono" w:date="2025-09-04T22:02:00Z" w16du:dateUtc="2025-09-04T15:02:00Z"/>
              <w:rFonts w:eastAsia="Arial"/>
            </w:rPr>
          </w:rPrChange>
        </w:rPr>
      </w:pPr>
    </w:p>
    <w:p w14:paraId="3512220D" w14:textId="77777777" w:rsidR="00693C39" w:rsidRPr="00A41EA1" w:rsidRDefault="00693C39" w:rsidP="00693C39">
      <w:pPr>
        <w:rPr>
          <w:ins w:id="3759" w:author="Mubiyarto Wibisono" w:date="2025-09-04T22:02:00Z" w16du:dateUtc="2025-09-04T15:02:00Z"/>
          <w:rFonts w:ascii="Arial" w:eastAsia="Arial" w:hAnsi="Arial" w:cs="Arial"/>
          <w:sz w:val="20"/>
          <w:szCs w:val="20"/>
          <w:rPrChange w:id="3760" w:author="Mubiyarto Wibisono" w:date="2025-09-05T08:31:00Z" w16du:dateUtc="2025-09-05T01:31:00Z">
            <w:rPr>
              <w:ins w:id="3761" w:author="Mubiyarto Wibisono" w:date="2025-09-04T22:02:00Z" w16du:dateUtc="2025-09-04T15:02:00Z"/>
              <w:rFonts w:eastAsia="Arial"/>
            </w:rPr>
          </w:rPrChange>
        </w:rPr>
      </w:pPr>
    </w:p>
    <w:p w14:paraId="0DE7B693" w14:textId="77777777" w:rsidR="00693C39" w:rsidRPr="00A41EA1" w:rsidRDefault="00693C39" w:rsidP="00693C39">
      <w:pPr>
        <w:rPr>
          <w:ins w:id="3762" w:author="Mubiyarto Wibisono" w:date="2025-09-04T22:02:00Z" w16du:dateUtc="2025-09-04T15:02:00Z"/>
          <w:rFonts w:ascii="Arial" w:eastAsia="Arial" w:hAnsi="Arial" w:cs="Arial"/>
          <w:sz w:val="20"/>
          <w:szCs w:val="20"/>
          <w:rPrChange w:id="3763" w:author="Mubiyarto Wibisono" w:date="2025-09-05T08:31:00Z" w16du:dateUtc="2025-09-05T01:31:00Z">
            <w:rPr>
              <w:ins w:id="3764" w:author="Mubiyarto Wibisono" w:date="2025-09-04T22:02:00Z" w16du:dateUtc="2025-09-04T15:02:00Z"/>
              <w:rFonts w:eastAsia="Arial"/>
            </w:rPr>
          </w:rPrChange>
        </w:rPr>
      </w:pPr>
    </w:p>
    <w:p w14:paraId="6D19C32F" w14:textId="45CFBB65" w:rsidR="006A38CB" w:rsidRPr="00D76900" w:rsidRDefault="00693C39" w:rsidP="00693C39">
      <w:pPr>
        <w:pStyle w:val="Heading4"/>
        <w:numPr>
          <w:ilvl w:val="0"/>
          <w:numId w:val="57"/>
        </w:numPr>
        <w:ind w:hanging="720"/>
        <w:rPr>
          <w:ins w:id="3765" w:author="Mubiyarto Wibisono" w:date="2025-09-04T22:03:00Z" w16du:dateUtc="2025-09-04T15:03:00Z"/>
          <w:rFonts w:ascii="Arial" w:eastAsia="Arial" w:hAnsi="Arial" w:cs="Arial"/>
          <w:b/>
          <w:bCs/>
          <w:i w:val="0"/>
          <w:iCs w:val="0"/>
          <w:color w:val="215E99" w:themeColor="text2" w:themeTint="BF"/>
          <w:sz w:val="28"/>
          <w:szCs w:val="28"/>
          <w:rPrChange w:id="3766" w:author="Mubiyarto Wibisono" w:date="2025-09-05T08:37:00Z" w16du:dateUtc="2025-09-05T01:37:00Z">
            <w:rPr>
              <w:ins w:id="3767" w:author="Mubiyarto Wibisono" w:date="2025-09-04T22:03:00Z" w16du:dateUtc="2025-09-04T15:03:00Z"/>
              <w:rFonts w:eastAsia="Arial"/>
              <w:b/>
              <w:bCs/>
              <w:i w:val="0"/>
              <w:iCs w:val="0"/>
              <w:color w:val="215E99" w:themeColor="text2" w:themeTint="BF"/>
              <w:sz w:val="40"/>
              <w:szCs w:val="40"/>
            </w:rPr>
          </w:rPrChange>
        </w:rPr>
      </w:pPr>
      <w:bookmarkStart w:id="3768" w:name="_Toc207935499"/>
      <w:bookmarkStart w:id="3769" w:name="_Toc207957010"/>
      <w:bookmarkStart w:id="3770" w:name="_Toc207961256"/>
      <w:ins w:id="3771" w:author="Mubiyarto Wibisono" w:date="2025-09-04T22:01:00Z" w16du:dateUtc="2025-09-04T15:01:00Z">
        <w:r w:rsidRPr="00D76900">
          <w:rPr>
            <w:rFonts w:ascii="Arial" w:hAnsi="Arial" w:cs="Arial"/>
            <w:b/>
            <w:bCs/>
            <w:i w:val="0"/>
            <w:iCs w:val="0"/>
            <w:color w:val="215E99" w:themeColor="text2" w:themeTint="BF"/>
            <w:sz w:val="28"/>
            <w:szCs w:val="28"/>
            <w:rPrChange w:id="3772" w:author="Mubiyarto Wibisono" w:date="2025-09-05T08:37:00Z" w16du:dateUtc="2025-09-05T01:37:00Z">
              <w:rPr>
                <w:rFonts w:ascii="Arial" w:hAnsi="Arial" w:cs="Arial"/>
                <w:color w:val="000000"/>
                <w:sz w:val="20"/>
                <w:szCs w:val="20"/>
              </w:rPr>
            </w:rPrChange>
          </w:rPr>
          <w:lastRenderedPageBreak/>
          <w:t xml:space="preserve">Diagram Flow Image search using </w:t>
        </w:r>
      </w:ins>
      <w:ins w:id="3773" w:author="Mubiyarto Wibisono" w:date="2025-09-05T08:38:00Z" w16du:dateUtc="2025-09-05T01:38:00Z">
        <w:r w:rsidR="00D76900">
          <w:rPr>
            <w:rFonts w:ascii="Arial" w:hAnsi="Arial" w:cs="Arial"/>
            <w:b/>
            <w:bCs/>
            <w:i w:val="0"/>
            <w:iCs w:val="0"/>
            <w:color w:val="215E99" w:themeColor="text2" w:themeTint="BF"/>
            <w:sz w:val="28"/>
            <w:szCs w:val="28"/>
          </w:rPr>
          <w:t>i</w:t>
        </w:r>
      </w:ins>
      <w:ins w:id="3774" w:author="Mubiyarto Wibisono" w:date="2025-09-04T22:01:00Z" w16du:dateUtc="2025-09-04T15:01:00Z">
        <w:r w:rsidRPr="00D76900">
          <w:rPr>
            <w:rFonts w:ascii="Arial" w:hAnsi="Arial" w:cs="Arial"/>
            <w:b/>
            <w:bCs/>
            <w:i w:val="0"/>
            <w:iCs w:val="0"/>
            <w:color w:val="215E99" w:themeColor="text2" w:themeTint="BF"/>
            <w:sz w:val="28"/>
            <w:szCs w:val="28"/>
            <w:rPrChange w:id="3775" w:author="Mubiyarto Wibisono" w:date="2025-09-05T08:37:00Z" w16du:dateUtc="2025-09-05T01:37:00Z">
              <w:rPr>
                <w:rFonts w:ascii="Arial" w:hAnsi="Arial" w:cs="Arial"/>
                <w:color w:val="000000"/>
                <w:sz w:val="20"/>
                <w:szCs w:val="20"/>
              </w:rPr>
            </w:rPrChange>
          </w:rPr>
          <w:t>d no</w:t>
        </w:r>
        <w:bookmarkEnd w:id="3768"/>
        <w:bookmarkEnd w:id="3769"/>
        <w:bookmarkEnd w:id="3770"/>
        <w:r w:rsidRPr="00D76900" w:rsidDel="009724C7">
          <w:rPr>
            <w:rFonts w:ascii="Arial" w:eastAsia="Arial" w:hAnsi="Arial" w:cs="Arial"/>
            <w:b/>
            <w:bCs/>
            <w:i w:val="0"/>
            <w:iCs w:val="0"/>
            <w:color w:val="215E99" w:themeColor="text2" w:themeTint="BF"/>
            <w:sz w:val="28"/>
            <w:szCs w:val="28"/>
            <w:rPrChange w:id="3776" w:author="Mubiyarto Wibisono" w:date="2025-09-05T08:37:00Z" w16du:dateUtc="2025-09-05T01:37:00Z">
              <w:rPr>
                <w:rFonts w:eastAsia="Arial"/>
                <w:b/>
                <w:bCs/>
                <w:color w:val="215E99" w:themeColor="text2" w:themeTint="BF"/>
                <w:sz w:val="28"/>
                <w:szCs w:val="28"/>
              </w:rPr>
            </w:rPrChange>
          </w:rPr>
          <w:t xml:space="preserve"> </w:t>
        </w:r>
      </w:ins>
      <w:del w:id="3777" w:author="Mubiyarto Wibisono" w:date="2025-09-04T13:07:00Z" w16du:dateUtc="2025-09-04T06:07:00Z">
        <w:r w:rsidR="006A38CB" w:rsidRPr="00D76900" w:rsidDel="009724C7">
          <w:rPr>
            <w:rFonts w:ascii="Arial" w:eastAsia="Arial" w:hAnsi="Arial" w:cs="Arial"/>
            <w:b/>
            <w:bCs/>
            <w:i w:val="0"/>
            <w:iCs w:val="0"/>
            <w:color w:val="215E99" w:themeColor="text2" w:themeTint="BF"/>
            <w:sz w:val="28"/>
            <w:szCs w:val="28"/>
            <w:rPrChange w:id="3778" w:author="Mubiyarto Wibisono" w:date="2025-09-05T08:37:00Z" w16du:dateUtc="2025-09-05T01:37:00Z">
              <w:rPr>
                <w:rFonts w:ascii="Arial" w:eastAsia="Arial" w:hAnsi="Arial" w:cs="Arial"/>
                <w:b/>
                <w:bCs/>
                <w:sz w:val="28"/>
                <w:szCs w:val="28"/>
              </w:rPr>
            </w:rPrChange>
          </w:rPr>
          <w:delText xml:space="preserve">1.4.2 </w:delText>
        </w:r>
      </w:del>
      <w:del w:id="3779" w:author="Mubiyarto Wibisono" w:date="2025-09-04T14:34:00Z" w16du:dateUtc="2025-09-04T07:34:00Z">
        <w:r w:rsidR="006A38CB" w:rsidRPr="00D76900" w:rsidDel="008934A7">
          <w:rPr>
            <w:rFonts w:ascii="Arial" w:eastAsia="Arial" w:hAnsi="Arial" w:cs="Arial"/>
            <w:b/>
            <w:bCs/>
            <w:i w:val="0"/>
            <w:iCs w:val="0"/>
            <w:color w:val="215E99" w:themeColor="text2" w:themeTint="BF"/>
            <w:sz w:val="28"/>
            <w:szCs w:val="28"/>
            <w:rPrChange w:id="3780" w:author="Mubiyarto Wibisono" w:date="2025-09-05T08:37:00Z" w16du:dateUtc="2025-09-05T01:37:00Z">
              <w:rPr>
                <w:rFonts w:ascii="Arial" w:eastAsia="Arial" w:hAnsi="Arial" w:cs="Arial"/>
                <w:b/>
                <w:bCs/>
                <w:sz w:val="28"/>
                <w:szCs w:val="28"/>
              </w:rPr>
            </w:rPrChange>
          </w:rPr>
          <w:delText>Design Rationale</w:delText>
        </w:r>
      </w:del>
      <w:bookmarkEnd w:id="3750"/>
      <w:bookmarkEnd w:id="3751"/>
      <w:bookmarkEnd w:id="3752"/>
    </w:p>
    <w:p w14:paraId="4E97D1C9" w14:textId="434FE5A6" w:rsidR="00693C39" w:rsidRPr="00A41EA1" w:rsidRDefault="00323DA6" w:rsidP="00693C39">
      <w:pPr>
        <w:rPr>
          <w:ins w:id="3781" w:author="Mubiyarto Wibisono" w:date="2025-09-04T22:03:00Z" w16du:dateUtc="2025-09-04T15:03:00Z"/>
          <w:rFonts w:ascii="Arial" w:eastAsia="Arial" w:hAnsi="Arial" w:cs="Arial"/>
          <w:sz w:val="20"/>
          <w:szCs w:val="20"/>
          <w:rPrChange w:id="3782" w:author="Mubiyarto Wibisono" w:date="2025-09-05T08:31:00Z" w16du:dateUtc="2025-09-05T01:31:00Z">
            <w:rPr>
              <w:ins w:id="3783" w:author="Mubiyarto Wibisono" w:date="2025-09-04T22:03:00Z" w16du:dateUtc="2025-09-04T15:03:00Z"/>
              <w:rFonts w:eastAsia="Arial"/>
            </w:rPr>
          </w:rPrChange>
        </w:rPr>
      </w:pPr>
      <w:r>
        <w:rPr>
          <w:noProof/>
        </w:rPr>
        <w:drawing>
          <wp:inline distT="0" distB="0" distL="0" distR="0" wp14:anchorId="287BD8E2" wp14:editId="7593C1A9">
            <wp:extent cx="5943600" cy="1458595"/>
            <wp:effectExtent l="0" t="0" r="0" b="8255"/>
            <wp:docPr id="1914051127"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51127" name="Picture 7"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458595"/>
                    </a:xfrm>
                    <a:prstGeom prst="rect">
                      <a:avLst/>
                    </a:prstGeom>
                    <a:noFill/>
                    <a:ln>
                      <a:noFill/>
                    </a:ln>
                  </pic:spPr>
                </pic:pic>
              </a:graphicData>
            </a:graphic>
          </wp:inline>
        </w:drawing>
      </w:r>
      <w:ins w:id="3784" w:author="Mubiyarto Wibisono" w:date="2025-09-23T20:20:00Z" w16du:dateUtc="2025-09-23T13:20:00Z">
        <w:del w:id="3785" w:author="Mubiyarto Wibisono" w:date="2025-11-14T12:50:00Z" w16du:dateUtc="2025-11-14T04:50:00Z">
          <w:r w:rsidR="00433011" w:rsidDel="005B77F9">
            <w:rPr>
              <w:noProof/>
            </w:rPr>
            <w:drawing>
              <wp:inline distT="0" distB="0" distL="0" distR="0" wp14:anchorId="469DF635" wp14:editId="50E3562E">
                <wp:extent cx="5943600" cy="1368425"/>
                <wp:effectExtent l="0" t="0" r="0" b="3175"/>
                <wp:docPr id="6569658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368425"/>
                        </a:xfrm>
                        <a:prstGeom prst="rect">
                          <a:avLst/>
                        </a:prstGeom>
                        <a:noFill/>
                        <a:ln>
                          <a:noFill/>
                        </a:ln>
                      </pic:spPr>
                    </pic:pic>
                  </a:graphicData>
                </a:graphic>
              </wp:inline>
            </w:drawing>
          </w:r>
        </w:del>
      </w:ins>
    </w:p>
    <w:p w14:paraId="426FB3CF" w14:textId="77777777" w:rsidR="00693C39" w:rsidRPr="00A41EA1" w:rsidRDefault="00693C39" w:rsidP="00693C39">
      <w:pPr>
        <w:jc w:val="both"/>
        <w:rPr>
          <w:ins w:id="3786" w:author="Mubiyarto Wibisono" w:date="2025-09-04T22:03:00Z" w16du:dateUtc="2025-09-04T15:03:00Z"/>
          <w:rFonts w:ascii="Arial" w:eastAsia="Arial" w:hAnsi="Arial" w:cs="Arial"/>
          <w:sz w:val="20"/>
          <w:szCs w:val="20"/>
        </w:rPr>
      </w:pPr>
      <w:ins w:id="3787" w:author="Mubiyarto Wibisono" w:date="2025-09-04T22:03:00Z" w16du:dateUtc="2025-09-04T15:03:00Z">
        <w:r w:rsidRPr="00A41EA1">
          <w:rPr>
            <w:rFonts w:ascii="Arial" w:eastAsia="Arial" w:hAnsi="Arial" w:cs="Arial"/>
            <w:sz w:val="20"/>
            <w:szCs w:val="20"/>
          </w:rPr>
          <w:t>NOTE: Due to page size limit, the full-sized image is appended.</w:t>
        </w:r>
      </w:ins>
    </w:p>
    <w:p w14:paraId="35406DF8" w14:textId="1BB46FD4" w:rsidR="00693C39" w:rsidRPr="00A41EA1" w:rsidRDefault="00BB0343">
      <w:pPr>
        <w:rPr>
          <w:ins w:id="3788" w:author="Mubiyarto Wibisono" w:date="2025-09-04T22:01:00Z" w16du:dateUtc="2025-09-04T15:01:00Z"/>
          <w:rFonts w:ascii="Arial" w:eastAsia="Arial" w:hAnsi="Arial" w:cs="Arial"/>
          <w:i/>
          <w:iCs/>
          <w:sz w:val="20"/>
          <w:szCs w:val="20"/>
          <w:rPrChange w:id="3789" w:author="Mubiyarto Wibisono" w:date="2025-09-05T08:31:00Z" w16du:dateUtc="2025-09-05T01:31:00Z">
            <w:rPr>
              <w:ins w:id="3790" w:author="Mubiyarto Wibisono" w:date="2025-09-04T22:01:00Z" w16du:dateUtc="2025-09-04T15:01:00Z"/>
              <w:rFonts w:eastAsia="Arial"/>
              <w:b/>
              <w:bCs/>
              <w:i w:val="0"/>
              <w:iCs w:val="0"/>
              <w:color w:val="215E99" w:themeColor="text2" w:themeTint="BF"/>
              <w:sz w:val="28"/>
              <w:szCs w:val="28"/>
            </w:rPr>
          </w:rPrChange>
        </w:rPr>
        <w:pPrChange w:id="3791" w:author="Mubiyarto Wibisono" w:date="2025-09-04T22:03:00Z" w16du:dateUtc="2025-09-04T15:03:00Z">
          <w:pPr>
            <w:pStyle w:val="Heading4"/>
            <w:numPr>
              <w:numId w:val="57"/>
            </w:numPr>
            <w:ind w:left="720" w:hanging="720"/>
          </w:pPr>
        </w:pPrChange>
      </w:pPr>
      <w:r>
        <w:rPr>
          <w:rFonts w:ascii="Arial" w:eastAsia="Arial" w:hAnsi="Arial" w:cs="Arial"/>
          <w:sz w:val="20"/>
          <w:szCs w:val="20"/>
        </w:rPr>
        <w:object w:dxaOrig="1688" w:dyaOrig="1092" w14:anchorId="6F434E4F">
          <v:shape id="_x0000_i1044" type="#_x0000_t75" style="width:84.25pt;height:54.35pt" o:ole="">
            <v:imagedata r:id="rId27" o:title=""/>
          </v:shape>
          <o:OLEObject Type="Embed" ProgID="Package" ShapeID="_x0000_i1044" DrawAspect="Icon" ObjectID="_1827411906" r:id="rId28"/>
        </w:object>
      </w:r>
      <w:ins w:id="3792" w:author="Mubiyarto Wibisono" w:date="2025-09-23T20:21:00Z" w16du:dateUtc="2025-09-23T13:21:00Z">
        <w:del w:id="3793" w:author="Mubiyarto Wibisono" w:date="2025-11-14T12:50:00Z" w16du:dateUtc="2025-11-14T04:50:00Z">
          <w:r w:rsidR="00024204" w:rsidDel="005B77F9">
            <w:rPr>
              <w:rFonts w:ascii="Arial" w:eastAsia="Arial" w:hAnsi="Arial" w:cs="Arial"/>
              <w:sz w:val="20"/>
              <w:szCs w:val="20"/>
            </w:rPr>
            <w:object w:dxaOrig="1155" w:dyaOrig="752" w14:anchorId="70A89046">
              <v:shape id="_x0000_i1029" type="#_x0000_t75" style="width:57.75pt;height:37.35pt" o:ole="">
                <v:imagedata r:id="rId29" o:title=""/>
              </v:shape>
              <o:OLEObject Type="Embed" ProgID="Package" ShapeID="_x0000_i1029" DrawAspect="Icon" ObjectID="_1827411907" r:id="rId30"/>
            </w:object>
          </w:r>
        </w:del>
      </w:ins>
      <w:del w:id="3794" w:author="Mubiyarto Wibisono" w:date="2025-09-23T20:20:00Z" w16du:dateUtc="2025-09-23T13:20:00Z">
        <w:r w:rsidR="00AA3C82" w:rsidRPr="00CE40F5" w:rsidDel="00433011">
          <w:rPr>
            <w:rFonts w:ascii="Arial" w:eastAsia="Arial" w:hAnsi="Arial" w:cs="Arial"/>
            <w:sz w:val="20"/>
            <w:szCs w:val="20"/>
          </w:rPr>
          <w:fldChar w:fldCharType="begin"/>
        </w:r>
        <w:r w:rsidR="00AA3C82" w:rsidRPr="00CE40F5" w:rsidDel="00433011">
          <w:rPr>
            <w:rFonts w:ascii="Arial" w:eastAsia="Arial" w:hAnsi="Arial" w:cs="Arial"/>
            <w:sz w:val="20"/>
            <w:szCs w:val="20"/>
          </w:rPr>
          <w:fldChar w:fldCharType="separate"/>
        </w:r>
        <w:r w:rsidR="00AA3C82" w:rsidRPr="00CE40F5" w:rsidDel="00433011">
          <w:rPr>
            <w:rFonts w:ascii="Arial" w:eastAsia="Arial" w:hAnsi="Arial" w:cs="Arial"/>
            <w:sz w:val="20"/>
            <w:szCs w:val="20"/>
          </w:rPr>
          <w:fldChar w:fldCharType="end"/>
        </w:r>
      </w:del>
    </w:p>
    <w:tbl>
      <w:tblPr>
        <w:tblStyle w:val="TableGrid"/>
        <w:tblW w:w="0" w:type="auto"/>
        <w:tblCellMar>
          <w:top w:w="113" w:type="dxa"/>
          <w:bottom w:w="113" w:type="dxa"/>
        </w:tblCellMar>
        <w:tblLook w:val="04A0" w:firstRow="1" w:lastRow="0" w:firstColumn="1" w:lastColumn="0" w:noHBand="0" w:noVBand="1"/>
        <w:tblPrChange w:id="3795" w:author="Mubiyarto Wibisono" w:date="2025-09-05T10:19:00Z" w16du:dateUtc="2025-09-05T03:19:00Z">
          <w:tblPr>
            <w:tblStyle w:val="TableGrid"/>
            <w:tblW w:w="0" w:type="auto"/>
            <w:tblLook w:val="04A0" w:firstRow="1" w:lastRow="0" w:firstColumn="1" w:lastColumn="0" w:noHBand="0" w:noVBand="1"/>
          </w:tblPr>
        </w:tblPrChange>
      </w:tblPr>
      <w:tblGrid>
        <w:gridCol w:w="3116"/>
        <w:gridCol w:w="1982"/>
        <w:gridCol w:w="4252"/>
        <w:tblGridChange w:id="3796">
          <w:tblGrid>
            <w:gridCol w:w="3116"/>
            <w:gridCol w:w="1982"/>
            <w:gridCol w:w="1135"/>
            <w:gridCol w:w="3117"/>
          </w:tblGrid>
        </w:tblGridChange>
      </w:tblGrid>
      <w:tr w:rsidR="00E3675B" w:rsidRPr="00A41EA1" w14:paraId="6EE2BDA5" w14:textId="77777777" w:rsidTr="00D97D12">
        <w:trPr>
          <w:ins w:id="3797" w:author="Mubiyarto Wibisono" w:date="2025-09-04T22:15:00Z"/>
        </w:trPr>
        <w:tc>
          <w:tcPr>
            <w:tcW w:w="3116" w:type="dxa"/>
            <w:shd w:val="clear" w:color="auto" w:fill="F2F2F2" w:themeFill="background1" w:themeFillShade="F2"/>
            <w:vAlign w:val="center"/>
            <w:tcPrChange w:id="3798" w:author="Mubiyarto Wibisono" w:date="2025-09-05T10:19:00Z" w16du:dateUtc="2025-09-05T03:19:00Z">
              <w:tcPr>
                <w:tcW w:w="3116" w:type="dxa"/>
              </w:tcPr>
            </w:tcPrChange>
          </w:tcPr>
          <w:p w14:paraId="0C5EB27A" w14:textId="5A4FCEEE" w:rsidR="00E3675B" w:rsidRPr="00A41EA1" w:rsidRDefault="00E3675B">
            <w:pPr>
              <w:jc w:val="center"/>
              <w:rPr>
                <w:ins w:id="3799" w:author="Mubiyarto Wibisono" w:date="2025-09-04T22:15:00Z" w16du:dateUtc="2025-09-04T15:15:00Z"/>
                <w:rFonts w:ascii="Arial" w:eastAsia="Arial" w:hAnsi="Arial" w:cs="Arial"/>
                <w:sz w:val="20"/>
                <w:szCs w:val="20"/>
                <w:rPrChange w:id="3800" w:author="Mubiyarto Wibisono" w:date="2025-09-05T08:31:00Z" w16du:dateUtc="2025-09-05T01:31:00Z">
                  <w:rPr>
                    <w:ins w:id="3801" w:author="Mubiyarto Wibisono" w:date="2025-09-04T22:15:00Z" w16du:dateUtc="2025-09-04T15:15:00Z"/>
                    <w:rFonts w:eastAsia="Arial"/>
                  </w:rPr>
                </w:rPrChange>
              </w:rPr>
              <w:pPrChange w:id="3802" w:author="Mubiyarto Wibisono" w:date="2025-09-04T22:16:00Z" w16du:dateUtc="2025-09-04T15:16:00Z">
                <w:pPr/>
              </w:pPrChange>
            </w:pPr>
            <w:ins w:id="3803" w:author="Mubiyarto Wibisono" w:date="2025-09-04T22:16:00Z" w16du:dateUtc="2025-09-04T15:16:00Z">
              <w:r w:rsidRPr="00A41EA1">
                <w:rPr>
                  <w:rFonts w:ascii="Arial" w:hAnsi="Arial" w:cs="Arial"/>
                  <w:b/>
                  <w:bCs/>
                  <w:color w:val="000000"/>
                  <w:sz w:val="20"/>
                  <w:szCs w:val="20"/>
                  <w:rPrChange w:id="3804" w:author="Mubiyarto Wibisono" w:date="2025-09-05T08:31:00Z" w16du:dateUtc="2025-09-05T01:31:00Z">
                    <w:rPr>
                      <w:rFonts w:ascii="Calibri" w:hAnsi="Calibri" w:cs="Calibri"/>
                      <w:b/>
                      <w:bCs/>
                      <w:color w:val="000000"/>
                      <w:sz w:val="22"/>
                      <w:szCs w:val="22"/>
                    </w:rPr>
                  </w:rPrChange>
                </w:rPr>
                <w:t>Step</w:t>
              </w:r>
            </w:ins>
          </w:p>
        </w:tc>
        <w:tc>
          <w:tcPr>
            <w:tcW w:w="1982" w:type="dxa"/>
            <w:shd w:val="clear" w:color="auto" w:fill="F2F2F2" w:themeFill="background1" w:themeFillShade="F2"/>
            <w:vAlign w:val="center"/>
            <w:tcPrChange w:id="3805" w:author="Mubiyarto Wibisono" w:date="2025-09-05T10:19:00Z" w16du:dateUtc="2025-09-05T03:19:00Z">
              <w:tcPr>
                <w:tcW w:w="3117" w:type="dxa"/>
                <w:gridSpan w:val="2"/>
              </w:tcPr>
            </w:tcPrChange>
          </w:tcPr>
          <w:p w14:paraId="27F199BC" w14:textId="42C2634B" w:rsidR="00E3675B" w:rsidRPr="00A41EA1" w:rsidRDefault="00E3675B">
            <w:pPr>
              <w:jc w:val="center"/>
              <w:rPr>
                <w:ins w:id="3806" w:author="Mubiyarto Wibisono" w:date="2025-09-04T22:15:00Z" w16du:dateUtc="2025-09-04T15:15:00Z"/>
                <w:rFonts w:ascii="Arial" w:eastAsia="Arial" w:hAnsi="Arial" w:cs="Arial"/>
                <w:sz w:val="20"/>
                <w:szCs w:val="20"/>
                <w:rPrChange w:id="3807" w:author="Mubiyarto Wibisono" w:date="2025-09-05T08:31:00Z" w16du:dateUtc="2025-09-05T01:31:00Z">
                  <w:rPr>
                    <w:ins w:id="3808" w:author="Mubiyarto Wibisono" w:date="2025-09-04T22:15:00Z" w16du:dateUtc="2025-09-04T15:15:00Z"/>
                    <w:rFonts w:eastAsia="Arial"/>
                  </w:rPr>
                </w:rPrChange>
              </w:rPr>
              <w:pPrChange w:id="3809" w:author="Mubiyarto Wibisono" w:date="2025-09-04T22:16:00Z" w16du:dateUtc="2025-09-04T15:16:00Z">
                <w:pPr/>
              </w:pPrChange>
            </w:pPr>
            <w:ins w:id="3810" w:author="Mubiyarto Wibisono" w:date="2025-09-04T22:16:00Z" w16du:dateUtc="2025-09-04T15:16:00Z">
              <w:r w:rsidRPr="00A41EA1">
                <w:rPr>
                  <w:rFonts w:ascii="Arial" w:hAnsi="Arial" w:cs="Arial"/>
                  <w:b/>
                  <w:bCs/>
                  <w:color w:val="000000"/>
                  <w:sz w:val="20"/>
                  <w:szCs w:val="20"/>
                  <w:rPrChange w:id="3811" w:author="Mubiyarto Wibisono" w:date="2025-09-05T08:31:00Z" w16du:dateUtc="2025-09-05T01:31:00Z">
                    <w:rPr>
                      <w:rFonts w:ascii="Calibri" w:hAnsi="Calibri" w:cs="Calibri"/>
                      <w:b/>
                      <w:bCs/>
                      <w:color w:val="000000"/>
                      <w:sz w:val="22"/>
                      <w:szCs w:val="22"/>
                    </w:rPr>
                  </w:rPrChange>
                </w:rPr>
                <w:t>Definition</w:t>
              </w:r>
            </w:ins>
          </w:p>
        </w:tc>
        <w:tc>
          <w:tcPr>
            <w:tcW w:w="4252" w:type="dxa"/>
            <w:shd w:val="clear" w:color="auto" w:fill="F2F2F2" w:themeFill="background1" w:themeFillShade="F2"/>
            <w:vAlign w:val="center"/>
            <w:tcPrChange w:id="3812" w:author="Mubiyarto Wibisono" w:date="2025-09-05T10:19:00Z" w16du:dateUtc="2025-09-05T03:19:00Z">
              <w:tcPr>
                <w:tcW w:w="3117" w:type="dxa"/>
              </w:tcPr>
            </w:tcPrChange>
          </w:tcPr>
          <w:p w14:paraId="7AA38999" w14:textId="3667FE20" w:rsidR="00E3675B" w:rsidRPr="00A41EA1" w:rsidRDefault="00E3675B">
            <w:pPr>
              <w:jc w:val="center"/>
              <w:rPr>
                <w:ins w:id="3813" w:author="Mubiyarto Wibisono" w:date="2025-09-04T22:15:00Z" w16du:dateUtc="2025-09-04T15:15:00Z"/>
                <w:rFonts w:ascii="Arial" w:eastAsia="Arial" w:hAnsi="Arial" w:cs="Arial"/>
                <w:sz w:val="20"/>
                <w:szCs w:val="20"/>
                <w:rPrChange w:id="3814" w:author="Mubiyarto Wibisono" w:date="2025-09-05T08:31:00Z" w16du:dateUtc="2025-09-05T01:31:00Z">
                  <w:rPr>
                    <w:ins w:id="3815" w:author="Mubiyarto Wibisono" w:date="2025-09-04T22:15:00Z" w16du:dateUtc="2025-09-04T15:15:00Z"/>
                    <w:rFonts w:eastAsia="Arial"/>
                  </w:rPr>
                </w:rPrChange>
              </w:rPr>
              <w:pPrChange w:id="3816" w:author="Mubiyarto Wibisono" w:date="2025-09-04T22:16:00Z" w16du:dateUtc="2025-09-04T15:16:00Z">
                <w:pPr/>
              </w:pPrChange>
            </w:pPr>
            <w:ins w:id="3817" w:author="Mubiyarto Wibisono" w:date="2025-09-04T22:16:00Z" w16du:dateUtc="2025-09-04T15:16:00Z">
              <w:r w:rsidRPr="00A41EA1">
                <w:rPr>
                  <w:rFonts w:ascii="Arial" w:hAnsi="Arial" w:cs="Arial"/>
                  <w:b/>
                  <w:bCs/>
                  <w:color w:val="000000"/>
                  <w:sz w:val="20"/>
                  <w:szCs w:val="20"/>
                  <w:rPrChange w:id="3818" w:author="Mubiyarto Wibisono" w:date="2025-09-05T08:31:00Z" w16du:dateUtc="2025-09-05T01:31:00Z">
                    <w:rPr>
                      <w:rFonts w:ascii="Calibri" w:hAnsi="Calibri" w:cs="Calibri"/>
                      <w:b/>
                      <w:bCs/>
                      <w:color w:val="000000"/>
                      <w:sz w:val="22"/>
                      <w:szCs w:val="22"/>
                    </w:rPr>
                  </w:rPrChange>
                </w:rPr>
                <w:t>Brief Description</w:t>
              </w:r>
            </w:ins>
          </w:p>
        </w:tc>
      </w:tr>
      <w:tr w:rsidR="00E3675B" w:rsidRPr="00A41EA1" w14:paraId="380AB5D3" w14:textId="77777777" w:rsidTr="00D97D12">
        <w:trPr>
          <w:ins w:id="3819" w:author="Mubiyarto Wibisono" w:date="2025-09-04T22:15:00Z"/>
        </w:trPr>
        <w:tc>
          <w:tcPr>
            <w:tcW w:w="3116" w:type="dxa"/>
            <w:vAlign w:val="center"/>
            <w:tcPrChange w:id="3820" w:author="Mubiyarto Wibisono" w:date="2025-09-05T10:19:00Z" w16du:dateUtc="2025-09-05T03:19:00Z">
              <w:tcPr>
                <w:tcW w:w="3116" w:type="dxa"/>
              </w:tcPr>
            </w:tcPrChange>
          </w:tcPr>
          <w:p w14:paraId="135D4ABA" w14:textId="42DF7710" w:rsidR="00E3675B" w:rsidRPr="00A41EA1" w:rsidRDefault="00E3675B" w:rsidP="00E3675B">
            <w:pPr>
              <w:rPr>
                <w:ins w:id="3821" w:author="Mubiyarto Wibisono" w:date="2025-09-04T22:15:00Z" w16du:dateUtc="2025-09-04T15:15:00Z"/>
                <w:rFonts w:ascii="Arial" w:eastAsia="Arial" w:hAnsi="Arial" w:cs="Arial"/>
                <w:sz w:val="20"/>
                <w:szCs w:val="20"/>
                <w:rPrChange w:id="3822" w:author="Mubiyarto Wibisono" w:date="2025-09-05T08:31:00Z" w16du:dateUtc="2025-09-05T01:31:00Z">
                  <w:rPr>
                    <w:ins w:id="3823" w:author="Mubiyarto Wibisono" w:date="2025-09-04T22:15:00Z" w16du:dateUtc="2025-09-04T15:15:00Z"/>
                    <w:rFonts w:eastAsia="Arial"/>
                  </w:rPr>
                </w:rPrChange>
              </w:rPr>
            </w:pPr>
            <w:ins w:id="3824" w:author="Mubiyarto Wibisono" w:date="2025-09-04T22:16:00Z" w16du:dateUtc="2025-09-04T15:16:00Z">
              <w:r w:rsidRPr="00A41EA1">
                <w:rPr>
                  <w:rFonts w:ascii="Arial" w:hAnsi="Arial" w:cs="Arial"/>
                  <w:color w:val="000000"/>
                  <w:sz w:val="20"/>
                  <w:szCs w:val="20"/>
                  <w:rPrChange w:id="3825" w:author="Mubiyarto Wibisono" w:date="2025-09-05T08:31:00Z" w16du:dateUtc="2025-09-05T01:31:00Z">
                    <w:rPr>
                      <w:rFonts w:ascii="Calibri" w:hAnsi="Calibri" w:cs="Calibri"/>
                      <w:color w:val="000000"/>
                      <w:sz w:val="22"/>
                      <w:szCs w:val="22"/>
                    </w:rPr>
                  </w:rPrChange>
                </w:rPr>
                <w:t xml:space="preserve">Login using </w:t>
              </w:r>
              <w:proofErr w:type="spellStart"/>
              <w:r w:rsidRPr="00A41EA1">
                <w:rPr>
                  <w:rFonts w:ascii="Arial" w:hAnsi="Arial" w:cs="Arial"/>
                  <w:color w:val="000000"/>
                  <w:sz w:val="20"/>
                  <w:szCs w:val="20"/>
                  <w:rPrChange w:id="3826" w:author="Mubiyarto Wibisono" w:date="2025-09-05T08:31:00Z" w16du:dateUtc="2025-09-05T01:31:00Z">
                    <w:rPr>
                      <w:rFonts w:ascii="Calibri" w:hAnsi="Calibri" w:cs="Calibri"/>
                      <w:color w:val="000000"/>
                      <w:sz w:val="22"/>
                      <w:szCs w:val="22"/>
                    </w:rPr>
                  </w:rPrChange>
                </w:rPr>
                <w:t>Singpass</w:t>
              </w:r>
              <w:proofErr w:type="spellEnd"/>
              <w:r w:rsidRPr="00A41EA1">
                <w:rPr>
                  <w:rFonts w:ascii="Arial" w:hAnsi="Arial" w:cs="Arial"/>
                  <w:color w:val="000000"/>
                  <w:sz w:val="20"/>
                  <w:szCs w:val="20"/>
                  <w:rPrChange w:id="3827" w:author="Mubiyarto Wibisono" w:date="2025-09-05T08:31:00Z" w16du:dateUtc="2025-09-05T01:31:00Z">
                    <w:rPr>
                      <w:rFonts w:ascii="Calibri" w:hAnsi="Calibri" w:cs="Calibri"/>
                      <w:color w:val="000000"/>
                      <w:sz w:val="22"/>
                      <w:szCs w:val="22"/>
                    </w:rPr>
                  </w:rPrChange>
                </w:rPr>
                <w:t>/</w:t>
              </w:r>
              <w:proofErr w:type="spellStart"/>
              <w:r w:rsidRPr="00A41EA1">
                <w:rPr>
                  <w:rFonts w:ascii="Arial" w:hAnsi="Arial" w:cs="Arial"/>
                  <w:color w:val="000000"/>
                  <w:sz w:val="20"/>
                  <w:szCs w:val="20"/>
                  <w:rPrChange w:id="3828" w:author="Mubiyarto Wibisono" w:date="2025-09-05T08:31:00Z" w16du:dateUtc="2025-09-05T01:31:00Z">
                    <w:rPr>
                      <w:rFonts w:ascii="Calibri" w:hAnsi="Calibri" w:cs="Calibri"/>
                      <w:color w:val="000000"/>
                      <w:sz w:val="22"/>
                      <w:szCs w:val="22"/>
                    </w:rPr>
                  </w:rPrChange>
                </w:rPr>
                <w:t>Corppass</w:t>
              </w:r>
            </w:ins>
            <w:proofErr w:type="spellEnd"/>
          </w:p>
        </w:tc>
        <w:tc>
          <w:tcPr>
            <w:tcW w:w="1982" w:type="dxa"/>
            <w:vAlign w:val="center"/>
            <w:tcPrChange w:id="3829" w:author="Mubiyarto Wibisono" w:date="2025-09-05T10:19:00Z" w16du:dateUtc="2025-09-05T03:19:00Z">
              <w:tcPr>
                <w:tcW w:w="3117" w:type="dxa"/>
                <w:gridSpan w:val="2"/>
              </w:tcPr>
            </w:tcPrChange>
          </w:tcPr>
          <w:p w14:paraId="7D087BA3" w14:textId="11E77C4E" w:rsidR="00E3675B" w:rsidRPr="00A41EA1" w:rsidRDefault="00E3675B" w:rsidP="00E3675B">
            <w:pPr>
              <w:rPr>
                <w:ins w:id="3830" w:author="Mubiyarto Wibisono" w:date="2025-09-04T22:15:00Z" w16du:dateUtc="2025-09-04T15:15:00Z"/>
                <w:rFonts w:ascii="Arial" w:eastAsia="Arial" w:hAnsi="Arial" w:cs="Arial"/>
                <w:sz w:val="20"/>
                <w:szCs w:val="20"/>
                <w:rPrChange w:id="3831" w:author="Mubiyarto Wibisono" w:date="2025-09-05T08:31:00Z" w16du:dateUtc="2025-09-05T01:31:00Z">
                  <w:rPr>
                    <w:ins w:id="3832" w:author="Mubiyarto Wibisono" w:date="2025-09-04T22:15:00Z" w16du:dateUtc="2025-09-04T15:15:00Z"/>
                    <w:rFonts w:eastAsia="Arial"/>
                  </w:rPr>
                </w:rPrChange>
              </w:rPr>
            </w:pPr>
            <w:ins w:id="3833" w:author="Mubiyarto Wibisono" w:date="2025-09-04T22:16:00Z" w16du:dateUtc="2025-09-04T15:16:00Z">
              <w:r w:rsidRPr="00A41EA1">
                <w:rPr>
                  <w:rFonts w:ascii="Arial" w:hAnsi="Arial" w:cs="Arial"/>
                  <w:color w:val="000000"/>
                  <w:sz w:val="20"/>
                  <w:szCs w:val="20"/>
                  <w:rPrChange w:id="3834" w:author="Mubiyarto Wibisono" w:date="2025-09-05T08:31:00Z" w16du:dateUtc="2025-09-05T01:31:00Z">
                    <w:rPr>
                      <w:rFonts w:ascii="Calibri" w:hAnsi="Calibri" w:cs="Calibri"/>
                      <w:color w:val="000000"/>
                      <w:sz w:val="22"/>
                      <w:szCs w:val="22"/>
                    </w:rPr>
                  </w:rPrChange>
                </w:rPr>
                <w:t>User Action</w:t>
              </w:r>
            </w:ins>
          </w:p>
        </w:tc>
        <w:tc>
          <w:tcPr>
            <w:tcW w:w="4252" w:type="dxa"/>
            <w:vAlign w:val="center"/>
            <w:tcPrChange w:id="3835" w:author="Mubiyarto Wibisono" w:date="2025-09-05T10:19:00Z" w16du:dateUtc="2025-09-05T03:19:00Z">
              <w:tcPr>
                <w:tcW w:w="3117" w:type="dxa"/>
              </w:tcPr>
            </w:tcPrChange>
          </w:tcPr>
          <w:p w14:paraId="497C13A6" w14:textId="7898677E" w:rsidR="00E3675B" w:rsidRPr="00A41EA1" w:rsidRDefault="00E3675B" w:rsidP="00E3675B">
            <w:pPr>
              <w:rPr>
                <w:ins w:id="3836" w:author="Mubiyarto Wibisono" w:date="2025-09-04T22:15:00Z" w16du:dateUtc="2025-09-04T15:15:00Z"/>
                <w:rFonts w:ascii="Arial" w:eastAsia="Arial" w:hAnsi="Arial" w:cs="Arial"/>
                <w:sz w:val="20"/>
                <w:szCs w:val="20"/>
                <w:rPrChange w:id="3837" w:author="Mubiyarto Wibisono" w:date="2025-09-05T08:31:00Z" w16du:dateUtc="2025-09-05T01:31:00Z">
                  <w:rPr>
                    <w:ins w:id="3838" w:author="Mubiyarto Wibisono" w:date="2025-09-04T22:15:00Z" w16du:dateUtc="2025-09-04T15:15:00Z"/>
                    <w:rFonts w:eastAsia="Arial"/>
                  </w:rPr>
                </w:rPrChange>
              </w:rPr>
            </w:pPr>
            <w:ins w:id="3839" w:author="Mubiyarto Wibisono" w:date="2025-09-04T22:16:00Z" w16du:dateUtc="2025-09-04T15:16:00Z">
              <w:r w:rsidRPr="00A41EA1">
                <w:rPr>
                  <w:rFonts w:ascii="Arial" w:hAnsi="Arial" w:cs="Arial"/>
                  <w:color w:val="000000"/>
                  <w:sz w:val="20"/>
                  <w:szCs w:val="20"/>
                  <w:rPrChange w:id="3840" w:author="Mubiyarto Wibisono" w:date="2025-09-05T08:31:00Z" w16du:dateUtc="2025-09-05T01:31:00Z">
                    <w:rPr>
                      <w:rFonts w:ascii="Calibri" w:hAnsi="Calibri" w:cs="Calibri"/>
                      <w:color w:val="000000"/>
                      <w:sz w:val="22"/>
                      <w:szCs w:val="22"/>
                    </w:rPr>
                  </w:rPrChange>
                </w:rPr>
                <w:t xml:space="preserve">User authenticates (individual via </w:t>
              </w:r>
              <w:proofErr w:type="spellStart"/>
              <w:r w:rsidRPr="00A41EA1">
                <w:rPr>
                  <w:rFonts w:ascii="Arial" w:hAnsi="Arial" w:cs="Arial"/>
                  <w:color w:val="000000"/>
                  <w:sz w:val="20"/>
                  <w:szCs w:val="20"/>
                  <w:rPrChange w:id="3841" w:author="Mubiyarto Wibisono" w:date="2025-09-05T08:31:00Z" w16du:dateUtc="2025-09-05T01:31:00Z">
                    <w:rPr>
                      <w:rFonts w:ascii="Calibri" w:hAnsi="Calibri" w:cs="Calibri"/>
                      <w:color w:val="000000"/>
                      <w:sz w:val="22"/>
                      <w:szCs w:val="22"/>
                    </w:rPr>
                  </w:rPrChange>
                </w:rPr>
                <w:t>Singpass</w:t>
              </w:r>
              <w:proofErr w:type="spellEnd"/>
              <w:r w:rsidRPr="00A41EA1">
                <w:rPr>
                  <w:rFonts w:ascii="Arial" w:hAnsi="Arial" w:cs="Arial"/>
                  <w:color w:val="000000"/>
                  <w:sz w:val="20"/>
                  <w:szCs w:val="20"/>
                  <w:rPrChange w:id="3842" w:author="Mubiyarto Wibisono" w:date="2025-09-05T08:31:00Z" w16du:dateUtc="2025-09-05T01:31:00Z">
                    <w:rPr>
                      <w:rFonts w:ascii="Calibri" w:hAnsi="Calibri" w:cs="Calibri"/>
                      <w:color w:val="000000"/>
                      <w:sz w:val="22"/>
                      <w:szCs w:val="22"/>
                    </w:rPr>
                  </w:rPrChange>
                </w:rPr>
                <w:t xml:space="preserve">; company via </w:t>
              </w:r>
              <w:proofErr w:type="spellStart"/>
              <w:r w:rsidRPr="00A41EA1">
                <w:rPr>
                  <w:rFonts w:ascii="Arial" w:hAnsi="Arial" w:cs="Arial"/>
                  <w:color w:val="000000"/>
                  <w:sz w:val="20"/>
                  <w:szCs w:val="20"/>
                  <w:rPrChange w:id="3843" w:author="Mubiyarto Wibisono" w:date="2025-09-05T08:31:00Z" w16du:dateUtc="2025-09-05T01:31:00Z">
                    <w:rPr>
                      <w:rFonts w:ascii="Calibri" w:hAnsi="Calibri" w:cs="Calibri"/>
                      <w:color w:val="000000"/>
                      <w:sz w:val="22"/>
                      <w:szCs w:val="22"/>
                    </w:rPr>
                  </w:rPrChange>
                </w:rPr>
                <w:t>Corppass</w:t>
              </w:r>
              <w:proofErr w:type="spellEnd"/>
              <w:r w:rsidRPr="00A41EA1">
                <w:rPr>
                  <w:rFonts w:ascii="Arial" w:hAnsi="Arial" w:cs="Arial"/>
                  <w:color w:val="000000"/>
                  <w:sz w:val="20"/>
                  <w:szCs w:val="20"/>
                  <w:rPrChange w:id="3844" w:author="Mubiyarto Wibisono" w:date="2025-09-05T08:31:00Z" w16du:dateUtc="2025-09-05T01:31:00Z">
                    <w:rPr>
                      <w:rFonts w:ascii="Calibri" w:hAnsi="Calibri" w:cs="Calibri"/>
                      <w:color w:val="000000"/>
                      <w:sz w:val="22"/>
                      <w:szCs w:val="22"/>
                    </w:rPr>
                  </w:rPrChange>
                </w:rPr>
                <w:t>/UEN).</w:t>
              </w:r>
            </w:ins>
          </w:p>
        </w:tc>
      </w:tr>
      <w:tr w:rsidR="00E3675B" w:rsidRPr="00A41EA1" w14:paraId="7C5FF2BF" w14:textId="77777777" w:rsidTr="00D97D12">
        <w:trPr>
          <w:ins w:id="3845" w:author="Mubiyarto Wibisono" w:date="2025-09-04T22:15:00Z"/>
        </w:trPr>
        <w:tc>
          <w:tcPr>
            <w:tcW w:w="3116" w:type="dxa"/>
            <w:vAlign w:val="center"/>
            <w:tcPrChange w:id="3846" w:author="Mubiyarto Wibisono" w:date="2025-09-05T10:19:00Z" w16du:dateUtc="2025-09-05T03:19:00Z">
              <w:tcPr>
                <w:tcW w:w="3116" w:type="dxa"/>
              </w:tcPr>
            </w:tcPrChange>
          </w:tcPr>
          <w:p w14:paraId="0DEE366C" w14:textId="24EC5299" w:rsidR="00E3675B" w:rsidRPr="00A41EA1" w:rsidRDefault="00F668CF" w:rsidP="00E3675B">
            <w:pPr>
              <w:rPr>
                <w:ins w:id="3847" w:author="Mubiyarto Wibisono" w:date="2025-09-04T22:15:00Z" w16du:dateUtc="2025-09-04T15:15:00Z"/>
                <w:rFonts w:ascii="Arial" w:eastAsia="Arial" w:hAnsi="Arial" w:cs="Arial"/>
                <w:sz w:val="20"/>
                <w:szCs w:val="20"/>
                <w:rPrChange w:id="3848" w:author="Mubiyarto Wibisono" w:date="2025-09-05T08:31:00Z" w16du:dateUtc="2025-09-05T01:31:00Z">
                  <w:rPr>
                    <w:ins w:id="3849" w:author="Mubiyarto Wibisono" w:date="2025-09-04T22:15:00Z" w16du:dateUtc="2025-09-04T15:15:00Z"/>
                    <w:rFonts w:eastAsia="Arial"/>
                  </w:rPr>
                </w:rPrChange>
              </w:rPr>
            </w:pPr>
            <w:ins w:id="3850" w:author="Mubiyarto Wibisono" w:date="2025-11-14T13:37:00Z" w16du:dateUtc="2025-11-14T05:37:00Z">
              <w:r>
                <w:rPr>
                  <w:rFonts w:ascii="Arial" w:hAnsi="Arial" w:cs="Arial"/>
                  <w:color w:val="000000"/>
                  <w:sz w:val="20"/>
                  <w:szCs w:val="20"/>
                </w:rPr>
                <w:t xml:space="preserve">Check </w:t>
              </w:r>
              <w:proofErr w:type="spellStart"/>
              <w:r>
                <w:rPr>
                  <w:rFonts w:ascii="Arial" w:hAnsi="Arial" w:cs="Arial"/>
                  <w:color w:val="000000"/>
                  <w:sz w:val="20"/>
                  <w:szCs w:val="20"/>
                </w:rPr>
                <w:t>entityType</w:t>
              </w:r>
              <w:proofErr w:type="spellEnd"/>
              <w:r>
                <w:rPr>
                  <w:rFonts w:ascii="Arial" w:hAnsi="Arial" w:cs="Arial"/>
                  <w:color w:val="000000"/>
                  <w:sz w:val="20"/>
                  <w:szCs w:val="20"/>
                </w:rPr>
                <w:t xml:space="preserve"> =</w:t>
              </w:r>
            </w:ins>
            <w:ins w:id="3851" w:author="Mubiyarto Wibisono" w:date="2025-11-14T13:38:00Z" w16du:dateUtc="2025-11-14T05:38:00Z">
              <w:r>
                <w:rPr>
                  <w:rFonts w:ascii="Arial" w:hAnsi="Arial" w:cs="Arial"/>
                  <w:color w:val="000000"/>
                  <w:sz w:val="20"/>
                  <w:szCs w:val="20"/>
                </w:rPr>
                <w:t xml:space="preserve"> UEN?</w:t>
              </w:r>
            </w:ins>
            <w:ins w:id="3852" w:author="Mubiyarto Wibisono" w:date="2025-09-04T22:16:00Z" w16du:dateUtc="2025-09-04T15:16:00Z">
              <w:del w:id="3853" w:author="Mubiyarto Wibisono" w:date="2025-11-14T12:59:00Z" w16du:dateUtc="2025-11-14T04:59:00Z">
                <w:r w:rsidR="00E3675B" w:rsidRPr="00A41EA1" w:rsidDel="005B77F9">
                  <w:rPr>
                    <w:rFonts w:ascii="Arial" w:hAnsi="Arial" w:cs="Arial"/>
                    <w:color w:val="000000"/>
                    <w:sz w:val="20"/>
                    <w:szCs w:val="20"/>
                    <w:rPrChange w:id="3854" w:author="Mubiyarto Wibisono" w:date="2025-09-05T08:31:00Z" w16du:dateUtc="2025-09-05T01:31:00Z">
                      <w:rPr>
                        <w:rFonts w:ascii="Calibri" w:hAnsi="Calibri" w:cs="Calibri"/>
                        <w:color w:val="000000"/>
                        <w:sz w:val="22"/>
                        <w:szCs w:val="22"/>
                      </w:rPr>
                    </w:rPrChange>
                  </w:rPr>
                  <w:delText>Success?</w:delText>
                </w:r>
              </w:del>
            </w:ins>
          </w:p>
        </w:tc>
        <w:tc>
          <w:tcPr>
            <w:tcW w:w="1982" w:type="dxa"/>
            <w:vAlign w:val="center"/>
            <w:tcPrChange w:id="3855" w:author="Mubiyarto Wibisono" w:date="2025-09-05T10:19:00Z" w16du:dateUtc="2025-09-05T03:19:00Z">
              <w:tcPr>
                <w:tcW w:w="3117" w:type="dxa"/>
                <w:gridSpan w:val="2"/>
              </w:tcPr>
            </w:tcPrChange>
          </w:tcPr>
          <w:p w14:paraId="06AA8DC0" w14:textId="1F8D2E6E" w:rsidR="00E3675B" w:rsidRPr="00A41EA1" w:rsidRDefault="00F668CF" w:rsidP="00E3675B">
            <w:pPr>
              <w:rPr>
                <w:ins w:id="3856" w:author="Mubiyarto Wibisono" w:date="2025-09-04T22:15:00Z" w16du:dateUtc="2025-09-04T15:15:00Z"/>
                <w:rFonts w:ascii="Arial" w:eastAsia="Arial" w:hAnsi="Arial" w:cs="Arial"/>
                <w:sz w:val="20"/>
                <w:szCs w:val="20"/>
                <w:rPrChange w:id="3857" w:author="Mubiyarto Wibisono" w:date="2025-09-05T08:31:00Z" w16du:dateUtc="2025-09-05T01:31:00Z">
                  <w:rPr>
                    <w:ins w:id="3858" w:author="Mubiyarto Wibisono" w:date="2025-09-04T22:15:00Z" w16du:dateUtc="2025-09-04T15:15:00Z"/>
                    <w:rFonts w:eastAsia="Arial"/>
                  </w:rPr>
                </w:rPrChange>
              </w:rPr>
            </w:pPr>
            <w:ins w:id="3859" w:author="Mubiyarto Wibisono" w:date="2025-11-14T13:38:00Z" w16du:dateUtc="2025-11-14T05:38:00Z">
              <w:r>
                <w:rPr>
                  <w:rFonts w:ascii="Arial" w:hAnsi="Arial" w:cs="Arial"/>
                  <w:color w:val="000000"/>
                  <w:sz w:val="20"/>
                  <w:szCs w:val="20"/>
                </w:rPr>
                <w:t>Decision</w:t>
              </w:r>
            </w:ins>
            <w:ins w:id="3860" w:author="Mubiyarto Wibisono" w:date="2025-09-04T22:16:00Z" w16du:dateUtc="2025-09-04T15:16:00Z">
              <w:del w:id="3861" w:author="Mubiyarto Wibisono" w:date="2025-11-14T12:59:00Z" w16du:dateUtc="2025-11-14T04:59:00Z">
                <w:r w:rsidR="00E3675B" w:rsidRPr="00A41EA1" w:rsidDel="005B77F9">
                  <w:rPr>
                    <w:rFonts w:ascii="Arial" w:hAnsi="Arial" w:cs="Arial"/>
                    <w:color w:val="000000"/>
                    <w:sz w:val="20"/>
                    <w:szCs w:val="20"/>
                    <w:rPrChange w:id="3862" w:author="Mubiyarto Wibisono" w:date="2025-09-05T08:31:00Z" w16du:dateUtc="2025-09-05T01:31:00Z">
                      <w:rPr>
                        <w:rFonts w:ascii="Calibri" w:hAnsi="Calibri" w:cs="Calibri"/>
                        <w:color w:val="000000"/>
                        <w:sz w:val="22"/>
                        <w:szCs w:val="22"/>
                      </w:rPr>
                    </w:rPrChange>
                  </w:rPr>
                  <w:delText>Decision</w:delText>
                </w:r>
              </w:del>
            </w:ins>
          </w:p>
        </w:tc>
        <w:tc>
          <w:tcPr>
            <w:tcW w:w="4252" w:type="dxa"/>
            <w:vAlign w:val="center"/>
            <w:tcPrChange w:id="3863" w:author="Mubiyarto Wibisono" w:date="2025-09-05T10:19:00Z" w16du:dateUtc="2025-09-05T03:19:00Z">
              <w:tcPr>
                <w:tcW w:w="3117" w:type="dxa"/>
              </w:tcPr>
            </w:tcPrChange>
          </w:tcPr>
          <w:p w14:paraId="6CBF1FC2" w14:textId="31EA8BA2" w:rsidR="00703365" w:rsidDel="00F668CF" w:rsidRDefault="00F668CF" w:rsidP="00E3675B">
            <w:pPr>
              <w:rPr>
                <w:del w:id="3864" w:author="Mubiyarto Wibisono" w:date="2025-11-14T12:59:00Z" w16du:dateUtc="2025-11-14T04:59:00Z"/>
                <w:rFonts w:ascii="Arial" w:hAnsi="Arial" w:cs="Arial"/>
                <w:color w:val="000000"/>
                <w:sz w:val="20"/>
                <w:szCs w:val="20"/>
              </w:rPr>
            </w:pPr>
            <w:ins w:id="3865" w:author="Mubiyarto Wibisono" w:date="2025-11-14T13:39:00Z" w16du:dateUtc="2025-11-14T05:39:00Z">
              <w:r>
                <w:rPr>
                  <w:rFonts w:ascii="Arial" w:hAnsi="Arial" w:cs="Arial"/>
                  <w:color w:val="000000"/>
                  <w:sz w:val="20"/>
                  <w:szCs w:val="20"/>
                </w:rPr>
                <w:t xml:space="preserve">Check response </w:t>
              </w:r>
              <w:proofErr w:type="spellStart"/>
              <w:r>
                <w:rPr>
                  <w:rFonts w:ascii="Arial" w:hAnsi="Arial" w:cs="Arial"/>
                  <w:color w:val="000000"/>
                  <w:sz w:val="20"/>
                  <w:szCs w:val="20"/>
                </w:rPr>
                <w:t>entityType</w:t>
              </w:r>
            </w:ins>
            <w:proofErr w:type="spellEnd"/>
            <w:ins w:id="3866" w:author="Mubiyarto Wibisono" w:date="2025-11-14T13:40:00Z" w16du:dateUtc="2025-11-14T05:40:00Z">
              <w:r>
                <w:rPr>
                  <w:rFonts w:ascii="Arial" w:hAnsi="Arial" w:cs="Arial"/>
                  <w:color w:val="000000"/>
                  <w:sz w:val="20"/>
                  <w:szCs w:val="20"/>
                </w:rPr>
                <w:t xml:space="preserve"> = UEN?</w:t>
              </w:r>
            </w:ins>
            <w:ins w:id="3867" w:author="Mubiyarto Wibisono" w:date="2025-09-04T22:16:00Z" w16du:dateUtc="2025-09-04T15:16:00Z">
              <w:del w:id="3868" w:author="Mubiyarto Wibisono" w:date="2025-11-14T12:59:00Z" w16du:dateUtc="2025-11-14T04:59:00Z">
                <w:r w:rsidR="00E3675B" w:rsidRPr="00A41EA1" w:rsidDel="005B77F9">
                  <w:rPr>
                    <w:rFonts w:ascii="Arial" w:hAnsi="Arial" w:cs="Arial"/>
                    <w:color w:val="000000"/>
                    <w:sz w:val="20"/>
                    <w:szCs w:val="20"/>
                    <w:rPrChange w:id="3869" w:author="Mubiyarto Wibisono" w:date="2025-09-05T08:31:00Z" w16du:dateUtc="2025-09-05T01:31:00Z">
                      <w:rPr>
                        <w:rFonts w:ascii="Calibri" w:hAnsi="Calibri" w:cs="Calibri"/>
                        <w:color w:val="000000"/>
                        <w:sz w:val="22"/>
                        <w:szCs w:val="22"/>
                      </w:rPr>
                    </w:rPrChange>
                  </w:rPr>
                  <w:delText>If auth fails, return an error to eService</w:delText>
                </w:r>
              </w:del>
            </w:ins>
            <w:ins w:id="3870" w:author="Mubiyarto Wibisono" w:date="2025-09-04T22:17:00Z" w16du:dateUtc="2025-09-04T15:17:00Z">
              <w:del w:id="3871" w:author="Mubiyarto Wibisono" w:date="2025-11-14T12:59:00Z" w16du:dateUtc="2025-11-14T04:59:00Z">
                <w:r w:rsidR="00703365" w:rsidRPr="00A41EA1" w:rsidDel="005B77F9">
                  <w:rPr>
                    <w:rFonts w:ascii="Arial" w:hAnsi="Arial" w:cs="Arial"/>
                    <w:color w:val="000000"/>
                    <w:sz w:val="20"/>
                    <w:szCs w:val="20"/>
                  </w:rPr>
                  <w:delText>.</w:delText>
                </w:r>
              </w:del>
            </w:ins>
          </w:p>
          <w:p w14:paraId="06B1B76E" w14:textId="4C97FFD5" w:rsidR="00F668CF" w:rsidRDefault="00F668CF" w:rsidP="00E3675B">
            <w:pPr>
              <w:rPr>
                <w:ins w:id="3872" w:author="Mubiyarto Wibisono" w:date="2025-11-14T13:40:00Z" w16du:dateUtc="2025-11-14T05:40:00Z"/>
                <w:rFonts w:ascii="Arial" w:hAnsi="Arial" w:cs="Arial"/>
                <w:color w:val="000000"/>
                <w:sz w:val="20"/>
                <w:szCs w:val="20"/>
              </w:rPr>
            </w:pPr>
          </w:p>
          <w:p w14:paraId="3E8F5738" w14:textId="0AF6EE5D" w:rsidR="00F668CF" w:rsidRDefault="00F668CF" w:rsidP="00E3675B">
            <w:pPr>
              <w:rPr>
                <w:ins w:id="3873" w:author="Mubiyarto Wibisono" w:date="2025-11-14T13:41:00Z" w16du:dateUtc="2025-11-14T05:41:00Z"/>
                <w:rFonts w:ascii="Arial" w:hAnsi="Arial" w:cs="Arial"/>
                <w:color w:val="000000"/>
                <w:sz w:val="20"/>
                <w:szCs w:val="20"/>
              </w:rPr>
            </w:pPr>
            <w:ins w:id="3874" w:author="Mubiyarto Wibisono" w:date="2025-11-14T13:40:00Z" w16du:dateUtc="2025-11-14T05:40:00Z">
              <w:r>
                <w:rPr>
                  <w:rFonts w:ascii="Arial" w:hAnsi="Arial" w:cs="Arial"/>
                  <w:color w:val="000000"/>
                  <w:sz w:val="20"/>
                  <w:szCs w:val="20"/>
                </w:rPr>
                <w:t xml:space="preserve">If yes, </w:t>
              </w:r>
            </w:ins>
            <w:ins w:id="3875" w:author="Mubiyarto Wibisono" w:date="2025-11-14T13:41:00Z" w16du:dateUtc="2025-11-14T05:41:00Z">
              <w:r>
                <w:rPr>
                  <w:rFonts w:ascii="Arial" w:hAnsi="Arial" w:cs="Arial"/>
                  <w:color w:val="000000"/>
                  <w:sz w:val="20"/>
                  <w:szCs w:val="20"/>
                </w:rPr>
                <w:t xml:space="preserve">get outstanding notice using </w:t>
              </w:r>
              <w:proofErr w:type="spellStart"/>
              <w:r>
                <w:rPr>
                  <w:rFonts w:ascii="Arial" w:hAnsi="Arial" w:cs="Arial"/>
                  <w:color w:val="000000"/>
                  <w:sz w:val="20"/>
                  <w:szCs w:val="20"/>
                </w:rPr>
                <w:t>entityId</w:t>
              </w:r>
              <w:proofErr w:type="spellEnd"/>
              <w:r>
                <w:rPr>
                  <w:rFonts w:ascii="Arial" w:hAnsi="Arial" w:cs="Arial"/>
                  <w:color w:val="000000"/>
                  <w:sz w:val="20"/>
                  <w:szCs w:val="20"/>
                </w:rPr>
                <w:t>,</w:t>
              </w:r>
            </w:ins>
          </w:p>
          <w:p w14:paraId="580CC149" w14:textId="06234177" w:rsidR="00E3675B" w:rsidRPr="00F668CF" w:rsidRDefault="00F668CF" w:rsidP="00E3675B">
            <w:pPr>
              <w:rPr>
                <w:ins w:id="3876" w:author="Mubiyarto Wibisono" w:date="2025-09-04T22:15:00Z" w16du:dateUtc="2025-09-04T15:15:00Z"/>
                <w:rFonts w:ascii="Arial" w:hAnsi="Arial" w:cs="Arial"/>
                <w:color w:val="000000"/>
                <w:sz w:val="20"/>
                <w:szCs w:val="20"/>
                <w:rPrChange w:id="3877" w:author="Mubiyarto Wibisono" w:date="2025-11-14T13:41:00Z" w16du:dateUtc="2025-11-14T05:41:00Z">
                  <w:rPr>
                    <w:ins w:id="3878" w:author="Mubiyarto Wibisono" w:date="2025-09-04T22:15:00Z" w16du:dateUtc="2025-09-04T15:15:00Z"/>
                    <w:rFonts w:eastAsia="Arial"/>
                  </w:rPr>
                </w:rPrChange>
              </w:rPr>
            </w:pPr>
            <w:ins w:id="3879" w:author="Mubiyarto Wibisono" w:date="2025-11-14T13:41:00Z" w16du:dateUtc="2025-11-14T05:41:00Z">
              <w:r>
                <w:rPr>
                  <w:rFonts w:ascii="Arial" w:hAnsi="Arial" w:cs="Arial"/>
                  <w:color w:val="000000"/>
                  <w:sz w:val="20"/>
                  <w:szCs w:val="20"/>
                </w:rPr>
                <w:t xml:space="preserve">If not UEN, get outstanding notice using </w:t>
              </w:r>
              <w:proofErr w:type="spellStart"/>
              <w:r>
                <w:rPr>
                  <w:rFonts w:ascii="Arial" w:hAnsi="Arial" w:cs="Arial"/>
                  <w:color w:val="000000"/>
                  <w:sz w:val="20"/>
                  <w:szCs w:val="20"/>
                </w:rPr>
                <w:t>nric</w:t>
              </w:r>
              <w:proofErr w:type="spellEnd"/>
              <w:r>
                <w:rPr>
                  <w:rFonts w:ascii="Arial" w:hAnsi="Arial" w:cs="Arial"/>
                  <w:color w:val="000000"/>
                  <w:sz w:val="20"/>
                  <w:szCs w:val="20"/>
                </w:rPr>
                <w:t>.</w:t>
              </w:r>
            </w:ins>
            <w:ins w:id="3880" w:author="Mubiyarto Wibisono" w:date="2025-09-04T22:17:00Z" w16du:dateUtc="2025-09-04T15:17:00Z">
              <w:del w:id="3881" w:author="Mubiyarto Wibisono" w:date="2025-11-14T12:59:00Z" w16du:dateUtc="2025-11-14T04:59:00Z">
                <w:r w:rsidR="00703365" w:rsidRPr="00A41EA1" w:rsidDel="005B77F9">
                  <w:rPr>
                    <w:rFonts w:ascii="Arial" w:hAnsi="Arial" w:cs="Arial"/>
                    <w:color w:val="000000"/>
                    <w:sz w:val="20"/>
                    <w:szCs w:val="20"/>
                  </w:rPr>
                  <w:delText>I</w:delText>
                </w:r>
              </w:del>
            </w:ins>
            <w:ins w:id="3882" w:author="Mubiyarto Wibisono" w:date="2025-09-04T22:16:00Z" w16du:dateUtc="2025-09-04T15:16:00Z">
              <w:del w:id="3883" w:author="Mubiyarto Wibisono" w:date="2025-11-14T12:59:00Z" w16du:dateUtc="2025-11-14T04:59:00Z">
                <w:r w:rsidR="00E3675B" w:rsidRPr="00A41EA1" w:rsidDel="005B77F9">
                  <w:rPr>
                    <w:rFonts w:ascii="Arial" w:hAnsi="Arial" w:cs="Arial"/>
                    <w:color w:val="000000"/>
                    <w:sz w:val="20"/>
                    <w:szCs w:val="20"/>
                    <w:rPrChange w:id="3884" w:author="Mubiyarto Wibisono" w:date="2025-09-05T08:31:00Z" w16du:dateUtc="2025-09-05T01:31:00Z">
                      <w:rPr>
                        <w:rFonts w:ascii="Calibri" w:hAnsi="Calibri" w:cs="Calibri"/>
                        <w:color w:val="000000"/>
                        <w:sz w:val="22"/>
                        <w:szCs w:val="22"/>
                      </w:rPr>
                    </w:rPrChange>
                  </w:rPr>
                  <w:delText>f it succeeds, continue.</w:delText>
                </w:r>
              </w:del>
            </w:ins>
          </w:p>
        </w:tc>
      </w:tr>
      <w:tr w:rsidR="00E3675B" w:rsidRPr="00A41EA1" w14:paraId="4642E8AD" w14:textId="77777777" w:rsidTr="00D97D12">
        <w:trPr>
          <w:ins w:id="3885" w:author="Mubiyarto Wibisono" w:date="2025-09-04T22:15:00Z"/>
        </w:trPr>
        <w:tc>
          <w:tcPr>
            <w:tcW w:w="3116" w:type="dxa"/>
            <w:vAlign w:val="center"/>
            <w:tcPrChange w:id="3886" w:author="Mubiyarto Wibisono" w:date="2025-09-05T10:19:00Z" w16du:dateUtc="2025-09-05T03:19:00Z">
              <w:tcPr>
                <w:tcW w:w="3116" w:type="dxa"/>
              </w:tcPr>
            </w:tcPrChange>
          </w:tcPr>
          <w:p w14:paraId="07F07271" w14:textId="3DBD0302" w:rsidR="00E3675B" w:rsidRPr="00F668CF" w:rsidRDefault="00E3675B" w:rsidP="00E3675B">
            <w:pPr>
              <w:rPr>
                <w:ins w:id="3887" w:author="Mubiyarto Wibisono" w:date="2025-09-04T22:15:00Z" w16du:dateUtc="2025-09-04T15:15:00Z"/>
                <w:rFonts w:ascii="Arial" w:eastAsia="Arial" w:hAnsi="Arial" w:cs="Arial"/>
                <w:strike/>
                <w:sz w:val="20"/>
                <w:szCs w:val="20"/>
                <w:rPrChange w:id="3888" w:author="Mubiyarto Wibisono" w:date="2025-11-14T13:41:00Z" w16du:dateUtc="2025-11-14T05:41:00Z">
                  <w:rPr>
                    <w:ins w:id="3889" w:author="Mubiyarto Wibisono" w:date="2025-09-04T22:15:00Z" w16du:dateUtc="2025-09-04T15:15:00Z"/>
                    <w:rFonts w:eastAsia="Arial"/>
                  </w:rPr>
                </w:rPrChange>
              </w:rPr>
            </w:pPr>
            <w:commentRangeStart w:id="3890"/>
            <w:commentRangeStart w:id="3891"/>
            <w:ins w:id="3892" w:author="Mubiyarto Wibisono" w:date="2025-09-04T22:16:00Z" w16du:dateUtc="2025-09-04T15:16:00Z">
              <w:r w:rsidRPr="00F668CF">
                <w:rPr>
                  <w:rFonts w:ascii="Arial" w:hAnsi="Arial" w:cs="Arial"/>
                  <w:strike/>
                  <w:color w:val="000000"/>
                  <w:sz w:val="20"/>
                  <w:szCs w:val="20"/>
                  <w:rPrChange w:id="3893" w:author="Mubiyarto Wibisono" w:date="2025-11-14T13:41:00Z" w16du:dateUtc="2025-11-14T05:41:00Z">
                    <w:rPr>
                      <w:rFonts w:ascii="Calibri" w:hAnsi="Calibri" w:cs="Calibri"/>
                      <w:color w:val="000000"/>
                      <w:sz w:val="22"/>
                      <w:szCs w:val="22"/>
                    </w:rPr>
                  </w:rPrChange>
                </w:rPr>
                <w:t>Get outstanding notices</w:t>
              </w:r>
            </w:ins>
            <w:commentRangeEnd w:id="3890"/>
            <w:r w:rsidR="00024204" w:rsidRPr="00F668CF">
              <w:rPr>
                <w:rStyle w:val="CommentReference"/>
                <w:strike/>
                <w:lang w:eastAsia="en-US" w:bidi="my-MM"/>
                <w:rPrChange w:id="3894" w:author="Mubiyarto Wibisono" w:date="2025-11-14T13:41:00Z" w16du:dateUtc="2025-11-14T05:41:00Z">
                  <w:rPr>
                    <w:rStyle w:val="CommentReference"/>
                    <w:lang w:eastAsia="en-US" w:bidi="my-MM"/>
                  </w:rPr>
                </w:rPrChange>
              </w:rPr>
              <w:commentReference w:id="3890"/>
            </w:r>
            <w:commentRangeEnd w:id="3891"/>
            <w:r w:rsidR="00C32121" w:rsidRPr="00F668CF">
              <w:rPr>
                <w:rStyle w:val="CommentReference"/>
                <w:strike/>
                <w:lang w:eastAsia="en-US" w:bidi="my-MM"/>
                <w:rPrChange w:id="3895" w:author="Mubiyarto Wibisono" w:date="2025-11-14T13:41:00Z" w16du:dateUtc="2025-11-14T05:41:00Z">
                  <w:rPr>
                    <w:rStyle w:val="CommentReference"/>
                    <w:lang w:eastAsia="en-US" w:bidi="my-MM"/>
                  </w:rPr>
                </w:rPrChange>
              </w:rPr>
              <w:commentReference w:id="3891"/>
            </w:r>
            <w:r w:rsidR="00024204" w:rsidRPr="00F668CF">
              <w:rPr>
                <w:rFonts w:ascii="Arial" w:hAnsi="Arial" w:cs="Arial"/>
                <w:strike/>
                <w:color w:val="000000"/>
                <w:sz w:val="20"/>
                <w:szCs w:val="20"/>
                <w:rPrChange w:id="3896" w:author="Mubiyarto Wibisono" w:date="2025-11-14T13:41:00Z" w16du:dateUtc="2025-11-14T05:41:00Z">
                  <w:rPr>
                    <w:rFonts w:ascii="Arial" w:hAnsi="Arial" w:cs="Arial"/>
                    <w:color w:val="000000"/>
                    <w:sz w:val="20"/>
                    <w:szCs w:val="20"/>
                  </w:rPr>
                </w:rPrChange>
              </w:rPr>
              <w:t xml:space="preserve"> </w:t>
            </w:r>
          </w:p>
        </w:tc>
        <w:tc>
          <w:tcPr>
            <w:tcW w:w="1982" w:type="dxa"/>
            <w:vAlign w:val="center"/>
            <w:tcPrChange w:id="3897" w:author="Mubiyarto Wibisono" w:date="2025-09-05T10:19:00Z" w16du:dateUtc="2025-09-05T03:19:00Z">
              <w:tcPr>
                <w:tcW w:w="3117" w:type="dxa"/>
                <w:gridSpan w:val="2"/>
              </w:tcPr>
            </w:tcPrChange>
          </w:tcPr>
          <w:p w14:paraId="2E62FFA4" w14:textId="62ED8627" w:rsidR="00E3675B" w:rsidRPr="00F668CF" w:rsidRDefault="00E3675B" w:rsidP="00E3675B">
            <w:pPr>
              <w:rPr>
                <w:ins w:id="3898" w:author="Mubiyarto Wibisono" w:date="2025-09-04T22:15:00Z" w16du:dateUtc="2025-09-04T15:15:00Z"/>
                <w:rFonts w:ascii="Arial" w:eastAsia="Arial" w:hAnsi="Arial" w:cs="Arial"/>
                <w:strike/>
                <w:sz w:val="20"/>
                <w:szCs w:val="20"/>
                <w:rPrChange w:id="3899" w:author="Mubiyarto Wibisono" w:date="2025-11-14T13:41:00Z" w16du:dateUtc="2025-11-14T05:41:00Z">
                  <w:rPr>
                    <w:ins w:id="3900" w:author="Mubiyarto Wibisono" w:date="2025-09-04T22:15:00Z" w16du:dateUtc="2025-09-04T15:15:00Z"/>
                    <w:rFonts w:eastAsia="Arial"/>
                  </w:rPr>
                </w:rPrChange>
              </w:rPr>
            </w:pPr>
            <w:ins w:id="3901" w:author="Mubiyarto Wibisono" w:date="2025-09-04T22:16:00Z" w16du:dateUtc="2025-09-04T15:16:00Z">
              <w:r w:rsidRPr="00F668CF">
                <w:rPr>
                  <w:rFonts w:ascii="Arial" w:hAnsi="Arial" w:cs="Arial"/>
                  <w:strike/>
                  <w:color w:val="000000"/>
                  <w:sz w:val="20"/>
                  <w:szCs w:val="20"/>
                  <w:rPrChange w:id="3902" w:author="Mubiyarto Wibisono" w:date="2025-11-14T13:41:00Z" w16du:dateUtc="2025-11-14T05:41:00Z">
                    <w:rPr>
                      <w:rFonts w:ascii="Calibri" w:hAnsi="Calibri" w:cs="Calibri"/>
                      <w:color w:val="000000"/>
                      <w:sz w:val="22"/>
                      <w:szCs w:val="22"/>
                    </w:rPr>
                  </w:rPrChange>
                </w:rPr>
                <w:t>System Interaction</w:t>
              </w:r>
            </w:ins>
          </w:p>
        </w:tc>
        <w:tc>
          <w:tcPr>
            <w:tcW w:w="4252" w:type="dxa"/>
            <w:vAlign w:val="center"/>
            <w:tcPrChange w:id="3903" w:author="Mubiyarto Wibisono" w:date="2025-09-05T10:19:00Z" w16du:dateUtc="2025-09-05T03:19:00Z">
              <w:tcPr>
                <w:tcW w:w="3117" w:type="dxa"/>
              </w:tcPr>
            </w:tcPrChange>
          </w:tcPr>
          <w:p w14:paraId="2116327E" w14:textId="77777777" w:rsidR="00E3675B" w:rsidRPr="00F668CF" w:rsidRDefault="00E3675B" w:rsidP="00E3675B">
            <w:pPr>
              <w:rPr>
                <w:ins w:id="3904" w:author="Mubiyarto Wibisono" w:date="2025-09-04T22:17:00Z" w16du:dateUtc="2025-09-04T15:17:00Z"/>
                <w:rFonts w:ascii="Arial" w:hAnsi="Arial" w:cs="Arial"/>
                <w:strike/>
                <w:color w:val="000000"/>
                <w:sz w:val="20"/>
                <w:szCs w:val="20"/>
                <w:rPrChange w:id="3905" w:author="Mubiyarto Wibisono" w:date="2025-11-14T13:41:00Z" w16du:dateUtc="2025-11-14T05:41:00Z">
                  <w:rPr>
                    <w:ins w:id="3906" w:author="Mubiyarto Wibisono" w:date="2025-09-04T22:17:00Z" w16du:dateUtc="2025-09-04T15:17:00Z"/>
                    <w:rFonts w:ascii="Arial" w:hAnsi="Arial" w:cs="Arial"/>
                    <w:color w:val="000000"/>
                    <w:sz w:val="20"/>
                    <w:szCs w:val="20"/>
                  </w:rPr>
                </w:rPrChange>
              </w:rPr>
            </w:pPr>
            <w:ins w:id="3907" w:author="Mubiyarto Wibisono" w:date="2025-09-04T22:16:00Z" w16du:dateUtc="2025-09-04T15:16:00Z">
              <w:r w:rsidRPr="00F668CF">
                <w:rPr>
                  <w:rFonts w:ascii="Arial" w:hAnsi="Arial" w:cs="Arial"/>
                  <w:strike/>
                  <w:color w:val="000000"/>
                  <w:sz w:val="20"/>
                  <w:szCs w:val="20"/>
                  <w:rPrChange w:id="3908" w:author="Mubiyarto Wibisono" w:date="2025-11-14T13:41:00Z" w16du:dateUtc="2025-11-14T05:41:00Z">
                    <w:rPr>
                      <w:rFonts w:ascii="Calibri" w:hAnsi="Calibri" w:cs="Calibri"/>
                      <w:color w:val="000000"/>
                      <w:sz w:val="22"/>
                      <w:szCs w:val="22"/>
                    </w:rPr>
                  </w:rPrChange>
                </w:rPr>
                <w:t>eService calls backend</w:t>
              </w:r>
            </w:ins>
          </w:p>
          <w:p w14:paraId="4F01E0B8" w14:textId="77777777" w:rsidR="00DA0AED" w:rsidRPr="00F668CF" w:rsidRDefault="00703365" w:rsidP="00E3675B">
            <w:pPr>
              <w:rPr>
                <w:ins w:id="3909" w:author="Mubiyarto Wibisono" w:date="2025-09-18T16:47:00Z" w16du:dateUtc="2025-09-18T08:47:00Z"/>
                <w:rFonts w:ascii="Arial" w:eastAsia="Arial" w:hAnsi="Arial" w:cs="Arial"/>
                <w:strike/>
                <w:sz w:val="20"/>
                <w:szCs w:val="20"/>
                <w:rPrChange w:id="3910" w:author="Mubiyarto Wibisono" w:date="2025-11-14T13:41:00Z" w16du:dateUtc="2025-11-14T05:41:00Z">
                  <w:rPr>
                    <w:ins w:id="3911" w:author="Mubiyarto Wibisono" w:date="2025-09-18T16:47:00Z" w16du:dateUtc="2025-09-18T08:47:00Z"/>
                    <w:rFonts w:ascii="Arial" w:eastAsia="Arial" w:hAnsi="Arial" w:cs="Arial"/>
                    <w:sz w:val="20"/>
                    <w:szCs w:val="20"/>
                  </w:rPr>
                </w:rPrChange>
              </w:rPr>
            </w:pPr>
            <w:ins w:id="3912" w:author="Mubiyarto Wibisono" w:date="2025-09-04T22:17:00Z">
              <w:r w:rsidRPr="00F668CF">
                <w:rPr>
                  <w:rFonts w:ascii="Arial" w:eastAsia="Arial" w:hAnsi="Arial" w:cs="Arial"/>
                  <w:strike/>
                  <w:sz w:val="20"/>
                  <w:szCs w:val="20"/>
                  <w:rPrChange w:id="3913" w:author="Mubiyarto Wibisono" w:date="2025-11-14T13:41:00Z" w16du:dateUtc="2025-11-14T05:41:00Z">
                    <w:rPr>
                      <w:rFonts w:ascii="Arial" w:eastAsia="Arial" w:hAnsi="Arial" w:cs="Arial"/>
                      <w:sz w:val="20"/>
                      <w:szCs w:val="20"/>
                    </w:rPr>
                  </w:rPrChange>
                </w:rPr>
                <w:t>POST /</w:t>
              </w:r>
              <w:proofErr w:type="spellStart"/>
              <w:r w:rsidRPr="00F668CF">
                <w:rPr>
                  <w:rFonts w:ascii="Arial" w:eastAsia="Arial" w:hAnsi="Arial" w:cs="Arial"/>
                  <w:strike/>
                  <w:sz w:val="20"/>
                  <w:szCs w:val="20"/>
                  <w:rPrChange w:id="3914" w:author="Mubiyarto Wibisono" w:date="2025-11-14T13:41:00Z" w16du:dateUtc="2025-11-14T05:41:00Z">
                    <w:rPr>
                      <w:rFonts w:ascii="Arial" w:eastAsia="Arial" w:hAnsi="Arial" w:cs="Arial"/>
                      <w:sz w:val="20"/>
                      <w:szCs w:val="20"/>
                    </w:rPr>
                  </w:rPrChange>
                </w:rPr>
                <w:t>parkingfines</w:t>
              </w:r>
              <w:proofErr w:type="spellEnd"/>
              <w:r w:rsidRPr="00F668CF">
                <w:rPr>
                  <w:rFonts w:ascii="Arial" w:eastAsia="Arial" w:hAnsi="Arial" w:cs="Arial"/>
                  <w:strike/>
                  <w:sz w:val="20"/>
                  <w:szCs w:val="20"/>
                  <w:rPrChange w:id="3915" w:author="Mubiyarto Wibisono" w:date="2025-11-14T13:41:00Z" w16du:dateUtc="2025-11-14T05:41:00Z">
                    <w:rPr>
                      <w:rFonts w:ascii="Arial" w:eastAsia="Arial" w:hAnsi="Arial" w:cs="Arial"/>
                      <w:sz w:val="20"/>
                      <w:szCs w:val="20"/>
                    </w:rPr>
                  </w:rPrChange>
                </w:rPr>
                <w:br/>
              </w:r>
              <w:commentRangeStart w:id="3916"/>
              <w:commentRangeStart w:id="3917"/>
              <w:commentRangeStart w:id="3918"/>
              <w:commentRangeStart w:id="3919"/>
              <w:commentRangeStart w:id="3920"/>
              <w:r w:rsidRPr="00F668CF">
                <w:rPr>
                  <w:rFonts w:ascii="Arial" w:eastAsia="Arial" w:hAnsi="Arial" w:cs="Arial"/>
                  <w:strike/>
                  <w:sz w:val="20"/>
                  <w:szCs w:val="20"/>
                  <w:rPrChange w:id="3921" w:author="Mubiyarto Wibisono" w:date="2025-11-14T13:41:00Z" w16du:dateUtc="2025-11-14T05:41:00Z">
                    <w:rPr>
                      <w:rFonts w:ascii="Arial" w:eastAsia="Arial" w:hAnsi="Arial" w:cs="Arial"/>
                      <w:sz w:val="20"/>
                      <w:szCs w:val="20"/>
                    </w:rPr>
                  </w:rPrChange>
                </w:rPr>
                <w:t>payload</w:t>
              </w:r>
            </w:ins>
            <w:commentRangeEnd w:id="3916"/>
            <w:r w:rsidR="00AA3C82" w:rsidRPr="00F668CF">
              <w:rPr>
                <w:rStyle w:val="CommentReference"/>
                <w:strike/>
                <w:lang w:eastAsia="en-US" w:bidi="my-MM"/>
                <w:rPrChange w:id="3922" w:author="Mubiyarto Wibisono" w:date="2025-11-14T13:41:00Z" w16du:dateUtc="2025-11-14T05:41:00Z">
                  <w:rPr>
                    <w:rStyle w:val="CommentReference"/>
                    <w:lang w:eastAsia="en-US" w:bidi="my-MM"/>
                  </w:rPr>
                </w:rPrChange>
              </w:rPr>
              <w:commentReference w:id="3916"/>
            </w:r>
            <w:commentRangeEnd w:id="3917"/>
            <w:r w:rsidR="00AC52E8" w:rsidRPr="00F668CF">
              <w:rPr>
                <w:rStyle w:val="CommentReference"/>
                <w:strike/>
                <w:lang w:eastAsia="en-US" w:bidi="my-MM"/>
                <w:rPrChange w:id="3923" w:author="Mubiyarto Wibisono" w:date="2025-11-14T13:41:00Z" w16du:dateUtc="2025-11-14T05:41:00Z">
                  <w:rPr>
                    <w:rStyle w:val="CommentReference"/>
                    <w:lang w:eastAsia="en-US" w:bidi="my-MM"/>
                  </w:rPr>
                </w:rPrChange>
              </w:rPr>
              <w:commentReference w:id="3917"/>
            </w:r>
            <w:commentRangeEnd w:id="3918"/>
            <w:r w:rsidR="000B6D48" w:rsidRPr="00F668CF">
              <w:rPr>
                <w:rStyle w:val="CommentReference"/>
                <w:strike/>
                <w:lang w:eastAsia="en-US" w:bidi="my-MM"/>
                <w:rPrChange w:id="3924" w:author="Mubiyarto Wibisono" w:date="2025-11-14T13:41:00Z" w16du:dateUtc="2025-11-14T05:41:00Z">
                  <w:rPr>
                    <w:rStyle w:val="CommentReference"/>
                    <w:lang w:eastAsia="en-US" w:bidi="my-MM"/>
                  </w:rPr>
                </w:rPrChange>
              </w:rPr>
              <w:commentReference w:id="3918"/>
            </w:r>
            <w:commentRangeEnd w:id="3919"/>
            <w:r w:rsidR="00082D3D" w:rsidRPr="00F668CF">
              <w:rPr>
                <w:rStyle w:val="CommentReference"/>
                <w:strike/>
                <w:lang w:eastAsia="en-US" w:bidi="my-MM"/>
                <w:rPrChange w:id="3925" w:author="Mubiyarto Wibisono" w:date="2025-11-14T13:41:00Z" w16du:dateUtc="2025-11-14T05:41:00Z">
                  <w:rPr>
                    <w:rStyle w:val="CommentReference"/>
                    <w:lang w:eastAsia="en-US" w:bidi="my-MM"/>
                  </w:rPr>
                </w:rPrChange>
              </w:rPr>
              <w:commentReference w:id="3919"/>
            </w:r>
            <w:commentRangeEnd w:id="3920"/>
            <w:r w:rsidR="00F92DCE">
              <w:rPr>
                <w:rStyle w:val="CommentReference"/>
                <w:lang w:eastAsia="en-US" w:bidi="my-MM"/>
              </w:rPr>
              <w:commentReference w:id="3920"/>
            </w:r>
            <w:ins w:id="3926" w:author="Mubiyarto Wibisono" w:date="2025-09-04T22:17:00Z">
              <w:r w:rsidRPr="00F668CF">
                <w:rPr>
                  <w:rFonts w:ascii="Arial" w:eastAsia="Arial" w:hAnsi="Arial" w:cs="Arial"/>
                  <w:strike/>
                  <w:sz w:val="20"/>
                  <w:szCs w:val="20"/>
                  <w:rPrChange w:id="3927" w:author="Mubiyarto Wibisono" w:date="2025-11-14T13:41:00Z" w16du:dateUtc="2025-11-14T05:41:00Z">
                    <w:rPr>
                      <w:rFonts w:ascii="Arial" w:eastAsia="Arial" w:hAnsi="Arial" w:cs="Arial"/>
                      <w:sz w:val="20"/>
                      <w:szCs w:val="20"/>
                    </w:rPr>
                  </w:rPrChange>
                </w:rPr>
                <w:br/>
                <w:t>{</w:t>
              </w:r>
              <w:r w:rsidRPr="00F668CF">
                <w:rPr>
                  <w:rFonts w:ascii="Arial" w:eastAsia="Arial" w:hAnsi="Arial" w:cs="Arial"/>
                  <w:strike/>
                  <w:sz w:val="20"/>
                  <w:szCs w:val="20"/>
                  <w:rPrChange w:id="3928" w:author="Mubiyarto Wibisono" w:date="2025-11-14T13:41:00Z" w16du:dateUtc="2025-11-14T05:41:00Z">
                    <w:rPr>
                      <w:rFonts w:ascii="Arial" w:eastAsia="Arial" w:hAnsi="Arial" w:cs="Arial"/>
                      <w:sz w:val="20"/>
                      <w:szCs w:val="20"/>
                    </w:rPr>
                  </w:rPrChange>
                </w:rPr>
                <w:br/>
                <w:t>    "$limit":10,</w:t>
              </w:r>
              <w:r w:rsidRPr="00F668CF">
                <w:rPr>
                  <w:rFonts w:ascii="Arial" w:eastAsia="Arial" w:hAnsi="Arial" w:cs="Arial"/>
                  <w:strike/>
                  <w:sz w:val="20"/>
                  <w:szCs w:val="20"/>
                  <w:rPrChange w:id="3929" w:author="Mubiyarto Wibisono" w:date="2025-11-14T13:41:00Z" w16du:dateUtc="2025-11-14T05:41:00Z">
                    <w:rPr>
                      <w:rFonts w:ascii="Arial" w:eastAsia="Arial" w:hAnsi="Arial" w:cs="Arial"/>
                      <w:sz w:val="20"/>
                      <w:szCs w:val="20"/>
                    </w:rPr>
                  </w:rPrChange>
                </w:rPr>
                <w:br/>
                <w:t>    "$skip":0,</w:t>
              </w:r>
            </w:ins>
          </w:p>
          <w:p w14:paraId="26F5FEF6" w14:textId="64579BD9" w:rsidR="00703365" w:rsidRPr="00F668CF" w:rsidRDefault="00DA0AED" w:rsidP="00E3675B">
            <w:pPr>
              <w:rPr>
                <w:ins w:id="3930" w:author="Mubiyarto Wibisono" w:date="2025-09-04T22:15:00Z" w16du:dateUtc="2025-09-04T15:15:00Z"/>
                <w:rFonts w:ascii="Arial" w:eastAsia="Arial" w:hAnsi="Arial" w:cs="Arial"/>
                <w:strike/>
                <w:sz w:val="20"/>
                <w:szCs w:val="20"/>
                <w:rPrChange w:id="3931" w:author="Mubiyarto Wibisono" w:date="2025-11-14T13:41:00Z" w16du:dateUtc="2025-11-14T05:41:00Z">
                  <w:rPr>
                    <w:ins w:id="3932" w:author="Mubiyarto Wibisono" w:date="2025-09-04T22:15:00Z" w16du:dateUtc="2025-09-04T15:15:00Z"/>
                    <w:rFonts w:eastAsia="Arial"/>
                  </w:rPr>
                </w:rPrChange>
              </w:rPr>
            </w:pPr>
            <w:ins w:id="3933" w:author="Mubiyarto Wibisono" w:date="2025-09-18T16:47:00Z" w16du:dateUtc="2025-09-18T08:47:00Z">
              <w:r w:rsidRPr="00F668CF">
                <w:rPr>
                  <w:rFonts w:ascii="Arial" w:eastAsia="Arial" w:hAnsi="Arial" w:cs="Arial"/>
                  <w:strike/>
                  <w:sz w:val="20"/>
                  <w:szCs w:val="20"/>
                  <w:rPrChange w:id="3934" w:author="Mubiyarto Wibisono" w:date="2025-11-14T13:41:00Z" w16du:dateUtc="2025-11-14T05:41:00Z">
                    <w:rPr>
                      <w:rFonts w:ascii="Arial" w:eastAsia="Arial" w:hAnsi="Arial" w:cs="Arial"/>
                      <w:sz w:val="20"/>
                      <w:szCs w:val="20"/>
                    </w:rPr>
                  </w:rPrChange>
                </w:rPr>
                <w:t xml:space="preserve">   </w:t>
              </w:r>
              <w:del w:id="3935" w:author="Mubiyarto Wibisono" w:date="2025-09-23T18:08:00Z" w16du:dateUtc="2025-09-23T10:08:00Z">
                <w:r w:rsidRPr="00F668CF" w:rsidDel="00176D03">
                  <w:rPr>
                    <w:rFonts w:ascii="Arial" w:eastAsia="Arial" w:hAnsi="Arial" w:cs="Arial"/>
                    <w:strike/>
                    <w:sz w:val="20"/>
                    <w:szCs w:val="20"/>
                    <w:rPrChange w:id="3936" w:author="Mubiyarto Wibisono" w:date="2025-11-14T13:41:00Z" w16du:dateUtc="2025-11-14T05:41:00Z">
                      <w:rPr>
                        <w:rFonts w:ascii="Arial" w:eastAsia="Arial" w:hAnsi="Arial" w:cs="Arial"/>
                        <w:sz w:val="20"/>
                        <w:szCs w:val="20"/>
                      </w:rPr>
                    </w:rPrChange>
                  </w:rPr>
                  <w:delText xml:space="preserve"> </w:delText>
                </w:r>
              </w:del>
            </w:ins>
            <w:ins w:id="3937" w:author="Mubiyarto Wibisono" w:date="2025-09-18T16:48:00Z" w16du:dateUtc="2025-09-18T08:48:00Z">
              <w:del w:id="3938" w:author="Mubiyarto Wibisono" w:date="2025-09-23T18:08:00Z" w16du:dateUtc="2025-09-23T10:08:00Z">
                <w:r w:rsidRPr="00F668CF" w:rsidDel="00176D03">
                  <w:rPr>
                    <w:rFonts w:ascii="Arial" w:eastAsia="Arial" w:hAnsi="Arial" w:cs="Arial"/>
                    <w:strike/>
                    <w:sz w:val="20"/>
                    <w:szCs w:val="20"/>
                    <w:rPrChange w:id="3939" w:author="Mubiyarto Wibisono" w:date="2025-11-14T13:41:00Z" w16du:dateUtc="2025-11-14T05:41:00Z">
                      <w:rPr>
                        <w:rFonts w:ascii="Arial" w:eastAsia="Arial" w:hAnsi="Arial" w:cs="Arial"/>
                        <w:sz w:val="20"/>
                        <w:szCs w:val="20"/>
                      </w:rPr>
                    </w:rPrChange>
                  </w:rPr>
                  <w:delText>“idType”: “N</w:delText>
                </w:r>
              </w:del>
            </w:ins>
            <w:ins w:id="3940" w:author="Ahmad Rafif" w:date="2025-09-22T15:41:00Z" w16du:dateUtc="2025-09-22T08:41:00Z">
              <w:del w:id="3941" w:author="Mubiyarto Wibisono" w:date="2025-09-23T18:08:00Z" w16du:dateUtc="2025-09-23T10:08:00Z">
                <w:r w:rsidR="002C2F52" w:rsidRPr="00F668CF" w:rsidDel="00176D03">
                  <w:rPr>
                    <w:rFonts w:ascii="Arial" w:eastAsia="Arial" w:hAnsi="Arial" w:cs="Arial"/>
                    <w:strike/>
                    <w:sz w:val="20"/>
                    <w:szCs w:val="20"/>
                    <w:rPrChange w:id="3942" w:author="Mubiyarto Wibisono" w:date="2025-11-14T13:41:00Z" w16du:dateUtc="2025-11-14T05:41:00Z">
                      <w:rPr>
                        <w:rFonts w:ascii="Arial" w:eastAsia="Arial" w:hAnsi="Arial" w:cs="Arial"/>
                        <w:sz w:val="20"/>
                        <w:szCs w:val="20"/>
                      </w:rPr>
                    </w:rPrChange>
                  </w:rPr>
                  <w:delText>B</w:delText>
                </w:r>
              </w:del>
            </w:ins>
            <w:ins w:id="3943" w:author="Mubiyarto Wibisono" w:date="2025-09-18T16:48:00Z" w16du:dateUtc="2025-09-18T08:48:00Z">
              <w:del w:id="3944" w:author="Mubiyarto Wibisono" w:date="2025-09-23T18:08:00Z" w16du:dateUtc="2025-09-23T10:08:00Z">
                <w:r w:rsidRPr="00F668CF" w:rsidDel="00176D03">
                  <w:rPr>
                    <w:rFonts w:ascii="Arial" w:eastAsia="Arial" w:hAnsi="Arial" w:cs="Arial"/>
                    <w:strike/>
                    <w:sz w:val="20"/>
                    <w:szCs w:val="20"/>
                    <w:rPrChange w:id="3945" w:author="Mubiyarto Wibisono" w:date="2025-11-14T13:41:00Z" w16du:dateUtc="2025-11-14T05:41:00Z">
                      <w:rPr>
                        <w:rFonts w:ascii="Arial" w:eastAsia="Arial" w:hAnsi="Arial" w:cs="Arial"/>
                        <w:sz w:val="20"/>
                        <w:szCs w:val="20"/>
                      </w:rPr>
                    </w:rPrChange>
                  </w:rPr>
                  <w:delText>”,</w:delText>
                </w:r>
              </w:del>
            </w:ins>
            <w:ins w:id="3946" w:author="Mubiyarto Wibisono" w:date="2025-09-04T22:17:00Z">
              <w:del w:id="3947" w:author="Mubiyarto Wibisono" w:date="2025-09-23T18:08:00Z" w16du:dateUtc="2025-09-23T10:08:00Z">
                <w:r w:rsidR="00703365" w:rsidRPr="00F668CF" w:rsidDel="00176D03">
                  <w:rPr>
                    <w:rFonts w:ascii="Arial" w:eastAsia="Arial" w:hAnsi="Arial" w:cs="Arial"/>
                    <w:strike/>
                    <w:sz w:val="20"/>
                    <w:szCs w:val="20"/>
                    <w:rPrChange w:id="3948" w:author="Mubiyarto Wibisono" w:date="2025-11-14T13:41:00Z" w16du:dateUtc="2025-11-14T05:41:00Z">
                      <w:rPr>
                        <w:rFonts w:ascii="Arial" w:eastAsia="Arial" w:hAnsi="Arial" w:cs="Arial"/>
                        <w:sz w:val="20"/>
                        <w:szCs w:val="20"/>
                      </w:rPr>
                    </w:rPrChange>
                  </w:rPr>
                  <w:br/>
                  <w:delText>   </w:delText>
                </w:r>
              </w:del>
              <w:r w:rsidR="00703365" w:rsidRPr="00F668CF">
                <w:rPr>
                  <w:rFonts w:ascii="Arial" w:eastAsia="Arial" w:hAnsi="Arial" w:cs="Arial"/>
                  <w:strike/>
                  <w:sz w:val="20"/>
                  <w:szCs w:val="20"/>
                  <w:rPrChange w:id="3949" w:author="Mubiyarto Wibisono" w:date="2025-11-14T13:41:00Z" w16du:dateUtc="2025-11-14T05:41:00Z">
                    <w:rPr>
                      <w:rFonts w:ascii="Arial" w:eastAsia="Arial" w:hAnsi="Arial" w:cs="Arial"/>
                      <w:sz w:val="20"/>
                      <w:szCs w:val="20"/>
                    </w:rPr>
                  </w:rPrChange>
                </w:rPr>
                <w:t xml:space="preserve"> "</w:t>
              </w:r>
              <w:proofErr w:type="spellStart"/>
              <w:r w:rsidR="00703365" w:rsidRPr="00F668CF">
                <w:rPr>
                  <w:rFonts w:ascii="Arial" w:eastAsia="Arial" w:hAnsi="Arial" w:cs="Arial"/>
                  <w:strike/>
                  <w:sz w:val="20"/>
                  <w:szCs w:val="20"/>
                  <w:rPrChange w:id="3950" w:author="Mubiyarto Wibisono" w:date="2025-11-14T13:41:00Z" w16du:dateUtc="2025-11-14T05:41:00Z">
                    <w:rPr>
                      <w:rFonts w:ascii="Arial" w:eastAsia="Arial" w:hAnsi="Arial" w:cs="Arial"/>
                      <w:sz w:val="20"/>
                      <w:szCs w:val="20"/>
                    </w:rPr>
                  </w:rPrChange>
                </w:rPr>
                <w:t>idNo</w:t>
              </w:r>
              <w:proofErr w:type="spellEnd"/>
              <w:r w:rsidR="00703365" w:rsidRPr="00F668CF">
                <w:rPr>
                  <w:rFonts w:ascii="Arial" w:eastAsia="Arial" w:hAnsi="Arial" w:cs="Arial"/>
                  <w:strike/>
                  <w:sz w:val="20"/>
                  <w:szCs w:val="20"/>
                  <w:rPrChange w:id="3951" w:author="Mubiyarto Wibisono" w:date="2025-11-14T13:41:00Z" w16du:dateUtc="2025-11-14T05:41:00Z">
                    <w:rPr>
                      <w:rFonts w:ascii="Arial" w:eastAsia="Arial" w:hAnsi="Arial" w:cs="Arial"/>
                      <w:sz w:val="20"/>
                      <w:szCs w:val="20"/>
                    </w:rPr>
                  </w:rPrChange>
                </w:rPr>
                <w:t>": "S3558450A"</w:t>
              </w:r>
              <w:r w:rsidR="00703365" w:rsidRPr="00F668CF">
                <w:rPr>
                  <w:rFonts w:ascii="Arial" w:eastAsia="Arial" w:hAnsi="Arial" w:cs="Arial"/>
                  <w:strike/>
                  <w:sz w:val="20"/>
                  <w:szCs w:val="20"/>
                  <w:rPrChange w:id="3952" w:author="Mubiyarto Wibisono" w:date="2025-11-14T13:41:00Z" w16du:dateUtc="2025-11-14T05:41:00Z">
                    <w:rPr>
                      <w:rFonts w:ascii="Arial" w:eastAsia="Arial" w:hAnsi="Arial" w:cs="Arial"/>
                      <w:sz w:val="20"/>
                      <w:szCs w:val="20"/>
                    </w:rPr>
                  </w:rPrChange>
                </w:rPr>
                <w:br/>
                <w:t>}</w:t>
              </w:r>
            </w:ins>
          </w:p>
        </w:tc>
      </w:tr>
      <w:tr w:rsidR="00DA0AED" w:rsidRPr="00A41EA1" w14:paraId="11DED6DE" w14:textId="77777777" w:rsidTr="00D97D12">
        <w:trPr>
          <w:ins w:id="3953" w:author="Mubiyarto Wibisono" w:date="2025-09-04T22:15:00Z"/>
        </w:trPr>
        <w:tc>
          <w:tcPr>
            <w:tcW w:w="3116" w:type="dxa"/>
            <w:vAlign w:val="center"/>
            <w:tcPrChange w:id="3954" w:author="Mubiyarto Wibisono" w:date="2025-09-05T10:19:00Z" w16du:dateUtc="2025-09-05T03:19:00Z">
              <w:tcPr>
                <w:tcW w:w="3116" w:type="dxa"/>
              </w:tcPr>
            </w:tcPrChange>
          </w:tcPr>
          <w:p w14:paraId="0FE50F5D" w14:textId="3D8CD1E9" w:rsidR="00DA0AED" w:rsidRPr="00A41EA1" w:rsidRDefault="00DA0AED" w:rsidP="00DA0AED">
            <w:pPr>
              <w:rPr>
                <w:ins w:id="3955" w:author="Mubiyarto Wibisono" w:date="2025-09-04T22:15:00Z" w16du:dateUtc="2025-09-04T15:15:00Z"/>
                <w:rFonts w:ascii="Arial" w:eastAsia="Arial" w:hAnsi="Arial" w:cs="Arial"/>
                <w:sz w:val="20"/>
                <w:szCs w:val="20"/>
                <w:rPrChange w:id="3956" w:author="Mubiyarto Wibisono" w:date="2025-09-05T08:31:00Z" w16du:dateUtc="2025-09-05T01:31:00Z">
                  <w:rPr>
                    <w:ins w:id="3957" w:author="Mubiyarto Wibisono" w:date="2025-09-04T22:15:00Z" w16du:dateUtc="2025-09-04T15:15:00Z"/>
                    <w:rFonts w:eastAsia="Arial"/>
                  </w:rPr>
                </w:rPrChange>
              </w:rPr>
            </w:pPr>
            <w:ins w:id="3958" w:author="Mubiyarto Wibisono" w:date="2025-09-04T22:16:00Z" w16du:dateUtc="2025-09-04T15:16:00Z">
              <w:r w:rsidRPr="00A41EA1">
                <w:rPr>
                  <w:rFonts w:ascii="Arial" w:hAnsi="Arial" w:cs="Arial"/>
                  <w:color w:val="000000"/>
                  <w:sz w:val="20"/>
                  <w:szCs w:val="20"/>
                  <w:rPrChange w:id="3959" w:author="Mubiyarto Wibisono" w:date="2025-09-05T08:31:00Z" w16du:dateUtc="2025-09-05T01:31:00Z">
                    <w:rPr>
                      <w:rFonts w:ascii="Calibri" w:hAnsi="Calibri" w:cs="Calibri"/>
                      <w:color w:val="000000"/>
                      <w:sz w:val="22"/>
                      <w:szCs w:val="22"/>
                    </w:rPr>
                  </w:rPrChange>
                </w:rPr>
                <w:t xml:space="preserve">Get list of </w:t>
              </w:r>
              <w:proofErr w:type="spellStart"/>
              <w:r w:rsidRPr="00A41EA1">
                <w:rPr>
                  <w:rFonts w:ascii="Arial" w:hAnsi="Arial" w:cs="Arial"/>
                  <w:color w:val="000000"/>
                  <w:sz w:val="20"/>
                  <w:szCs w:val="20"/>
                  <w:rPrChange w:id="3960" w:author="Mubiyarto Wibisono" w:date="2025-09-05T08:31:00Z" w16du:dateUtc="2025-09-05T01:31:00Z">
                    <w:rPr>
                      <w:rFonts w:ascii="Calibri" w:hAnsi="Calibri" w:cs="Calibri"/>
                      <w:color w:val="000000"/>
                      <w:sz w:val="22"/>
                      <w:szCs w:val="22"/>
                    </w:rPr>
                  </w:rPrChange>
                </w:rPr>
                <w:t>notice_no</w:t>
              </w:r>
              <w:proofErr w:type="spellEnd"/>
              <w:r w:rsidRPr="00A41EA1">
                <w:rPr>
                  <w:rFonts w:ascii="Arial" w:hAnsi="Arial" w:cs="Arial"/>
                  <w:color w:val="000000"/>
                  <w:sz w:val="20"/>
                  <w:szCs w:val="20"/>
                  <w:rPrChange w:id="3961" w:author="Mubiyarto Wibisono" w:date="2025-09-05T08:31:00Z" w16du:dateUtc="2025-09-05T01:31:00Z">
                    <w:rPr>
                      <w:rFonts w:ascii="Calibri" w:hAnsi="Calibri" w:cs="Calibri"/>
                      <w:color w:val="000000"/>
                      <w:sz w:val="22"/>
                      <w:szCs w:val="22"/>
                    </w:rPr>
                  </w:rPrChange>
                </w:rPr>
                <w:t xml:space="preserve"> from </w:t>
              </w:r>
              <w:proofErr w:type="spellStart"/>
              <w:r w:rsidRPr="00A41EA1">
                <w:rPr>
                  <w:rFonts w:ascii="Arial" w:hAnsi="Arial" w:cs="Arial"/>
                  <w:color w:val="000000"/>
                  <w:sz w:val="20"/>
                  <w:szCs w:val="20"/>
                  <w:rPrChange w:id="3962" w:author="Mubiyarto Wibisono" w:date="2025-09-05T08:31:00Z" w16du:dateUtc="2025-09-05T01:31:00Z">
                    <w:rPr>
                      <w:rFonts w:ascii="Calibri" w:hAnsi="Calibri" w:cs="Calibri"/>
                      <w:color w:val="000000"/>
                      <w:sz w:val="22"/>
                      <w:szCs w:val="22"/>
                    </w:rPr>
                  </w:rPrChange>
                </w:rPr>
                <w:t>eONDD</w:t>
              </w:r>
              <w:proofErr w:type="spellEnd"/>
              <w:r w:rsidRPr="00A41EA1">
                <w:rPr>
                  <w:rFonts w:ascii="Arial" w:hAnsi="Arial" w:cs="Arial"/>
                  <w:color w:val="000000"/>
                  <w:sz w:val="20"/>
                  <w:szCs w:val="20"/>
                  <w:rPrChange w:id="3963" w:author="Mubiyarto Wibisono" w:date="2025-09-05T08:31:00Z" w16du:dateUtc="2025-09-05T01:31:00Z">
                    <w:rPr>
                      <w:rFonts w:ascii="Calibri" w:hAnsi="Calibri" w:cs="Calibri"/>
                      <w:color w:val="000000"/>
                      <w:sz w:val="22"/>
                      <w:szCs w:val="22"/>
                    </w:rPr>
                  </w:rPrChange>
                </w:rPr>
                <w:t xml:space="preserve"> (PII DB)</w:t>
              </w:r>
            </w:ins>
          </w:p>
        </w:tc>
        <w:tc>
          <w:tcPr>
            <w:tcW w:w="1982" w:type="dxa"/>
            <w:vAlign w:val="center"/>
            <w:tcPrChange w:id="3964" w:author="Mubiyarto Wibisono" w:date="2025-09-05T10:19:00Z" w16du:dateUtc="2025-09-05T03:19:00Z">
              <w:tcPr>
                <w:tcW w:w="3117" w:type="dxa"/>
                <w:gridSpan w:val="2"/>
              </w:tcPr>
            </w:tcPrChange>
          </w:tcPr>
          <w:p w14:paraId="618B2672" w14:textId="5E5DB2D5" w:rsidR="00DA0AED" w:rsidRPr="00A41EA1" w:rsidRDefault="00DA0AED" w:rsidP="00DA0AED">
            <w:pPr>
              <w:rPr>
                <w:ins w:id="3965" w:author="Mubiyarto Wibisono" w:date="2025-09-04T22:15:00Z" w16du:dateUtc="2025-09-04T15:15:00Z"/>
                <w:rFonts w:ascii="Arial" w:eastAsia="Arial" w:hAnsi="Arial" w:cs="Arial"/>
                <w:sz w:val="20"/>
                <w:szCs w:val="20"/>
                <w:rPrChange w:id="3966" w:author="Mubiyarto Wibisono" w:date="2025-09-05T08:31:00Z" w16du:dateUtc="2025-09-05T01:31:00Z">
                  <w:rPr>
                    <w:ins w:id="3967" w:author="Mubiyarto Wibisono" w:date="2025-09-04T22:15:00Z" w16du:dateUtc="2025-09-04T15:15:00Z"/>
                    <w:rFonts w:eastAsia="Arial"/>
                  </w:rPr>
                </w:rPrChange>
              </w:rPr>
            </w:pPr>
            <w:ins w:id="3968" w:author="Mubiyarto Wibisono" w:date="2025-09-04T22:16:00Z" w16du:dateUtc="2025-09-04T15:16:00Z">
              <w:r w:rsidRPr="00A41EA1">
                <w:rPr>
                  <w:rFonts w:ascii="Arial" w:hAnsi="Arial" w:cs="Arial"/>
                  <w:color w:val="000000"/>
                  <w:sz w:val="20"/>
                  <w:szCs w:val="20"/>
                  <w:rPrChange w:id="3969" w:author="Mubiyarto Wibisono" w:date="2025-09-05T08:31:00Z" w16du:dateUtc="2025-09-05T01:31:00Z">
                    <w:rPr>
                      <w:rFonts w:ascii="Calibri" w:hAnsi="Calibri" w:cs="Calibri"/>
                      <w:color w:val="000000"/>
                      <w:sz w:val="22"/>
                      <w:szCs w:val="22"/>
                    </w:rPr>
                  </w:rPrChange>
                </w:rPr>
                <w:t>System Interaction</w:t>
              </w:r>
            </w:ins>
          </w:p>
        </w:tc>
        <w:tc>
          <w:tcPr>
            <w:tcW w:w="4252" w:type="dxa"/>
            <w:vAlign w:val="center"/>
            <w:tcPrChange w:id="3970" w:author="Mubiyarto Wibisono" w:date="2025-09-05T10:19:00Z" w16du:dateUtc="2025-09-05T03:19:00Z">
              <w:tcPr>
                <w:tcW w:w="3117" w:type="dxa"/>
              </w:tcPr>
            </w:tcPrChange>
          </w:tcPr>
          <w:p w14:paraId="3125C18A" w14:textId="77777777" w:rsidR="00DA0AED" w:rsidDel="001A2469" w:rsidRDefault="00DA0AED" w:rsidP="00DA0AED">
            <w:pPr>
              <w:rPr>
                <w:del w:id="3971" w:author="Rafif" w:date="2025-11-12T13:50:00Z" w16du:dateUtc="2025-11-12T06:50:00Z"/>
                <w:rFonts w:ascii="Arial" w:hAnsi="Arial" w:cs="Arial"/>
                <w:color w:val="000000"/>
                <w:sz w:val="20"/>
                <w:szCs w:val="20"/>
              </w:rPr>
            </w:pPr>
            <w:commentRangeStart w:id="3972"/>
            <w:commentRangeStart w:id="3973"/>
            <w:ins w:id="3974" w:author="Mubiyarto Wibisono" w:date="2025-09-04T22:16:00Z" w16du:dateUtc="2025-09-04T15:16:00Z">
              <w:r w:rsidRPr="00A41EA1">
                <w:rPr>
                  <w:rFonts w:ascii="Arial" w:hAnsi="Arial" w:cs="Arial"/>
                  <w:color w:val="000000"/>
                  <w:sz w:val="20"/>
                  <w:szCs w:val="20"/>
                  <w:rPrChange w:id="3975" w:author="Mubiyarto Wibisono" w:date="2025-09-05T08:31:00Z" w16du:dateUtc="2025-09-05T01:31:00Z">
                    <w:rPr>
                      <w:rFonts w:ascii="Calibri" w:hAnsi="Calibri" w:cs="Calibri"/>
                      <w:color w:val="000000"/>
                      <w:sz w:val="22"/>
                      <w:szCs w:val="22"/>
                    </w:rPr>
                  </w:rPrChange>
                </w:rPr>
                <w:t>Backend maps the authenticated ID to related notice numbers from PII (owner/driver mapping).</w:t>
              </w:r>
            </w:ins>
            <w:commentRangeEnd w:id="3972"/>
            <w:r>
              <w:rPr>
                <w:rStyle w:val="CommentReference"/>
                <w:lang w:eastAsia="en-US" w:bidi="my-MM"/>
              </w:rPr>
              <w:commentReference w:id="3972"/>
            </w:r>
            <w:commentRangeEnd w:id="3973"/>
            <w:r>
              <w:rPr>
                <w:rStyle w:val="CommentReference"/>
                <w:lang w:eastAsia="en-US" w:bidi="my-MM"/>
              </w:rPr>
              <w:commentReference w:id="3973"/>
            </w:r>
          </w:p>
          <w:p w14:paraId="666ECBE9" w14:textId="77777777" w:rsidR="00C32121" w:rsidDel="001A2469" w:rsidRDefault="00C32121" w:rsidP="00DA0AED">
            <w:pPr>
              <w:rPr>
                <w:del w:id="3976" w:author="Rafif" w:date="2025-11-12T13:50:00Z" w16du:dateUtc="2025-11-12T06:50:00Z"/>
                <w:rFonts w:ascii="Arial" w:eastAsia="Arial" w:hAnsi="Arial" w:cs="Arial"/>
                <w:color w:val="000000"/>
                <w:sz w:val="20"/>
                <w:szCs w:val="20"/>
              </w:rPr>
            </w:pPr>
          </w:p>
          <w:p w14:paraId="324EBE14" w14:textId="7E42109F" w:rsidR="00C32121" w:rsidRPr="00C32121" w:rsidRDefault="00C32121" w:rsidP="00DA0AED">
            <w:pPr>
              <w:rPr>
                <w:ins w:id="3977" w:author="Mubiyarto Wibisono" w:date="2025-09-04T22:15:00Z" w16du:dateUtc="2025-09-04T15:15:00Z"/>
                <w:rFonts w:ascii="Arial" w:eastAsia="Arial" w:hAnsi="Arial" w:cs="Arial"/>
                <w:sz w:val="20"/>
                <w:szCs w:val="20"/>
                <w:lang w:val="en-SG"/>
                <w:rPrChange w:id="3978" w:author="Rafif" w:date="2025-11-12T13:29:00Z" w16du:dateUtc="2025-11-12T06:29:00Z">
                  <w:rPr>
                    <w:ins w:id="3979" w:author="Mubiyarto Wibisono" w:date="2025-09-04T22:15:00Z" w16du:dateUtc="2025-09-04T15:15:00Z"/>
                    <w:rFonts w:eastAsia="Arial"/>
                  </w:rPr>
                </w:rPrChange>
              </w:rPr>
            </w:pPr>
          </w:p>
        </w:tc>
      </w:tr>
      <w:tr w:rsidR="00DA0AED" w:rsidRPr="00A41EA1" w14:paraId="02CFC628" w14:textId="77777777" w:rsidTr="00D97D12">
        <w:trPr>
          <w:ins w:id="3980" w:author="Mubiyarto Wibisono" w:date="2025-09-04T22:15:00Z"/>
        </w:trPr>
        <w:tc>
          <w:tcPr>
            <w:tcW w:w="3116" w:type="dxa"/>
            <w:vAlign w:val="center"/>
            <w:tcPrChange w:id="3981" w:author="Mubiyarto Wibisono" w:date="2025-09-05T10:19:00Z" w16du:dateUtc="2025-09-05T03:19:00Z">
              <w:tcPr>
                <w:tcW w:w="3116" w:type="dxa"/>
              </w:tcPr>
            </w:tcPrChange>
          </w:tcPr>
          <w:p w14:paraId="2CE5AEB5" w14:textId="31E4E544" w:rsidR="00DA0AED" w:rsidRPr="00A41EA1" w:rsidRDefault="00DA0AED" w:rsidP="00DA0AED">
            <w:pPr>
              <w:rPr>
                <w:ins w:id="3982" w:author="Mubiyarto Wibisono" w:date="2025-09-04T22:15:00Z" w16du:dateUtc="2025-09-04T15:15:00Z"/>
                <w:rFonts w:ascii="Arial" w:eastAsia="Arial" w:hAnsi="Arial" w:cs="Arial"/>
                <w:sz w:val="20"/>
                <w:szCs w:val="20"/>
                <w:rPrChange w:id="3983" w:author="Mubiyarto Wibisono" w:date="2025-09-05T08:31:00Z" w16du:dateUtc="2025-09-05T01:31:00Z">
                  <w:rPr>
                    <w:ins w:id="3984" w:author="Mubiyarto Wibisono" w:date="2025-09-04T22:15:00Z" w16du:dateUtc="2025-09-04T15:15:00Z"/>
                    <w:rFonts w:eastAsia="Arial"/>
                  </w:rPr>
                </w:rPrChange>
              </w:rPr>
            </w:pPr>
            <w:ins w:id="3985" w:author="Mubiyarto Wibisono" w:date="2025-09-04T22:16:00Z" w16du:dateUtc="2025-09-04T15:16:00Z">
              <w:r w:rsidRPr="00A41EA1">
                <w:rPr>
                  <w:rFonts w:ascii="Arial" w:hAnsi="Arial" w:cs="Arial"/>
                  <w:color w:val="000000"/>
                  <w:sz w:val="20"/>
                  <w:szCs w:val="20"/>
                  <w:rPrChange w:id="3986" w:author="Mubiyarto Wibisono" w:date="2025-09-05T08:31:00Z" w16du:dateUtc="2025-09-05T01:31:00Z">
                    <w:rPr>
                      <w:rFonts w:ascii="Calibri" w:hAnsi="Calibri" w:cs="Calibri"/>
                      <w:color w:val="000000"/>
                      <w:sz w:val="22"/>
                      <w:szCs w:val="22"/>
                    </w:rPr>
                  </w:rPrChange>
                </w:rPr>
                <w:t>Any record?</w:t>
              </w:r>
            </w:ins>
          </w:p>
        </w:tc>
        <w:tc>
          <w:tcPr>
            <w:tcW w:w="1982" w:type="dxa"/>
            <w:vAlign w:val="center"/>
            <w:tcPrChange w:id="3987" w:author="Mubiyarto Wibisono" w:date="2025-09-05T10:19:00Z" w16du:dateUtc="2025-09-05T03:19:00Z">
              <w:tcPr>
                <w:tcW w:w="3117" w:type="dxa"/>
                <w:gridSpan w:val="2"/>
              </w:tcPr>
            </w:tcPrChange>
          </w:tcPr>
          <w:p w14:paraId="026C281B" w14:textId="353C36AC" w:rsidR="00DA0AED" w:rsidRPr="00A41EA1" w:rsidRDefault="00DA0AED" w:rsidP="00DA0AED">
            <w:pPr>
              <w:rPr>
                <w:ins w:id="3988" w:author="Mubiyarto Wibisono" w:date="2025-09-04T22:15:00Z" w16du:dateUtc="2025-09-04T15:15:00Z"/>
                <w:rFonts w:ascii="Arial" w:eastAsia="Arial" w:hAnsi="Arial" w:cs="Arial"/>
                <w:sz w:val="20"/>
                <w:szCs w:val="20"/>
                <w:rPrChange w:id="3989" w:author="Mubiyarto Wibisono" w:date="2025-09-05T08:31:00Z" w16du:dateUtc="2025-09-05T01:31:00Z">
                  <w:rPr>
                    <w:ins w:id="3990" w:author="Mubiyarto Wibisono" w:date="2025-09-04T22:15:00Z" w16du:dateUtc="2025-09-04T15:15:00Z"/>
                    <w:rFonts w:eastAsia="Arial"/>
                  </w:rPr>
                </w:rPrChange>
              </w:rPr>
            </w:pPr>
            <w:ins w:id="3991" w:author="Mubiyarto Wibisono" w:date="2025-09-04T22:16:00Z" w16du:dateUtc="2025-09-04T15:16:00Z">
              <w:r w:rsidRPr="00A41EA1">
                <w:rPr>
                  <w:rFonts w:ascii="Arial" w:hAnsi="Arial" w:cs="Arial"/>
                  <w:color w:val="000000"/>
                  <w:sz w:val="20"/>
                  <w:szCs w:val="20"/>
                  <w:rPrChange w:id="3992" w:author="Mubiyarto Wibisono" w:date="2025-09-05T08:31:00Z" w16du:dateUtc="2025-09-05T01:31:00Z">
                    <w:rPr>
                      <w:rFonts w:ascii="Calibri" w:hAnsi="Calibri" w:cs="Calibri"/>
                      <w:color w:val="000000"/>
                      <w:sz w:val="22"/>
                      <w:szCs w:val="22"/>
                    </w:rPr>
                  </w:rPrChange>
                </w:rPr>
                <w:t>Decision</w:t>
              </w:r>
            </w:ins>
          </w:p>
        </w:tc>
        <w:tc>
          <w:tcPr>
            <w:tcW w:w="4252" w:type="dxa"/>
            <w:vAlign w:val="center"/>
            <w:tcPrChange w:id="3993" w:author="Mubiyarto Wibisono" w:date="2025-09-05T10:19:00Z" w16du:dateUtc="2025-09-05T03:19:00Z">
              <w:tcPr>
                <w:tcW w:w="3117" w:type="dxa"/>
              </w:tcPr>
            </w:tcPrChange>
          </w:tcPr>
          <w:p w14:paraId="351B0660" w14:textId="77777777" w:rsidR="00DA0AED" w:rsidRPr="00A41EA1" w:rsidRDefault="00DA0AED" w:rsidP="00DA0AED">
            <w:pPr>
              <w:rPr>
                <w:ins w:id="3994" w:author="Mubiyarto Wibisono" w:date="2025-09-04T22:18:00Z" w16du:dateUtc="2025-09-04T15:18:00Z"/>
                <w:rFonts w:ascii="Arial" w:hAnsi="Arial" w:cs="Arial"/>
                <w:color w:val="000000"/>
                <w:sz w:val="20"/>
                <w:szCs w:val="20"/>
              </w:rPr>
            </w:pPr>
            <w:ins w:id="3995" w:author="Mubiyarto Wibisono" w:date="2025-09-04T22:16:00Z" w16du:dateUtc="2025-09-04T15:16:00Z">
              <w:r w:rsidRPr="00A41EA1">
                <w:rPr>
                  <w:rFonts w:ascii="Arial" w:hAnsi="Arial" w:cs="Arial"/>
                  <w:color w:val="000000"/>
                  <w:sz w:val="20"/>
                  <w:szCs w:val="20"/>
                  <w:rPrChange w:id="3996" w:author="Mubiyarto Wibisono" w:date="2025-09-05T08:31:00Z" w16du:dateUtc="2025-09-05T01:31:00Z">
                    <w:rPr>
                      <w:rFonts w:ascii="Calibri" w:hAnsi="Calibri" w:cs="Calibri"/>
                      <w:color w:val="000000"/>
                      <w:sz w:val="22"/>
                      <w:szCs w:val="22"/>
                    </w:rPr>
                  </w:rPrChange>
                </w:rPr>
                <w:t>If no notices are linked to the ID, return “no outstanding parking offence for the ID”</w:t>
              </w:r>
            </w:ins>
            <w:ins w:id="3997" w:author="Mubiyarto Wibisono" w:date="2025-09-04T22:18:00Z" w16du:dateUtc="2025-09-04T15:18:00Z">
              <w:r w:rsidRPr="00A41EA1">
                <w:rPr>
                  <w:rFonts w:ascii="Arial" w:hAnsi="Arial" w:cs="Arial"/>
                  <w:color w:val="000000"/>
                  <w:sz w:val="20"/>
                  <w:szCs w:val="20"/>
                </w:rPr>
                <w:t>.</w:t>
              </w:r>
            </w:ins>
          </w:p>
          <w:p w14:paraId="0A4B38D4" w14:textId="74C508A3" w:rsidR="00DA0AED" w:rsidRPr="00A41EA1" w:rsidRDefault="00DA0AED" w:rsidP="00DA0AED">
            <w:pPr>
              <w:rPr>
                <w:ins w:id="3998" w:author="Mubiyarto Wibisono" w:date="2025-09-04T22:15:00Z" w16du:dateUtc="2025-09-04T15:15:00Z"/>
                <w:rFonts w:ascii="Arial" w:eastAsia="Arial" w:hAnsi="Arial" w:cs="Arial"/>
                <w:sz w:val="20"/>
                <w:szCs w:val="20"/>
                <w:rPrChange w:id="3999" w:author="Mubiyarto Wibisono" w:date="2025-09-05T08:31:00Z" w16du:dateUtc="2025-09-05T01:31:00Z">
                  <w:rPr>
                    <w:ins w:id="4000" w:author="Mubiyarto Wibisono" w:date="2025-09-04T22:15:00Z" w16du:dateUtc="2025-09-04T15:15:00Z"/>
                    <w:rFonts w:eastAsia="Arial"/>
                  </w:rPr>
                </w:rPrChange>
              </w:rPr>
            </w:pPr>
            <w:ins w:id="4001" w:author="Mubiyarto Wibisono" w:date="2025-09-04T22:18:00Z" w16du:dateUtc="2025-09-04T15:18:00Z">
              <w:r w:rsidRPr="00A41EA1">
                <w:rPr>
                  <w:rFonts w:ascii="Arial" w:hAnsi="Arial" w:cs="Arial"/>
                  <w:color w:val="000000"/>
                  <w:sz w:val="20"/>
                  <w:szCs w:val="20"/>
                </w:rPr>
                <w:t>I</w:t>
              </w:r>
            </w:ins>
            <w:ins w:id="4002" w:author="Mubiyarto Wibisono" w:date="2025-09-04T22:16:00Z" w16du:dateUtc="2025-09-04T15:16:00Z">
              <w:r w:rsidRPr="00A41EA1">
                <w:rPr>
                  <w:rFonts w:ascii="Arial" w:hAnsi="Arial" w:cs="Arial"/>
                  <w:color w:val="000000"/>
                  <w:sz w:val="20"/>
                  <w:szCs w:val="20"/>
                  <w:rPrChange w:id="4003" w:author="Mubiyarto Wibisono" w:date="2025-09-05T08:31:00Z" w16du:dateUtc="2025-09-05T01:31:00Z">
                    <w:rPr>
                      <w:rFonts w:ascii="Calibri" w:hAnsi="Calibri" w:cs="Calibri"/>
                      <w:color w:val="000000"/>
                      <w:sz w:val="22"/>
                      <w:szCs w:val="22"/>
                    </w:rPr>
                  </w:rPrChange>
                </w:rPr>
                <w:t xml:space="preserve">f </w:t>
              </w:r>
            </w:ins>
            <w:ins w:id="4004" w:author="Mubiyarto Wibisono" w:date="2025-09-04T22:18:00Z" w16du:dateUtc="2025-09-04T15:18:00Z">
              <w:r w:rsidRPr="00A41EA1">
                <w:rPr>
                  <w:rFonts w:ascii="Arial" w:hAnsi="Arial" w:cs="Arial"/>
                  <w:color w:val="000000"/>
                  <w:sz w:val="20"/>
                  <w:szCs w:val="20"/>
                </w:rPr>
                <w:t>yes</w:t>
              </w:r>
            </w:ins>
            <w:ins w:id="4005" w:author="Mubiyarto Wibisono" w:date="2025-09-04T22:16:00Z" w16du:dateUtc="2025-09-04T15:16:00Z">
              <w:r w:rsidRPr="00A41EA1">
                <w:rPr>
                  <w:rFonts w:ascii="Arial" w:hAnsi="Arial" w:cs="Arial"/>
                  <w:color w:val="000000"/>
                  <w:sz w:val="20"/>
                  <w:szCs w:val="20"/>
                  <w:rPrChange w:id="4006" w:author="Mubiyarto Wibisono" w:date="2025-09-05T08:31:00Z" w16du:dateUtc="2025-09-05T01:31:00Z">
                    <w:rPr>
                      <w:rFonts w:ascii="Calibri" w:hAnsi="Calibri" w:cs="Calibri"/>
                      <w:color w:val="000000"/>
                      <w:sz w:val="22"/>
                      <w:szCs w:val="22"/>
                    </w:rPr>
                  </w:rPrChange>
                </w:rPr>
                <w:t>, continue.</w:t>
              </w:r>
            </w:ins>
          </w:p>
        </w:tc>
      </w:tr>
      <w:tr w:rsidR="00DA0AED" w:rsidRPr="00A41EA1" w14:paraId="3C799726" w14:textId="77777777" w:rsidTr="00D97D12">
        <w:trPr>
          <w:ins w:id="4007" w:author="Mubiyarto Wibisono" w:date="2025-09-04T22:15:00Z"/>
        </w:trPr>
        <w:tc>
          <w:tcPr>
            <w:tcW w:w="3116" w:type="dxa"/>
            <w:vAlign w:val="center"/>
            <w:tcPrChange w:id="4008" w:author="Mubiyarto Wibisono" w:date="2025-09-05T10:19:00Z" w16du:dateUtc="2025-09-05T03:19:00Z">
              <w:tcPr>
                <w:tcW w:w="3116" w:type="dxa"/>
              </w:tcPr>
            </w:tcPrChange>
          </w:tcPr>
          <w:p w14:paraId="77F1AC48" w14:textId="3DE9091E" w:rsidR="00DA0AED" w:rsidRPr="00A41EA1" w:rsidRDefault="00DA0AED" w:rsidP="00DA0AED">
            <w:pPr>
              <w:rPr>
                <w:ins w:id="4009" w:author="Mubiyarto Wibisono" w:date="2025-09-04T22:15:00Z" w16du:dateUtc="2025-09-04T15:15:00Z"/>
                <w:rFonts w:ascii="Arial" w:eastAsia="Arial" w:hAnsi="Arial" w:cs="Arial"/>
                <w:sz w:val="20"/>
                <w:szCs w:val="20"/>
                <w:rPrChange w:id="4010" w:author="Mubiyarto Wibisono" w:date="2025-09-05T08:31:00Z" w16du:dateUtc="2025-09-05T01:31:00Z">
                  <w:rPr>
                    <w:ins w:id="4011" w:author="Mubiyarto Wibisono" w:date="2025-09-04T22:15:00Z" w16du:dateUtc="2025-09-04T15:15:00Z"/>
                    <w:rFonts w:eastAsia="Arial"/>
                  </w:rPr>
                </w:rPrChange>
              </w:rPr>
            </w:pPr>
            <w:ins w:id="4012" w:author="Mubiyarto Wibisono" w:date="2025-09-04T22:16:00Z" w16du:dateUtc="2025-09-04T15:16:00Z">
              <w:r w:rsidRPr="00A41EA1">
                <w:rPr>
                  <w:rFonts w:ascii="Arial" w:hAnsi="Arial" w:cs="Arial"/>
                  <w:color w:val="000000"/>
                  <w:sz w:val="20"/>
                  <w:szCs w:val="20"/>
                  <w:rPrChange w:id="4013" w:author="Mubiyarto Wibisono" w:date="2025-09-05T08:31:00Z" w16du:dateUtc="2025-09-05T01:31:00Z">
                    <w:rPr>
                      <w:rFonts w:ascii="Calibri" w:hAnsi="Calibri" w:cs="Calibri"/>
                      <w:color w:val="000000"/>
                      <w:sz w:val="22"/>
                      <w:szCs w:val="22"/>
                    </w:rPr>
                  </w:rPrChange>
                </w:rPr>
                <w:t xml:space="preserve">Get data notice from </w:t>
              </w:r>
              <w:proofErr w:type="spellStart"/>
              <w:r w:rsidRPr="00A41EA1">
                <w:rPr>
                  <w:rFonts w:ascii="Arial" w:hAnsi="Arial" w:cs="Arial"/>
                  <w:color w:val="000000"/>
                  <w:sz w:val="20"/>
                  <w:szCs w:val="20"/>
                  <w:rPrChange w:id="4014" w:author="Mubiyarto Wibisono" w:date="2025-09-05T08:31:00Z" w16du:dateUtc="2025-09-05T01:31:00Z">
                    <w:rPr>
                      <w:rFonts w:ascii="Calibri" w:hAnsi="Calibri" w:cs="Calibri"/>
                      <w:color w:val="000000"/>
                      <w:sz w:val="22"/>
                      <w:szCs w:val="22"/>
                    </w:rPr>
                  </w:rPrChange>
                </w:rPr>
                <w:t>eVON</w:t>
              </w:r>
              <w:proofErr w:type="spellEnd"/>
              <w:r w:rsidRPr="00A41EA1">
                <w:rPr>
                  <w:rFonts w:ascii="Arial" w:hAnsi="Arial" w:cs="Arial"/>
                  <w:color w:val="000000"/>
                  <w:sz w:val="20"/>
                  <w:szCs w:val="20"/>
                  <w:rPrChange w:id="4015" w:author="Mubiyarto Wibisono" w:date="2025-09-05T08:31:00Z" w16du:dateUtc="2025-09-05T01:31:00Z">
                    <w:rPr>
                      <w:rFonts w:ascii="Calibri" w:hAnsi="Calibri" w:cs="Calibri"/>
                      <w:color w:val="000000"/>
                      <w:sz w:val="22"/>
                      <w:szCs w:val="22"/>
                    </w:rPr>
                  </w:rPrChange>
                </w:rPr>
                <w:t xml:space="preserve"> (Internet DB)</w:t>
              </w:r>
            </w:ins>
          </w:p>
        </w:tc>
        <w:tc>
          <w:tcPr>
            <w:tcW w:w="1982" w:type="dxa"/>
            <w:vAlign w:val="center"/>
            <w:tcPrChange w:id="4016" w:author="Mubiyarto Wibisono" w:date="2025-09-05T10:19:00Z" w16du:dateUtc="2025-09-05T03:19:00Z">
              <w:tcPr>
                <w:tcW w:w="3117" w:type="dxa"/>
                <w:gridSpan w:val="2"/>
              </w:tcPr>
            </w:tcPrChange>
          </w:tcPr>
          <w:p w14:paraId="0D6B4D36" w14:textId="300FA023" w:rsidR="00DA0AED" w:rsidRPr="00A41EA1" w:rsidRDefault="00DA0AED" w:rsidP="00DA0AED">
            <w:pPr>
              <w:rPr>
                <w:ins w:id="4017" w:author="Mubiyarto Wibisono" w:date="2025-09-04T22:15:00Z" w16du:dateUtc="2025-09-04T15:15:00Z"/>
                <w:rFonts w:ascii="Arial" w:eastAsia="Arial" w:hAnsi="Arial" w:cs="Arial"/>
                <w:sz w:val="20"/>
                <w:szCs w:val="20"/>
                <w:rPrChange w:id="4018" w:author="Mubiyarto Wibisono" w:date="2025-09-05T08:31:00Z" w16du:dateUtc="2025-09-05T01:31:00Z">
                  <w:rPr>
                    <w:ins w:id="4019" w:author="Mubiyarto Wibisono" w:date="2025-09-04T22:15:00Z" w16du:dateUtc="2025-09-04T15:15:00Z"/>
                    <w:rFonts w:eastAsia="Arial"/>
                  </w:rPr>
                </w:rPrChange>
              </w:rPr>
            </w:pPr>
            <w:ins w:id="4020" w:author="Mubiyarto Wibisono" w:date="2025-09-04T22:16:00Z" w16du:dateUtc="2025-09-04T15:16:00Z">
              <w:r w:rsidRPr="00A41EA1">
                <w:rPr>
                  <w:rFonts w:ascii="Arial" w:hAnsi="Arial" w:cs="Arial"/>
                  <w:color w:val="000000"/>
                  <w:sz w:val="20"/>
                  <w:szCs w:val="20"/>
                  <w:rPrChange w:id="4021" w:author="Mubiyarto Wibisono" w:date="2025-09-05T08:31:00Z" w16du:dateUtc="2025-09-05T01:31:00Z">
                    <w:rPr>
                      <w:rFonts w:ascii="Calibri" w:hAnsi="Calibri" w:cs="Calibri"/>
                      <w:color w:val="000000"/>
                      <w:sz w:val="22"/>
                      <w:szCs w:val="22"/>
                    </w:rPr>
                  </w:rPrChange>
                </w:rPr>
                <w:t>System Interaction</w:t>
              </w:r>
            </w:ins>
          </w:p>
        </w:tc>
        <w:tc>
          <w:tcPr>
            <w:tcW w:w="4252" w:type="dxa"/>
            <w:vAlign w:val="center"/>
            <w:tcPrChange w:id="4022" w:author="Mubiyarto Wibisono" w:date="2025-09-05T10:19:00Z" w16du:dateUtc="2025-09-05T03:19:00Z">
              <w:tcPr>
                <w:tcW w:w="3117" w:type="dxa"/>
              </w:tcPr>
            </w:tcPrChange>
          </w:tcPr>
          <w:p w14:paraId="687DC849" w14:textId="4137941C" w:rsidR="004B4D17" w:rsidRPr="001A2469" w:rsidRDefault="00DA0AED" w:rsidP="00DA0AED">
            <w:pPr>
              <w:rPr>
                <w:ins w:id="4023" w:author="Mubiyarto Wibisono" w:date="2025-09-04T22:15:00Z" w16du:dateUtc="2025-09-04T15:15:00Z"/>
                <w:rFonts w:ascii="Arial" w:hAnsi="Arial" w:cs="Arial"/>
                <w:color w:val="000000"/>
                <w:sz w:val="20"/>
                <w:szCs w:val="20"/>
                <w:rPrChange w:id="4024" w:author="Rafif" w:date="2025-11-12T13:50:00Z" w16du:dateUtc="2025-11-12T06:50:00Z">
                  <w:rPr>
                    <w:ins w:id="4025" w:author="Mubiyarto Wibisono" w:date="2025-09-04T22:15:00Z" w16du:dateUtc="2025-09-04T15:15:00Z"/>
                    <w:rFonts w:eastAsia="Arial"/>
                  </w:rPr>
                </w:rPrChange>
              </w:rPr>
            </w:pPr>
            <w:ins w:id="4026" w:author="Mubiyarto Wibisono" w:date="2025-09-04T22:16:00Z" w16du:dateUtc="2025-09-04T15:16:00Z">
              <w:r w:rsidRPr="00A41EA1">
                <w:rPr>
                  <w:rFonts w:ascii="Arial" w:hAnsi="Arial" w:cs="Arial"/>
                  <w:color w:val="000000"/>
                  <w:sz w:val="20"/>
                  <w:szCs w:val="20"/>
                  <w:rPrChange w:id="4027" w:author="Mubiyarto Wibisono" w:date="2025-09-05T08:31:00Z" w16du:dateUtc="2025-09-05T01:31:00Z">
                    <w:rPr>
                      <w:rFonts w:ascii="Calibri" w:hAnsi="Calibri" w:cs="Calibri"/>
                      <w:color w:val="000000"/>
                      <w:sz w:val="22"/>
                      <w:szCs w:val="22"/>
                    </w:rPr>
                  </w:rPrChange>
                </w:rPr>
                <w:t xml:space="preserve">Retrieve details for those notice numbers from </w:t>
              </w:r>
              <w:proofErr w:type="spellStart"/>
              <w:r w:rsidRPr="00A41EA1">
                <w:rPr>
                  <w:rFonts w:ascii="Arial" w:hAnsi="Arial" w:cs="Arial"/>
                  <w:color w:val="000000"/>
                  <w:sz w:val="20"/>
                  <w:szCs w:val="20"/>
                  <w:rPrChange w:id="4028" w:author="Mubiyarto Wibisono" w:date="2025-09-05T08:31:00Z" w16du:dateUtc="2025-09-05T01:31:00Z">
                    <w:rPr>
                      <w:rFonts w:ascii="Calibri" w:hAnsi="Calibri" w:cs="Calibri"/>
                      <w:color w:val="000000"/>
                      <w:sz w:val="22"/>
                      <w:szCs w:val="22"/>
                    </w:rPr>
                  </w:rPrChange>
                </w:rPr>
                <w:t>eVON</w:t>
              </w:r>
              <w:proofErr w:type="spellEnd"/>
              <w:r w:rsidRPr="00A41EA1">
                <w:rPr>
                  <w:rFonts w:ascii="Arial" w:hAnsi="Arial" w:cs="Arial"/>
                  <w:color w:val="000000"/>
                  <w:sz w:val="20"/>
                  <w:szCs w:val="20"/>
                  <w:rPrChange w:id="4029" w:author="Mubiyarto Wibisono" w:date="2025-09-05T08:31:00Z" w16du:dateUtc="2025-09-05T01:31:00Z">
                    <w:rPr>
                      <w:rFonts w:ascii="Calibri" w:hAnsi="Calibri" w:cs="Calibri"/>
                      <w:color w:val="000000"/>
                      <w:sz w:val="22"/>
                      <w:szCs w:val="22"/>
                    </w:rPr>
                  </w:rPrChange>
                </w:rPr>
                <w:t>.</w:t>
              </w:r>
            </w:ins>
          </w:p>
        </w:tc>
      </w:tr>
      <w:tr w:rsidR="00DA0AED" w:rsidRPr="00A41EA1" w14:paraId="2C7AC1FC" w14:textId="77777777" w:rsidTr="00D97D12">
        <w:trPr>
          <w:ins w:id="4030" w:author="Mubiyarto Wibisono" w:date="2025-09-04T22:15:00Z"/>
        </w:trPr>
        <w:tc>
          <w:tcPr>
            <w:tcW w:w="3116" w:type="dxa"/>
            <w:vAlign w:val="center"/>
            <w:tcPrChange w:id="4031" w:author="Mubiyarto Wibisono" w:date="2025-09-05T10:19:00Z" w16du:dateUtc="2025-09-05T03:19:00Z">
              <w:tcPr>
                <w:tcW w:w="3116" w:type="dxa"/>
              </w:tcPr>
            </w:tcPrChange>
          </w:tcPr>
          <w:p w14:paraId="1FA86599" w14:textId="435C2BC5" w:rsidR="00DA0AED" w:rsidRPr="00A41EA1" w:rsidRDefault="00DA0AED" w:rsidP="00DA0AED">
            <w:pPr>
              <w:rPr>
                <w:ins w:id="4032" w:author="Mubiyarto Wibisono" w:date="2025-09-04T22:15:00Z" w16du:dateUtc="2025-09-04T15:15:00Z"/>
                <w:rFonts w:ascii="Arial" w:eastAsia="Arial" w:hAnsi="Arial" w:cs="Arial"/>
                <w:sz w:val="20"/>
                <w:szCs w:val="20"/>
                <w:rPrChange w:id="4033" w:author="Mubiyarto Wibisono" w:date="2025-09-05T08:31:00Z" w16du:dateUtc="2025-09-05T01:31:00Z">
                  <w:rPr>
                    <w:ins w:id="4034" w:author="Mubiyarto Wibisono" w:date="2025-09-04T22:15:00Z" w16du:dateUtc="2025-09-04T15:15:00Z"/>
                    <w:rFonts w:eastAsia="Arial"/>
                  </w:rPr>
                </w:rPrChange>
              </w:rPr>
            </w:pPr>
            <w:ins w:id="4035" w:author="Mubiyarto Wibisono" w:date="2025-09-04T22:16:00Z" w16du:dateUtc="2025-09-04T15:16:00Z">
              <w:r w:rsidRPr="00A41EA1">
                <w:rPr>
                  <w:rFonts w:ascii="Arial" w:hAnsi="Arial" w:cs="Arial"/>
                  <w:color w:val="000000"/>
                  <w:sz w:val="20"/>
                  <w:szCs w:val="20"/>
                  <w:rPrChange w:id="4036" w:author="Mubiyarto Wibisono" w:date="2025-09-05T08:31:00Z" w16du:dateUtc="2025-09-05T01:31:00Z">
                    <w:rPr>
                      <w:rFonts w:ascii="Calibri" w:hAnsi="Calibri" w:cs="Calibri"/>
                      <w:color w:val="000000"/>
                      <w:sz w:val="22"/>
                      <w:szCs w:val="22"/>
                    </w:rPr>
                  </w:rPrChange>
                </w:rPr>
                <w:t>Any record?</w:t>
              </w:r>
            </w:ins>
          </w:p>
        </w:tc>
        <w:tc>
          <w:tcPr>
            <w:tcW w:w="1982" w:type="dxa"/>
            <w:vAlign w:val="center"/>
            <w:tcPrChange w:id="4037" w:author="Mubiyarto Wibisono" w:date="2025-09-05T10:19:00Z" w16du:dateUtc="2025-09-05T03:19:00Z">
              <w:tcPr>
                <w:tcW w:w="3117" w:type="dxa"/>
                <w:gridSpan w:val="2"/>
              </w:tcPr>
            </w:tcPrChange>
          </w:tcPr>
          <w:p w14:paraId="1A4E5B6D" w14:textId="4207FEC8" w:rsidR="00DA0AED" w:rsidRPr="00A41EA1" w:rsidRDefault="00DA0AED" w:rsidP="00DA0AED">
            <w:pPr>
              <w:rPr>
                <w:ins w:id="4038" w:author="Mubiyarto Wibisono" w:date="2025-09-04T22:15:00Z" w16du:dateUtc="2025-09-04T15:15:00Z"/>
                <w:rFonts w:ascii="Arial" w:eastAsia="Arial" w:hAnsi="Arial" w:cs="Arial"/>
                <w:sz w:val="20"/>
                <w:szCs w:val="20"/>
                <w:rPrChange w:id="4039" w:author="Mubiyarto Wibisono" w:date="2025-09-05T08:31:00Z" w16du:dateUtc="2025-09-05T01:31:00Z">
                  <w:rPr>
                    <w:ins w:id="4040" w:author="Mubiyarto Wibisono" w:date="2025-09-04T22:15:00Z" w16du:dateUtc="2025-09-04T15:15:00Z"/>
                    <w:rFonts w:eastAsia="Arial"/>
                  </w:rPr>
                </w:rPrChange>
              </w:rPr>
            </w:pPr>
            <w:ins w:id="4041" w:author="Mubiyarto Wibisono" w:date="2025-09-04T22:16:00Z" w16du:dateUtc="2025-09-04T15:16:00Z">
              <w:r w:rsidRPr="00A41EA1">
                <w:rPr>
                  <w:rFonts w:ascii="Arial" w:hAnsi="Arial" w:cs="Arial"/>
                  <w:color w:val="000000"/>
                  <w:sz w:val="20"/>
                  <w:szCs w:val="20"/>
                  <w:rPrChange w:id="4042" w:author="Mubiyarto Wibisono" w:date="2025-09-05T08:31:00Z" w16du:dateUtc="2025-09-05T01:31:00Z">
                    <w:rPr>
                      <w:rFonts w:ascii="Calibri" w:hAnsi="Calibri" w:cs="Calibri"/>
                      <w:color w:val="000000"/>
                      <w:sz w:val="22"/>
                      <w:szCs w:val="22"/>
                    </w:rPr>
                  </w:rPrChange>
                </w:rPr>
                <w:t>Decision</w:t>
              </w:r>
            </w:ins>
          </w:p>
        </w:tc>
        <w:tc>
          <w:tcPr>
            <w:tcW w:w="4252" w:type="dxa"/>
            <w:vAlign w:val="center"/>
            <w:tcPrChange w:id="4043" w:author="Mubiyarto Wibisono" w:date="2025-09-05T10:19:00Z" w16du:dateUtc="2025-09-05T03:19:00Z">
              <w:tcPr>
                <w:tcW w:w="3117" w:type="dxa"/>
              </w:tcPr>
            </w:tcPrChange>
          </w:tcPr>
          <w:p w14:paraId="3D8A1742" w14:textId="62326DB5" w:rsidR="00DA0AED" w:rsidRPr="00A41EA1" w:rsidRDefault="00DA0AED" w:rsidP="00DA0AED">
            <w:pPr>
              <w:rPr>
                <w:ins w:id="4044" w:author="Mubiyarto Wibisono" w:date="2025-09-04T22:19:00Z" w16du:dateUtc="2025-09-04T15:19:00Z"/>
                <w:rFonts w:ascii="Arial" w:hAnsi="Arial" w:cs="Arial"/>
                <w:color w:val="000000"/>
                <w:sz w:val="20"/>
                <w:szCs w:val="20"/>
              </w:rPr>
            </w:pPr>
            <w:ins w:id="4045" w:author="Mubiyarto Wibisono" w:date="2025-09-04T22:19:00Z" w16du:dateUtc="2025-09-04T15:19:00Z">
              <w:r w:rsidRPr="00A41EA1">
                <w:rPr>
                  <w:rFonts w:ascii="Arial" w:hAnsi="Arial" w:cs="Arial"/>
                  <w:color w:val="000000"/>
                  <w:sz w:val="20"/>
                  <w:szCs w:val="20"/>
                </w:rPr>
                <w:t>If no notices, return “no outstanding parking offence for the ID”.</w:t>
              </w:r>
            </w:ins>
          </w:p>
          <w:p w14:paraId="4B162AF4" w14:textId="75AB0448" w:rsidR="00DA0AED" w:rsidRPr="00A41EA1" w:rsidRDefault="00DA0AED" w:rsidP="00DA0AED">
            <w:pPr>
              <w:rPr>
                <w:ins w:id="4046" w:author="Mubiyarto Wibisono" w:date="2025-09-04T22:15:00Z" w16du:dateUtc="2025-09-04T15:15:00Z"/>
                <w:rFonts w:ascii="Arial" w:eastAsia="Arial" w:hAnsi="Arial" w:cs="Arial"/>
                <w:sz w:val="20"/>
                <w:szCs w:val="20"/>
                <w:rPrChange w:id="4047" w:author="Mubiyarto Wibisono" w:date="2025-09-05T08:31:00Z" w16du:dateUtc="2025-09-05T01:31:00Z">
                  <w:rPr>
                    <w:ins w:id="4048" w:author="Mubiyarto Wibisono" w:date="2025-09-04T22:15:00Z" w16du:dateUtc="2025-09-04T15:15:00Z"/>
                    <w:rFonts w:eastAsia="Arial"/>
                  </w:rPr>
                </w:rPrChange>
              </w:rPr>
            </w:pPr>
            <w:ins w:id="4049" w:author="Mubiyarto Wibisono" w:date="2025-09-04T22:19:00Z" w16du:dateUtc="2025-09-04T15:19:00Z">
              <w:r w:rsidRPr="00A41EA1">
                <w:rPr>
                  <w:rFonts w:ascii="Arial" w:hAnsi="Arial" w:cs="Arial"/>
                  <w:color w:val="000000"/>
                  <w:sz w:val="20"/>
                  <w:szCs w:val="20"/>
                </w:rPr>
                <w:t>If yes, continue.</w:t>
              </w:r>
            </w:ins>
          </w:p>
        </w:tc>
      </w:tr>
      <w:tr w:rsidR="006F7A79" w:rsidRPr="00A41EA1" w14:paraId="0F120F05" w14:textId="77777777" w:rsidTr="00A465A2">
        <w:trPr>
          <w:ins w:id="4050" w:author="Mubiyarto Wibisono" w:date="2025-09-04T22:15:00Z"/>
        </w:trPr>
        <w:tc>
          <w:tcPr>
            <w:tcW w:w="3116" w:type="dxa"/>
            <w:vAlign w:val="center"/>
            <w:tcPrChange w:id="4051" w:author="Mubiyarto Wibisono" w:date="2025-09-23T20:23:00Z" w16du:dateUtc="2025-09-23T13:23:00Z">
              <w:tcPr>
                <w:tcW w:w="3116" w:type="dxa"/>
              </w:tcPr>
            </w:tcPrChange>
          </w:tcPr>
          <w:p w14:paraId="7C70B73C" w14:textId="3EC6CC47" w:rsidR="006F7A79" w:rsidRPr="00A41EA1" w:rsidRDefault="006F7A79" w:rsidP="006F7A79">
            <w:pPr>
              <w:rPr>
                <w:ins w:id="4052" w:author="Mubiyarto Wibisono" w:date="2025-09-04T22:15:00Z" w16du:dateUtc="2025-09-04T15:15:00Z"/>
                <w:rFonts w:ascii="Arial" w:eastAsia="Arial" w:hAnsi="Arial" w:cs="Arial"/>
                <w:sz w:val="20"/>
                <w:szCs w:val="20"/>
                <w:rPrChange w:id="4053" w:author="Mubiyarto Wibisono" w:date="2025-09-05T08:31:00Z" w16du:dateUtc="2025-09-05T01:31:00Z">
                  <w:rPr>
                    <w:ins w:id="4054" w:author="Mubiyarto Wibisono" w:date="2025-09-04T22:15:00Z" w16du:dateUtc="2025-09-04T15:15:00Z"/>
                    <w:rFonts w:eastAsia="Arial"/>
                  </w:rPr>
                </w:rPrChange>
              </w:rPr>
            </w:pPr>
            <w:commentRangeStart w:id="4055"/>
            <w:commentRangeStart w:id="4056"/>
            <w:commentRangeStart w:id="4057"/>
            <w:ins w:id="4058" w:author="Mubiyarto Wibisono" w:date="2025-09-04T22:16:00Z" w16du:dateUtc="2025-09-04T15:16:00Z">
              <w:r w:rsidRPr="00A41EA1">
                <w:rPr>
                  <w:rFonts w:ascii="Arial" w:hAnsi="Arial" w:cs="Arial"/>
                  <w:color w:val="000000"/>
                  <w:sz w:val="20"/>
                  <w:szCs w:val="20"/>
                  <w:rPrChange w:id="4059" w:author="Mubiyarto Wibisono" w:date="2025-09-05T08:31:00Z" w16du:dateUtc="2025-09-05T01:31:00Z">
                    <w:rPr>
                      <w:rFonts w:ascii="Calibri" w:hAnsi="Calibri" w:cs="Calibri"/>
                      <w:color w:val="000000"/>
                      <w:sz w:val="22"/>
                      <w:szCs w:val="22"/>
                    </w:rPr>
                  </w:rPrChange>
                </w:rPr>
                <w:t>Group the notice</w:t>
              </w:r>
            </w:ins>
          </w:p>
        </w:tc>
        <w:tc>
          <w:tcPr>
            <w:tcW w:w="1982" w:type="dxa"/>
            <w:vAlign w:val="center"/>
            <w:tcPrChange w:id="4060" w:author="Mubiyarto Wibisono" w:date="2025-09-23T20:23:00Z" w16du:dateUtc="2025-09-23T13:23:00Z">
              <w:tcPr>
                <w:tcW w:w="3117" w:type="dxa"/>
                <w:gridSpan w:val="2"/>
              </w:tcPr>
            </w:tcPrChange>
          </w:tcPr>
          <w:p w14:paraId="0B327F12" w14:textId="7F4C04A4" w:rsidR="006F7A79" w:rsidRPr="00A41EA1" w:rsidRDefault="006F7A79" w:rsidP="006F7A79">
            <w:pPr>
              <w:rPr>
                <w:ins w:id="4061" w:author="Mubiyarto Wibisono" w:date="2025-09-04T22:15:00Z" w16du:dateUtc="2025-09-04T15:15:00Z"/>
                <w:rFonts w:ascii="Arial" w:eastAsia="Arial" w:hAnsi="Arial" w:cs="Arial"/>
                <w:sz w:val="20"/>
                <w:szCs w:val="20"/>
                <w:rPrChange w:id="4062" w:author="Mubiyarto Wibisono" w:date="2025-09-05T08:31:00Z" w16du:dateUtc="2025-09-05T01:31:00Z">
                  <w:rPr>
                    <w:ins w:id="4063" w:author="Mubiyarto Wibisono" w:date="2025-09-04T22:15:00Z" w16du:dateUtc="2025-09-04T15:15:00Z"/>
                    <w:rFonts w:eastAsia="Arial"/>
                  </w:rPr>
                </w:rPrChange>
              </w:rPr>
            </w:pPr>
            <w:ins w:id="4064" w:author="Mubiyarto Wibisono" w:date="2025-09-04T22:16:00Z" w16du:dateUtc="2025-09-04T15:16:00Z">
              <w:r w:rsidRPr="00A41EA1">
                <w:rPr>
                  <w:rFonts w:ascii="Arial" w:hAnsi="Arial" w:cs="Arial"/>
                  <w:color w:val="000000"/>
                  <w:sz w:val="20"/>
                  <w:szCs w:val="20"/>
                  <w:rPrChange w:id="4065" w:author="Mubiyarto Wibisono" w:date="2025-09-05T08:31:00Z" w16du:dateUtc="2025-09-05T01:31:00Z">
                    <w:rPr>
                      <w:rFonts w:ascii="Calibri" w:hAnsi="Calibri" w:cs="Calibri"/>
                      <w:color w:val="000000"/>
                      <w:sz w:val="22"/>
                      <w:szCs w:val="22"/>
                    </w:rPr>
                  </w:rPrChange>
                </w:rPr>
                <w:t>System Interaction</w:t>
              </w:r>
            </w:ins>
          </w:p>
        </w:tc>
        <w:commentRangeEnd w:id="4055"/>
        <w:tc>
          <w:tcPr>
            <w:tcW w:w="4252" w:type="dxa"/>
            <w:tcPrChange w:id="4066" w:author="Mubiyarto Wibisono" w:date="2025-09-23T20:23:00Z" w16du:dateUtc="2025-09-23T13:23:00Z">
              <w:tcPr>
                <w:tcW w:w="3117" w:type="dxa"/>
              </w:tcPr>
            </w:tcPrChange>
          </w:tcPr>
          <w:p w14:paraId="2B419C33" w14:textId="657F6545" w:rsidR="006F7A79" w:rsidRPr="00A41EA1" w:rsidRDefault="006F7A79" w:rsidP="006F7A79">
            <w:pPr>
              <w:rPr>
                <w:ins w:id="4067" w:author="Mubiyarto Wibisono" w:date="2025-09-04T22:15:00Z" w16du:dateUtc="2025-09-04T15:15:00Z"/>
                <w:rFonts w:ascii="Arial" w:hAnsi="Arial" w:cs="Arial"/>
                <w:color w:val="000000"/>
                <w:sz w:val="20"/>
                <w:szCs w:val="20"/>
                <w:rPrChange w:id="4068" w:author="Mubiyarto Wibisono" w:date="2025-09-05T08:31:00Z" w16du:dateUtc="2025-09-05T01:31:00Z">
                  <w:rPr>
                    <w:ins w:id="4069" w:author="Mubiyarto Wibisono" w:date="2025-09-04T22:15:00Z" w16du:dateUtc="2025-09-04T15:15:00Z"/>
                    <w:rFonts w:eastAsia="Arial"/>
                  </w:rPr>
                </w:rPrChange>
              </w:rPr>
            </w:pPr>
            <w:ins w:id="4070" w:author="Mubiyarto Wibisono" w:date="2025-09-23T20:23:00Z" w16du:dateUtc="2025-09-23T13:23:00Z">
              <w:r w:rsidRPr="006D3C6F">
                <w:rPr>
                  <w:rFonts w:ascii="Arial" w:hAnsi="Arial" w:cs="Arial"/>
                  <w:sz w:val="20"/>
                  <w:szCs w:val="20"/>
                </w:rPr>
                <w:t>Backend classifies each notice and group by</w:t>
              </w:r>
            </w:ins>
            <w:del w:id="4071" w:author="Mubiyarto Wibisono" w:date="2025-09-23T20:23:00Z" w16du:dateUtc="2025-09-23T13:23:00Z">
              <w:r w:rsidDel="00A465A2">
                <w:rPr>
                  <w:rStyle w:val="CommentReference"/>
                  <w:lang w:eastAsia="en-US" w:bidi="my-MM"/>
                </w:rPr>
                <w:commentReference w:id="4055"/>
              </w:r>
              <w:r w:rsidDel="00A465A2">
                <w:rPr>
                  <w:rStyle w:val="CommentReference"/>
                  <w:lang w:eastAsia="en-US" w:bidi="my-MM"/>
                </w:rPr>
                <w:commentReference w:id="4056"/>
              </w:r>
            </w:del>
            <w:r w:rsidR="0065653B">
              <w:rPr>
                <w:rStyle w:val="CommentReference"/>
                <w:lang w:eastAsia="en-US" w:bidi="my-MM"/>
              </w:rPr>
              <w:commentReference w:id="4057"/>
            </w:r>
          </w:p>
        </w:tc>
      </w:tr>
      <w:commentRangeEnd w:id="4056"/>
      <w:commentRangeEnd w:id="4057"/>
      <w:tr w:rsidR="006F7A79" w:rsidRPr="00A41EA1" w14:paraId="5947E86A" w14:textId="77777777" w:rsidTr="00B7264E">
        <w:tblPrEx>
          <w:tblPrExChange w:id="4072" w:author="Mubiyarto Wibisono" w:date="2025-09-23T20:23:00Z" w16du:dateUtc="2025-09-23T13:23:00Z">
            <w:tblPrEx>
              <w:tblCellMar>
                <w:top w:w="113" w:type="dxa"/>
                <w:bottom w:w="113" w:type="dxa"/>
              </w:tblCellMar>
            </w:tblPrEx>
          </w:tblPrExChange>
        </w:tblPrEx>
        <w:trPr>
          <w:ins w:id="4073" w:author="Mubiyarto Wibisono" w:date="2025-09-23T20:22:00Z"/>
        </w:trPr>
        <w:tc>
          <w:tcPr>
            <w:tcW w:w="3116" w:type="dxa"/>
            <w:tcPrChange w:id="4074" w:author="Mubiyarto Wibisono" w:date="2025-09-23T20:23:00Z" w16du:dateUtc="2025-09-23T13:23:00Z">
              <w:tcPr>
                <w:tcW w:w="3116" w:type="dxa"/>
                <w:vAlign w:val="center"/>
              </w:tcPr>
            </w:tcPrChange>
          </w:tcPr>
          <w:p w14:paraId="515EB960" w14:textId="5F90E60C" w:rsidR="006F7A79" w:rsidRPr="006F7A79" w:rsidRDefault="00687B70" w:rsidP="006F7A79">
            <w:pPr>
              <w:rPr>
                <w:ins w:id="4075" w:author="Mubiyarto Wibisono" w:date="2025-09-23T20:22:00Z" w16du:dateUtc="2025-09-23T13:22:00Z"/>
                <w:rFonts w:ascii="Arial" w:hAnsi="Arial" w:cs="Arial"/>
                <w:color w:val="000000"/>
                <w:sz w:val="20"/>
                <w:szCs w:val="20"/>
              </w:rPr>
            </w:pPr>
            <w:ins w:id="4076" w:author="Mubiyarto Wibisono" w:date="2025-09-23T20:24:00Z" w16du:dateUtc="2025-09-23T13:24:00Z">
              <w:r>
                <w:rPr>
                  <w:rFonts w:ascii="Arial" w:hAnsi="Arial" w:cs="Arial"/>
                  <w:color w:val="000000"/>
                  <w:sz w:val="20"/>
                  <w:szCs w:val="20"/>
                </w:rPr>
                <w:t xml:space="preserve">Check </w:t>
              </w:r>
              <w:proofErr w:type="spellStart"/>
              <w:r>
                <w:rPr>
                  <w:rFonts w:ascii="Arial" w:hAnsi="Arial" w:cs="Arial"/>
                  <w:color w:val="000000"/>
                  <w:sz w:val="20"/>
                  <w:szCs w:val="20"/>
                </w:rPr>
                <w:t>payment_status</w:t>
              </w:r>
            </w:ins>
            <w:proofErr w:type="spellEnd"/>
          </w:p>
        </w:tc>
        <w:tc>
          <w:tcPr>
            <w:tcW w:w="1982" w:type="dxa"/>
            <w:tcPrChange w:id="4077" w:author="Mubiyarto Wibisono" w:date="2025-09-23T20:23:00Z" w16du:dateUtc="2025-09-23T13:23:00Z">
              <w:tcPr>
                <w:tcW w:w="1982" w:type="dxa"/>
                <w:vAlign w:val="center"/>
              </w:tcPr>
            </w:tcPrChange>
          </w:tcPr>
          <w:p w14:paraId="39FA7071" w14:textId="03EB6998" w:rsidR="006F7A79" w:rsidRPr="006F7A79" w:rsidRDefault="006F7A79" w:rsidP="006F7A79">
            <w:pPr>
              <w:rPr>
                <w:ins w:id="4078" w:author="Mubiyarto Wibisono" w:date="2025-09-23T20:22:00Z" w16du:dateUtc="2025-09-23T13:22:00Z"/>
                <w:rFonts w:ascii="Arial" w:hAnsi="Arial" w:cs="Arial"/>
                <w:color w:val="000000"/>
                <w:sz w:val="20"/>
                <w:szCs w:val="20"/>
              </w:rPr>
            </w:pPr>
            <w:ins w:id="4079" w:author="Mubiyarto Wibisono" w:date="2025-09-23T20:23:00Z" w16du:dateUtc="2025-09-23T13:23:00Z">
              <w:r w:rsidRPr="006D3C6F">
                <w:rPr>
                  <w:rFonts w:ascii="Arial" w:hAnsi="Arial" w:cs="Arial"/>
                  <w:sz w:val="20"/>
                  <w:szCs w:val="20"/>
                </w:rPr>
                <w:t>System Interaction</w:t>
              </w:r>
            </w:ins>
          </w:p>
        </w:tc>
        <w:tc>
          <w:tcPr>
            <w:tcW w:w="4252" w:type="dxa"/>
            <w:tcPrChange w:id="4080" w:author="Mubiyarto Wibisono" w:date="2025-09-23T20:23:00Z" w16du:dateUtc="2025-09-23T13:23:00Z">
              <w:tcPr>
                <w:tcW w:w="4252" w:type="dxa"/>
                <w:gridSpan w:val="2"/>
                <w:vAlign w:val="center"/>
              </w:tcPr>
            </w:tcPrChange>
          </w:tcPr>
          <w:p w14:paraId="57B86D5A" w14:textId="3248BBBC" w:rsidR="006F7A79" w:rsidRPr="006F7A79" w:rsidRDefault="00687B70" w:rsidP="006F7A79">
            <w:pPr>
              <w:rPr>
                <w:ins w:id="4081" w:author="Mubiyarto Wibisono" w:date="2025-09-23T20:22:00Z" w16du:dateUtc="2025-09-23T13:22:00Z"/>
                <w:rFonts w:ascii="Arial" w:hAnsi="Arial" w:cs="Arial"/>
                <w:color w:val="000000"/>
                <w:sz w:val="20"/>
                <w:szCs w:val="20"/>
              </w:rPr>
            </w:pPr>
            <w:ins w:id="4082" w:author="Mubiyarto Wibisono" w:date="2025-09-23T20:24:00Z" w16du:dateUtc="2025-09-23T13:24:00Z">
              <w:r>
                <w:rPr>
                  <w:rFonts w:ascii="Arial" w:hAnsi="Arial" w:cs="Arial"/>
                  <w:color w:val="000000"/>
                  <w:sz w:val="20"/>
                  <w:szCs w:val="20"/>
                </w:rPr>
                <w:t xml:space="preserve">Check </w:t>
              </w:r>
              <w:proofErr w:type="spellStart"/>
              <w:r>
                <w:rPr>
                  <w:rFonts w:ascii="Arial" w:hAnsi="Arial" w:cs="Arial"/>
                  <w:color w:val="000000"/>
                  <w:sz w:val="20"/>
                  <w:szCs w:val="20"/>
                </w:rPr>
                <w:t>payment_status</w:t>
              </w:r>
              <w:proofErr w:type="spellEnd"/>
              <w:r>
                <w:rPr>
                  <w:rFonts w:ascii="Arial" w:hAnsi="Arial" w:cs="Arial"/>
                  <w:color w:val="000000"/>
                  <w:sz w:val="20"/>
                  <w:szCs w:val="20"/>
                </w:rPr>
                <w:t xml:space="preserve"> = FP/PP </w:t>
              </w:r>
            </w:ins>
          </w:p>
        </w:tc>
      </w:tr>
      <w:tr w:rsidR="006F7A79" w:rsidRPr="00A41EA1" w14:paraId="727B89CC" w14:textId="77777777" w:rsidTr="00B7264E">
        <w:tblPrEx>
          <w:tblPrExChange w:id="4083" w:author="Mubiyarto Wibisono" w:date="2025-09-23T20:23:00Z" w16du:dateUtc="2025-09-23T13:23:00Z">
            <w:tblPrEx>
              <w:tblCellMar>
                <w:top w:w="113" w:type="dxa"/>
                <w:bottom w:w="113" w:type="dxa"/>
              </w:tblCellMar>
            </w:tblPrEx>
          </w:tblPrExChange>
        </w:tblPrEx>
        <w:trPr>
          <w:ins w:id="4084" w:author="Mubiyarto Wibisono" w:date="2025-09-23T20:23:00Z"/>
        </w:trPr>
        <w:tc>
          <w:tcPr>
            <w:tcW w:w="3116" w:type="dxa"/>
            <w:tcPrChange w:id="4085" w:author="Mubiyarto Wibisono" w:date="2025-09-23T20:23:00Z" w16du:dateUtc="2025-09-23T13:23:00Z">
              <w:tcPr>
                <w:tcW w:w="3116" w:type="dxa"/>
                <w:vAlign w:val="center"/>
              </w:tcPr>
            </w:tcPrChange>
          </w:tcPr>
          <w:p w14:paraId="5B07A924" w14:textId="776ACB71" w:rsidR="006F7A79" w:rsidRPr="006F7A79" w:rsidRDefault="00687B70" w:rsidP="006F7A79">
            <w:pPr>
              <w:rPr>
                <w:ins w:id="4086" w:author="Mubiyarto Wibisono" w:date="2025-09-23T20:23:00Z" w16du:dateUtc="2025-09-23T13:23:00Z"/>
                <w:rFonts w:ascii="Arial" w:hAnsi="Arial" w:cs="Arial"/>
                <w:color w:val="000000"/>
                <w:sz w:val="20"/>
                <w:szCs w:val="20"/>
              </w:rPr>
            </w:pPr>
            <w:ins w:id="4087" w:author="Mubiyarto Wibisono" w:date="2025-09-23T20:24:00Z" w16du:dateUtc="2025-09-23T13:24:00Z">
              <w:r>
                <w:rPr>
                  <w:rFonts w:ascii="Arial" w:hAnsi="Arial" w:cs="Arial"/>
                  <w:sz w:val="20"/>
                  <w:szCs w:val="20"/>
                </w:rPr>
                <w:lastRenderedPageBreak/>
                <w:t xml:space="preserve">Check </w:t>
              </w:r>
            </w:ins>
            <w:proofErr w:type="spellStart"/>
            <w:ins w:id="4088" w:author="Mubiyarto Wibisono" w:date="2025-09-23T20:23:00Z" w16du:dateUtc="2025-09-23T13:23:00Z">
              <w:r w:rsidR="006F7A79" w:rsidRPr="006D3C6F">
                <w:rPr>
                  <w:rFonts w:ascii="Arial" w:hAnsi="Arial" w:cs="Arial"/>
                  <w:sz w:val="20"/>
                  <w:szCs w:val="20"/>
                </w:rPr>
                <w:t>payment_acceptance_allowed</w:t>
              </w:r>
            </w:ins>
            <w:proofErr w:type="spellEnd"/>
            <w:ins w:id="4089" w:author="Mubiyarto Wibisono" w:date="2025-09-23T20:24:00Z" w16du:dateUtc="2025-09-23T13:24:00Z">
              <w:r>
                <w:rPr>
                  <w:rFonts w:ascii="Arial" w:hAnsi="Arial" w:cs="Arial"/>
                  <w:sz w:val="20"/>
                  <w:szCs w:val="20"/>
                </w:rPr>
                <w:t xml:space="preserve"> (If No)</w:t>
              </w:r>
            </w:ins>
          </w:p>
        </w:tc>
        <w:tc>
          <w:tcPr>
            <w:tcW w:w="1982" w:type="dxa"/>
            <w:tcPrChange w:id="4090" w:author="Mubiyarto Wibisono" w:date="2025-09-23T20:23:00Z" w16du:dateUtc="2025-09-23T13:23:00Z">
              <w:tcPr>
                <w:tcW w:w="1982" w:type="dxa"/>
                <w:vAlign w:val="center"/>
              </w:tcPr>
            </w:tcPrChange>
          </w:tcPr>
          <w:p w14:paraId="4FF0B573" w14:textId="65F89517" w:rsidR="006F7A79" w:rsidRPr="006F7A79" w:rsidRDefault="006F7A79" w:rsidP="006F7A79">
            <w:pPr>
              <w:rPr>
                <w:ins w:id="4091" w:author="Mubiyarto Wibisono" w:date="2025-09-23T20:23:00Z" w16du:dateUtc="2025-09-23T13:23:00Z"/>
                <w:rFonts w:ascii="Arial" w:hAnsi="Arial" w:cs="Arial"/>
                <w:color w:val="000000"/>
                <w:sz w:val="20"/>
                <w:szCs w:val="20"/>
              </w:rPr>
            </w:pPr>
            <w:ins w:id="4092" w:author="Mubiyarto Wibisono" w:date="2025-09-23T20:23:00Z" w16du:dateUtc="2025-09-23T13:23:00Z">
              <w:r w:rsidRPr="006D3C6F">
                <w:rPr>
                  <w:rFonts w:ascii="Arial" w:hAnsi="Arial" w:cs="Arial"/>
                  <w:sz w:val="20"/>
                  <w:szCs w:val="20"/>
                </w:rPr>
                <w:t>System Interaction</w:t>
              </w:r>
            </w:ins>
          </w:p>
        </w:tc>
        <w:tc>
          <w:tcPr>
            <w:tcW w:w="4252" w:type="dxa"/>
            <w:tcPrChange w:id="4093" w:author="Mubiyarto Wibisono" w:date="2025-09-23T20:23:00Z" w16du:dateUtc="2025-09-23T13:23:00Z">
              <w:tcPr>
                <w:tcW w:w="4252" w:type="dxa"/>
                <w:gridSpan w:val="2"/>
                <w:vAlign w:val="center"/>
              </w:tcPr>
            </w:tcPrChange>
          </w:tcPr>
          <w:p w14:paraId="606DE1C7" w14:textId="0C7C79C9" w:rsidR="006F7A79" w:rsidRPr="006F7A79" w:rsidRDefault="006F7A79" w:rsidP="006F7A79">
            <w:pPr>
              <w:rPr>
                <w:ins w:id="4094" w:author="Mubiyarto Wibisono" w:date="2025-09-23T20:23:00Z" w16du:dateUtc="2025-09-23T13:23:00Z"/>
                <w:rFonts w:ascii="Arial" w:hAnsi="Arial" w:cs="Arial"/>
                <w:color w:val="000000"/>
                <w:sz w:val="20"/>
                <w:szCs w:val="20"/>
              </w:rPr>
            </w:pPr>
            <w:ins w:id="4095" w:author="Mubiyarto Wibisono" w:date="2025-09-23T20:23:00Z" w16du:dateUtc="2025-09-23T13:23:00Z">
              <w:r w:rsidRPr="000E6E62">
                <w:rPr>
                  <w:rFonts w:ascii="Arial" w:hAnsi="Arial" w:cs="Arial"/>
                  <w:color w:val="000000"/>
                  <w:sz w:val="20"/>
                  <w:szCs w:val="20"/>
                </w:rPr>
                <w:t>Check flag for grouping</w:t>
              </w:r>
            </w:ins>
          </w:p>
        </w:tc>
      </w:tr>
      <w:tr w:rsidR="001E14F1" w:rsidRPr="00A41EA1" w14:paraId="14A1A5C2" w14:textId="77777777" w:rsidTr="00D97D12">
        <w:trPr>
          <w:ins w:id="4096" w:author="Mubiyarto Wibisono" w:date="2025-09-04T22:15:00Z"/>
        </w:trPr>
        <w:tc>
          <w:tcPr>
            <w:tcW w:w="3116" w:type="dxa"/>
            <w:vAlign w:val="center"/>
            <w:tcPrChange w:id="4097" w:author="Mubiyarto Wibisono" w:date="2025-09-05T10:19:00Z" w16du:dateUtc="2025-09-05T03:19:00Z">
              <w:tcPr>
                <w:tcW w:w="3116" w:type="dxa"/>
              </w:tcPr>
            </w:tcPrChange>
          </w:tcPr>
          <w:p w14:paraId="42D6F906" w14:textId="409CF20D" w:rsidR="001E14F1" w:rsidRPr="00A41EA1" w:rsidRDefault="001E14F1" w:rsidP="001E14F1">
            <w:pPr>
              <w:rPr>
                <w:ins w:id="4098" w:author="Mubiyarto Wibisono" w:date="2025-09-04T22:15:00Z" w16du:dateUtc="2025-09-04T15:15:00Z"/>
                <w:rFonts w:ascii="Arial" w:eastAsia="Arial" w:hAnsi="Arial" w:cs="Arial"/>
                <w:sz w:val="20"/>
                <w:szCs w:val="20"/>
                <w:rPrChange w:id="4099" w:author="Mubiyarto Wibisono" w:date="2025-09-05T08:31:00Z" w16du:dateUtc="2025-09-05T01:31:00Z">
                  <w:rPr>
                    <w:ins w:id="4100" w:author="Mubiyarto Wibisono" w:date="2025-09-04T22:15:00Z" w16du:dateUtc="2025-09-04T15:15:00Z"/>
                    <w:rFonts w:eastAsia="Arial"/>
                  </w:rPr>
                </w:rPrChange>
              </w:rPr>
            </w:pPr>
            <w:ins w:id="4101" w:author="Mubiyarto Wibisono" w:date="2025-09-04T22:20:00Z" w16du:dateUtc="2025-09-04T15:20:00Z">
              <w:r w:rsidRPr="00A41EA1">
                <w:rPr>
                  <w:rFonts w:ascii="Arial" w:hAnsi="Arial" w:cs="Arial"/>
                  <w:color w:val="000000"/>
                  <w:sz w:val="20"/>
                  <w:szCs w:val="20"/>
                </w:rPr>
                <w:t>PAYABLE list</w:t>
              </w:r>
            </w:ins>
            <w:ins w:id="4102" w:author="Mubiyarto Wibisono" w:date="2025-09-23T20:25:00Z" w16du:dateUtc="2025-09-23T13:25:00Z">
              <w:r w:rsidR="00E37A0D">
                <w:rPr>
                  <w:rFonts w:ascii="Arial" w:hAnsi="Arial" w:cs="Arial"/>
                  <w:color w:val="000000"/>
                  <w:sz w:val="20"/>
                  <w:szCs w:val="20"/>
                </w:rPr>
                <w:t xml:space="preserve"> (if </w:t>
              </w:r>
              <w:proofErr w:type="gramStart"/>
              <w:r w:rsidR="00E37A0D">
                <w:rPr>
                  <w:rFonts w:ascii="Arial" w:hAnsi="Arial" w:cs="Arial"/>
                  <w:color w:val="000000"/>
                  <w:sz w:val="20"/>
                  <w:szCs w:val="20"/>
                </w:rPr>
                <w:t>Yes</w:t>
              </w:r>
            </w:ins>
            <w:proofErr w:type="gramEnd"/>
            <w:ins w:id="4103" w:author="Mubiyarto Wibisono" w:date="2025-09-23T20:26:00Z" w16du:dateUtc="2025-09-23T13:26:00Z">
              <w:r w:rsidR="00E37A0D">
                <w:rPr>
                  <w:rFonts w:ascii="Arial" w:hAnsi="Arial" w:cs="Arial"/>
                  <w:color w:val="000000"/>
                  <w:sz w:val="20"/>
                  <w:szCs w:val="20"/>
                </w:rPr>
                <w:t>)</w:t>
              </w:r>
            </w:ins>
          </w:p>
        </w:tc>
        <w:tc>
          <w:tcPr>
            <w:tcW w:w="1982" w:type="dxa"/>
            <w:vAlign w:val="center"/>
            <w:tcPrChange w:id="4104" w:author="Mubiyarto Wibisono" w:date="2025-09-05T10:19:00Z" w16du:dateUtc="2025-09-05T03:19:00Z">
              <w:tcPr>
                <w:tcW w:w="3117" w:type="dxa"/>
                <w:gridSpan w:val="2"/>
              </w:tcPr>
            </w:tcPrChange>
          </w:tcPr>
          <w:p w14:paraId="4C1C3C96" w14:textId="18F43089" w:rsidR="001E14F1" w:rsidRPr="00A41EA1" w:rsidRDefault="001E14F1" w:rsidP="001E14F1">
            <w:pPr>
              <w:rPr>
                <w:ins w:id="4105" w:author="Mubiyarto Wibisono" w:date="2025-09-04T22:15:00Z" w16du:dateUtc="2025-09-04T15:15:00Z"/>
                <w:rFonts w:ascii="Arial" w:eastAsia="Arial" w:hAnsi="Arial" w:cs="Arial"/>
                <w:sz w:val="20"/>
                <w:szCs w:val="20"/>
                <w:rPrChange w:id="4106" w:author="Mubiyarto Wibisono" w:date="2025-09-05T08:31:00Z" w16du:dateUtc="2025-09-05T01:31:00Z">
                  <w:rPr>
                    <w:ins w:id="4107" w:author="Mubiyarto Wibisono" w:date="2025-09-04T22:15:00Z" w16du:dateUtc="2025-09-04T15:15:00Z"/>
                    <w:rFonts w:eastAsia="Arial"/>
                  </w:rPr>
                </w:rPrChange>
              </w:rPr>
            </w:pPr>
            <w:ins w:id="4108" w:author="Mubiyarto Wibisono" w:date="2025-09-04T22:20:00Z" w16du:dateUtc="2025-09-04T15:20:00Z">
              <w:r w:rsidRPr="00A41EA1">
                <w:rPr>
                  <w:rFonts w:ascii="Arial" w:hAnsi="Arial" w:cs="Arial"/>
                  <w:color w:val="000000"/>
                  <w:sz w:val="20"/>
                  <w:szCs w:val="20"/>
                </w:rPr>
                <w:t>System Interaction</w:t>
              </w:r>
            </w:ins>
          </w:p>
        </w:tc>
        <w:tc>
          <w:tcPr>
            <w:tcW w:w="4252" w:type="dxa"/>
            <w:vAlign w:val="center"/>
            <w:tcPrChange w:id="4109" w:author="Mubiyarto Wibisono" w:date="2025-09-05T10:19:00Z" w16du:dateUtc="2025-09-05T03:19:00Z">
              <w:tcPr>
                <w:tcW w:w="3117" w:type="dxa"/>
              </w:tcPr>
            </w:tcPrChange>
          </w:tcPr>
          <w:p w14:paraId="724D256C" w14:textId="1CE4FE0A" w:rsidR="001E14F1" w:rsidRPr="00A41EA1" w:rsidRDefault="001E14F1" w:rsidP="001E14F1">
            <w:pPr>
              <w:rPr>
                <w:ins w:id="4110" w:author="Mubiyarto Wibisono" w:date="2025-09-04T22:15:00Z" w16du:dateUtc="2025-09-04T15:15:00Z"/>
                <w:rFonts w:ascii="Arial" w:eastAsia="Arial" w:hAnsi="Arial" w:cs="Arial"/>
                <w:sz w:val="20"/>
                <w:szCs w:val="20"/>
                <w:rPrChange w:id="4111" w:author="Mubiyarto Wibisono" w:date="2025-09-05T08:31:00Z" w16du:dateUtc="2025-09-05T01:31:00Z">
                  <w:rPr>
                    <w:ins w:id="4112" w:author="Mubiyarto Wibisono" w:date="2025-09-04T22:15:00Z" w16du:dateUtc="2025-09-04T15:15:00Z"/>
                    <w:rFonts w:eastAsia="Arial"/>
                  </w:rPr>
                </w:rPrChange>
              </w:rPr>
            </w:pPr>
            <w:ins w:id="4113" w:author="Mubiyarto Wibisono" w:date="2025-09-04T22:20:00Z" w16du:dateUtc="2025-09-04T15:20:00Z">
              <w:r w:rsidRPr="00A41EA1">
                <w:rPr>
                  <w:rFonts w:ascii="Arial" w:hAnsi="Arial" w:cs="Arial"/>
                  <w:color w:val="000000"/>
                  <w:sz w:val="20"/>
                  <w:szCs w:val="20"/>
                </w:rPr>
                <w:t>Collect notices flagged PAYABLE for duplicate-payment checks.</w:t>
              </w:r>
            </w:ins>
          </w:p>
        </w:tc>
      </w:tr>
      <w:tr w:rsidR="001E14F1" w:rsidRPr="00A41EA1" w14:paraId="2309B5BE" w14:textId="77777777" w:rsidTr="00D97D12">
        <w:trPr>
          <w:ins w:id="4114" w:author="Mubiyarto Wibisono" w:date="2025-09-04T22:15:00Z"/>
        </w:trPr>
        <w:tc>
          <w:tcPr>
            <w:tcW w:w="3116" w:type="dxa"/>
            <w:vAlign w:val="center"/>
            <w:tcPrChange w:id="4115" w:author="Mubiyarto Wibisono" w:date="2025-09-05T10:19:00Z" w16du:dateUtc="2025-09-05T03:19:00Z">
              <w:tcPr>
                <w:tcW w:w="3116" w:type="dxa"/>
              </w:tcPr>
            </w:tcPrChange>
          </w:tcPr>
          <w:p w14:paraId="1860D154" w14:textId="506147B3" w:rsidR="001E14F1" w:rsidRPr="00A41EA1" w:rsidRDefault="001E14F1" w:rsidP="001E14F1">
            <w:pPr>
              <w:rPr>
                <w:ins w:id="4116" w:author="Mubiyarto Wibisono" w:date="2025-09-04T22:15:00Z" w16du:dateUtc="2025-09-04T15:15:00Z"/>
                <w:rFonts w:ascii="Arial" w:eastAsia="Arial" w:hAnsi="Arial" w:cs="Arial"/>
                <w:sz w:val="20"/>
                <w:szCs w:val="20"/>
                <w:rPrChange w:id="4117" w:author="Mubiyarto Wibisono" w:date="2025-09-05T08:31:00Z" w16du:dateUtc="2025-09-05T01:31:00Z">
                  <w:rPr>
                    <w:ins w:id="4118" w:author="Mubiyarto Wibisono" w:date="2025-09-04T22:15:00Z" w16du:dateUtc="2025-09-04T15:15:00Z"/>
                    <w:rFonts w:eastAsia="Arial"/>
                  </w:rPr>
                </w:rPrChange>
              </w:rPr>
            </w:pPr>
            <w:commentRangeStart w:id="4119"/>
            <w:commentRangeStart w:id="4120"/>
            <w:ins w:id="4121" w:author="Mubiyarto Wibisono" w:date="2025-09-04T22:20:00Z" w16du:dateUtc="2025-09-04T15:20:00Z">
              <w:r w:rsidRPr="00A41EA1">
                <w:rPr>
                  <w:rFonts w:ascii="Arial" w:hAnsi="Arial" w:cs="Arial"/>
                  <w:color w:val="000000"/>
                  <w:sz w:val="20"/>
                  <w:szCs w:val="20"/>
                </w:rPr>
                <w:t>Check today’s payments for PAYABLE</w:t>
              </w:r>
            </w:ins>
          </w:p>
        </w:tc>
        <w:tc>
          <w:tcPr>
            <w:tcW w:w="1982" w:type="dxa"/>
            <w:vAlign w:val="center"/>
            <w:tcPrChange w:id="4122" w:author="Mubiyarto Wibisono" w:date="2025-09-05T10:19:00Z" w16du:dateUtc="2025-09-05T03:19:00Z">
              <w:tcPr>
                <w:tcW w:w="3117" w:type="dxa"/>
                <w:gridSpan w:val="2"/>
              </w:tcPr>
            </w:tcPrChange>
          </w:tcPr>
          <w:p w14:paraId="554B52CA" w14:textId="43E28633" w:rsidR="001E14F1" w:rsidRPr="00A41EA1" w:rsidRDefault="001E14F1" w:rsidP="001E14F1">
            <w:pPr>
              <w:rPr>
                <w:ins w:id="4123" w:author="Mubiyarto Wibisono" w:date="2025-09-04T22:15:00Z" w16du:dateUtc="2025-09-04T15:15:00Z"/>
                <w:rFonts w:ascii="Arial" w:eastAsia="Arial" w:hAnsi="Arial" w:cs="Arial"/>
                <w:sz w:val="20"/>
                <w:szCs w:val="20"/>
                <w:rPrChange w:id="4124" w:author="Mubiyarto Wibisono" w:date="2025-09-05T08:31:00Z" w16du:dateUtc="2025-09-05T01:31:00Z">
                  <w:rPr>
                    <w:ins w:id="4125" w:author="Mubiyarto Wibisono" w:date="2025-09-04T22:15:00Z" w16du:dateUtc="2025-09-04T15:15:00Z"/>
                    <w:rFonts w:eastAsia="Arial"/>
                  </w:rPr>
                </w:rPrChange>
              </w:rPr>
            </w:pPr>
            <w:ins w:id="4126" w:author="Mubiyarto Wibisono" w:date="2025-09-04T22:20:00Z" w16du:dateUtc="2025-09-04T15:20:00Z">
              <w:r w:rsidRPr="00A41EA1">
                <w:rPr>
                  <w:rFonts w:ascii="Arial" w:hAnsi="Arial" w:cs="Arial"/>
                  <w:color w:val="000000"/>
                  <w:sz w:val="20"/>
                  <w:szCs w:val="20"/>
                </w:rPr>
                <w:t>System Interaction</w:t>
              </w:r>
            </w:ins>
          </w:p>
        </w:tc>
        <w:tc>
          <w:tcPr>
            <w:tcW w:w="4252" w:type="dxa"/>
            <w:vAlign w:val="center"/>
            <w:tcPrChange w:id="4127" w:author="Mubiyarto Wibisono" w:date="2025-09-05T10:19:00Z" w16du:dateUtc="2025-09-05T03:19:00Z">
              <w:tcPr>
                <w:tcW w:w="3117" w:type="dxa"/>
              </w:tcPr>
            </w:tcPrChange>
          </w:tcPr>
          <w:p w14:paraId="45B3EFF7" w14:textId="7E99F45F" w:rsidR="001E14F1" w:rsidRPr="00A41EA1" w:rsidRDefault="001E14F1" w:rsidP="001E14F1">
            <w:pPr>
              <w:rPr>
                <w:ins w:id="4128" w:author="Mubiyarto Wibisono" w:date="2025-09-04T22:15:00Z" w16du:dateUtc="2025-09-04T15:15:00Z"/>
                <w:rFonts w:ascii="Arial" w:eastAsia="Arial" w:hAnsi="Arial" w:cs="Arial"/>
                <w:sz w:val="20"/>
                <w:szCs w:val="20"/>
                <w:rPrChange w:id="4129" w:author="Mubiyarto Wibisono" w:date="2025-09-05T08:31:00Z" w16du:dateUtc="2025-09-05T01:31:00Z">
                  <w:rPr>
                    <w:ins w:id="4130" w:author="Mubiyarto Wibisono" w:date="2025-09-04T22:15:00Z" w16du:dateUtc="2025-09-04T15:15:00Z"/>
                    <w:rFonts w:eastAsia="Arial"/>
                  </w:rPr>
                </w:rPrChange>
              </w:rPr>
            </w:pPr>
            <w:ins w:id="4131" w:author="Mubiyarto Wibisono" w:date="2025-09-04T22:20:00Z" w16du:dateUtc="2025-09-04T15:20:00Z">
              <w:r w:rsidRPr="00A41EA1">
                <w:rPr>
                  <w:rFonts w:ascii="Arial" w:hAnsi="Arial" w:cs="Arial"/>
                  <w:color w:val="000000"/>
                  <w:sz w:val="20"/>
                  <w:szCs w:val="20"/>
                </w:rPr>
                <w:t xml:space="preserve">For each PAYABLE notice, look up today’s transactions in </w:t>
              </w:r>
              <w:proofErr w:type="spellStart"/>
              <w:r w:rsidRPr="00A41EA1">
                <w:rPr>
                  <w:rFonts w:ascii="Arial" w:hAnsi="Arial" w:cs="Arial"/>
                  <w:color w:val="000000"/>
                  <w:sz w:val="20"/>
                  <w:szCs w:val="20"/>
                </w:rPr>
                <w:t>web_txn_detail</w:t>
              </w:r>
              <w:proofErr w:type="spellEnd"/>
              <w:r w:rsidRPr="00A41EA1">
                <w:rPr>
                  <w:rFonts w:ascii="Arial" w:hAnsi="Arial" w:cs="Arial"/>
                  <w:color w:val="000000"/>
                  <w:sz w:val="20"/>
                  <w:szCs w:val="20"/>
                </w:rPr>
                <w:t xml:space="preserve"> to prevent duplicate payment.</w:t>
              </w:r>
            </w:ins>
            <w:commentRangeEnd w:id="4119"/>
            <w:r>
              <w:rPr>
                <w:rStyle w:val="CommentReference"/>
                <w:lang w:eastAsia="en-US" w:bidi="my-MM"/>
              </w:rPr>
              <w:commentReference w:id="4119"/>
            </w:r>
            <w:r>
              <w:rPr>
                <w:rStyle w:val="CommentReference"/>
                <w:lang w:eastAsia="en-US" w:bidi="my-MM"/>
              </w:rPr>
              <w:commentReference w:id="4120"/>
            </w:r>
          </w:p>
        </w:tc>
      </w:tr>
      <w:commentRangeEnd w:id="4120"/>
      <w:tr w:rsidR="001E14F1" w:rsidRPr="00A41EA1" w14:paraId="75E2405A" w14:textId="77777777" w:rsidTr="00D97D12">
        <w:trPr>
          <w:ins w:id="4132" w:author="Mubiyarto Wibisono" w:date="2025-09-04T22:15:00Z"/>
        </w:trPr>
        <w:tc>
          <w:tcPr>
            <w:tcW w:w="3116" w:type="dxa"/>
            <w:vAlign w:val="center"/>
            <w:tcPrChange w:id="4133" w:author="Mubiyarto Wibisono" w:date="2025-09-05T10:19:00Z" w16du:dateUtc="2025-09-05T03:19:00Z">
              <w:tcPr>
                <w:tcW w:w="3116" w:type="dxa"/>
              </w:tcPr>
            </w:tcPrChange>
          </w:tcPr>
          <w:p w14:paraId="468DF9CA" w14:textId="19786F8F" w:rsidR="001E14F1" w:rsidRPr="00A41EA1" w:rsidRDefault="001E14F1" w:rsidP="001E14F1">
            <w:pPr>
              <w:rPr>
                <w:ins w:id="4134" w:author="Mubiyarto Wibisono" w:date="2025-09-04T22:15:00Z" w16du:dateUtc="2025-09-04T15:15:00Z"/>
                <w:rFonts w:ascii="Arial" w:eastAsia="Arial" w:hAnsi="Arial" w:cs="Arial"/>
                <w:sz w:val="20"/>
                <w:szCs w:val="20"/>
                <w:rPrChange w:id="4135" w:author="Mubiyarto Wibisono" w:date="2025-09-05T08:31:00Z" w16du:dateUtc="2025-09-05T01:31:00Z">
                  <w:rPr>
                    <w:ins w:id="4136" w:author="Mubiyarto Wibisono" w:date="2025-09-04T22:15:00Z" w16du:dateUtc="2025-09-04T15:15:00Z"/>
                    <w:rFonts w:eastAsia="Arial"/>
                  </w:rPr>
                </w:rPrChange>
              </w:rPr>
            </w:pPr>
            <w:ins w:id="4137" w:author="Mubiyarto Wibisono" w:date="2025-09-04T22:20:00Z" w16du:dateUtc="2025-09-04T15:20:00Z">
              <w:r w:rsidRPr="00A41EA1">
                <w:rPr>
                  <w:rFonts w:ascii="Arial" w:hAnsi="Arial" w:cs="Arial"/>
                  <w:color w:val="000000"/>
                  <w:sz w:val="20"/>
                  <w:szCs w:val="20"/>
                </w:rPr>
                <w:t>Any result?</w:t>
              </w:r>
            </w:ins>
          </w:p>
        </w:tc>
        <w:tc>
          <w:tcPr>
            <w:tcW w:w="1982" w:type="dxa"/>
            <w:vAlign w:val="center"/>
            <w:tcPrChange w:id="4138" w:author="Mubiyarto Wibisono" w:date="2025-09-05T10:19:00Z" w16du:dateUtc="2025-09-05T03:19:00Z">
              <w:tcPr>
                <w:tcW w:w="3117" w:type="dxa"/>
                <w:gridSpan w:val="2"/>
              </w:tcPr>
            </w:tcPrChange>
          </w:tcPr>
          <w:p w14:paraId="4FB483F6" w14:textId="452CE5C4" w:rsidR="001E14F1" w:rsidRPr="00A41EA1" w:rsidRDefault="001E14F1" w:rsidP="001E14F1">
            <w:pPr>
              <w:rPr>
                <w:ins w:id="4139" w:author="Mubiyarto Wibisono" w:date="2025-09-04T22:15:00Z" w16du:dateUtc="2025-09-04T15:15:00Z"/>
                <w:rFonts w:ascii="Arial" w:eastAsia="Arial" w:hAnsi="Arial" w:cs="Arial"/>
                <w:sz w:val="20"/>
                <w:szCs w:val="20"/>
                <w:rPrChange w:id="4140" w:author="Mubiyarto Wibisono" w:date="2025-09-05T08:31:00Z" w16du:dateUtc="2025-09-05T01:31:00Z">
                  <w:rPr>
                    <w:ins w:id="4141" w:author="Mubiyarto Wibisono" w:date="2025-09-04T22:15:00Z" w16du:dateUtc="2025-09-04T15:15:00Z"/>
                    <w:rFonts w:eastAsia="Arial"/>
                  </w:rPr>
                </w:rPrChange>
              </w:rPr>
            </w:pPr>
            <w:ins w:id="4142" w:author="Mubiyarto Wibisono" w:date="2025-09-04T22:20:00Z" w16du:dateUtc="2025-09-04T15:20:00Z">
              <w:r w:rsidRPr="00A41EA1">
                <w:rPr>
                  <w:rFonts w:ascii="Arial" w:hAnsi="Arial" w:cs="Arial"/>
                  <w:color w:val="000000"/>
                  <w:sz w:val="20"/>
                  <w:szCs w:val="20"/>
                </w:rPr>
                <w:t>Decision</w:t>
              </w:r>
            </w:ins>
          </w:p>
        </w:tc>
        <w:tc>
          <w:tcPr>
            <w:tcW w:w="4252" w:type="dxa"/>
            <w:vAlign w:val="center"/>
            <w:tcPrChange w:id="4143" w:author="Mubiyarto Wibisono" w:date="2025-09-05T10:19:00Z" w16du:dateUtc="2025-09-05T03:19:00Z">
              <w:tcPr>
                <w:tcW w:w="3117" w:type="dxa"/>
              </w:tcPr>
            </w:tcPrChange>
          </w:tcPr>
          <w:p w14:paraId="6CEAB3AF" w14:textId="77777777" w:rsidR="001E14F1" w:rsidRPr="00A41EA1" w:rsidRDefault="001E14F1" w:rsidP="001E14F1">
            <w:pPr>
              <w:tabs>
                <w:tab w:val="left" w:pos="1620"/>
              </w:tabs>
              <w:jc w:val="both"/>
              <w:rPr>
                <w:ins w:id="4144" w:author="Mubiyarto Wibisono" w:date="2025-09-04T22:20:00Z" w16du:dateUtc="2025-09-04T15:20:00Z"/>
                <w:rFonts w:ascii="Arial" w:hAnsi="Arial" w:cs="Arial"/>
                <w:color w:val="000000"/>
                <w:sz w:val="20"/>
                <w:szCs w:val="20"/>
              </w:rPr>
            </w:pPr>
            <w:ins w:id="4145" w:author="Mubiyarto Wibisono" w:date="2025-09-04T22:20:00Z" w16du:dateUtc="2025-09-04T15:20:00Z">
              <w:r w:rsidRPr="00A41EA1">
                <w:rPr>
                  <w:rFonts w:ascii="Arial" w:hAnsi="Arial" w:cs="Arial"/>
                  <w:color w:val="000000"/>
                  <w:sz w:val="20"/>
                  <w:szCs w:val="20"/>
                </w:rPr>
                <w:t xml:space="preserve">If no, proceed to payment matrix and set </w:t>
              </w:r>
              <w:proofErr w:type="spellStart"/>
              <w:r w:rsidRPr="00A41EA1">
                <w:rPr>
                  <w:rFonts w:ascii="Arial" w:hAnsi="Arial" w:cs="Arial"/>
                  <w:color w:val="000000"/>
                  <w:sz w:val="20"/>
                  <w:szCs w:val="20"/>
                </w:rPr>
                <w:t>json</w:t>
              </w:r>
              <w:proofErr w:type="spellEnd"/>
              <w:r w:rsidRPr="00A41EA1">
                <w:rPr>
                  <w:rFonts w:ascii="Arial" w:hAnsi="Arial" w:cs="Arial"/>
                  <w:color w:val="000000"/>
                  <w:sz w:val="20"/>
                  <w:szCs w:val="20"/>
                </w:rPr>
                <w:t>.</w:t>
              </w:r>
            </w:ins>
          </w:p>
          <w:p w14:paraId="5B375C71" w14:textId="02FC201D" w:rsidR="001E14F1" w:rsidRPr="00A41EA1" w:rsidRDefault="001E14F1" w:rsidP="001E14F1">
            <w:pPr>
              <w:rPr>
                <w:ins w:id="4146" w:author="Mubiyarto Wibisono" w:date="2025-09-04T22:15:00Z" w16du:dateUtc="2025-09-04T15:15:00Z"/>
                <w:rFonts w:ascii="Arial" w:eastAsia="Arial" w:hAnsi="Arial" w:cs="Arial"/>
                <w:sz w:val="20"/>
                <w:szCs w:val="20"/>
                <w:rPrChange w:id="4147" w:author="Mubiyarto Wibisono" w:date="2025-09-05T08:31:00Z" w16du:dateUtc="2025-09-05T01:31:00Z">
                  <w:rPr>
                    <w:ins w:id="4148" w:author="Mubiyarto Wibisono" w:date="2025-09-04T22:15:00Z" w16du:dateUtc="2025-09-04T15:15:00Z"/>
                    <w:rFonts w:eastAsia="Arial"/>
                  </w:rPr>
                </w:rPrChange>
              </w:rPr>
            </w:pPr>
            <w:ins w:id="4149" w:author="Mubiyarto Wibisono" w:date="2025-09-04T22:20:00Z" w16du:dateUtc="2025-09-04T15:20:00Z">
              <w:r w:rsidRPr="00A41EA1">
                <w:rPr>
                  <w:rFonts w:ascii="Arial" w:hAnsi="Arial" w:cs="Arial"/>
                  <w:color w:val="000000"/>
                  <w:sz w:val="20"/>
                  <w:szCs w:val="20"/>
                </w:rPr>
                <w:t>If yes, evaluate transaction time.</w:t>
              </w:r>
            </w:ins>
          </w:p>
        </w:tc>
      </w:tr>
      <w:tr w:rsidR="001E14F1" w:rsidRPr="00A41EA1" w14:paraId="34305A30" w14:textId="77777777" w:rsidTr="00D97D12">
        <w:trPr>
          <w:ins w:id="4150" w:author="Mubiyarto Wibisono" w:date="2025-09-04T22:15:00Z"/>
        </w:trPr>
        <w:tc>
          <w:tcPr>
            <w:tcW w:w="3116" w:type="dxa"/>
            <w:vAlign w:val="center"/>
            <w:tcPrChange w:id="4151" w:author="Mubiyarto Wibisono" w:date="2025-09-05T10:19:00Z" w16du:dateUtc="2025-09-05T03:19:00Z">
              <w:tcPr>
                <w:tcW w:w="3116" w:type="dxa"/>
              </w:tcPr>
            </w:tcPrChange>
          </w:tcPr>
          <w:p w14:paraId="03CBACB8" w14:textId="5145DBAA" w:rsidR="001E14F1" w:rsidRPr="00A41EA1" w:rsidRDefault="001E14F1" w:rsidP="001E14F1">
            <w:pPr>
              <w:rPr>
                <w:ins w:id="4152" w:author="Mubiyarto Wibisono" w:date="2025-09-04T22:15:00Z" w16du:dateUtc="2025-09-04T15:15:00Z"/>
                <w:rFonts w:ascii="Arial" w:eastAsia="Arial" w:hAnsi="Arial" w:cs="Arial"/>
                <w:sz w:val="20"/>
                <w:szCs w:val="20"/>
                <w:rPrChange w:id="4153" w:author="Mubiyarto Wibisono" w:date="2025-09-05T08:31:00Z" w16du:dateUtc="2025-09-05T01:31:00Z">
                  <w:rPr>
                    <w:ins w:id="4154" w:author="Mubiyarto Wibisono" w:date="2025-09-04T22:15:00Z" w16du:dateUtc="2025-09-04T15:15:00Z"/>
                    <w:rFonts w:eastAsia="Arial"/>
                  </w:rPr>
                </w:rPrChange>
              </w:rPr>
            </w:pPr>
            <w:commentRangeStart w:id="4155"/>
            <w:commentRangeStart w:id="4156"/>
            <w:ins w:id="4157" w:author="Mubiyarto Wibisono" w:date="2025-09-04T22:20:00Z" w16du:dateUtc="2025-09-04T15:20:00Z">
              <w:r w:rsidRPr="00A41EA1">
                <w:rPr>
                  <w:rFonts w:ascii="Arial" w:hAnsi="Arial" w:cs="Arial"/>
                  <w:color w:val="000000"/>
                  <w:sz w:val="20"/>
                  <w:szCs w:val="20"/>
                </w:rPr>
                <w:t>Transaction time &lt; 5 mins?</w:t>
              </w:r>
            </w:ins>
          </w:p>
        </w:tc>
        <w:tc>
          <w:tcPr>
            <w:tcW w:w="1982" w:type="dxa"/>
            <w:vAlign w:val="center"/>
            <w:tcPrChange w:id="4158" w:author="Mubiyarto Wibisono" w:date="2025-09-05T10:19:00Z" w16du:dateUtc="2025-09-05T03:19:00Z">
              <w:tcPr>
                <w:tcW w:w="3117" w:type="dxa"/>
                <w:gridSpan w:val="2"/>
              </w:tcPr>
            </w:tcPrChange>
          </w:tcPr>
          <w:p w14:paraId="37ADB13D" w14:textId="6F853DC7" w:rsidR="001E14F1" w:rsidRPr="00A41EA1" w:rsidRDefault="001E14F1" w:rsidP="001E14F1">
            <w:pPr>
              <w:rPr>
                <w:ins w:id="4159" w:author="Mubiyarto Wibisono" w:date="2025-09-04T22:15:00Z" w16du:dateUtc="2025-09-04T15:15:00Z"/>
                <w:rFonts w:ascii="Arial" w:eastAsia="Arial" w:hAnsi="Arial" w:cs="Arial"/>
                <w:sz w:val="20"/>
                <w:szCs w:val="20"/>
                <w:rPrChange w:id="4160" w:author="Mubiyarto Wibisono" w:date="2025-09-05T08:31:00Z" w16du:dateUtc="2025-09-05T01:31:00Z">
                  <w:rPr>
                    <w:ins w:id="4161" w:author="Mubiyarto Wibisono" w:date="2025-09-04T22:15:00Z" w16du:dateUtc="2025-09-04T15:15:00Z"/>
                    <w:rFonts w:eastAsia="Arial"/>
                  </w:rPr>
                </w:rPrChange>
              </w:rPr>
            </w:pPr>
            <w:ins w:id="4162" w:author="Mubiyarto Wibisono" w:date="2025-09-04T22:20:00Z" w16du:dateUtc="2025-09-04T15:20:00Z">
              <w:r w:rsidRPr="00A41EA1">
                <w:rPr>
                  <w:rFonts w:ascii="Arial" w:hAnsi="Arial" w:cs="Arial"/>
                  <w:color w:val="000000"/>
                  <w:sz w:val="20"/>
                  <w:szCs w:val="20"/>
                </w:rPr>
                <w:t>Decision</w:t>
              </w:r>
            </w:ins>
          </w:p>
        </w:tc>
        <w:tc>
          <w:tcPr>
            <w:tcW w:w="4252" w:type="dxa"/>
            <w:vAlign w:val="center"/>
            <w:tcPrChange w:id="4163" w:author="Mubiyarto Wibisono" w:date="2025-09-05T10:19:00Z" w16du:dateUtc="2025-09-05T03:19:00Z">
              <w:tcPr>
                <w:tcW w:w="3117" w:type="dxa"/>
              </w:tcPr>
            </w:tcPrChange>
          </w:tcPr>
          <w:p w14:paraId="1D7532F3" w14:textId="243AB1C2" w:rsidR="001E14F1" w:rsidRPr="00A41EA1" w:rsidRDefault="001E14F1" w:rsidP="001E14F1">
            <w:pPr>
              <w:rPr>
                <w:ins w:id="4164" w:author="Mubiyarto Wibisono" w:date="2025-09-04T22:15:00Z" w16du:dateUtc="2025-09-04T15:15:00Z"/>
                <w:rFonts w:ascii="Arial" w:eastAsia="Arial" w:hAnsi="Arial" w:cs="Arial"/>
                <w:sz w:val="20"/>
                <w:szCs w:val="20"/>
                <w:rPrChange w:id="4165" w:author="Mubiyarto Wibisono" w:date="2025-09-05T08:31:00Z" w16du:dateUtc="2025-09-05T01:31:00Z">
                  <w:rPr>
                    <w:ins w:id="4166" w:author="Mubiyarto Wibisono" w:date="2025-09-04T22:15:00Z" w16du:dateUtc="2025-09-04T15:15:00Z"/>
                    <w:rFonts w:eastAsia="Arial"/>
                  </w:rPr>
                </w:rPrChange>
              </w:rPr>
            </w:pPr>
            <w:ins w:id="4167" w:author="Mubiyarto Wibisono" w:date="2025-09-04T22:20:00Z" w16du:dateUtc="2025-09-04T15:20:00Z">
              <w:r w:rsidRPr="00A41EA1">
                <w:rPr>
                  <w:rFonts w:ascii="Arial" w:hAnsi="Arial" w:cs="Arial"/>
                  <w:color w:val="000000"/>
                  <w:sz w:val="20"/>
                  <w:szCs w:val="20"/>
                </w:rPr>
                <w:t xml:space="preserve">If &lt; 5 minutes, mark the notice NOT_PAYABLE (still processing) and add the &lt;5-min message; if ≥5 minutes, </w:t>
              </w:r>
              <w:commentRangeStart w:id="4168"/>
              <w:commentRangeStart w:id="4169"/>
              <w:r w:rsidRPr="00A41EA1">
                <w:rPr>
                  <w:rFonts w:ascii="Arial" w:hAnsi="Arial" w:cs="Arial"/>
                  <w:color w:val="000000"/>
                  <w:sz w:val="20"/>
                  <w:szCs w:val="20"/>
                </w:rPr>
                <w:t xml:space="preserve">keep as </w:t>
              </w:r>
              <w:del w:id="4170" w:author="Mubiyarto Wibisono" w:date="2025-09-18T16:21:00Z" w16du:dateUtc="2025-09-18T08:21:00Z">
                <w:r w:rsidRPr="00A41EA1" w:rsidDel="00B6192A">
                  <w:rPr>
                    <w:rFonts w:ascii="Arial" w:hAnsi="Arial" w:cs="Arial"/>
                    <w:color w:val="000000"/>
                    <w:sz w:val="20"/>
                    <w:szCs w:val="20"/>
                  </w:rPr>
                  <w:delText>NOT_</w:delText>
                </w:r>
              </w:del>
              <w:r w:rsidRPr="00A41EA1">
                <w:rPr>
                  <w:rFonts w:ascii="Arial" w:hAnsi="Arial" w:cs="Arial"/>
                  <w:color w:val="000000"/>
                  <w:sz w:val="20"/>
                  <w:szCs w:val="20"/>
                </w:rPr>
                <w:t xml:space="preserve">PAYABLE </w:t>
              </w:r>
            </w:ins>
            <w:commentRangeEnd w:id="4168"/>
            <w:r>
              <w:rPr>
                <w:rStyle w:val="CommentReference"/>
                <w:lang w:eastAsia="en-US" w:bidi="my-MM"/>
              </w:rPr>
              <w:commentReference w:id="4168"/>
            </w:r>
            <w:commentRangeEnd w:id="4169"/>
            <w:r>
              <w:rPr>
                <w:rStyle w:val="CommentReference"/>
                <w:lang w:eastAsia="en-US" w:bidi="my-MM"/>
              </w:rPr>
              <w:commentReference w:id="4169"/>
            </w:r>
            <w:ins w:id="4171" w:author="Mubiyarto Wibisono" w:date="2025-09-04T22:20:00Z" w16du:dateUtc="2025-09-04T15:20:00Z">
              <w:r w:rsidRPr="00A41EA1">
                <w:rPr>
                  <w:rFonts w:ascii="Arial" w:hAnsi="Arial" w:cs="Arial"/>
                  <w:color w:val="000000"/>
                  <w:sz w:val="20"/>
                  <w:szCs w:val="20"/>
                </w:rPr>
                <w:t>and add the &gt;5-min message.</w:t>
              </w:r>
            </w:ins>
            <w:commentRangeEnd w:id="4155"/>
            <w:r>
              <w:rPr>
                <w:rStyle w:val="CommentReference"/>
                <w:lang w:eastAsia="en-US" w:bidi="my-MM"/>
              </w:rPr>
              <w:commentReference w:id="4155"/>
            </w:r>
            <w:r>
              <w:rPr>
                <w:rStyle w:val="CommentReference"/>
                <w:lang w:eastAsia="en-US" w:bidi="my-MM"/>
              </w:rPr>
              <w:commentReference w:id="4156"/>
            </w:r>
          </w:p>
        </w:tc>
      </w:tr>
      <w:commentRangeEnd w:id="4156"/>
      <w:tr w:rsidR="001E14F1" w:rsidRPr="00A41EA1" w14:paraId="77CC7F09" w14:textId="77777777" w:rsidTr="00D97D12">
        <w:trPr>
          <w:ins w:id="4172" w:author="Mubiyarto Wibisono" w:date="2025-09-04T22:15:00Z"/>
        </w:trPr>
        <w:tc>
          <w:tcPr>
            <w:tcW w:w="3116" w:type="dxa"/>
            <w:vAlign w:val="center"/>
            <w:tcPrChange w:id="4173" w:author="Mubiyarto Wibisono" w:date="2025-09-05T10:19:00Z" w16du:dateUtc="2025-09-05T03:19:00Z">
              <w:tcPr>
                <w:tcW w:w="3116" w:type="dxa"/>
              </w:tcPr>
            </w:tcPrChange>
          </w:tcPr>
          <w:p w14:paraId="3E00A8F9" w14:textId="7EC3CA5A" w:rsidR="001E14F1" w:rsidRPr="00A41EA1" w:rsidRDefault="001E14F1" w:rsidP="001E14F1">
            <w:pPr>
              <w:rPr>
                <w:ins w:id="4174" w:author="Mubiyarto Wibisono" w:date="2025-09-04T22:15:00Z" w16du:dateUtc="2025-09-04T15:15:00Z"/>
                <w:rFonts w:ascii="Arial" w:eastAsia="Arial" w:hAnsi="Arial" w:cs="Arial"/>
                <w:sz w:val="20"/>
                <w:szCs w:val="20"/>
                <w:rPrChange w:id="4175" w:author="Mubiyarto Wibisono" w:date="2025-09-05T08:31:00Z" w16du:dateUtc="2025-09-05T01:31:00Z">
                  <w:rPr>
                    <w:ins w:id="4176" w:author="Mubiyarto Wibisono" w:date="2025-09-04T22:15:00Z" w16du:dateUtc="2025-09-04T15:15:00Z"/>
                    <w:rFonts w:eastAsia="Arial"/>
                  </w:rPr>
                </w:rPrChange>
              </w:rPr>
            </w:pPr>
            <w:ins w:id="4177" w:author="Mubiyarto Wibisono" w:date="2025-09-23T20:25:00Z" w16du:dateUtc="2025-09-23T13:25:00Z">
              <w:r w:rsidRPr="00A41EA1">
                <w:rPr>
                  <w:rFonts w:ascii="Arial" w:hAnsi="Arial" w:cs="Arial"/>
                  <w:color w:val="000000"/>
                  <w:sz w:val="20"/>
                  <w:szCs w:val="20"/>
                </w:rPr>
                <w:t>PAID list</w:t>
              </w:r>
              <w:del w:id="4178" w:author="Mubiyarto Wibisono" w:date="2025-11-14T13:43:00Z" w16du:dateUtc="2025-11-14T05:43:00Z">
                <w:r w:rsidDel="00F668CF">
                  <w:rPr>
                    <w:rFonts w:ascii="Arial" w:hAnsi="Arial" w:cs="Arial"/>
                    <w:color w:val="000000"/>
                    <w:sz w:val="20"/>
                    <w:szCs w:val="20"/>
                  </w:rPr>
                  <w:delText xml:space="preserve"> (if Yes)</w:delText>
                </w:r>
              </w:del>
            </w:ins>
          </w:p>
        </w:tc>
        <w:tc>
          <w:tcPr>
            <w:tcW w:w="1982" w:type="dxa"/>
            <w:vAlign w:val="center"/>
            <w:tcPrChange w:id="4179" w:author="Mubiyarto Wibisono" w:date="2025-09-05T10:19:00Z" w16du:dateUtc="2025-09-05T03:19:00Z">
              <w:tcPr>
                <w:tcW w:w="3117" w:type="dxa"/>
                <w:gridSpan w:val="2"/>
              </w:tcPr>
            </w:tcPrChange>
          </w:tcPr>
          <w:p w14:paraId="3A5F2183" w14:textId="11DB68DC" w:rsidR="001E14F1" w:rsidRPr="00A41EA1" w:rsidRDefault="001E14F1" w:rsidP="001E14F1">
            <w:pPr>
              <w:rPr>
                <w:ins w:id="4180" w:author="Mubiyarto Wibisono" w:date="2025-09-04T22:15:00Z" w16du:dateUtc="2025-09-04T15:15:00Z"/>
                <w:rFonts w:ascii="Arial" w:eastAsia="Arial" w:hAnsi="Arial" w:cs="Arial"/>
                <w:sz w:val="20"/>
                <w:szCs w:val="20"/>
                <w:rPrChange w:id="4181" w:author="Mubiyarto Wibisono" w:date="2025-09-05T08:31:00Z" w16du:dateUtc="2025-09-05T01:31:00Z">
                  <w:rPr>
                    <w:ins w:id="4182" w:author="Mubiyarto Wibisono" w:date="2025-09-04T22:15:00Z" w16du:dateUtc="2025-09-04T15:15:00Z"/>
                    <w:rFonts w:eastAsia="Arial"/>
                  </w:rPr>
                </w:rPrChange>
              </w:rPr>
            </w:pPr>
            <w:ins w:id="4183" w:author="Mubiyarto Wibisono" w:date="2025-09-23T20:25:00Z" w16du:dateUtc="2025-09-23T13:25:00Z">
              <w:r w:rsidRPr="00A41EA1">
                <w:rPr>
                  <w:rFonts w:ascii="Arial" w:hAnsi="Arial" w:cs="Arial"/>
                  <w:color w:val="000000"/>
                  <w:sz w:val="20"/>
                  <w:szCs w:val="20"/>
                </w:rPr>
                <w:t>System Interaction</w:t>
              </w:r>
            </w:ins>
          </w:p>
        </w:tc>
        <w:tc>
          <w:tcPr>
            <w:tcW w:w="4252" w:type="dxa"/>
            <w:vAlign w:val="center"/>
            <w:tcPrChange w:id="4184" w:author="Mubiyarto Wibisono" w:date="2025-09-05T10:19:00Z" w16du:dateUtc="2025-09-05T03:19:00Z">
              <w:tcPr>
                <w:tcW w:w="3117" w:type="dxa"/>
              </w:tcPr>
            </w:tcPrChange>
          </w:tcPr>
          <w:p w14:paraId="6E957C3F" w14:textId="4CA0EB85" w:rsidR="001E14F1" w:rsidRPr="00A41EA1" w:rsidRDefault="001E14F1" w:rsidP="001E14F1">
            <w:pPr>
              <w:rPr>
                <w:ins w:id="4185" w:author="Mubiyarto Wibisono" w:date="2025-09-04T22:15:00Z" w16du:dateUtc="2025-09-04T15:15:00Z"/>
                <w:rFonts w:ascii="Arial" w:eastAsia="Arial" w:hAnsi="Arial" w:cs="Arial"/>
                <w:sz w:val="20"/>
                <w:szCs w:val="20"/>
                <w:rPrChange w:id="4186" w:author="Mubiyarto Wibisono" w:date="2025-09-05T08:31:00Z" w16du:dateUtc="2025-09-05T01:31:00Z">
                  <w:rPr>
                    <w:ins w:id="4187" w:author="Mubiyarto Wibisono" w:date="2025-09-04T22:15:00Z" w16du:dateUtc="2025-09-04T15:15:00Z"/>
                    <w:rFonts w:eastAsia="Arial"/>
                  </w:rPr>
                </w:rPrChange>
              </w:rPr>
            </w:pPr>
            <w:ins w:id="4188" w:author="Mubiyarto Wibisono" w:date="2025-09-23T20:25:00Z" w16du:dateUtc="2025-09-23T13:25:00Z">
              <w:r w:rsidRPr="00A41EA1">
                <w:rPr>
                  <w:rFonts w:ascii="Arial" w:hAnsi="Arial" w:cs="Arial"/>
                  <w:color w:val="000000"/>
                  <w:sz w:val="20"/>
                  <w:szCs w:val="20"/>
                </w:rPr>
                <w:t>Collect notices flagged PAID (already paid).</w:t>
              </w:r>
            </w:ins>
            <w:r w:rsidR="00D41317">
              <w:rPr>
                <w:rFonts w:ascii="Arial" w:hAnsi="Arial" w:cs="Arial"/>
                <w:color w:val="000000"/>
                <w:sz w:val="20"/>
                <w:szCs w:val="20"/>
              </w:rPr>
              <w:t xml:space="preserve"> </w:t>
            </w:r>
          </w:p>
        </w:tc>
      </w:tr>
      <w:tr w:rsidR="001E14F1" w:rsidRPr="00A41EA1" w14:paraId="28E62909" w14:textId="77777777" w:rsidTr="00D97D12">
        <w:trPr>
          <w:ins w:id="4189" w:author="Mubiyarto Wibisono" w:date="2025-09-04T22:15:00Z"/>
        </w:trPr>
        <w:tc>
          <w:tcPr>
            <w:tcW w:w="3116" w:type="dxa"/>
            <w:vAlign w:val="center"/>
            <w:tcPrChange w:id="4190" w:author="Mubiyarto Wibisono" w:date="2025-09-05T10:19:00Z" w16du:dateUtc="2025-09-05T03:19:00Z">
              <w:tcPr>
                <w:tcW w:w="3116" w:type="dxa"/>
              </w:tcPr>
            </w:tcPrChange>
          </w:tcPr>
          <w:p w14:paraId="7B3269BD" w14:textId="6C68B92F" w:rsidR="001E14F1" w:rsidRPr="00F668CF" w:rsidRDefault="001E14F1" w:rsidP="001E14F1">
            <w:pPr>
              <w:rPr>
                <w:ins w:id="4191" w:author="Mubiyarto Wibisono" w:date="2025-09-04T22:15:00Z" w16du:dateUtc="2025-09-04T15:15:00Z"/>
                <w:rFonts w:ascii="Arial" w:eastAsia="Arial" w:hAnsi="Arial" w:cs="Arial"/>
                <w:strike/>
                <w:sz w:val="20"/>
                <w:szCs w:val="20"/>
                <w:rPrChange w:id="4192" w:author="Mubiyarto Wibisono" w:date="2025-11-14T13:42:00Z" w16du:dateUtc="2025-11-14T05:42:00Z">
                  <w:rPr>
                    <w:ins w:id="4193" w:author="Mubiyarto Wibisono" w:date="2025-09-04T22:15:00Z" w16du:dateUtc="2025-09-04T15:15:00Z"/>
                    <w:rFonts w:eastAsia="Arial"/>
                  </w:rPr>
                </w:rPrChange>
              </w:rPr>
            </w:pPr>
            <w:ins w:id="4194" w:author="Mubiyarto Wibisono" w:date="2025-09-04T22:20:00Z" w16du:dateUtc="2025-09-04T15:20:00Z">
              <w:r w:rsidRPr="00F668CF">
                <w:rPr>
                  <w:rFonts w:ascii="Arial" w:hAnsi="Arial" w:cs="Arial"/>
                  <w:strike/>
                  <w:color w:val="000000"/>
                  <w:sz w:val="20"/>
                  <w:szCs w:val="20"/>
                  <w:rPrChange w:id="4195" w:author="Mubiyarto Wibisono" w:date="2025-11-14T13:42:00Z" w16du:dateUtc="2025-11-14T05:42:00Z">
                    <w:rPr>
                      <w:rFonts w:ascii="Arial" w:hAnsi="Arial" w:cs="Arial"/>
                      <w:color w:val="000000"/>
                      <w:sz w:val="20"/>
                      <w:szCs w:val="20"/>
                    </w:rPr>
                  </w:rPrChange>
                </w:rPr>
                <w:t>PAID list – TS-PP / PS-PRA present?</w:t>
              </w:r>
            </w:ins>
          </w:p>
        </w:tc>
        <w:tc>
          <w:tcPr>
            <w:tcW w:w="1982" w:type="dxa"/>
            <w:vAlign w:val="center"/>
            <w:tcPrChange w:id="4196" w:author="Mubiyarto Wibisono" w:date="2025-09-05T10:19:00Z" w16du:dateUtc="2025-09-05T03:19:00Z">
              <w:tcPr>
                <w:tcW w:w="3117" w:type="dxa"/>
                <w:gridSpan w:val="2"/>
              </w:tcPr>
            </w:tcPrChange>
          </w:tcPr>
          <w:p w14:paraId="580F6009" w14:textId="5F0989F9" w:rsidR="001E14F1" w:rsidRPr="00F668CF" w:rsidRDefault="001E14F1" w:rsidP="001E14F1">
            <w:pPr>
              <w:rPr>
                <w:ins w:id="4197" w:author="Mubiyarto Wibisono" w:date="2025-09-04T22:15:00Z" w16du:dateUtc="2025-09-04T15:15:00Z"/>
                <w:rFonts w:ascii="Arial" w:eastAsia="Arial" w:hAnsi="Arial" w:cs="Arial"/>
                <w:strike/>
                <w:sz w:val="20"/>
                <w:szCs w:val="20"/>
                <w:rPrChange w:id="4198" w:author="Mubiyarto Wibisono" w:date="2025-11-14T13:42:00Z" w16du:dateUtc="2025-11-14T05:42:00Z">
                  <w:rPr>
                    <w:ins w:id="4199" w:author="Mubiyarto Wibisono" w:date="2025-09-04T22:15:00Z" w16du:dateUtc="2025-09-04T15:15:00Z"/>
                    <w:rFonts w:eastAsia="Arial"/>
                  </w:rPr>
                </w:rPrChange>
              </w:rPr>
            </w:pPr>
            <w:ins w:id="4200" w:author="Mubiyarto Wibisono" w:date="2025-09-04T22:20:00Z" w16du:dateUtc="2025-09-04T15:20:00Z">
              <w:r w:rsidRPr="00F668CF">
                <w:rPr>
                  <w:rFonts w:ascii="Arial" w:hAnsi="Arial" w:cs="Arial"/>
                  <w:strike/>
                  <w:color w:val="000000"/>
                  <w:sz w:val="20"/>
                  <w:szCs w:val="20"/>
                  <w:rPrChange w:id="4201" w:author="Mubiyarto Wibisono" w:date="2025-11-14T13:42:00Z" w16du:dateUtc="2025-11-14T05:42:00Z">
                    <w:rPr>
                      <w:rFonts w:ascii="Arial" w:hAnsi="Arial" w:cs="Arial"/>
                      <w:color w:val="000000"/>
                      <w:sz w:val="20"/>
                      <w:szCs w:val="20"/>
                    </w:rPr>
                  </w:rPrChange>
                </w:rPr>
                <w:t>Decision</w:t>
              </w:r>
            </w:ins>
          </w:p>
        </w:tc>
        <w:tc>
          <w:tcPr>
            <w:tcW w:w="4252" w:type="dxa"/>
            <w:vAlign w:val="center"/>
            <w:tcPrChange w:id="4202" w:author="Mubiyarto Wibisono" w:date="2025-09-05T10:19:00Z" w16du:dateUtc="2025-09-05T03:19:00Z">
              <w:tcPr>
                <w:tcW w:w="3117" w:type="dxa"/>
              </w:tcPr>
            </w:tcPrChange>
          </w:tcPr>
          <w:p w14:paraId="60E41428" w14:textId="4F00DED7" w:rsidR="001E14F1" w:rsidRPr="00F668CF" w:rsidRDefault="001E14F1" w:rsidP="009E749B">
            <w:pPr>
              <w:jc w:val="right"/>
              <w:rPr>
                <w:ins w:id="4203" w:author="Mubiyarto Wibisono" w:date="2025-09-04T22:15:00Z" w16du:dateUtc="2025-09-04T15:15:00Z"/>
                <w:rFonts w:ascii="Arial" w:eastAsia="Arial" w:hAnsi="Arial" w:cs="Arial"/>
                <w:strike/>
                <w:sz w:val="20"/>
                <w:szCs w:val="20"/>
                <w:rPrChange w:id="4204" w:author="Mubiyarto Wibisono" w:date="2025-11-14T13:42:00Z" w16du:dateUtc="2025-11-14T05:42:00Z">
                  <w:rPr>
                    <w:ins w:id="4205" w:author="Mubiyarto Wibisono" w:date="2025-09-04T22:15:00Z" w16du:dateUtc="2025-09-04T15:15:00Z"/>
                    <w:rFonts w:eastAsia="Arial"/>
                  </w:rPr>
                </w:rPrChange>
              </w:rPr>
            </w:pPr>
            <w:commentRangeStart w:id="4206"/>
            <w:commentRangeStart w:id="4207"/>
            <w:ins w:id="4208" w:author="Mubiyarto Wibisono" w:date="2025-09-04T22:20:00Z" w16du:dateUtc="2025-09-04T15:20:00Z">
              <w:r w:rsidRPr="00F668CF">
                <w:rPr>
                  <w:rFonts w:ascii="Arial" w:hAnsi="Arial" w:cs="Arial"/>
                  <w:strike/>
                  <w:color w:val="000000"/>
                  <w:sz w:val="20"/>
                  <w:szCs w:val="20"/>
                  <w:rPrChange w:id="4209" w:author="Mubiyarto Wibisono" w:date="2025-11-14T13:42:00Z" w16du:dateUtc="2025-11-14T05:42:00Z">
                    <w:rPr>
                      <w:rFonts w:ascii="Arial" w:hAnsi="Arial" w:cs="Arial"/>
                      <w:color w:val="000000"/>
                      <w:sz w:val="20"/>
                      <w:szCs w:val="20"/>
                    </w:rPr>
                  </w:rPrChange>
                </w:rPr>
                <w:t xml:space="preserve">If any PAID notice involves TS-PP or PS-PRA, fetch the corresponding user error text and attach as </w:t>
              </w:r>
              <w:proofErr w:type="spellStart"/>
              <w:r w:rsidRPr="00F668CF">
                <w:rPr>
                  <w:rFonts w:ascii="Arial" w:hAnsi="Arial" w:cs="Arial"/>
                  <w:strike/>
                  <w:color w:val="000000"/>
                  <w:sz w:val="20"/>
                  <w:szCs w:val="20"/>
                  <w:rPrChange w:id="4210" w:author="Mubiyarto Wibisono" w:date="2025-11-14T13:42:00Z" w16du:dateUtc="2025-11-14T05:42:00Z">
                    <w:rPr>
                      <w:rFonts w:ascii="Arial" w:hAnsi="Arial" w:cs="Arial"/>
                      <w:color w:val="000000"/>
                      <w:sz w:val="20"/>
                      <w:szCs w:val="20"/>
                    </w:rPr>
                  </w:rPrChange>
                </w:rPr>
                <w:t>error_message</w:t>
              </w:r>
              <w:proofErr w:type="spellEnd"/>
              <w:r w:rsidRPr="00F668CF">
                <w:rPr>
                  <w:rFonts w:ascii="Arial" w:hAnsi="Arial" w:cs="Arial"/>
                  <w:strike/>
                  <w:color w:val="000000"/>
                  <w:sz w:val="20"/>
                  <w:szCs w:val="20"/>
                  <w:rPrChange w:id="4211" w:author="Mubiyarto Wibisono" w:date="2025-11-14T13:42:00Z" w16du:dateUtc="2025-11-14T05:42:00Z">
                    <w:rPr>
                      <w:rFonts w:ascii="Arial" w:hAnsi="Arial" w:cs="Arial"/>
                      <w:color w:val="000000"/>
                      <w:sz w:val="20"/>
                      <w:szCs w:val="20"/>
                    </w:rPr>
                  </w:rPrChange>
                </w:rPr>
                <w:t>; include in response</w:t>
              </w:r>
            </w:ins>
            <w:commentRangeEnd w:id="4206"/>
            <w:r w:rsidR="000752A1" w:rsidRPr="00F668CF">
              <w:rPr>
                <w:rStyle w:val="CommentReference"/>
                <w:strike/>
                <w:lang w:eastAsia="en-US" w:bidi="my-MM"/>
                <w:rPrChange w:id="4212" w:author="Mubiyarto Wibisono" w:date="2025-11-14T13:42:00Z" w16du:dateUtc="2025-11-14T05:42:00Z">
                  <w:rPr>
                    <w:rStyle w:val="CommentReference"/>
                    <w:lang w:eastAsia="en-US" w:bidi="my-MM"/>
                  </w:rPr>
                </w:rPrChange>
              </w:rPr>
              <w:commentReference w:id="4206"/>
            </w:r>
            <w:commentRangeEnd w:id="4207"/>
            <w:r w:rsidR="004B4D17" w:rsidRPr="00F668CF">
              <w:rPr>
                <w:rStyle w:val="CommentReference"/>
                <w:strike/>
                <w:lang w:eastAsia="en-US" w:bidi="my-MM"/>
                <w:rPrChange w:id="4213" w:author="Mubiyarto Wibisono" w:date="2025-11-14T13:42:00Z" w16du:dateUtc="2025-11-14T05:42:00Z">
                  <w:rPr>
                    <w:rStyle w:val="CommentReference"/>
                    <w:lang w:eastAsia="en-US" w:bidi="my-MM"/>
                  </w:rPr>
                </w:rPrChange>
              </w:rPr>
              <w:commentReference w:id="4207"/>
            </w:r>
            <w:ins w:id="4214" w:author="Mubiyarto Wibisono" w:date="2025-09-04T22:20:00Z" w16du:dateUtc="2025-09-04T15:20:00Z">
              <w:r w:rsidRPr="00F668CF">
                <w:rPr>
                  <w:rFonts w:ascii="Arial" w:hAnsi="Arial" w:cs="Arial"/>
                  <w:strike/>
                  <w:color w:val="000000"/>
                  <w:sz w:val="20"/>
                  <w:szCs w:val="20"/>
                  <w:rPrChange w:id="4215" w:author="Mubiyarto Wibisono" w:date="2025-11-14T13:42:00Z" w16du:dateUtc="2025-11-14T05:42:00Z">
                    <w:rPr>
                      <w:rFonts w:ascii="Arial" w:hAnsi="Arial" w:cs="Arial"/>
                      <w:color w:val="000000"/>
                      <w:sz w:val="20"/>
                      <w:szCs w:val="20"/>
                    </w:rPr>
                  </w:rPrChange>
                </w:rPr>
                <w:t>.</w:t>
              </w:r>
            </w:ins>
          </w:p>
        </w:tc>
      </w:tr>
      <w:tr w:rsidR="001E14F1" w:rsidRPr="00A41EA1" w14:paraId="1D29DE9E" w14:textId="77777777" w:rsidTr="00D97D12">
        <w:trPr>
          <w:ins w:id="4216" w:author="Mubiyarto Wibisono" w:date="2025-09-04T22:15:00Z"/>
        </w:trPr>
        <w:tc>
          <w:tcPr>
            <w:tcW w:w="3116" w:type="dxa"/>
            <w:vAlign w:val="center"/>
            <w:tcPrChange w:id="4217" w:author="Mubiyarto Wibisono" w:date="2025-09-05T10:19:00Z" w16du:dateUtc="2025-09-05T03:19:00Z">
              <w:tcPr>
                <w:tcW w:w="3116" w:type="dxa"/>
              </w:tcPr>
            </w:tcPrChange>
          </w:tcPr>
          <w:p w14:paraId="20C10454" w14:textId="3836DB14" w:rsidR="001E14F1" w:rsidRPr="00A41EA1" w:rsidRDefault="001E14F1" w:rsidP="001E14F1">
            <w:pPr>
              <w:rPr>
                <w:ins w:id="4218" w:author="Mubiyarto Wibisono" w:date="2025-09-04T22:15:00Z" w16du:dateUtc="2025-09-04T15:15:00Z"/>
                <w:rFonts w:ascii="Arial" w:eastAsia="Arial" w:hAnsi="Arial" w:cs="Arial"/>
                <w:sz w:val="20"/>
                <w:szCs w:val="20"/>
                <w:rPrChange w:id="4219" w:author="Mubiyarto Wibisono" w:date="2025-09-05T08:31:00Z" w16du:dateUtc="2025-09-05T01:31:00Z">
                  <w:rPr>
                    <w:ins w:id="4220" w:author="Mubiyarto Wibisono" w:date="2025-09-04T22:15:00Z" w16du:dateUtc="2025-09-04T15:15:00Z"/>
                    <w:rFonts w:eastAsia="Arial"/>
                  </w:rPr>
                </w:rPrChange>
              </w:rPr>
            </w:pPr>
            <w:ins w:id="4221" w:author="Mubiyarto Wibisono" w:date="2025-09-04T22:20:00Z" w16du:dateUtc="2025-09-04T15:20:00Z">
              <w:r w:rsidRPr="00A41EA1">
                <w:rPr>
                  <w:rFonts w:ascii="Arial" w:hAnsi="Arial" w:cs="Arial"/>
                  <w:color w:val="000000"/>
                  <w:sz w:val="20"/>
                  <w:szCs w:val="20"/>
                </w:rPr>
                <w:t>NOT_PAYABLE lis</w:t>
              </w:r>
            </w:ins>
            <w:ins w:id="4222" w:author="Mubiyarto Wibisono" w:date="2025-11-14T13:43:00Z" w16du:dateUtc="2025-11-14T05:43:00Z">
              <w:r w:rsidR="00F668CF">
                <w:rPr>
                  <w:rFonts w:ascii="Arial" w:hAnsi="Arial" w:cs="Arial"/>
                  <w:color w:val="000000"/>
                  <w:sz w:val="20"/>
                  <w:szCs w:val="20"/>
                </w:rPr>
                <w:t>t</w:t>
              </w:r>
            </w:ins>
            <w:ins w:id="4223" w:author="Mubiyarto Wibisono" w:date="2025-09-04T22:20:00Z" w16du:dateUtc="2025-09-04T15:20:00Z">
              <w:del w:id="4224" w:author="Mubiyarto Wibisono" w:date="2025-11-14T13:43:00Z" w16du:dateUtc="2025-11-14T05:43:00Z">
                <w:r w:rsidRPr="00A41EA1" w:rsidDel="00F668CF">
                  <w:rPr>
                    <w:rFonts w:ascii="Arial" w:hAnsi="Arial" w:cs="Arial"/>
                    <w:color w:val="000000"/>
                    <w:sz w:val="20"/>
                    <w:szCs w:val="20"/>
                  </w:rPr>
                  <w:delText>t</w:delText>
                </w:r>
              </w:del>
            </w:ins>
            <w:ins w:id="4225" w:author="Mubiyarto Wibisono" w:date="2025-09-23T20:26:00Z" w16du:dateUtc="2025-09-23T13:26:00Z">
              <w:del w:id="4226" w:author="Mubiyarto Wibisono" w:date="2025-11-14T13:43:00Z" w16du:dateUtc="2025-11-14T05:43:00Z">
                <w:r w:rsidR="00E37A0D" w:rsidDel="00F668CF">
                  <w:rPr>
                    <w:rFonts w:ascii="Arial" w:hAnsi="Arial" w:cs="Arial"/>
                    <w:color w:val="000000"/>
                    <w:sz w:val="20"/>
                    <w:szCs w:val="20"/>
                  </w:rPr>
                  <w:delText xml:space="preserve"> (if No)</w:delText>
                </w:r>
              </w:del>
            </w:ins>
          </w:p>
        </w:tc>
        <w:tc>
          <w:tcPr>
            <w:tcW w:w="1982" w:type="dxa"/>
            <w:vAlign w:val="center"/>
            <w:tcPrChange w:id="4227" w:author="Mubiyarto Wibisono" w:date="2025-09-05T10:19:00Z" w16du:dateUtc="2025-09-05T03:19:00Z">
              <w:tcPr>
                <w:tcW w:w="3117" w:type="dxa"/>
                <w:gridSpan w:val="2"/>
              </w:tcPr>
            </w:tcPrChange>
          </w:tcPr>
          <w:p w14:paraId="27CFDDFD" w14:textId="46EF427B" w:rsidR="001E14F1" w:rsidRPr="00A41EA1" w:rsidRDefault="001E14F1" w:rsidP="001E14F1">
            <w:pPr>
              <w:rPr>
                <w:ins w:id="4228" w:author="Mubiyarto Wibisono" w:date="2025-09-04T22:15:00Z" w16du:dateUtc="2025-09-04T15:15:00Z"/>
                <w:rFonts w:ascii="Arial" w:eastAsia="Arial" w:hAnsi="Arial" w:cs="Arial"/>
                <w:sz w:val="20"/>
                <w:szCs w:val="20"/>
                <w:rPrChange w:id="4229" w:author="Mubiyarto Wibisono" w:date="2025-09-05T08:31:00Z" w16du:dateUtc="2025-09-05T01:31:00Z">
                  <w:rPr>
                    <w:ins w:id="4230" w:author="Mubiyarto Wibisono" w:date="2025-09-04T22:15:00Z" w16du:dateUtc="2025-09-04T15:15:00Z"/>
                    <w:rFonts w:eastAsia="Arial"/>
                  </w:rPr>
                </w:rPrChange>
              </w:rPr>
            </w:pPr>
            <w:ins w:id="4231" w:author="Mubiyarto Wibisono" w:date="2025-09-04T22:20:00Z" w16du:dateUtc="2025-09-04T15:20:00Z">
              <w:r w:rsidRPr="00A41EA1">
                <w:rPr>
                  <w:rFonts w:ascii="Arial" w:hAnsi="Arial" w:cs="Arial"/>
                  <w:color w:val="000000"/>
                  <w:sz w:val="20"/>
                  <w:szCs w:val="20"/>
                </w:rPr>
                <w:t>System Interaction</w:t>
              </w:r>
            </w:ins>
          </w:p>
        </w:tc>
        <w:tc>
          <w:tcPr>
            <w:tcW w:w="4252" w:type="dxa"/>
            <w:vAlign w:val="center"/>
            <w:tcPrChange w:id="4232" w:author="Mubiyarto Wibisono" w:date="2025-09-05T10:19:00Z" w16du:dateUtc="2025-09-05T03:19:00Z">
              <w:tcPr>
                <w:tcW w:w="3117" w:type="dxa"/>
              </w:tcPr>
            </w:tcPrChange>
          </w:tcPr>
          <w:p w14:paraId="6C83F3B9" w14:textId="0B127A31" w:rsidR="001E14F1" w:rsidRPr="00A41EA1" w:rsidRDefault="001E14F1" w:rsidP="001E14F1">
            <w:pPr>
              <w:rPr>
                <w:ins w:id="4233" w:author="Mubiyarto Wibisono" w:date="2025-09-04T22:15:00Z" w16du:dateUtc="2025-09-04T15:15:00Z"/>
                <w:rFonts w:ascii="Arial" w:eastAsia="Arial" w:hAnsi="Arial" w:cs="Arial"/>
                <w:sz w:val="20"/>
                <w:szCs w:val="20"/>
                <w:rPrChange w:id="4234" w:author="Mubiyarto Wibisono" w:date="2025-09-05T08:31:00Z" w16du:dateUtc="2025-09-05T01:31:00Z">
                  <w:rPr>
                    <w:ins w:id="4235" w:author="Mubiyarto Wibisono" w:date="2025-09-04T22:15:00Z" w16du:dateUtc="2025-09-04T15:15:00Z"/>
                    <w:rFonts w:eastAsia="Arial"/>
                  </w:rPr>
                </w:rPrChange>
              </w:rPr>
            </w:pPr>
            <w:ins w:id="4236" w:author="Mubiyarto Wibisono" w:date="2025-09-04T22:20:00Z" w16du:dateUtc="2025-09-04T15:20:00Z">
              <w:r w:rsidRPr="00A41EA1">
                <w:rPr>
                  <w:rFonts w:ascii="Arial" w:hAnsi="Arial" w:cs="Arial"/>
                  <w:color w:val="000000"/>
                  <w:sz w:val="20"/>
                  <w:szCs w:val="20"/>
                </w:rPr>
                <w:t>Collect notices flagged NOT_PAYABLE (will be shown but cannot be paid).</w:t>
              </w:r>
            </w:ins>
          </w:p>
        </w:tc>
      </w:tr>
      <w:tr w:rsidR="001E14F1" w:rsidRPr="00A41EA1" w14:paraId="25A5C7A4" w14:textId="77777777" w:rsidTr="00D97D12">
        <w:trPr>
          <w:ins w:id="4237" w:author="Mubiyarto Wibisono" w:date="2025-09-04T22:15:00Z"/>
        </w:trPr>
        <w:tc>
          <w:tcPr>
            <w:tcW w:w="3116" w:type="dxa"/>
            <w:vAlign w:val="center"/>
            <w:tcPrChange w:id="4238" w:author="Mubiyarto Wibisono" w:date="2025-09-05T10:19:00Z" w16du:dateUtc="2025-09-05T03:19:00Z">
              <w:tcPr>
                <w:tcW w:w="3116" w:type="dxa"/>
              </w:tcPr>
            </w:tcPrChange>
          </w:tcPr>
          <w:p w14:paraId="19C19369" w14:textId="2AA6EC15" w:rsidR="001E14F1" w:rsidRPr="00A41EA1" w:rsidRDefault="001E14F1" w:rsidP="001E14F1">
            <w:pPr>
              <w:rPr>
                <w:ins w:id="4239" w:author="Mubiyarto Wibisono" w:date="2025-09-04T22:15:00Z" w16du:dateUtc="2025-09-04T15:15:00Z"/>
                <w:rFonts w:ascii="Arial" w:eastAsia="Arial" w:hAnsi="Arial" w:cs="Arial"/>
                <w:sz w:val="20"/>
                <w:szCs w:val="20"/>
                <w:rPrChange w:id="4240" w:author="Mubiyarto Wibisono" w:date="2025-09-05T08:31:00Z" w16du:dateUtc="2025-09-05T01:31:00Z">
                  <w:rPr>
                    <w:ins w:id="4241" w:author="Mubiyarto Wibisono" w:date="2025-09-04T22:15:00Z" w16du:dateUtc="2025-09-04T15:15:00Z"/>
                    <w:rFonts w:eastAsia="Arial"/>
                  </w:rPr>
                </w:rPrChange>
              </w:rPr>
            </w:pPr>
            <w:ins w:id="4242" w:author="Mubiyarto Wibisono" w:date="2025-09-04T22:20:00Z" w16du:dateUtc="2025-09-04T15:20:00Z">
              <w:r w:rsidRPr="00A41EA1">
                <w:rPr>
                  <w:rFonts w:ascii="Arial" w:hAnsi="Arial" w:cs="Arial"/>
                  <w:color w:val="000000"/>
                  <w:sz w:val="20"/>
                  <w:szCs w:val="20"/>
                </w:rPr>
                <w:t>Set JSON response</w:t>
              </w:r>
            </w:ins>
          </w:p>
        </w:tc>
        <w:tc>
          <w:tcPr>
            <w:tcW w:w="1982" w:type="dxa"/>
            <w:vAlign w:val="center"/>
            <w:tcPrChange w:id="4243" w:author="Mubiyarto Wibisono" w:date="2025-09-05T10:19:00Z" w16du:dateUtc="2025-09-05T03:19:00Z">
              <w:tcPr>
                <w:tcW w:w="3117" w:type="dxa"/>
                <w:gridSpan w:val="2"/>
              </w:tcPr>
            </w:tcPrChange>
          </w:tcPr>
          <w:p w14:paraId="3240DCD7" w14:textId="183CD402" w:rsidR="001E14F1" w:rsidRPr="00A41EA1" w:rsidRDefault="001E14F1" w:rsidP="001E14F1">
            <w:pPr>
              <w:rPr>
                <w:ins w:id="4244" w:author="Mubiyarto Wibisono" w:date="2025-09-04T22:15:00Z" w16du:dateUtc="2025-09-04T15:15:00Z"/>
                <w:rFonts w:ascii="Arial" w:eastAsia="Arial" w:hAnsi="Arial" w:cs="Arial"/>
                <w:sz w:val="20"/>
                <w:szCs w:val="20"/>
                <w:rPrChange w:id="4245" w:author="Mubiyarto Wibisono" w:date="2025-09-05T08:31:00Z" w16du:dateUtc="2025-09-05T01:31:00Z">
                  <w:rPr>
                    <w:ins w:id="4246" w:author="Mubiyarto Wibisono" w:date="2025-09-04T22:15:00Z" w16du:dateUtc="2025-09-04T15:15:00Z"/>
                    <w:rFonts w:eastAsia="Arial"/>
                  </w:rPr>
                </w:rPrChange>
              </w:rPr>
            </w:pPr>
            <w:ins w:id="4247" w:author="Mubiyarto Wibisono" w:date="2025-09-04T22:20:00Z" w16du:dateUtc="2025-09-04T15:20:00Z">
              <w:r w:rsidRPr="00A41EA1">
                <w:rPr>
                  <w:rFonts w:ascii="Arial" w:hAnsi="Arial" w:cs="Arial"/>
                  <w:color w:val="000000"/>
                  <w:sz w:val="20"/>
                  <w:szCs w:val="20"/>
                </w:rPr>
                <w:t>System Interaction</w:t>
              </w:r>
            </w:ins>
          </w:p>
        </w:tc>
        <w:tc>
          <w:tcPr>
            <w:tcW w:w="4252" w:type="dxa"/>
            <w:vAlign w:val="center"/>
            <w:tcPrChange w:id="4248" w:author="Mubiyarto Wibisono" w:date="2025-09-05T10:19:00Z" w16du:dateUtc="2025-09-05T03:19:00Z">
              <w:tcPr>
                <w:tcW w:w="3117" w:type="dxa"/>
              </w:tcPr>
            </w:tcPrChange>
          </w:tcPr>
          <w:p w14:paraId="58CECDEE" w14:textId="79A295DD" w:rsidR="00D41317" w:rsidRPr="00A41EA1" w:rsidRDefault="001E14F1" w:rsidP="00D41317">
            <w:pPr>
              <w:rPr>
                <w:rFonts w:ascii="Arial" w:eastAsia="Arial" w:hAnsi="Arial" w:cs="Arial"/>
                <w:sz w:val="20"/>
                <w:szCs w:val="20"/>
              </w:rPr>
            </w:pPr>
            <w:ins w:id="4249" w:author="Mubiyarto Wibisono" w:date="2025-09-04T22:20:00Z" w16du:dateUtc="2025-09-04T15:20:00Z">
              <w:r w:rsidRPr="00A41EA1">
                <w:rPr>
                  <w:rFonts w:ascii="Arial" w:hAnsi="Arial" w:cs="Arial"/>
                  <w:color w:val="000000"/>
                  <w:sz w:val="20"/>
                  <w:szCs w:val="20"/>
                </w:rPr>
                <w:t xml:space="preserve">Construct </w:t>
              </w:r>
            </w:ins>
            <w:r w:rsidR="00D41317">
              <w:rPr>
                <w:rFonts w:ascii="Arial" w:hAnsi="Arial" w:cs="Arial"/>
                <w:color w:val="000000"/>
                <w:sz w:val="20"/>
                <w:szCs w:val="20"/>
              </w:rPr>
              <w:t>the response for UI</w:t>
            </w:r>
          </w:p>
          <w:p w14:paraId="7D64F8B2" w14:textId="7D0E6D76" w:rsidR="00855FC0" w:rsidRPr="00A41EA1" w:rsidRDefault="00855FC0" w:rsidP="001E14F1">
            <w:pPr>
              <w:rPr>
                <w:ins w:id="4250" w:author="Mubiyarto Wibisono" w:date="2025-09-04T22:15:00Z" w16du:dateUtc="2025-09-04T15:15:00Z"/>
                <w:rFonts w:ascii="Arial" w:eastAsia="Arial" w:hAnsi="Arial" w:cs="Arial"/>
                <w:sz w:val="20"/>
                <w:szCs w:val="20"/>
                <w:rPrChange w:id="4251" w:author="Mubiyarto Wibisono" w:date="2025-09-05T08:31:00Z" w16du:dateUtc="2025-09-05T01:31:00Z">
                  <w:rPr>
                    <w:ins w:id="4252" w:author="Mubiyarto Wibisono" w:date="2025-09-04T22:15:00Z" w16du:dateUtc="2025-09-04T15:15:00Z"/>
                    <w:rFonts w:eastAsia="Arial"/>
                  </w:rPr>
                </w:rPrChange>
              </w:rPr>
            </w:pPr>
          </w:p>
        </w:tc>
      </w:tr>
      <w:tr w:rsidR="001E14F1" w:rsidRPr="00A41EA1" w14:paraId="5EDE7AAB" w14:textId="77777777" w:rsidTr="00D97D12">
        <w:trPr>
          <w:ins w:id="4253" w:author="Mubiyarto Wibisono" w:date="2025-09-04T22:15:00Z"/>
        </w:trPr>
        <w:tc>
          <w:tcPr>
            <w:tcW w:w="3116" w:type="dxa"/>
            <w:vAlign w:val="center"/>
            <w:tcPrChange w:id="4254" w:author="Mubiyarto Wibisono" w:date="2025-09-05T10:19:00Z" w16du:dateUtc="2025-09-05T03:19:00Z">
              <w:tcPr>
                <w:tcW w:w="3116" w:type="dxa"/>
              </w:tcPr>
            </w:tcPrChange>
          </w:tcPr>
          <w:p w14:paraId="63E8A589" w14:textId="445C1908" w:rsidR="001E14F1" w:rsidRPr="00A41EA1" w:rsidRDefault="001E14F1" w:rsidP="001E14F1">
            <w:pPr>
              <w:rPr>
                <w:ins w:id="4255" w:author="Mubiyarto Wibisono" w:date="2025-09-04T22:15:00Z" w16du:dateUtc="2025-09-04T15:15:00Z"/>
                <w:rFonts w:ascii="Arial" w:eastAsia="Arial" w:hAnsi="Arial" w:cs="Arial"/>
                <w:sz w:val="20"/>
                <w:szCs w:val="20"/>
                <w:rPrChange w:id="4256" w:author="Mubiyarto Wibisono" w:date="2025-09-05T08:31:00Z" w16du:dateUtc="2025-09-05T01:31:00Z">
                  <w:rPr>
                    <w:ins w:id="4257" w:author="Mubiyarto Wibisono" w:date="2025-09-04T22:15:00Z" w16du:dateUtc="2025-09-04T15:15:00Z"/>
                    <w:rFonts w:eastAsia="Arial"/>
                  </w:rPr>
                </w:rPrChange>
              </w:rPr>
            </w:pPr>
            <w:ins w:id="4258" w:author="Mubiyarto Wibisono" w:date="2025-09-04T22:20:00Z" w16du:dateUtc="2025-09-04T15:20:00Z">
              <w:r w:rsidRPr="00A41EA1">
                <w:rPr>
                  <w:rFonts w:ascii="Arial" w:hAnsi="Arial" w:cs="Arial"/>
                  <w:color w:val="000000"/>
                  <w:sz w:val="20"/>
                  <w:szCs w:val="20"/>
                </w:rPr>
                <w:t>Return response</w:t>
              </w:r>
            </w:ins>
          </w:p>
        </w:tc>
        <w:tc>
          <w:tcPr>
            <w:tcW w:w="1982" w:type="dxa"/>
            <w:vAlign w:val="center"/>
            <w:tcPrChange w:id="4259" w:author="Mubiyarto Wibisono" w:date="2025-09-05T10:19:00Z" w16du:dateUtc="2025-09-05T03:19:00Z">
              <w:tcPr>
                <w:tcW w:w="3117" w:type="dxa"/>
                <w:gridSpan w:val="2"/>
              </w:tcPr>
            </w:tcPrChange>
          </w:tcPr>
          <w:p w14:paraId="6F235321" w14:textId="53F92EC7" w:rsidR="001E14F1" w:rsidRPr="00A41EA1" w:rsidRDefault="001E14F1" w:rsidP="001E14F1">
            <w:pPr>
              <w:rPr>
                <w:ins w:id="4260" w:author="Mubiyarto Wibisono" w:date="2025-09-04T22:15:00Z" w16du:dateUtc="2025-09-04T15:15:00Z"/>
                <w:rFonts w:ascii="Arial" w:eastAsia="Arial" w:hAnsi="Arial" w:cs="Arial"/>
                <w:sz w:val="20"/>
                <w:szCs w:val="20"/>
                <w:rPrChange w:id="4261" w:author="Mubiyarto Wibisono" w:date="2025-09-05T08:31:00Z" w16du:dateUtc="2025-09-05T01:31:00Z">
                  <w:rPr>
                    <w:ins w:id="4262" w:author="Mubiyarto Wibisono" w:date="2025-09-04T22:15:00Z" w16du:dateUtc="2025-09-04T15:15:00Z"/>
                    <w:rFonts w:eastAsia="Arial"/>
                  </w:rPr>
                </w:rPrChange>
              </w:rPr>
            </w:pPr>
            <w:ins w:id="4263" w:author="Mubiyarto Wibisono" w:date="2025-09-04T22:20:00Z" w16du:dateUtc="2025-09-04T15:20:00Z">
              <w:r w:rsidRPr="00A41EA1">
                <w:rPr>
                  <w:rFonts w:ascii="Arial" w:hAnsi="Arial" w:cs="Arial"/>
                  <w:color w:val="000000"/>
                  <w:sz w:val="20"/>
                  <w:szCs w:val="20"/>
                </w:rPr>
                <w:t>System Interaction</w:t>
              </w:r>
            </w:ins>
          </w:p>
        </w:tc>
        <w:tc>
          <w:tcPr>
            <w:tcW w:w="4252" w:type="dxa"/>
            <w:vAlign w:val="center"/>
            <w:tcPrChange w:id="4264" w:author="Mubiyarto Wibisono" w:date="2025-09-05T10:19:00Z" w16du:dateUtc="2025-09-05T03:19:00Z">
              <w:tcPr>
                <w:tcW w:w="3117" w:type="dxa"/>
              </w:tcPr>
            </w:tcPrChange>
          </w:tcPr>
          <w:p w14:paraId="39391B70" w14:textId="07A9D909" w:rsidR="001E14F1" w:rsidRPr="00A41EA1" w:rsidRDefault="001E14F1" w:rsidP="001E14F1">
            <w:pPr>
              <w:rPr>
                <w:ins w:id="4265" w:author="Mubiyarto Wibisono" w:date="2025-09-04T22:15:00Z" w16du:dateUtc="2025-09-04T15:15:00Z"/>
                <w:rFonts w:ascii="Arial" w:eastAsia="Arial" w:hAnsi="Arial" w:cs="Arial"/>
                <w:sz w:val="20"/>
                <w:szCs w:val="20"/>
                <w:rPrChange w:id="4266" w:author="Mubiyarto Wibisono" w:date="2025-09-05T08:31:00Z" w16du:dateUtc="2025-09-05T01:31:00Z">
                  <w:rPr>
                    <w:ins w:id="4267" w:author="Mubiyarto Wibisono" w:date="2025-09-04T22:15:00Z" w16du:dateUtc="2025-09-04T15:15:00Z"/>
                    <w:rFonts w:eastAsia="Arial"/>
                  </w:rPr>
                </w:rPrChange>
              </w:rPr>
            </w:pPr>
            <w:ins w:id="4268" w:author="Mubiyarto Wibisono" w:date="2025-09-04T22:20:00Z" w16du:dateUtc="2025-09-04T15:20:00Z">
              <w:r w:rsidRPr="00A41EA1">
                <w:rPr>
                  <w:rFonts w:ascii="Arial" w:hAnsi="Arial" w:cs="Arial"/>
                  <w:color w:val="000000"/>
                  <w:sz w:val="20"/>
                  <w:szCs w:val="20"/>
                </w:rPr>
                <w:t>Send the JSON to the eService.</w:t>
              </w:r>
            </w:ins>
          </w:p>
        </w:tc>
      </w:tr>
      <w:tr w:rsidR="001E14F1" w:rsidRPr="00A41EA1" w14:paraId="20E3193C" w14:textId="77777777" w:rsidTr="00D97D12">
        <w:tblPrEx>
          <w:tblPrExChange w:id="4269" w:author="Mubiyarto Wibisono" w:date="2025-09-05T10:19:00Z" w16du:dateUtc="2025-09-05T03:19:00Z">
            <w:tblPrEx>
              <w:tblCellMar>
                <w:top w:w="113" w:type="dxa"/>
                <w:bottom w:w="113" w:type="dxa"/>
              </w:tblCellMar>
            </w:tblPrEx>
          </w:tblPrExChange>
        </w:tblPrEx>
        <w:trPr>
          <w:ins w:id="4270" w:author="Mubiyarto Wibisono" w:date="2025-09-04T22:20:00Z"/>
        </w:trPr>
        <w:tc>
          <w:tcPr>
            <w:tcW w:w="3116" w:type="dxa"/>
            <w:vAlign w:val="center"/>
            <w:tcPrChange w:id="4271" w:author="Mubiyarto Wibisono" w:date="2025-09-05T10:19:00Z" w16du:dateUtc="2025-09-05T03:19:00Z">
              <w:tcPr>
                <w:tcW w:w="3116" w:type="dxa"/>
                <w:vAlign w:val="center"/>
              </w:tcPr>
            </w:tcPrChange>
          </w:tcPr>
          <w:p w14:paraId="1DD7F46F" w14:textId="19F7DC47" w:rsidR="001E14F1" w:rsidRPr="00A41EA1" w:rsidRDefault="001E14F1" w:rsidP="001E14F1">
            <w:pPr>
              <w:rPr>
                <w:ins w:id="4272" w:author="Mubiyarto Wibisono" w:date="2025-09-04T22:20:00Z" w16du:dateUtc="2025-09-04T15:20:00Z"/>
                <w:rFonts w:ascii="Arial" w:hAnsi="Arial" w:cs="Arial"/>
                <w:color w:val="000000"/>
                <w:sz w:val="20"/>
                <w:szCs w:val="20"/>
              </w:rPr>
            </w:pPr>
            <w:ins w:id="4273" w:author="Mubiyarto Wibisono" w:date="2025-09-04T22:20:00Z" w16du:dateUtc="2025-09-04T15:20:00Z">
              <w:r w:rsidRPr="00A41EA1">
                <w:rPr>
                  <w:rFonts w:ascii="Arial" w:hAnsi="Arial" w:cs="Arial"/>
                  <w:color w:val="000000"/>
                  <w:sz w:val="20"/>
                  <w:szCs w:val="20"/>
                </w:rPr>
                <w:t>UI Display</w:t>
              </w:r>
            </w:ins>
          </w:p>
        </w:tc>
        <w:tc>
          <w:tcPr>
            <w:tcW w:w="1982" w:type="dxa"/>
            <w:vAlign w:val="center"/>
            <w:tcPrChange w:id="4274" w:author="Mubiyarto Wibisono" w:date="2025-09-05T10:19:00Z" w16du:dateUtc="2025-09-05T03:19:00Z">
              <w:tcPr>
                <w:tcW w:w="3117" w:type="dxa"/>
                <w:gridSpan w:val="2"/>
                <w:vAlign w:val="center"/>
              </w:tcPr>
            </w:tcPrChange>
          </w:tcPr>
          <w:p w14:paraId="00C90AAA" w14:textId="54CA5780" w:rsidR="001E14F1" w:rsidRPr="00A41EA1" w:rsidRDefault="001E14F1" w:rsidP="001E14F1">
            <w:pPr>
              <w:rPr>
                <w:ins w:id="4275" w:author="Mubiyarto Wibisono" w:date="2025-09-04T22:20:00Z" w16du:dateUtc="2025-09-04T15:20:00Z"/>
                <w:rFonts w:ascii="Arial" w:hAnsi="Arial" w:cs="Arial"/>
                <w:color w:val="000000"/>
                <w:sz w:val="20"/>
                <w:szCs w:val="20"/>
              </w:rPr>
            </w:pPr>
            <w:ins w:id="4276" w:author="Mubiyarto Wibisono" w:date="2025-09-04T22:20:00Z" w16du:dateUtc="2025-09-04T15:20:00Z">
              <w:r w:rsidRPr="00A41EA1">
                <w:rPr>
                  <w:rFonts w:ascii="Arial" w:hAnsi="Arial" w:cs="Arial"/>
                  <w:color w:val="000000"/>
                  <w:sz w:val="20"/>
                  <w:szCs w:val="20"/>
                </w:rPr>
                <w:t>Presentation</w:t>
              </w:r>
            </w:ins>
          </w:p>
        </w:tc>
        <w:tc>
          <w:tcPr>
            <w:tcW w:w="4252" w:type="dxa"/>
            <w:vAlign w:val="center"/>
            <w:tcPrChange w:id="4277" w:author="Mubiyarto Wibisono" w:date="2025-09-05T10:19:00Z" w16du:dateUtc="2025-09-05T03:19:00Z">
              <w:tcPr>
                <w:tcW w:w="3117" w:type="dxa"/>
                <w:vAlign w:val="center"/>
              </w:tcPr>
            </w:tcPrChange>
          </w:tcPr>
          <w:p w14:paraId="01D15BB9" w14:textId="77777777" w:rsidR="00855FC0" w:rsidRDefault="001E14F1" w:rsidP="001E14F1">
            <w:pPr>
              <w:rPr>
                <w:ins w:id="4278" w:author="Mubiyarto Wibisono" w:date="2025-09-23T20:27:00Z" w16du:dateUtc="2025-09-23T13:27:00Z"/>
                <w:rFonts w:ascii="Arial" w:hAnsi="Arial" w:cs="Arial"/>
                <w:color w:val="000000"/>
                <w:sz w:val="20"/>
                <w:szCs w:val="20"/>
              </w:rPr>
            </w:pPr>
            <w:ins w:id="4279" w:author="Mubiyarto Wibisono" w:date="2025-09-04T22:21:00Z" w16du:dateUtc="2025-09-04T15:21:00Z">
              <w:r w:rsidRPr="00A41EA1">
                <w:rPr>
                  <w:rFonts w:ascii="Arial" w:hAnsi="Arial" w:cs="Arial"/>
                  <w:color w:val="000000"/>
                  <w:sz w:val="20"/>
                  <w:szCs w:val="20"/>
                  <w:rPrChange w:id="4280" w:author="Mubiyarto Wibisono" w:date="2025-09-05T08:31:00Z" w16du:dateUtc="2025-09-05T01:31:00Z">
                    <w:rPr>
                      <w:rFonts w:ascii="Calibri" w:hAnsi="Calibri" w:cs="Calibri"/>
                      <w:color w:val="000000"/>
                      <w:sz w:val="22"/>
                      <w:szCs w:val="22"/>
                    </w:rPr>
                  </w:rPrChange>
                </w:rPr>
                <w:t xml:space="preserve">Frontend shows three sections: </w:t>
              </w:r>
            </w:ins>
          </w:p>
          <w:p w14:paraId="2C546301" w14:textId="77777777" w:rsidR="00855FC0" w:rsidRDefault="001E14F1" w:rsidP="001E14F1">
            <w:pPr>
              <w:rPr>
                <w:ins w:id="4281" w:author="Mubiyarto Wibisono" w:date="2025-09-23T20:27:00Z" w16du:dateUtc="2025-09-23T13:27:00Z"/>
                <w:rFonts w:ascii="Arial" w:hAnsi="Arial" w:cs="Arial"/>
                <w:color w:val="000000"/>
                <w:sz w:val="20"/>
                <w:szCs w:val="20"/>
              </w:rPr>
            </w:pPr>
            <w:ins w:id="4282" w:author="Mubiyarto Wibisono" w:date="2025-09-04T22:21:00Z" w16du:dateUtc="2025-09-04T15:21:00Z">
              <w:r w:rsidRPr="00A41EA1">
                <w:rPr>
                  <w:rFonts w:ascii="Arial" w:hAnsi="Arial" w:cs="Arial"/>
                  <w:color w:val="000000"/>
                  <w:sz w:val="20"/>
                  <w:szCs w:val="20"/>
                  <w:rPrChange w:id="4283" w:author="Mubiyarto Wibisono" w:date="2025-09-05T08:31:00Z" w16du:dateUtc="2025-09-05T01:31:00Z">
                    <w:rPr>
                      <w:rFonts w:ascii="Calibri" w:hAnsi="Calibri" w:cs="Calibri"/>
                      <w:b/>
                      <w:bCs/>
                      <w:color w:val="000000"/>
                      <w:sz w:val="22"/>
                      <w:szCs w:val="22"/>
                    </w:rPr>
                  </w:rPrChange>
                </w:rPr>
                <w:t>Paid (past 6 months)</w:t>
              </w:r>
              <w:r w:rsidRPr="00A41EA1">
                <w:rPr>
                  <w:rFonts w:ascii="Arial" w:hAnsi="Arial" w:cs="Arial"/>
                  <w:color w:val="000000"/>
                  <w:sz w:val="20"/>
                  <w:szCs w:val="20"/>
                  <w:rPrChange w:id="4284" w:author="Mubiyarto Wibisono" w:date="2025-09-05T08:31:00Z" w16du:dateUtc="2025-09-05T01:31:00Z">
                    <w:rPr>
                      <w:rFonts w:ascii="Calibri" w:hAnsi="Calibri" w:cs="Calibri"/>
                      <w:color w:val="000000"/>
                      <w:sz w:val="22"/>
                      <w:szCs w:val="22"/>
                    </w:rPr>
                  </w:rPrChange>
                </w:rPr>
                <w:t xml:space="preserve"> </w:t>
              </w:r>
            </w:ins>
          </w:p>
          <w:p w14:paraId="0651D642" w14:textId="77777777" w:rsidR="00855FC0" w:rsidRDefault="001E14F1" w:rsidP="001E14F1">
            <w:pPr>
              <w:rPr>
                <w:ins w:id="4285" w:author="Mubiyarto Wibisono" w:date="2025-09-23T20:27:00Z" w16du:dateUtc="2025-09-23T13:27:00Z"/>
                <w:rFonts w:ascii="Arial" w:hAnsi="Arial" w:cs="Arial"/>
                <w:color w:val="000000"/>
                <w:sz w:val="20"/>
                <w:szCs w:val="20"/>
              </w:rPr>
            </w:pPr>
            <w:ins w:id="4286" w:author="Mubiyarto Wibisono" w:date="2025-09-04T22:21:00Z" w16du:dateUtc="2025-09-04T15:21:00Z">
              <w:r w:rsidRPr="00A41EA1">
                <w:rPr>
                  <w:rFonts w:ascii="Arial" w:hAnsi="Arial" w:cs="Arial"/>
                  <w:color w:val="000000"/>
                  <w:sz w:val="20"/>
                  <w:szCs w:val="20"/>
                  <w:rPrChange w:id="4287" w:author="Mubiyarto Wibisono" w:date="2025-09-05T08:31:00Z" w16du:dateUtc="2025-09-05T01:31:00Z">
                    <w:rPr>
                      <w:rFonts w:ascii="Calibri" w:hAnsi="Calibri" w:cs="Calibri"/>
                      <w:b/>
                      <w:bCs/>
                      <w:color w:val="000000"/>
                      <w:sz w:val="22"/>
                      <w:szCs w:val="22"/>
                    </w:rPr>
                  </w:rPrChange>
                </w:rPr>
                <w:t>Payable</w:t>
              </w:r>
            </w:ins>
          </w:p>
          <w:p w14:paraId="3BAAC20C" w14:textId="7A902113" w:rsidR="001E14F1" w:rsidRPr="00A41EA1" w:rsidRDefault="001E14F1" w:rsidP="001E14F1">
            <w:pPr>
              <w:rPr>
                <w:ins w:id="4288" w:author="Mubiyarto Wibisono" w:date="2025-09-04T22:20:00Z" w16du:dateUtc="2025-09-04T15:20:00Z"/>
                <w:rFonts w:ascii="Arial" w:hAnsi="Arial" w:cs="Arial"/>
                <w:color w:val="000000"/>
                <w:sz w:val="20"/>
                <w:szCs w:val="20"/>
              </w:rPr>
            </w:pPr>
            <w:proofErr w:type="spellStart"/>
            <w:ins w:id="4289" w:author="Mubiyarto Wibisono" w:date="2025-09-04T22:21:00Z" w16du:dateUtc="2025-09-04T15:21:00Z">
              <w:r w:rsidRPr="00A41EA1">
                <w:rPr>
                  <w:rFonts w:ascii="Arial" w:hAnsi="Arial" w:cs="Arial"/>
                  <w:color w:val="000000"/>
                  <w:sz w:val="20"/>
                  <w:szCs w:val="20"/>
                  <w:rPrChange w:id="4290" w:author="Mubiyarto Wibisono" w:date="2025-09-05T08:31:00Z" w16du:dateUtc="2025-09-05T01:31:00Z">
                    <w:rPr>
                      <w:rFonts w:ascii="Calibri" w:hAnsi="Calibri" w:cs="Calibri"/>
                      <w:b/>
                      <w:bCs/>
                      <w:color w:val="000000"/>
                      <w:sz w:val="22"/>
                      <w:szCs w:val="22"/>
                    </w:rPr>
                  </w:rPrChange>
                </w:rPr>
                <w:t>Not_payable</w:t>
              </w:r>
              <w:proofErr w:type="spellEnd"/>
              <w:r w:rsidRPr="00A41EA1">
                <w:rPr>
                  <w:rFonts w:ascii="Arial" w:hAnsi="Arial" w:cs="Arial"/>
                  <w:color w:val="000000"/>
                  <w:sz w:val="20"/>
                  <w:szCs w:val="20"/>
                  <w:rPrChange w:id="4291" w:author="Mubiyarto Wibisono" w:date="2025-09-05T08:31:00Z" w16du:dateUtc="2025-09-05T01:31:00Z">
                    <w:rPr>
                      <w:rFonts w:ascii="Calibri" w:hAnsi="Calibri" w:cs="Calibri"/>
                      <w:color w:val="000000"/>
                      <w:sz w:val="22"/>
                      <w:szCs w:val="22"/>
                    </w:rPr>
                  </w:rPrChange>
                </w:rPr>
                <w:t xml:space="preserve"> (with messages).</w:t>
              </w:r>
            </w:ins>
          </w:p>
        </w:tc>
      </w:tr>
    </w:tbl>
    <w:p w14:paraId="01C4D903" w14:textId="27B300CF" w:rsidR="00D97D12" w:rsidRPr="00A41EA1" w:rsidDel="00855FC0" w:rsidRDefault="00D97D12">
      <w:pPr>
        <w:rPr>
          <w:del w:id="4292" w:author="Mubiyarto Wibisono" w:date="2025-09-23T20:27:00Z" w16du:dateUtc="2025-09-23T13:27:00Z"/>
          <w:rFonts w:ascii="Arial" w:eastAsia="Arial" w:hAnsi="Arial" w:cs="Arial"/>
          <w:b/>
          <w:bCs/>
          <w:color w:val="215E99" w:themeColor="text2" w:themeTint="BF"/>
          <w:sz w:val="20"/>
          <w:szCs w:val="20"/>
          <w:rPrChange w:id="4293" w:author="Mubiyarto Wibisono" w:date="2025-09-05T08:31:00Z" w16du:dateUtc="2025-09-05T01:31:00Z">
            <w:rPr>
              <w:del w:id="4294" w:author="Mubiyarto Wibisono" w:date="2025-09-23T20:27:00Z" w16du:dateUtc="2025-09-23T13:27:00Z"/>
              <w:rFonts w:ascii="Arial" w:eastAsia="Arial" w:hAnsi="Arial" w:cs="Arial"/>
              <w:b/>
              <w:bCs/>
              <w:sz w:val="28"/>
              <w:szCs w:val="28"/>
            </w:rPr>
          </w:rPrChange>
        </w:rPr>
        <w:pPrChange w:id="4295" w:author="Mubiyarto Wibisono" w:date="2025-09-04T14:34:00Z" w16du:dateUtc="2025-09-04T07:34:00Z">
          <w:pPr>
            <w:pStyle w:val="Heading2"/>
          </w:pPr>
        </w:pPrChange>
      </w:pPr>
    </w:p>
    <w:tbl>
      <w:tblPr>
        <w:tblStyle w:val="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20"/>
      </w:tblGrid>
      <w:tr w:rsidR="006A38CB" w:rsidRPr="00A41EA1" w:rsidDel="008934A7" w14:paraId="081A1FDA" w14:textId="43DE641A" w:rsidTr="001F00BD">
        <w:trPr>
          <w:del w:id="4296" w:author="Mubiyarto Wibisono" w:date="2025-09-04T14:34:00Z"/>
        </w:trPr>
        <w:tc>
          <w:tcPr>
            <w:tcW w:w="2830" w:type="dxa"/>
            <w:shd w:val="clear" w:color="auto" w:fill="F2F2F2"/>
          </w:tcPr>
          <w:p w14:paraId="1061C283" w14:textId="7D02D46F" w:rsidR="006A38CB" w:rsidRPr="00A41EA1" w:rsidDel="008934A7" w:rsidRDefault="006A38CB" w:rsidP="001F00BD">
            <w:pPr>
              <w:jc w:val="center"/>
              <w:rPr>
                <w:del w:id="4297" w:author="Mubiyarto Wibisono" w:date="2025-09-04T14:34:00Z" w16du:dateUtc="2025-09-04T07:34:00Z"/>
                <w:rFonts w:ascii="Arial" w:eastAsia="Arial" w:hAnsi="Arial" w:cs="Arial"/>
                <w:b/>
                <w:sz w:val="20"/>
                <w:szCs w:val="20"/>
              </w:rPr>
            </w:pPr>
            <w:del w:id="4298" w:author="Mubiyarto Wibisono" w:date="2025-09-04T14:34:00Z" w16du:dateUtc="2025-09-04T07:34:00Z">
              <w:r w:rsidRPr="00A41EA1" w:rsidDel="008934A7">
                <w:rPr>
                  <w:rFonts w:ascii="Arial" w:eastAsia="Arial" w:hAnsi="Arial" w:cs="Arial"/>
                  <w:b/>
                  <w:sz w:val="20"/>
                  <w:szCs w:val="20"/>
                </w:rPr>
                <w:delText>Mechanism</w:delText>
              </w:r>
              <w:bookmarkStart w:id="4299" w:name="_Toc207935500"/>
              <w:bookmarkStart w:id="4300" w:name="_Toc207956468"/>
              <w:bookmarkStart w:id="4301" w:name="_Toc207957011"/>
              <w:bookmarkStart w:id="4302" w:name="_Toc207961257"/>
              <w:bookmarkEnd w:id="4299"/>
              <w:bookmarkEnd w:id="4300"/>
              <w:bookmarkEnd w:id="4301"/>
              <w:bookmarkEnd w:id="4302"/>
            </w:del>
          </w:p>
        </w:tc>
        <w:tc>
          <w:tcPr>
            <w:tcW w:w="6520" w:type="dxa"/>
            <w:shd w:val="clear" w:color="auto" w:fill="F2F2F2"/>
          </w:tcPr>
          <w:p w14:paraId="116FC661" w14:textId="709CA121" w:rsidR="006A38CB" w:rsidRPr="00A41EA1" w:rsidDel="008934A7" w:rsidRDefault="006A38CB" w:rsidP="001F00BD">
            <w:pPr>
              <w:jc w:val="center"/>
              <w:rPr>
                <w:del w:id="4303" w:author="Mubiyarto Wibisono" w:date="2025-09-04T14:34:00Z" w16du:dateUtc="2025-09-04T07:34:00Z"/>
                <w:rFonts w:ascii="Arial" w:eastAsia="Arial" w:hAnsi="Arial" w:cs="Arial"/>
                <w:b/>
                <w:sz w:val="20"/>
                <w:szCs w:val="20"/>
              </w:rPr>
            </w:pPr>
            <w:del w:id="4304" w:author="Mubiyarto Wibisono" w:date="2025-09-04T14:34:00Z" w16du:dateUtc="2025-09-04T07:34:00Z">
              <w:r w:rsidRPr="00A41EA1" w:rsidDel="008934A7">
                <w:rPr>
                  <w:rFonts w:ascii="Arial" w:eastAsia="Arial" w:hAnsi="Arial" w:cs="Arial"/>
                  <w:b/>
                  <w:sz w:val="20"/>
                  <w:szCs w:val="20"/>
                </w:rPr>
                <w:delText>Description</w:delText>
              </w:r>
              <w:bookmarkStart w:id="4305" w:name="_Toc207935501"/>
              <w:bookmarkStart w:id="4306" w:name="_Toc207956469"/>
              <w:bookmarkStart w:id="4307" w:name="_Toc207957012"/>
              <w:bookmarkStart w:id="4308" w:name="_Toc207961258"/>
              <w:bookmarkEnd w:id="4305"/>
              <w:bookmarkEnd w:id="4306"/>
              <w:bookmarkEnd w:id="4307"/>
              <w:bookmarkEnd w:id="4308"/>
            </w:del>
          </w:p>
        </w:tc>
        <w:bookmarkStart w:id="4309" w:name="_Toc207935502"/>
        <w:bookmarkStart w:id="4310" w:name="_Toc207956470"/>
        <w:bookmarkStart w:id="4311" w:name="_Toc207957013"/>
        <w:bookmarkStart w:id="4312" w:name="_Toc207961259"/>
        <w:bookmarkEnd w:id="4309"/>
        <w:bookmarkEnd w:id="4310"/>
        <w:bookmarkEnd w:id="4311"/>
        <w:bookmarkEnd w:id="4312"/>
      </w:tr>
      <w:tr w:rsidR="006A38CB" w:rsidRPr="00A41EA1" w:rsidDel="008934A7" w14:paraId="5AAA9BC6" w14:textId="67EEBB70" w:rsidTr="001F00BD">
        <w:trPr>
          <w:del w:id="4313" w:author="Mubiyarto Wibisono" w:date="2025-09-04T14:34:00Z"/>
        </w:trPr>
        <w:tc>
          <w:tcPr>
            <w:tcW w:w="2830" w:type="dxa"/>
            <w:vAlign w:val="bottom"/>
          </w:tcPr>
          <w:p w14:paraId="6D44B2E7" w14:textId="45B30FB0" w:rsidR="006A38CB" w:rsidRPr="00A41EA1" w:rsidDel="008934A7" w:rsidRDefault="006A38CB" w:rsidP="001F00BD">
            <w:pPr>
              <w:rPr>
                <w:del w:id="4314" w:author="Mubiyarto Wibisono" w:date="2025-09-04T14:34:00Z" w16du:dateUtc="2025-09-04T07:34:00Z"/>
                <w:rFonts w:ascii="Arial" w:eastAsia="Arial" w:hAnsi="Arial" w:cs="Arial"/>
                <w:sz w:val="20"/>
                <w:szCs w:val="20"/>
              </w:rPr>
            </w:pPr>
            <w:del w:id="4315" w:author="Mubiyarto Wibisono" w:date="2025-09-04T14:34:00Z" w16du:dateUtc="2025-09-04T07:34:00Z">
              <w:r w:rsidRPr="00A41EA1" w:rsidDel="008934A7">
                <w:rPr>
                  <w:rFonts w:ascii="Arial" w:eastAsia="Aptos Narrow" w:hAnsi="Arial" w:cs="Arial"/>
                  <w:color w:val="000000"/>
                  <w:sz w:val="20"/>
                  <w:szCs w:val="20"/>
                </w:rPr>
                <w:delText>SPCP Authentication</w:delText>
              </w:r>
              <w:bookmarkStart w:id="4316" w:name="_Toc207935503"/>
              <w:bookmarkStart w:id="4317" w:name="_Toc207956471"/>
              <w:bookmarkStart w:id="4318" w:name="_Toc207957014"/>
              <w:bookmarkStart w:id="4319" w:name="_Toc207961260"/>
              <w:bookmarkEnd w:id="4316"/>
              <w:bookmarkEnd w:id="4317"/>
              <w:bookmarkEnd w:id="4318"/>
              <w:bookmarkEnd w:id="4319"/>
            </w:del>
          </w:p>
        </w:tc>
        <w:tc>
          <w:tcPr>
            <w:tcW w:w="6520" w:type="dxa"/>
            <w:vAlign w:val="bottom"/>
          </w:tcPr>
          <w:p w14:paraId="7F903768" w14:textId="016DAF67" w:rsidR="006A38CB" w:rsidRPr="00A41EA1" w:rsidDel="008934A7" w:rsidRDefault="006A38CB" w:rsidP="001F00BD">
            <w:pPr>
              <w:rPr>
                <w:del w:id="4320" w:author="Mubiyarto Wibisono" w:date="2025-09-04T14:34:00Z" w16du:dateUtc="2025-09-04T07:34:00Z"/>
                <w:rFonts w:ascii="Arial" w:eastAsia="Arial" w:hAnsi="Arial" w:cs="Arial"/>
                <w:sz w:val="20"/>
                <w:szCs w:val="20"/>
              </w:rPr>
            </w:pPr>
            <w:del w:id="4321" w:author="Mubiyarto Wibisono" w:date="2025-09-04T14:34:00Z" w16du:dateUtc="2025-09-04T07:34:00Z">
              <w:r w:rsidRPr="00A41EA1" w:rsidDel="008934A7">
                <w:rPr>
                  <w:rFonts w:ascii="Arial" w:eastAsia="Aptos Narrow" w:hAnsi="Arial" w:cs="Arial"/>
                  <w:color w:val="000000"/>
                  <w:sz w:val="20"/>
                  <w:szCs w:val="20"/>
                </w:rPr>
                <w:delText>Uses SingPass authentication to securely access user-linked data</w:delText>
              </w:r>
              <w:bookmarkStart w:id="4322" w:name="_Toc207935504"/>
              <w:bookmarkStart w:id="4323" w:name="_Toc207956472"/>
              <w:bookmarkStart w:id="4324" w:name="_Toc207957015"/>
              <w:bookmarkStart w:id="4325" w:name="_Toc207961261"/>
              <w:bookmarkEnd w:id="4322"/>
              <w:bookmarkEnd w:id="4323"/>
              <w:bookmarkEnd w:id="4324"/>
              <w:bookmarkEnd w:id="4325"/>
            </w:del>
          </w:p>
        </w:tc>
        <w:bookmarkStart w:id="4326" w:name="_Toc207935505"/>
        <w:bookmarkStart w:id="4327" w:name="_Toc207956473"/>
        <w:bookmarkStart w:id="4328" w:name="_Toc207957016"/>
        <w:bookmarkStart w:id="4329" w:name="_Toc207961262"/>
        <w:bookmarkEnd w:id="4326"/>
        <w:bookmarkEnd w:id="4327"/>
        <w:bookmarkEnd w:id="4328"/>
        <w:bookmarkEnd w:id="4329"/>
      </w:tr>
      <w:tr w:rsidR="006A38CB" w:rsidRPr="00A41EA1" w:rsidDel="008934A7" w14:paraId="75AE779C" w14:textId="7977AC4A" w:rsidTr="001F00BD">
        <w:trPr>
          <w:del w:id="4330" w:author="Mubiyarto Wibisono" w:date="2025-09-04T14:34:00Z"/>
        </w:trPr>
        <w:tc>
          <w:tcPr>
            <w:tcW w:w="2830" w:type="dxa"/>
            <w:vAlign w:val="bottom"/>
          </w:tcPr>
          <w:p w14:paraId="5E26D2AB" w14:textId="4C999A4B" w:rsidR="006A38CB" w:rsidRPr="00A41EA1" w:rsidDel="008934A7" w:rsidRDefault="006A38CB" w:rsidP="001F00BD">
            <w:pPr>
              <w:rPr>
                <w:del w:id="4331" w:author="Mubiyarto Wibisono" w:date="2025-09-04T14:34:00Z" w16du:dateUtc="2025-09-04T07:34:00Z"/>
                <w:rFonts w:ascii="Arial" w:eastAsia="Arial" w:hAnsi="Arial" w:cs="Arial"/>
                <w:sz w:val="20"/>
                <w:szCs w:val="20"/>
              </w:rPr>
            </w:pPr>
            <w:del w:id="4332" w:author="Mubiyarto Wibisono" w:date="2025-09-04T14:34:00Z" w16du:dateUtc="2025-09-04T07:34:00Z">
              <w:r w:rsidRPr="00A41EA1" w:rsidDel="008934A7">
                <w:rPr>
                  <w:rFonts w:ascii="Arial" w:eastAsia="Aptos Narrow" w:hAnsi="Arial" w:cs="Arial"/>
                  <w:color w:val="000000"/>
                  <w:sz w:val="20"/>
                  <w:szCs w:val="20"/>
                </w:rPr>
                <w:delText>Multi-Input Entry</w:delText>
              </w:r>
              <w:bookmarkStart w:id="4333" w:name="_Toc207935506"/>
              <w:bookmarkStart w:id="4334" w:name="_Toc207956474"/>
              <w:bookmarkStart w:id="4335" w:name="_Toc207957017"/>
              <w:bookmarkStart w:id="4336" w:name="_Toc207961263"/>
              <w:bookmarkEnd w:id="4333"/>
              <w:bookmarkEnd w:id="4334"/>
              <w:bookmarkEnd w:id="4335"/>
              <w:bookmarkEnd w:id="4336"/>
            </w:del>
          </w:p>
        </w:tc>
        <w:tc>
          <w:tcPr>
            <w:tcW w:w="6520" w:type="dxa"/>
            <w:vAlign w:val="bottom"/>
          </w:tcPr>
          <w:p w14:paraId="126CDEDD" w14:textId="3BC1160C" w:rsidR="006A38CB" w:rsidRPr="00A41EA1" w:rsidDel="008934A7" w:rsidRDefault="006A38CB" w:rsidP="001F00BD">
            <w:pPr>
              <w:rPr>
                <w:del w:id="4337" w:author="Mubiyarto Wibisono" w:date="2025-09-04T14:34:00Z" w16du:dateUtc="2025-09-04T07:34:00Z"/>
                <w:rFonts w:ascii="Arial" w:eastAsia="Arial" w:hAnsi="Arial" w:cs="Arial"/>
                <w:sz w:val="20"/>
                <w:szCs w:val="20"/>
              </w:rPr>
            </w:pPr>
            <w:del w:id="4338" w:author="Mubiyarto Wibisono" w:date="2025-09-04T14:34:00Z" w16du:dateUtc="2025-09-04T07:34:00Z">
              <w:r w:rsidRPr="00A41EA1" w:rsidDel="008934A7">
                <w:rPr>
                  <w:rFonts w:ascii="Arial" w:eastAsia="Aptos Narrow" w:hAnsi="Arial" w:cs="Arial"/>
                  <w:color w:val="000000"/>
                  <w:sz w:val="20"/>
                  <w:szCs w:val="20"/>
                </w:rPr>
                <w:delText>Supports search by vehicle number, notice number, or ID number, allowing flexible access paths.</w:delText>
              </w:r>
              <w:bookmarkStart w:id="4339" w:name="_Toc207935507"/>
              <w:bookmarkStart w:id="4340" w:name="_Toc207956475"/>
              <w:bookmarkStart w:id="4341" w:name="_Toc207957018"/>
              <w:bookmarkStart w:id="4342" w:name="_Toc207961264"/>
              <w:bookmarkEnd w:id="4339"/>
              <w:bookmarkEnd w:id="4340"/>
              <w:bookmarkEnd w:id="4341"/>
              <w:bookmarkEnd w:id="4342"/>
            </w:del>
          </w:p>
        </w:tc>
        <w:bookmarkStart w:id="4343" w:name="_Toc207935508"/>
        <w:bookmarkStart w:id="4344" w:name="_Toc207956476"/>
        <w:bookmarkStart w:id="4345" w:name="_Toc207957019"/>
        <w:bookmarkStart w:id="4346" w:name="_Toc207961265"/>
        <w:bookmarkEnd w:id="4343"/>
        <w:bookmarkEnd w:id="4344"/>
        <w:bookmarkEnd w:id="4345"/>
        <w:bookmarkEnd w:id="4346"/>
      </w:tr>
      <w:tr w:rsidR="006A38CB" w:rsidRPr="00A41EA1" w:rsidDel="008934A7" w14:paraId="43464A01" w14:textId="4C0BDE50" w:rsidTr="001F00BD">
        <w:trPr>
          <w:del w:id="4347" w:author="Mubiyarto Wibisono" w:date="2025-09-04T14:34:00Z"/>
        </w:trPr>
        <w:tc>
          <w:tcPr>
            <w:tcW w:w="2830" w:type="dxa"/>
            <w:vAlign w:val="bottom"/>
          </w:tcPr>
          <w:p w14:paraId="412F85C5" w14:textId="7F197C3A" w:rsidR="006A38CB" w:rsidRPr="00A41EA1" w:rsidDel="008934A7" w:rsidRDefault="006A38CB" w:rsidP="001F00BD">
            <w:pPr>
              <w:rPr>
                <w:del w:id="4348" w:author="Mubiyarto Wibisono" w:date="2025-09-04T14:34:00Z" w16du:dateUtc="2025-09-04T07:34:00Z"/>
                <w:rFonts w:ascii="Arial" w:eastAsia="Arial" w:hAnsi="Arial" w:cs="Arial"/>
                <w:sz w:val="20"/>
                <w:szCs w:val="20"/>
              </w:rPr>
            </w:pPr>
            <w:del w:id="4349" w:author="Mubiyarto Wibisono" w:date="2025-09-04T14:34:00Z" w16du:dateUtc="2025-09-04T07:34:00Z">
              <w:r w:rsidRPr="00A41EA1" w:rsidDel="008934A7">
                <w:rPr>
                  <w:rFonts w:ascii="Arial" w:eastAsia="Aptos Narrow" w:hAnsi="Arial" w:cs="Arial"/>
                  <w:color w:val="000000"/>
                  <w:sz w:val="20"/>
                  <w:szCs w:val="20"/>
                </w:rPr>
                <w:delText>SQL Query Execution</w:delText>
              </w:r>
              <w:bookmarkStart w:id="4350" w:name="_Toc207935509"/>
              <w:bookmarkStart w:id="4351" w:name="_Toc207956477"/>
              <w:bookmarkStart w:id="4352" w:name="_Toc207957020"/>
              <w:bookmarkStart w:id="4353" w:name="_Toc207961266"/>
              <w:bookmarkEnd w:id="4350"/>
              <w:bookmarkEnd w:id="4351"/>
              <w:bookmarkEnd w:id="4352"/>
              <w:bookmarkEnd w:id="4353"/>
            </w:del>
          </w:p>
        </w:tc>
        <w:tc>
          <w:tcPr>
            <w:tcW w:w="6520" w:type="dxa"/>
            <w:vAlign w:val="bottom"/>
          </w:tcPr>
          <w:p w14:paraId="572BB832" w14:textId="0FBFCC43" w:rsidR="006A38CB" w:rsidRPr="00A41EA1" w:rsidDel="008934A7" w:rsidRDefault="006A38CB" w:rsidP="001F00BD">
            <w:pPr>
              <w:rPr>
                <w:del w:id="4354" w:author="Mubiyarto Wibisono" w:date="2025-09-04T14:34:00Z" w16du:dateUtc="2025-09-04T07:34:00Z"/>
                <w:rFonts w:ascii="Arial" w:eastAsia="Arial" w:hAnsi="Arial" w:cs="Arial"/>
                <w:sz w:val="20"/>
                <w:szCs w:val="20"/>
              </w:rPr>
            </w:pPr>
            <w:del w:id="4355" w:author="Mubiyarto Wibisono" w:date="2025-09-04T14:34:00Z" w16du:dateUtc="2025-09-04T07:34:00Z">
              <w:r w:rsidRPr="00A41EA1" w:rsidDel="008934A7">
                <w:rPr>
                  <w:rFonts w:ascii="Arial" w:eastAsia="Aptos Narrow" w:hAnsi="Arial" w:cs="Arial"/>
                  <w:color w:val="000000"/>
                  <w:sz w:val="20"/>
                  <w:szCs w:val="20"/>
                </w:rPr>
                <w:delText>Fetches notice data using backend queries from tables like `eocms_valid_offence_notice` and `eocms_web_txn_detail`.</w:delText>
              </w:r>
              <w:bookmarkStart w:id="4356" w:name="_Toc207935510"/>
              <w:bookmarkStart w:id="4357" w:name="_Toc207956478"/>
              <w:bookmarkStart w:id="4358" w:name="_Toc207957021"/>
              <w:bookmarkStart w:id="4359" w:name="_Toc207961267"/>
              <w:bookmarkEnd w:id="4356"/>
              <w:bookmarkEnd w:id="4357"/>
              <w:bookmarkEnd w:id="4358"/>
              <w:bookmarkEnd w:id="4359"/>
            </w:del>
          </w:p>
        </w:tc>
        <w:bookmarkStart w:id="4360" w:name="_Toc207935511"/>
        <w:bookmarkStart w:id="4361" w:name="_Toc207956479"/>
        <w:bookmarkStart w:id="4362" w:name="_Toc207957022"/>
        <w:bookmarkStart w:id="4363" w:name="_Toc207961268"/>
        <w:bookmarkEnd w:id="4360"/>
        <w:bookmarkEnd w:id="4361"/>
        <w:bookmarkEnd w:id="4362"/>
        <w:bookmarkEnd w:id="4363"/>
      </w:tr>
      <w:tr w:rsidR="006A38CB" w:rsidRPr="00A41EA1" w:rsidDel="008934A7" w14:paraId="1150A9FC" w14:textId="2DB990ED" w:rsidTr="001F00BD">
        <w:trPr>
          <w:del w:id="4364" w:author="Mubiyarto Wibisono" w:date="2025-09-04T14:34:00Z"/>
        </w:trPr>
        <w:tc>
          <w:tcPr>
            <w:tcW w:w="2830" w:type="dxa"/>
            <w:vAlign w:val="bottom"/>
          </w:tcPr>
          <w:p w14:paraId="7A91DB28" w14:textId="7E5C70D6" w:rsidR="006A38CB" w:rsidRPr="00A41EA1" w:rsidDel="008934A7" w:rsidRDefault="006A38CB" w:rsidP="001F00BD">
            <w:pPr>
              <w:rPr>
                <w:del w:id="4365" w:author="Mubiyarto Wibisono" w:date="2025-09-04T14:34:00Z" w16du:dateUtc="2025-09-04T07:34:00Z"/>
                <w:rFonts w:ascii="Arial" w:eastAsia="Aptos Narrow" w:hAnsi="Arial" w:cs="Arial"/>
                <w:color w:val="000000"/>
                <w:sz w:val="20"/>
                <w:szCs w:val="20"/>
              </w:rPr>
            </w:pPr>
            <w:del w:id="4366" w:author="Mubiyarto Wibisono" w:date="2025-09-04T14:34:00Z" w16du:dateUtc="2025-09-04T07:34:00Z">
              <w:r w:rsidRPr="00A41EA1" w:rsidDel="008934A7">
                <w:rPr>
                  <w:rFonts w:ascii="Arial" w:eastAsia="Aptos Narrow" w:hAnsi="Arial" w:cs="Arial"/>
                  <w:color w:val="000000"/>
                  <w:sz w:val="20"/>
                  <w:szCs w:val="20"/>
                </w:rPr>
                <w:delText>Dynamic Message Retrieval</w:delText>
              </w:r>
              <w:bookmarkStart w:id="4367" w:name="_Toc207935512"/>
              <w:bookmarkStart w:id="4368" w:name="_Toc207956480"/>
              <w:bookmarkStart w:id="4369" w:name="_Toc207957023"/>
              <w:bookmarkStart w:id="4370" w:name="_Toc207961269"/>
              <w:bookmarkEnd w:id="4367"/>
              <w:bookmarkEnd w:id="4368"/>
              <w:bookmarkEnd w:id="4369"/>
              <w:bookmarkEnd w:id="4370"/>
            </w:del>
          </w:p>
        </w:tc>
        <w:tc>
          <w:tcPr>
            <w:tcW w:w="6520" w:type="dxa"/>
            <w:vAlign w:val="bottom"/>
          </w:tcPr>
          <w:p w14:paraId="489182B8" w14:textId="3B61B069" w:rsidR="006A38CB" w:rsidRPr="00A41EA1" w:rsidDel="008934A7" w:rsidRDefault="006A38CB" w:rsidP="001F00BD">
            <w:pPr>
              <w:rPr>
                <w:del w:id="4371" w:author="Mubiyarto Wibisono" w:date="2025-09-04T14:34:00Z" w16du:dateUtc="2025-09-04T07:34:00Z"/>
                <w:rFonts w:ascii="Arial" w:eastAsia="Aptos Narrow" w:hAnsi="Arial" w:cs="Arial"/>
                <w:color w:val="000000"/>
                <w:sz w:val="20"/>
                <w:szCs w:val="20"/>
              </w:rPr>
            </w:pPr>
            <w:del w:id="4372" w:author="Mubiyarto Wibisono" w:date="2025-09-04T14:34:00Z" w16du:dateUtc="2025-09-04T07:34:00Z">
              <w:r w:rsidRPr="00A41EA1" w:rsidDel="008934A7">
                <w:rPr>
                  <w:rFonts w:ascii="Arial" w:eastAsia="Aptos Narrow" w:hAnsi="Arial" w:cs="Arial"/>
                  <w:color w:val="000000"/>
                  <w:sz w:val="20"/>
                  <w:szCs w:val="20"/>
                </w:rPr>
                <w:delText>Maps backend error/status codes to user-friendly messages via `eocms_user_message`.</w:delText>
              </w:r>
              <w:bookmarkStart w:id="4373" w:name="_Toc207935513"/>
              <w:bookmarkStart w:id="4374" w:name="_Toc207956481"/>
              <w:bookmarkStart w:id="4375" w:name="_Toc207957024"/>
              <w:bookmarkStart w:id="4376" w:name="_Toc207961270"/>
              <w:bookmarkEnd w:id="4373"/>
              <w:bookmarkEnd w:id="4374"/>
              <w:bookmarkEnd w:id="4375"/>
              <w:bookmarkEnd w:id="4376"/>
            </w:del>
          </w:p>
        </w:tc>
        <w:bookmarkStart w:id="4377" w:name="_Toc207935514"/>
        <w:bookmarkStart w:id="4378" w:name="_Toc207956482"/>
        <w:bookmarkStart w:id="4379" w:name="_Toc207957025"/>
        <w:bookmarkStart w:id="4380" w:name="_Toc207961271"/>
        <w:bookmarkEnd w:id="4377"/>
        <w:bookmarkEnd w:id="4378"/>
        <w:bookmarkEnd w:id="4379"/>
        <w:bookmarkEnd w:id="4380"/>
      </w:tr>
      <w:tr w:rsidR="006A38CB" w:rsidRPr="00A41EA1" w:rsidDel="008934A7" w14:paraId="5653FDF0" w14:textId="4BB37720" w:rsidTr="001F00BD">
        <w:trPr>
          <w:del w:id="4381" w:author="Mubiyarto Wibisono" w:date="2025-09-04T14:34:00Z"/>
        </w:trPr>
        <w:tc>
          <w:tcPr>
            <w:tcW w:w="2830" w:type="dxa"/>
            <w:vAlign w:val="bottom"/>
          </w:tcPr>
          <w:p w14:paraId="5E95D38E" w14:textId="42F99356" w:rsidR="006A38CB" w:rsidRPr="00A41EA1" w:rsidDel="008934A7" w:rsidRDefault="006A38CB" w:rsidP="001F00BD">
            <w:pPr>
              <w:rPr>
                <w:del w:id="4382" w:author="Mubiyarto Wibisono" w:date="2025-09-04T14:34:00Z" w16du:dateUtc="2025-09-04T07:34:00Z"/>
                <w:rFonts w:ascii="Arial" w:eastAsia="Aptos Narrow" w:hAnsi="Arial" w:cs="Arial"/>
                <w:color w:val="000000"/>
                <w:sz w:val="20"/>
                <w:szCs w:val="20"/>
              </w:rPr>
            </w:pPr>
            <w:del w:id="4383" w:author="Mubiyarto Wibisono" w:date="2025-09-04T14:34:00Z" w16du:dateUtc="2025-09-04T07:34:00Z">
              <w:r w:rsidRPr="00A41EA1" w:rsidDel="008934A7">
                <w:rPr>
                  <w:rFonts w:ascii="Arial" w:eastAsia="Aptos Narrow" w:hAnsi="Arial" w:cs="Arial"/>
                  <w:color w:val="000000"/>
                  <w:sz w:val="20"/>
                  <w:szCs w:val="20"/>
                </w:rPr>
                <w:delText>Error Flag and Fallback</w:delText>
              </w:r>
              <w:bookmarkStart w:id="4384" w:name="_Toc207935515"/>
              <w:bookmarkStart w:id="4385" w:name="_Toc207956483"/>
              <w:bookmarkStart w:id="4386" w:name="_Toc207957026"/>
              <w:bookmarkStart w:id="4387" w:name="_Toc207961272"/>
              <w:bookmarkEnd w:id="4384"/>
              <w:bookmarkEnd w:id="4385"/>
              <w:bookmarkEnd w:id="4386"/>
              <w:bookmarkEnd w:id="4387"/>
            </w:del>
          </w:p>
        </w:tc>
        <w:tc>
          <w:tcPr>
            <w:tcW w:w="6520" w:type="dxa"/>
            <w:vAlign w:val="bottom"/>
          </w:tcPr>
          <w:p w14:paraId="34E1D277" w14:textId="7B962FC4" w:rsidR="006A38CB" w:rsidRPr="00A41EA1" w:rsidDel="008934A7" w:rsidRDefault="006A38CB" w:rsidP="001F00BD">
            <w:pPr>
              <w:rPr>
                <w:del w:id="4388" w:author="Mubiyarto Wibisono" w:date="2025-09-04T14:34:00Z" w16du:dateUtc="2025-09-04T07:34:00Z"/>
                <w:rFonts w:ascii="Arial" w:eastAsia="Aptos Narrow" w:hAnsi="Arial" w:cs="Arial"/>
                <w:color w:val="000000"/>
                <w:sz w:val="20"/>
                <w:szCs w:val="20"/>
              </w:rPr>
            </w:pPr>
            <w:del w:id="4389" w:author="Mubiyarto Wibisono" w:date="2025-09-04T14:34:00Z" w16du:dateUtc="2025-09-04T07:34:00Z">
              <w:r w:rsidRPr="00A41EA1" w:rsidDel="008934A7">
                <w:rPr>
                  <w:rFonts w:ascii="Arial" w:eastAsia="Aptos Narrow" w:hAnsi="Arial" w:cs="Arial"/>
                  <w:color w:val="000000"/>
                  <w:sz w:val="20"/>
                  <w:szCs w:val="20"/>
                </w:rPr>
                <w:delText>Handles all no-result or rule failure conditions with a standard error retrieval path.</w:delText>
              </w:r>
              <w:bookmarkStart w:id="4390" w:name="_Toc207935516"/>
              <w:bookmarkStart w:id="4391" w:name="_Toc207956484"/>
              <w:bookmarkStart w:id="4392" w:name="_Toc207957027"/>
              <w:bookmarkStart w:id="4393" w:name="_Toc207961273"/>
              <w:bookmarkEnd w:id="4390"/>
              <w:bookmarkEnd w:id="4391"/>
              <w:bookmarkEnd w:id="4392"/>
              <w:bookmarkEnd w:id="4393"/>
            </w:del>
          </w:p>
        </w:tc>
        <w:bookmarkStart w:id="4394" w:name="_Toc207935517"/>
        <w:bookmarkStart w:id="4395" w:name="_Toc207956485"/>
        <w:bookmarkStart w:id="4396" w:name="_Toc207957028"/>
        <w:bookmarkStart w:id="4397" w:name="_Toc207961274"/>
        <w:bookmarkEnd w:id="4394"/>
        <w:bookmarkEnd w:id="4395"/>
        <w:bookmarkEnd w:id="4396"/>
        <w:bookmarkEnd w:id="4397"/>
      </w:tr>
      <w:tr w:rsidR="006A38CB" w:rsidRPr="00A41EA1" w:rsidDel="008934A7" w14:paraId="189D8649" w14:textId="5A1C4830" w:rsidTr="001F00BD">
        <w:trPr>
          <w:del w:id="4398" w:author="Mubiyarto Wibisono" w:date="2025-09-04T14:34:00Z"/>
        </w:trPr>
        <w:tc>
          <w:tcPr>
            <w:tcW w:w="2830" w:type="dxa"/>
            <w:vAlign w:val="bottom"/>
          </w:tcPr>
          <w:p w14:paraId="6F41D0CD" w14:textId="3EEDE975" w:rsidR="006A38CB" w:rsidRPr="00A41EA1" w:rsidDel="008934A7" w:rsidRDefault="006A38CB" w:rsidP="001F00BD">
            <w:pPr>
              <w:rPr>
                <w:del w:id="4399" w:author="Mubiyarto Wibisono" w:date="2025-09-04T14:34:00Z" w16du:dateUtc="2025-09-04T07:34:00Z"/>
                <w:rFonts w:ascii="Arial" w:eastAsia="Aptos Narrow" w:hAnsi="Arial" w:cs="Arial"/>
                <w:color w:val="000000"/>
                <w:sz w:val="20"/>
                <w:szCs w:val="20"/>
              </w:rPr>
            </w:pPr>
            <w:del w:id="4400" w:author="Mubiyarto Wibisono" w:date="2025-09-04T14:34:00Z" w16du:dateUtc="2025-09-04T07:34:00Z">
              <w:r w:rsidRPr="00A41EA1" w:rsidDel="008934A7">
                <w:rPr>
                  <w:rFonts w:ascii="Arial" w:eastAsia="Aptos Narrow" w:hAnsi="Arial" w:cs="Arial"/>
                  <w:color w:val="000000"/>
                  <w:sz w:val="20"/>
                  <w:szCs w:val="20"/>
                </w:rPr>
                <w:delText>Service-Oriented Output</w:delText>
              </w:r>
              <w:bookmarkStart w:id="4401" w:name="_Toc207935518"/>
              <w:bookmarkStart w:id="4402" w:name="_Toc207956486"/>
              <w:bookmarkStart w:id="4403" w:name="_Toc207957029"/>
              <w:bookmarkStart w:id="4404" w:name="_Toc207961275"/>
              <w:bookmarkEnd w:id="4401"/>
              <w:bookmarkEnd w:id="4402"/>
              <w:bookmarkEnd w:id="4403"/>
              <w:bookmarkEnd w:id="4404"/>
            </w:del>
          </w:p>
        </w:tc>
        <w:tc>
          <w:tcPr>
            <w:tcW w:w="6520" w:type="dxa"/>
            <w:vAlign w:val="bottom"/>
          </w:tcPr>
          <w:p w14:paraId="4AF448E6" w14:textId="4821F762" w:rsidR="006A38CB" w:rsidRPr="00A41EA1" w:rsidDel="008934A7" w:rsidRDefault="006A38CB" w:rsidP="001F00BD">
            <w:pPr>
              <w:rPr>
                <w:del w:id="4405" w:author="Mubiyarto Wibisono" w:date="2025-09-04T14:34:00Z" w16du:dateUtc="2025-09-04T07:34:00Z"/>
                <w:rFonts w:ascii="Arial" w:eastAsia="Aptos Narrow" w:hAnsi="Arial" w:cs="Arial"/>
                <w:color w:val="000000"/>
                <w:sz w:val="20"/>
                <w:szCs w:val="20"/>
              </w:rPr>
            </w:pPr>
            <w:del w:id="4406" w:author="Mubiyarto Wibisono" w:date="2025-09-04T14:34:00Z" w16du:dateUtc="2025-09-04T07:34:00Z">
              <w:r w:rsidRPr="00A41EA1" w:rsidDel="008934A7">
                <w:rPr>
                  <w:rFonts w:ascii="Arial" w:eastAsia="Aptos Narrow" w:hAnsi="Arial" w:cs="Arial"/>
                  <w:color w:val="000000"/>
                  <w:sz w:val="20"/>
                  <w:szCs w:val="20"/>
                </w:rPr>
                <w:delText>Formats results into structured response data ready for UI rendering or API return.</w:delText>
              </w:r>
              <w:bookmarkStart w:id="4407" w:name="_Toc207935519"/>
              <w:bookmarkStart w:id="4408" w:name="_Toc207956487"/>
              <w:bookmarkStart w:id="4409" w:name="_Toc207957030"/>
              <w:bookmarkStart w:id="4410" w:name="_Toc207961276"/>
              <w:bookmarkEnd w:id="4407"/>
              <w:bookmarkEnd w:id="4408"/>
              <w:bookmarkEnd w:id="4409"/>
              <w:bookmarkEnd w:id="4410"/>
            </w:del>
          </w:p>
        </w:tc>
        <w:bookmarkStart w:id="4411" w:name="_Toc207935520"/>
        <w:bookmarkStart w:id="4412" w:name="_Toc207956488"/>
        <w:bookmarkStart w:id="4413" w:name="_Toc207957031"/>
        <w:bookmarkStart w:id="4414" w:name="_Toc207961277"/>
        <w:bookmarkEnd w:id="4411"/>
        <w:bookmarkEnd w:id="4412"/>
        <w:bookmarkEnd w:id="4413"/>
        <w:bookmarkEnd w:id="4414"/>
      </w:tr>
      <w:tr w:rsidR="006A38CB" w:rsidRPr="00A41EA1" w:rsidDel="008934A7" w14:paraId="599C6586" w14:textId="083D83F3" w:rsidTr="001F00BD">
        <w:trPr>
          <w:del w:id="4415" w:author="Mubiyarto Wibisono" w:date="2025-09-04T14:34:00Z"/>
        </w:trPr>
        <w:tc>
          <w:tcPr>
            <w:tcW w:w="2830" w:type="dxa"/>
            <w:vAlign w:val="bottom"/>
          </w:tcPr>
          <w:p w14:paraId="6E35531E" w14:textId="0A0A2E43" w:rsidR="006A38CB" w:rsidRPr="00A41EA1" w:rsidDel="008934A7" w:rsidRDefault="006A38CB" w:rsidP="001F00BD">
            <w:pPr>
              <w:rPr>
                <w:del w:id="4416" w:author="Mubiyarto Wibisono" w:date="2025-09-04T14:34:00Z" w16du:dateUtc="2025-09-04T07:34:00Z"/>
                <w:rFonts w:ascii="Arial" w:eastAsia="Aptos Narrow" w:hAnsi="Arial" w:cs="Arial"/>
                <w:color w:val="000000"/>
                <w:sz w:val="20"/>
                <w:szCs w:val="20"/>
              </w:rPr>
            </w:pPr>
            <w:del w:id="4417" w:author="Mubiyarto Wibisono" w:date="2025-09-04T14:34:00Z" w16du:dateUtc="2025-09-04T07:34:00Z">
              <w:r w:rsidRPr="00A41EA1" w:rsidDel="008934A7">
                <w:rPr>
                  <w:rFonts w:ascii="Arial" w:eastAsia="Aptos Narrow" w:hAnsi="Arial" w:cs="Arial"/>
                  <w:color w:val="000000"/>
                  <w:sz w:val="20"/>
                  <w:szCs w:val="20"/>
                </w:rPr>
                <w:delText>Driver Role Check</w:delText>
              </w:r>
              <w:bookmarkStart w:id="4418" w:name="_Toc207935521"/>
              <w:bookmarkStart w:id="4419" w:name="_Toc207956489"/>
              <w:bookmarkStart w:id="4420" w:name="_Toc207957032"/>
              <w:bookmarkStart w:id="4421" w:name="_Toc207961278"/>
              <w:bookmarkEnd w:id="4418"/>
              <w:bookmarkEnd w:id="4419"/>
              <w:bookmarkEnd w:id="4420"/>
              <w:bookmarkEnd w:id="4421"/>
            </w:del>
          </w:p>
        </w:tc>
        <w:tc>
          <w:tcPr>
            <w:tcW w:w="6520" w:type="dxa"/>
            <w:vAlign w:val="bottom"/>
          </w:tcPr>
          <w:p w14:paraId="0EC2935F" w14:textId="439D6521" w:rsidR="006A38CB" w:rsidRPr="00A41EA1" w:rsidDel="008934A7" w:rsidRDefault="006A38CB" w:rsidP="001F00BD">
            <w:pPr>
              <w:rPr>
                <w:del w:id="4422" w:author="Mubiyarto Wibisono" w:date="2025-09-04T14:34:00Z" w16du:dateUtc="2025-09-04T07:34:00Z"/>
                <w:rFonts w:ascii="Arial" w:eastAsia="Aptos Narrow" w:hAnsi="Arial" w:cs="Arial"/>
                <w:color w:val="000000"/>
                <w:sz w:val="20"/>
                <w:szCs w:val="20"/>
              </w:rPr>
            </w:pPr>
            <w:del w:id="4423" w:author="Mubiyarto Wibisono" w:date="2025-09-04T14:34:00Z" w16du:dateUtc="2025-09-04T07:34:00Z">
              <w:r w:rsidRPr="00A41EA1" w:rsidDel="008934A7">
                <w:rPr>
                  <w:rFonts w:ascii="Arial" w:eastAsia="Aptos Narrow" w:hAnsi="Arial" w:cs="Arial"/>
                  <w:color w:val="000000"/>
                  <w:sz w:val="20"/>
                  <w:szCs w:val="20"/>
                </w:rPr>
                <w:delText>For offence type E, checks if offender is a driver via `eocms_driver_notice` to apply correct rule.</w:delText>
              </w:r>
              <w:bookmarkStart w:id="4424" w:name="_Toc207935522"/>
              <w:bookmarkStart w:id="4425" w:name="_Toc207956490"/>
              <w:bookmarkStart w:id="4426" w:name="_Toc207957033"/>
              <w:bookmarkStart w:id="4427" w:name="_Toc207961279"/>
              <w:bookmarkEnd w:id="4424"/>
              <w:bookmarkEnd w:id="4425"/>
              <w:bookmarkEnd w:id="4426"/>
              <w:bookmarkEnd w:id="4427"/>
            </w:del>
          </w:p>
        </w:tc>
        <w:bookmarkStart w:id="4428" w:name="_Toc207935523"/>
        <w:bookmarkStart w:id="4429" w:name="_Toc207956491"/>
        <w:bookmarkStart w:id="4430" w:name="_Toc207957034"/>
        <w:bookmarkStart w:id="4431" w:name="_Toc207961280"/>
        <w:bookmarkEnd w:id="4428"/>
        <w:bookmarkEnd w:id="4429"/>
        <w:bookmarkEnd w:id="4430"/>
        <w:bookmarkEnd w:id="4431"/>
      </w:tr>
    </w:tbl>
    <w:p w14:paraId="696C13C1" w14:textId="4A7A9CD6" w:rsidR="006A38CB" w:rsidRPr="00D76900" w:rsidDel="00693C39" w:rsidRDefault="006A38CB" w:rsidP="00BA5C95">
      <w:pPr>
        <w:pBdr>
          <w:top w:val="nil"/>
          <w:left w:val="nil"/>
          <w:bottom w:val="nil"/>
          <w:right w:val="nil"/>
          <w:between w:val="nil"/>
        </w:pBdr>
        <w:tabs>
          <w:tab w:val="left" w:pos="1620"/>
        </w:tabs>
        <w:jc w:val="both"/>
        <w:rPr>
          <w:del w:id="4432" w:author="Mubiyarto Wibisono" w:date="2025-09-04T22:01:00Z" w16du:dateUtc="2025-09-04T15:01:00Z"/>
          <w:rFonts w:ascii="Arial" w:eastAsia="Arial" w:hAnsi="Arial" w:cs="Arial"/>
          <w:color w:val="215E99" w:themeColor="text2" w:themeTint="BF"/>
          <w:sz w:val="28"/>
          <w:szCs w:val="28"/>
          <w:rPrChange w:id="4433" w:author="Mubiyarto Wibisono" w:date="2025-09-05T08:38:00Z" w16du:dateUtc="2025-09-05T01:38:00Z">
            <w:rPr>
              <w:del w:id="4434" w:author="Mubiyarto Wibisono" w:date="2025-09-04T22:01:00Z" w16du:dateUtc="2025-09-04T15:01:00Z"/>
              <w:rFonts w:ascii="Arial" w:eastAsia="Arial" w:hAnsi="Arial" w:cs="Arial"/>
            </w:rPr>
          </w:rPrChange>
        </w:rPr>
      </w:pPr>
      <w:bookmarkStart w:id="4435" w:name="_Toc207935524"/>
      <w:bookmarkStart w:id="4436" w:name="_Toc207956492"/>
      <w:bookmarkStart w:id="4437" w:name="_Toc207957035"/>
      <w:bookmarkStart w:id="4438" w:name="_Toc207961281"/>
      <w:bookmarkEnd w:id="4435"/>
      <w:bookmarkEnd w:id="4436"/>
      <w:bookmarkEnd w:id="4437"/>
      <w:bookmarkEnd w:id="4438"/>
    </w:p>
    <w:p w14:paraId="3EE4F13E" w14:textId="4CD33834" w:rsidR="00CC5D18" w:rsidRPr="00D76900" w:rsidRDefault="00CC5D18">
      <w:pPr>
        <w:pStyle w:val="Heading4"/>
        <w:numPr>
          <w:ilvl w:val="0"/>
          <w:numId w:val="57"/>
        </w:numPr>
        <w:ind w:hanging="720"/>
        <w:rPr>
          <w:rFonts w:ascii="Arial" w:eastAsia="Arial" w:hAnsi="Arial" w:cs="Arial"/>
          <w:b/>
          <w:bCs/>
          <w:color w:val="215E99" w:themeColor="text2" w:themeTint="BF"/>
          <w:sz w:val="28"/>
          <w:szCs w:val="28"/>
          <w:rPrChange w:id="4439" w:author="Mubiyarto Wibisono" w:date="2025-09-05T08:38:00Z" w16du:dateUtc="2025-09-05T01:38:00Z">
            <w:rPr>
              <w:rFonts w:ascii="Arial" w:eastAsia="Arial" w:hAnsi="Arial" w:cs="Arial"/>
              <w:b/>
              <w:bCs/>
            </w:rPr>
          </w:rPrChange>
        </w:rPr>
        <w:pPrChange w:id="4440" w:author="Mubiyarto Wibisono" w:date="2025-09-04T13:08:00Z" w16du:dateUtc="2025-09-04T06:08:00Z">
          <w:pPr>
            <w:pStyle w:val="Heading2"/>
          </w:pPr>
        </w:pPrChange>
      </w:pPr>
      <w:bookmarkStart w:id="4441" w:name="_Toc205930406"/>
      <w:bookmarkStart w:id="4442" w:name="_Toc206576650"/>
      <w:bookmarkStart w:id="4443" w:name="_Toc206577184"/>
      <w:commentRangeStart w:id="4444"/>
      <w:commentRangeStart w:id="4445"/>
      <w:del w:id="4446" w:author="Mubiyarto Wibisono" w:date="2025-09-04T13:08:00Z" w16du:dateUtc="2025-09-04T06:08:00Z">
        <w:r w:rsidRPr="00D76900" w:rsidDel="009724C7">
          <w:rPr>
            <w:rFonts w:ascii="Arial" w:eastAsia="Arial" w:hAnsi="Arial" w:cs="Arial"/>
            <w:b/>
            <w:bCs/>
            <w:i w:val="0"/>
            <w:iCs w:val="0"/>
            <w:color w:val="215E99" w:themeColor="text2" w:themeTint="BF"/>
            <w:sz w:val="28"/>
            <w:szCs w:val="28"/>
            <w:rPrChange w:id="4447" w:author="Mubiyarto Wibisono" w:date="2025-09-05T08:38:00Z" w16du:dateUtc="2025-09-05T01:38:00Z">
              <w:rPr>
                <w:rFonts w:ascii="Arial" w:eastAsia="Arial" w:hAnsi="Arial" w:cs="Arial"/>
                <w:b/>
                <w:bCs/>
                <w:i/>
                <w:iCs/>
              </w:rPr>
            </w:rPrChange>
          </w:rPr>
          <w:delText xml:space="preserve">1.4.3 </w:delText>
        </w:r>
      </w:del>
      <w:bookmarkStart w:id="4448" w:name="_Toc207935525"/>
      <w:bookmarkStart w:id="4449" w:name="_Toc207957036"/>
      <w:bookmarkStart w:id="4450" w:name="_Toc207961282"/>
      <w:r w:rsidRPr="00D76900">
        <w:rPr>
          <w:rFonts w:ascii="Arial" w:eastAsia="Arial" w:hAnsi="Arial" w:cs="Arial"/>
          <w:b/>
          <w:bCs/>
          <w:i w:val="0"/>
          <w:iCs w:val="0"/>
          <w:color w:val="215E99" w:themeColor="text2" w:themeTint="BF"/>
          <w:sz w:val="28"/>
          <w:szCs w:val="28"/>
          <w:rPrChange w:id="4451" w:author="Mubiyarto Wibisono" w:date="2025-09-05T08:38:00Z" w16du:dateUtc="2025-09-05T01:38:00Z">
            <w:rPr>
              <w:rFonts w:ascii="Arial" w:eastAsia="Arial" w:hAnsi="Arial" w:cs="Arial"/>
              <w:b/>
              <w:bCs/>
              <w:i/>
              <w:iCs/>
            </w:rPr>
          </w:rPrChange>
        </w:rPr>
        <w:t>API Specification</w:t>
      </w:r>
      <w:bookmarkEnd w:id="4441"/>
      <w:bookmarkEnd w:id="4442"/>
      <w:bookmarkEnd w:id="4443"/>
      <w:commentRangeEnd w:id="4444"/>
      <w:r w:rsidR="00630FDB" w:rsidRPr="00D76900">
        <w:rPr>
          <w:rStyle w:val="CommentReference"/>
          <w:rFonts w:ascii="Arial" w:eastAsia="Times New Roman" w:hAnsi="Arial" w:cs="Arial"/>
          <w:b/>
          <w:bCs/>
          <w:i w:val="0"/>
          <w:iCs w:val="0"/>
          <w:color w:val="215E99" w:themeColor="text2" w:themeTint="BF"/>
          <w:sz w:val="28"/>
          <w:szCs w:val="28"/>
          <w:lang w:eastAsia="en-US" w:bidi="my-MM"/>
          <w:rPrChange w:id="4452" w:author="Mubiyarto Wibisono" w:date="2025-09-05T08:38:00Z" w16du:dateUtc="2025-09-05T01:38:00Z">
            <w:rPr>
              <w:rStyle w:val="CommentReference"/>
              <w:rFonts w:eastAsia="Times New Roman" w:cs="Times New Roman"/>
              <w:i/>
              <w:iCs/>
              <w:color w:val="auto"/>
              <w:lang w:eastAsia="en-US" w:bidi="my-MM"/>
            </w:rPr>
          </w:rPrChange>
        </w:rPr>
        <w:commentReference w:id="4444"/>
      </w:r>
      <w:bookmarkEnd w:id="4448"/>
      <w:bookmarkEnd w:id="4449"/>
      <w:bookmarkEnd w:id="4450"/>
      <w:commentRangeEnd w:id="4445"/>
      <w:r w:rsidR="00556894">
        <w:rPr>
          <w:rStyle w:val="CommentReference"/>
          <w:rFonts w:eastAsia="Times New Roman" w:cs="Times New Roman"/>
          <w:i w:val="0"/>
          <w:iCs w:val="0"/>
          <w:color w:val="auto"/>
          <w:lang w:eastAsia="en-US" w:bidi="my-MM"/>
        </w:rPr>
        <w:commentReference w:id="4445"/>
      </w:r>
    </w:p>
    <w:p w14:paraId="168AFAFF" w14:textId="4E124D8A" w:rsidR="00CC5D18" w:rsidRPr="00D76900" w:rsidRDefault="00CC5D18">
      <w:pPr>
        <w:pStyle w:val="Heading5"/>
        <w:numPr>
          <w:ilvl w:val="0"/>
          <w:numId w:val="61"/>
        </w:numPr>
        <w:ind w:left="993" w:hanging="993"/>
        <w:rPr>
          <w:rFonts w:eastAsia="Arial" w:cs="Arial"/>
          <w:b/>
          <w:bCs/>
          <w:color w:val="215E99" w:themeColor="text2" w:themeTint="BF"/>
          <w:sz w:val="28"/>
          <w:szCs w:val="28"/>
          <w:rPrChange w:id="4453" w:author="Mubiyarto Wibisono" w:date="2025-09-05T08:38:00Z" w16du:dateUtc="2025-09-05T01:38:00Z">
            <w:rPr>
              <w:rFonts w:eastAsia="Arial" w:cs="Arial"/>
              <w:b/>
              <w:bCs/>
              <w:sz w:val="24"/>
              <w:szCs w:val="24"/>
            </w:rPr>
          </w:rPrChange>
        </w:rPr>
        <w:pPrChange w:id="4454" w:author="Mubiyarto Wibisono" w:date="2025-09-04T13:13:00Z" w16du:dateUtc="2025-09-04T06:13:00Z">
          <w:pPr>
            <w:pStyle w:val="Heading3"/>
          </w:pPr>
        </w:pPrChange>
      </w:pPr>
      <w:bookmarkStart w:id="4455" w:name="_Toc205930407"/>
      <w:bookmarkStart w:id="4456" w:name="_Toc206576651"/>
      <w:bookmarkStart w:id="4457" w:name="_Toc206577185"/>
      <w:del w:id="4458" w:author="Mubiyarto Wibisono" w:date="2025-09-04T13:09:00Z" w16du:dateUtc="2025-09-04T06:09:00Z">
        <w:r w:rsidRPr="00D76900" w:rsidDel="009724C7">
          <w:rPr>
            <w:rFonts w:ascii="Arial" w:eastAsia="Arial" w:hAnsi="Arial" w:cs="Arial"/>
            <w:b/>
            <w:bCs/>
            <w:color w:val="215E99" w:themeColor="text2" w:themeTint="BF"/>
            <w:sz w:val="28"/>
            <w:szCs w:val="28"/>
            <w:rPrChange w:id="4459" w:author="Mubiyarto Wibisono" w:date="2025-09-05T08:38:00Z" w16du:dateUtc="2025-09-05T01:38:00Z">
              <w:rPr>
                <w:rFonts w:eastAsia="Arial" w:cs="Arial"/>
                <w:b/>
                <w:bCs/>
              </w:rPr>
            </w:rPrChange>
          </w:rPr>
          <w:delText xml:space="preserve">1.4.3.1 </w:delText>
        </w:r>
      </w:del>
      <w:bookmarkStart w:id="4460" w:name="_Toc207935526"/>
      <w:bookmarkStart w:id="4461" w:name="_Toc207957037"/>
      <w:bookmarkStart w:id="4462" w:name="_Toc207961283"/>
      <w:r w:rsidRPr="00D76900">
        <w:rPr>
          <w:rFonts w:ascii="Arial" w:eastAsia="Arial" w:hAnsi="Arial" w:cs="Arial"/>
          <w:b/>
          <w:bCs/>
          <w:color w:val="215E99" w:themeColor="text2" w:themeTint="BF"/>
          <w:sz w:val="28"/>
          <w:szCs w:val="28"/>
          <w:rPrChange w:id="4463" w:author="Mubiyarto Wibisono" w:date="2025-09-05T08:38:00Z" w16du:dateUtc="2025-09-05T01:38:00Z">
            <w:rPr>
              <w:rFonts w:eastAsia="Arial" w:cs="Arial"/>
              <w:b/>
              <w:bCs/>
            </w:rPr>
          </w:rPrChange>
        </w:rPr>
        <w:t>API for eService</w:t>
      </w:r>
      <w:bookmarkEnd w:id="4455"/>
      <w:bookmarkEnd w:id="4456"/>
      <w:bookmarkEnd w:id="4457"/>
      <w:bookmarkEnd w:id="4460"/>
      <w:bookmarkEnd w:id="4461"/>
      <w:bookmarkEnd w:id="4462"/>
    </w:p>
    <w:p w14:paraId="6CCBC27B" w14:textId="3869A023" w:rsidR="00CC5D18" w:rsidRPr="00D76900" w:rsidRDefault="00CC5D18">
      <w:pPr>
        <w:pStyle w:val="Heading6"/>
        <w:numPr>
          <w:ilvl w:val="0"/>
          <w:numId w:val="62"/>
        </w:numPr>
        <w:ind w:left="1276" w:hanging="1276"/>
        <w:rPr>
          <w:rFonts w:ascii="Arial" w:eastAsia="Arial" w:hAnsi="Arial" w:cs="Arial"/>
          <w:b/>
          <w:bCs/>
          <w:i w:val="0"/>
          <w:iCs w:val="0"/>
          <w:color w:val="215E99" w:themeColor="text2" w:themeTint="BF"/>
          <w:sz w:val="28"/>
          <w:szCs w:val="28"/>
          <w:rPrChange w:id="4464" w:author="Mubiyarto Wibisono" w:date="2025-09-05T08:38:00Z" w16du:dateUtc="2025-09-05T01:38:00Z">
            <w:rPr>
              <w:rFonts w:ascii="Arial" w:eastAsia="Arial" w:hAnsi="Arial" w:cs="Arial"/>
              <w:b/>
              <w:bCs/>
              <w:i w:val="0"/>
              <w:iCs w:val="0"/>
            </w:rPr>
          </w:rPrChange>
        </w:rPr>
        <w:pPrChange w:id="4465" w:author="Mubiyarto Wibisono" w:date="2025-09-04T13:13:00Z" w16du:dateUtc="2025-09-04T06:13:00Z">
          <w:pPr>
            <w:pStyle w:val="Heading4"/>
          </w:pPr>
        </w:pPrChange>
      </w:pPr>
      <w:bookmarkStart w:id="4466" w:name="_Toc205930408"/>
      <w:del w:id="4467" w:author="Mubiyarto Wibisono" w:date="2025-09-04T13:10:00Z" w16du:dateUtc="2025-09-04T06:10:00Z">
        <w:r w:rsidRPr="00D76900" w:rsidDel="009724C7">
          <w:rPr>
            <w:rFonts w:ascii="Arial" w:eastAsia="Arial" w:hAnsi="Arial" w:cs="Arial"/>
            <w:b/>
            <w:bCs/>
            <w:i w:val="0"/>
            <w:iCs w:val="0"/>
            <w:color w:val="215E99" w:themeColor="text2" w:themeTint="BF"/>
            <w:sz w:val="28"/>
            <w:szCs w:val="28"/>
            <w:rPrChange w:id="4468" w:author="Mubiyarto Wibisono" w:date="2025-09-05T08:38:00Z" w16du:dateUtc="2025-09-05T01:38:00Z">
              <w:rPr>
                <w:rFonts w:ascii="Arial" w:eastAsia="Arial" w:hAnsi="Arial" w:cs="Arial"/>
                <w:b/>
                <w:bCs/>
                <w:i w:val="0"/>
                <w:iCs w:val="0"/>
              </w:rPr>
            </w:rPrChange>
          </w:rPr>
          <w:delText>1.</w:delText>
        </w:r>
        <w:r w:rsidR="00E1399C" w:rsidRPr="00D76900" w:rsidDel="009724C7">
          <w:rPr>
            <w:rFonts w:ascii="Arial" w:eastAsia="Arial" w:hAnsi="Arial" w:cs="Arial"/>
            <w:b/>
            <w:bCs/>
            <w:i w:val="0"/>
            <w:iCs w:val="0"/>
            <w:color w:val="215E99" w:themeColor="text2" w:themeTint="BF"/>
            <w:sz w:val="28"/>
            <w:szCs w:val="28"/>
            <w:rPrChange w:id="4469" w:author="Mubiyarto Wibisono" w:date="2025-09-05T08:38:00Z" w16du:dateUtc="2025-09-05T01:38:00Z">
              <w:rPr>
                <w:rFonts w:ascii="Arial" w:eastAsia="Arial" w:hAnsi="Arial" w:cs="Arial"/>
                <w:b/>
                <w:bCs/>
                <w:i w:val="0"/>
                <w:iCs w:val="0"/>
              </w:rPr>
            </w:rPrChange>
          </w:rPr>
          <w:delText>4</w:delText>
        </w:r>
        <w:r w:rsidRPr="00D76900" w:rsidDel="009724C7">
          <w:rPr>
            <w:rFonts w:ascii="Arial" w:eastAsia="Arial" w:hAnsi="Arial" w:cs="Arial"/>
            <w:b/>
            <w:bCs/>
            <w:i w:val="0"/>
            <w:iCs w:val="0"/>
            <w:color w:val="215E99" w:themeColor="text2" w:themeTint="BF"/>
            <w:sz w:val="28"/>
            <w:szCs w:val="28"/>
            <w:rPrChange w:id="4470" w:author="Mubiyarto Wibisono" w:date="2025-09-05T08:38:00Z" w16du:dateUtc="2025-09-05T01:38:00Z">
              <w:rPr>
                <w:rFonts w:ascii="Arial" w:eastAsia="Arial" w:hAnsi="Arial" w:cs="Arial"/>
                <w:b/>
                <w:bCs/>
                <w:i w:val="0"/>
                <w:iCs w:val="0"/>
              </w:rPr>
            </w:rPrChange>
          </w:rPr>
          <w:delText xml:space="preserve">.3.1.1 </w:delText>
        </w:r>
      </w:del>
      <w:bookmarkStart w:id="4471" w:name="_Toc207935527"/>
      <w:bookmarkStart w:id="4472" w:name="_Toc207961284"/>
      <w:r w:rsidRPr="00D76900">
        <w:rPr>
          <w:rFonts w:ascii="Arial" w:eastAsia="Arial" w:hAnsi="Arial" w:cs="Arial"/>
          <w:b/>
          <w:bCs/>
          <w:i w:val="0"/>
          <w:iCs w:val="0"/>
          <w:color w:val="215E99" w:themeColor="text2" w:themeTint="BF"/>
          <w:sz w:val="28"/>
          <w:szCs w:val="28"/>
          <w:rPrChange w:id="4473" w:author="Mubiyarto Wibisono" w:date="2025-09-05T08:38:00Z" w16du:dateUtc="2025-09-05T01:38:00Z">
            <w:rPr>
              <w:rFonts w:ascii="Arial" w:eastAsia="Arial" w:hAnsi="Arial" w:cs="Arial"/>
              <w:b/>
              <w:bCs/>
              <w:i w:val="0"/>
              <w:iCs w:val="0"/>
            </w:rPr>
          </w:rPrChange>
        </w:rPr>
        <w:t>API Get Notice Details</w:t>
      </w:r>
      <w:bookmarkEnd w:id="4466"/>
      <w:bookmarkEnd w:id="4471"/>
      <w:bookmarkEnd w:id="4472"/>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CC5D18" w:rsidRPr="00A41EA1" w14:paraId="3A9AB9E8"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FF0D995" w14:textId="3B4506B9" w:rsidR="00CC5D18" w:rsidRPr="00A41EA1" w:rsidRDefault="00AC7F97" w:rsidP="001F00BD">
            <w:pPr>
              <w:jc w:val="both"/>
              <w:rPr>
                <w:rFonts w:ascii="Arial" w:eastAsia="Arial" w:hAnsi="Arial" w:cs="Arial"/>
                <w:sz w:val="20"/>
                <w:szCs w:val="20"/>
              </w:rPr>
            </w:pPr>
            <w:bookmarkStart w:id="4474" w:name="_Hlk207106949"/>
            <w:proofErr w:type="spellStart"/>
            <w:r>
              <w:rPr>
                <w:rFonts w:ascii="Arial" w:eastAsia="Arial" w:hAnsi="Arial" w:cs="Arial"/>
                <w:sz w:val="20"/>
                <w:szCs w:val="20"/>
              </w:rPr>
              <w:t>ca</w:t>
            </w:r>
            <w:r w:rsidR="00CC5D18" w:rsidRPr="00A41EA1">
              <w:rPr>
                <w:rFonts w:ascii="Arial" w:eastAsia="Arial" w:hAnsi="Arial" w:cs="Arial"/>
                <w:sz w:val="20"/>
                <w:szCs w:val="20"/>
              </w:rPr>
              <w:t>API</w:t>
            </w:r>
            <w:proofErr w:type="spellEnd"/>
            <w:r w:rsidR="00CC5D18" w:rsidRPr="00A41EA1">
              <w:rPr>
                <w:rFonts w:ascii="Arial" w:eastAsia="Arial" w:hAnsi="Arial" w:cs="Arial"/>
                <w:sz w:val="20"/>
                <w:szCs w:val="20"/>
              </w:rPr>
              <w:t xml:space="preserve">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5D80092"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parkingfines</w:t>
            </w:r>
            <w:proofErr w:type="spellEnd"/>
          </w:p>
        </w:tc>
      </w:tr>
      <w:tr w:rsidR="00CC5D18" w:rsidRPr="00A41EA1" w14:paraId="484C7798"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CDABD1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E9503F4" w14:textId="7A8EB99E"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UAT: https://</w:t>
            </w:r>
            <w:r w:rsidR="000F5CAC" w:rsidRPr="00A41EA1">
              <w:rPr>
                <w:rFonts w:ascii="Arial" w:eastAsia="Arial" w:hAnsi="Arial" w:cs="Arial"/>
                <w:sz w:val="20"/>
                <w:szCs w:val="20"/>
              </w:rPr>
              <w:t>parking2.uraz</w:t>
            </w:r>
            <w:r w:rsidRPr="00A41EA1">
              <w:rPr>
                <w:rFonts w:ascii="Arial" w:eastAsia="Arial" w:hAnsi="Arial" w:cs="Arial"/>
                <w:sz w:val="20"/>
                <w:szCs w:val="20"/>
              </w:rPr>
              <w:t>.gov.sg/ocms/v1/parkingfines</w:t>
            </w:r>
          </w:p>
          <w:p w14:paraId="45C5975C" w14:textId="3F2197F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PRD: https://</w:t>
            </w:r>
            <w:del w:id="4475" w:author="Ahmad Rafif" w:date="2025-08-26T13:26:00Z" w16du:dateUtc="2025-08-26T06:26:00Z">
              <w:r w:rsidR="000F5CAC" w:rsidRPr="00A41EA1" w:rsidDel="008D0ABE">
                <w:rPr>
                  <w:rFonts w:ascii="Arial" w:hAnsi="Arial" w:cs="Arial"/>
                  <w:sz w:val="20"/>
                  <w:szCs w:val="20"/>
                  <w:rPrChange w:id="4476" w:author="Mubiyarto Wibisono" w:date="2025-09-05T08:31:00Z" w16du:dateUtc="2025-09-05T01:31:00Z">
                    <w:rPr/>
                  </w:rPrChange>
                </w:rPr>
                <w:delText xml:space="preserve"> </w:delText>
              </w:r>
            </w:del>
            <w:r w:rsidR="000F5CAC" w:rsidRPr="00A41EA1">
              <w:rPr>
                <w:rFonts w:ascii="Arial" w:eastAsia="Arial" w:hAnsi="Arial" w:cs="Arial"/>
                <w:sz w:val="20"/>
                <w:szCs w:val="20"/>
              </w:rPr>
              <w:t>parking</w:t>
            </w:r>
            <w:del w:id="4477" w:author="Ahmad Rafif" w:date="2025-08-26T13:26:00Z" w16du:dateUtc="2025-08-26T06:26:00Z">
              <w:r w:rsidR="000F5CAC" w:rsidRPr="00A41EA1" w:rsidDel="008D0ABE">
                <w:rPr>
                  <w:rFonts w:ascii="Arial" w:eastAsia="Arial" w:hAnsi="Arial" w:cs="Arial"/>
                  <w:sz w:val="20"/>
                  <w:szCs w:val="20"/>
                </w:rPr>
                <w:delText>2</w:delText>
              </w:r>
            </w:del>
            <w:r w:rsidR="000F5CAC" w:rsidRPr="00A41EA1">
              <w:rPr>
                <w:rFonts w:ascii="Arial" w:eastAsia="Arial" w:hAnsi="Arial" w:cs="Arial"/>
                <w:sz w:val="20"/>
                <w:szCs w:val="20"/>
              </w:rPr>
              <w:t>.uraz</w:t>
            </w:r>
            <w:r w:rsidRPr="00A41EA1">
              <w:rPr>
                <w:rFonts w:ascii="Arial" w:eastAsia="Arial" w:hAnsi="Arial" w:cs="Arial"/>
                <w:sz w:val="20"/>
                <w:szCs w:val="20"/>
              </w:rPr>
              <w:t>.gov.sg/ocms/v1/parkingfines</w:t>
            </w:r>
          </w:p>
        </w:tc>
      </w:tr>
      <w:tr w:rsidR="00CC5D18" w:rsidRPr="00A41EA1" w14:paraId="120128DE"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894CD86"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F9D5636"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The API to get notice for payment</w:t>
            </w:r>
          </w:p>
        </w:tc>
      </w:tr>
      <w:tr w:rsidR="00CC5D18" w:rsidRPr="00A41EA1" w14:paraId="1479FF0B"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189788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1E2CA5C"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POST</w:t>
            </w:r>
          </w:p>
        </w:tc>
      </w:tr>
      <w:tr w:rsidR="00CC5D18" w:rsidRPr="00A41EA1" w14:paraId="7661F8BA"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73A17BF"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AADD08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
          <w:p w14:paraId="7926AD13"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"Authorization": "Bearer eyJhbGciOiJIUzI1NiIsInR5cCI6IkpXVCJ9...",</w:t>
            </w:r>
          </w:p>
          <w:p w14:paraId="5BCABBD8"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0B9536BF"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tc>
      </w:tr>
      <w:tr w:rsidR="00CC5D18" w:rsidRPr="00A41EA1" w14:paraId="2EA15271"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78FF261"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lastRenderedPageBreak/>
              <w:t>Payload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85241F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p w14:paraId="66BA5D13"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"$limit":10,</w:t>
            </w:r>
          </w:p>
          <w:p w14:paraId="16919DC3"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"$skip":0,</w:t>
            </w:r>
          </w:p>
          <w:p w14:paraId="6B5DFEFB"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vehicleNo</w:t>
            </w:r>
            <w:proofErr w:type="spellEnd"/>
            <w:r w:rsidRPr="00A41EA1">
              <w:rPr>
                <w:rFonts w:ascii="Arial" w:eastAsia="Arial" w:hAnsi="Arial" w:cs="Arial"/>
                <w:sz w:val="20"/>
                <w:szCs w:val="20"/>
              </w:rPr>
              <w:t>":" SGK6105B"</w:t>
            </w:r>
          </w:p>
          <w:p w14:paraId="100BC56B"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tc>
      </w:tr>
      <w:tr w:rsidR="00CC5D18" w:rsidRPr="00A41EA1" w14:paraId="58FFC2FB"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DE49835"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Response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5B01D51"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p w14:paraId="10619434"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"total": 1,</w:t>
            </w:r>
          </w:p>
          <w:p w14:paraId="0A7F5853"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"limit": 9999,</w:t>
            </w:r>
          </w:p>
          <w:p w14:paraId="526C1BE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"skip": 0,</w:t>
            </w:r>
          </w:p>
          <w:p w14:paraId="187840A5"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"data": [</w:t>
            </w:r>
          </w:p>
          <w:p w14:paraId="5854C2D8"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
          <w:p w14:paraId="46C3CE8E" w14:textId="17A2DCAE"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"noticeNo":"441000236X",</w:t>
            </w:r>
          </w:p>
          <w:p w14:paraId="60D8019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"vehicleNo":"SGK6105B",</w:t>
            </w:r>
          </w:p>
          <w:p w14:paraId="59C2D0A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"noticeDateAndTime":"2025-05-01T14:30:00",</w:t>
            </w:r>
          </w:p>
          <w:p w14:paraId="21CC8B9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"amountPayable":"100.00",</w:t>
            </w:r>
          </w:p>
          <w:p w14:paraId="3F13D44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ppCode</w:t>
            </w:r>
            <w:proofErr w:type="spellEnd"/>
            <w:r w:rsidRPr="00A41EA1">
              <w:rPr>
                <w:rFonts w:ascii="Arial" w:eastAsia="Arial" w:hAnsi="Arial" w:cs="Arial"/>
                <w:sz w:val="20"/>
                <w:szCs w:val="20"/>
              </w:rPr>
              <w:t>": "M0028",</w:t>
            </w:r>
          </w:p>
          <w:p w14:paraId="76C493D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"dateTransaction":"2025-05-10T14:30:00",</w:t>
            </w:r>
          </w:p>
          <w:p w14:paraId="6E699C30"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errorMessage</w:t>
            </w:r>
            <w:proofErr w:type="spellEnd"/>
            <w:r w:rsidRPr="00A41EA1">
              <w:rPr>
                <w:rFonts w:ascii="Arial" w:eastAsia="Arial" w:hAnsi="Arial" w:cs="Arial"/>
                <w:sz w:val="20"/>
                <w:szCs w:val="20"/>
              </w:rPr>
              <w:t>": null,</w:t>
            </w:r>
          </w:p>
          <w:p w14:paraId="6499D70B"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show":"Y</w:t>
            </w:r>
            <w:proofErr w:type="spellEnd"/>
            <w:r w:rsidRPr="00A41EA1">
              <w:rPr>
                <w:rFonts w:ascii="Arial" w:eastAsia="Arial" w:hAnsi="Arial" w:cs="Arial"/>
                <w:sz w:val="20"/>
                <w:szCs w:val="20"/>
              </w:rPr>
              <w:t>",</w:t>
            </w:r>
          </w:p>
          <w:p w14:paraId="7CDBB9B4"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noticePaymentFlag</w:t>
            </w:r>
            <w:proofErr w:type="spellEnd"/>
            <w:r w:rsidRPr="00A41EA1">
              <w:rPr>
                <w:rFonts w:ascii="Arial" w:eastAsia="Arial" w:hAnsi="Arial" w:cs="Arial"/>
                <w:sz w:val="20"/>
                <w:szCs w:val="20"/>
              </w:rPr>
              <w:t>":"Y"</w:t>
            </w:r>
          </w:p>
          <w:p w14:paraId="14702023"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
          <w:p w14:paraId="2C8D8800"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
          <w:p w14:paraId="4CA7450F"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p w14:paraId="48114137" w14:textId="77777777" w:rsidR="00CC5D18" w:rsidRPr="00A41EA1" w:rsidRDefault="00CC5D18" w:rsidP="001F00BD">
            <w:pPr>
              <w:jc w:val="both"/>
              <w:rPr>
                <w:rFonts w:ascii="Arial" w:eastAsia="Arial" w:hAnsi="Arial" w:cs="Arial"/>
                <w:sz w:val="20"/>
                <w:szCs w:val="20"/>
              </w:rPr>
            </w:pPr>
          </w:p>
        </w:tc>
      </w:tr>
      <w:tr w:rsidR="00CC5D18" w:rsidRPr="00A41EA1" w14:paraId="5C8887F9" w14:textId="77777777" w:rsidTr="00320A87">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6E7F584"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Response Failure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BC2BD1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p w14:paraId="28DD0A0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"data": {</w:t>
            </w:r>
          </w:p>
          <w:p w14:paraId="42D66CF5"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appCode</w:t>
            </w:r>
            <w:proofErr w:type="spellEnd"/>
            <w:r w:rsidRPr="00A41EA1">
              <w:rPr>
                <w:rFonts w:ascii="Arial" w:eastAsia="Arial" w:hAnsi="Arial" w:cs="Arial"/>
                <w:sz w:val="20"/>
                <w:szCs w:val="20"/>
              </w:rPr>
              <w:t>": "OCMS-5000",</w:t>
            </w:r>
          </w:p>
          <w:p w14:paraId="371ED89C"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"message": "The request took too long to process. Please try again later."</w:t>
            </w:r>
          </w:p>
          <w:p w14:paraId="356897D6"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w:t>
            </w:r>
          </w:p>
          <w:p w14:paraId="0895CB4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w:t>
            </w:r>
          </w:p>
          <w:p w14:paraId="75A52BA6" w14:textId="77777777" w:rsidR="00CC5D18" w:rsidRPr="00A41EA1" w:rsidRDefault="00CC5D18" w:rsidP="001F00BD">
            <w:pPr>
              <w:jc w:val="both"/>
              <w:rPr>
                <w:rFonts w:ascii="Arial" w:eastAsia="Arial" w:hAnsi="Arial" w:cs="Arial"/>
                <w:sz w:val="20"/>
                <w:szCs w:val="20"/>
              </w:rPr>
            </w:pPr>
          </w:p>
        </w:tc>
      </w:tr>
      <w:bookmarkEnd w:id="4474"/>
    </w:tbl>
    <w:p w14:paraId="090AE107" w14:textId="77777777" w:rsidR="00855FC0" w:rsidRDefault="00855FC0" w:rsidP="00BA5C95">
      <w:pPr>
        <w:pBdr>
          <w:top w:val="nil"/>
          <w:left w:val="nil"/>
          <w:bottom w:val="nil"/>
          <w:right w:val="nil"/>
          <w:between w:val="nil"/>
        </w:pBdr>
        <w:tabs>
          <w:tab w:val="left" w:pos="1620"/>
        </w:tabs>
        <w:jc w:val="both"/>
        <w:rPr>
          <w:ins w:id="4478" w:author="Mubiyarto Wibisono" w:date="2025-09-05T10:19:00Z" w16du:dateUtc="2025-09-05T03:19:00Z"/>
          <w:rFonts w:ascii="Arial" w:eastAsia="Arial" w:hAnsi="Arial" w:cs="Arial"/>
          <w:sz w:val="20"/>
          <w:szCs w:val="20"/>
        </w:rPr>
      </w:pPr>
    </w:p>
    <w:p w14:paraId="5BE3FC9F" w14:textId="463C64D3" w:rsidR="00D97D12" w:rsidRPr="00A41EA1" w:rsidDel="00D97D12" w:rsidRDefault="00D97D12" w:rsidP="00BA5C95">
      <w:pPr>
        <w:pBdr>
          <w:top w:val="nil"/>
          <w:left w:val="nil"/>
          <w:bottom w:val="nil"/>
          <w:right w:val="nil"/>
          <w:between w:val="nil"/>
        </w:pBdr>
        <w:tabs>
          <w:tab w:val="left" w:pos="1620"/>
        </w:tabs>
        <w:jc w:val="both"/>
        <w:rPr>
          <w:del w:id="4479" w:author="Mubiyarto Wibisono" w:date="2025-09-05T10:19:00Z" w16du:dateUtc="2025-09-05T03:19:00Z"/>
          <w:rFonts w:ascii="Arial" w:eastAsia="Arial" w:hAnsi="Arial" w:cs="Arial"/>
          <w:sz w:val="20"/>
          <w:szCs w:val="20"/>
          <w:rPrChange w:id="4480" w:author="Mubiyarto Wibisono" w:date="2025-09-05T08:31:00Z" w16du:dateUtc="2025-09-05T01:31:00Z">
            <w:rPr>
              <w:del w:id="4481" w:author="Mubiyarto Wibisono" w:date="2025-09-05T10:19:00Z" w16du:dateUtc="2025-09-05T03:19:00Z"/>
              <w:rFonts w:ascii="Arial" w:eastAsia="Arial" w:hAnsi="Arial" w:cs="Arial"/>
            </w:rPr>
          </w:rPrChange>
        </w:rPr>
      </w:pPr>
      <w:bookmarkStart w:id="4482" w:name="_Toc207961285"/>
      <w:bookmarkEnd w:id="4482"/>
    </w:p>
    <w:p w14:paraId="6FD0EB1B" w14:textId="2850C08F" w:rsidR="00CC5D18" w:rsidRPr="00D76900" w:rsidRDefault="00CC5D18">
      <w:pPr>
        <w:pStyle w:val="Heading4"/>
        <w:numPr>
          <w:ilvl w:val="0"/>
          <w:numId w:val="57"/>
        </w:numPr>
        <w:ind w:hanging="720"/>
        <w:rPr>
          <w:rFonts w:ascii="Arial" w:hAnsi="Arial" w:cs="Arial"/>
          <w:b/>
          <w:bCs/>
          <w:color w:val="215E99" w:themeColor="text2" w:themeTint="BF"/>
          <w:sz w:val="28"/>
          <w:szCs w:val="28"/>
          <w:rPrChange w:id="4483" w:author="Mubiyarto Wibisono" w:date="2025-09-05T08:38:00Z" w16du:dateUtc="2025-09-05T01:38:00Z">
            <w:rPr>
              <w:rFonts w:ascii="Arial" w:hAnsi="Arial" w:cs="Arial"/>
              <w:b/>
              <w:bCs/>
              <w:sz w:val="28"/>
              <w:szCs w:val="28"/>
            </w:rPr>
          </w:rPrChange>
        </w:rPr>
        <w:pPrChange w:id="4484" w:author="Mubiyarto Wibisono" w:date="2025-09-04T13:14:00Z" w16du:dateUtc="2025-09-04T06:14:00Z">
          <w:pPr>
            <w:pStyle w:val="Heading2"/>
          </w:pPr>
        </w:pPrChange>
      </w:pPr>
      <w:bookmarkStart w:id="4485" w:name="_Toc205930409"/>
      <w:bookmarkStart w:id="4486" w:name="_Toc206576652"/>
      <w:bookmarkStart w:id="4487" w:name="_Toc206577186"/>
      <w:del w:id="4488" w:author="Mubiyarto Wibisono" w:date="2025-09-04T13:14:00Z" w16du:dateUtc="2025-09-04T06:14:00Z">
        <w:r w:rsidRPr="00D76900" w:rsidDel="009724C7">
          <w:rPr>
            <w:rFonts w:ascii="Arial" w:hAnsi="Arial" w:cs="Arial"/>
            <w:b/>
            <w:bCs/>
            <w:i w:val="0"/>
            <w:iCs w:val="0"/>
            <w:color w:val="215E99" w:themeColor="text2" w:themeTint="BF"/>
            <w:sz w:val="28"/>
            <w:szCs w:val="28"/>
            <w:rPrChange w:id="4489" w:author="Mubiyarto Wibisono" w:date="2025-09-05T08:38:00Z" w16du:dateUtc="2025-09-05T01:38:00Z">
              <w:rPr>
                <w:rFonts w:ascii="Arial" w:hAnsi="Arial" w:cs="Arial"/>
                <w:b/>
                <w:bCs/>
                <w:i/>
                <w:iCs/>
                <w:sz w:val="28"/>
                <w:szCs w:val="28"/>
              </w:rPr>
            </w:rPrChange>
          </w:rPr>
          <w:delText xml:space="preserve">1.4.4 </w:delText>
        </w:r>
      </w:del>
      <w:bookmarkStart w:id="4490" w:name="_Toc207935528"/>
      <w:bookmarkStart w:id="4491" w:name="_Toc207957038"/>
      <w:bookmarkStart w:id="4492" w:name="_Toc207961286"/>
      <w:r w:rsidRPr="00D76900">
        <w:rPr>
          <w:rFonts w:ascii="Arial" w:hAnsi="Arial" w:cs="Arial"/>
          <w:b/>
          <w:bCs/>
          <w:i w:val="0"/>
          <w:iCs w:val="0"/>
          <w:color w:val="215E99" w:themeColor="text2" w:themeTint="BF"/>
          <w:sz w:val="28"/>
          <w:szCs w:val="28"/>
          <w:rPrChange w:id="4493" w:author="Mubiyarto Wibisono" w:date="2025-09-05T08:38:00Z" w16du:dateUtc="2025-09-05T01:38:00Z">
            <w:rPr>
              <w:rFonts w:ascii="Arial" w:hAnsi="Arial" w:cs="Arial"/>
              <w:b/>
              <w:bCs/>
              <w:i/>
              <w:iCs/>
              <w:sz w:val="28"/>
              <w:szCs w:val="28"/>
            </w:rPr>
          </w:rPrChange>
        </w:rPr>
        <w:t>Database and Data Mapping</w:t>
      </w:r>
      <w:bookmarkEnd w:id="4485"/>
      <w:bookmarkEnd w:id="4486"/>
      <w:bookmarkEnd w:id="4487"/>
      <w:bookmarkEnd w:id="4490"/>
      <w:bookmarkEnd w:id="4491"/>
      <w:bookmarkEnd w:id="4492"/>
    </w:p>
    <w:p w14:paraId="512D1646" w14:textId="48186496" w:rsidR="00CC5D18" w:rsidRPr="00D76900" w:rsidRDefault="00CC5D18">
      <w:pPr>
        <w:pStyle w:val="Heading5"/>
        <w:numPr>
          <w:ilvl w:val="0"/>
          <w:numId w:val="65"/>
        </w:numPr>
        <w:ind w:left="993" w:hanging="993"/>
        <w:rPr>
          <w:rFonts w:cs="Arial"/>
          <w:b/>
          <w:bCs/>
          <w:color w:val="215E99" w:themeColor="text2" w:themeTint="BF"/>
          <w:sz w:val="28"/>
          <w:szCs w:val="28"/>
          <w:rPrChange w:id="4494" w:author="Mubiyarto Wibisono" w:date="2025-09-05T08:38:00Z" w16du:dateUtc="2025-09-05T01:38:00Z">
            <w:rPr>
              <w:rFonts w:cs="Arial"/>
              <w:b/>
              <w:bCs/>
              <w:sz w:val="24"/>
              <w:szCs w:val="24"/>
            </w:rPr>
          </w:rPrChange>
        </w:rPr>
        <w:pPrChange w:id="4495" w:author="Mubiyarto Wibisono" w:date="2025-09-04T13:17:00Z" w16du:dateUtc="2025-09-04T06:17:00Z">
          <w:pPr>
            <w:pStyle w:val="Heading3"/>
          </w:pPr>
        </w:pPrChange>
      </w:pPr>
      <w:bookmarkStart w:id="4496" w:name="_Toc205930410"/>
      <w:bookmarkStart w:id="4497" w:name="_Toc206576653"/>
      <w:bookmarkStart w:id="4498" w:name="_Toc206577187"/>
      <w:del w:id="4499" w:author="Mubiyarto Wibisono" w:date="2025-09-04T13:15:00Z" w16du:dateUtc="2025-09-04T06:15:00Z">
        <w:r w:rsidRPr="00D76900" w:rsidDel="009724C7">
          <w:rPr>
            <w:rFonts w:ascii="Arial" w:hAnsi="Arial" w:cs="Arial"/>
            <w:b/>
            <w:bCs/>
            <w:color w:val="215E99" w:themeColor="text2" w:themeTint="BF"/>
            <w:sz w:val="28"/>
            <w:szCs w:val="28"/>
            <w:rPrChange w:id="4500" w:author="Mubiyarto Wibisono" w:date="2025-09-05T08:38:00Z" w16du:dateUtc="2025-09-05T01:38:00Z">
              <w:rPr>
                <w:rFonts w:cs="Arial"/>
                <w:b/>
                <w:bCs/>
              </w:rPr>
            </w:rPrChange>
          </w:rPr>
          <w:delText xml:space="preserve">1.4.4.1 </w:delText>
        </w:r>
      </w:del>
      <w:bookmarkStart w:id="4501" w:name="_Toc207935529"/>
      <w:bookmarkStart w:id="4502" w:name="_Toc207957039"/>
      <w:bookmarkStart w:id="4503" w:name="_Toc207961287"/>
      <w:r w:rsidRPr="00D76900">
        <w:rPr>
          <w:rFonts w:ascii="Arial" w:hAnsi="Arial" w:cs="Arial"/>
          <w:b/>
          <w:bCs/>
          <w:color w:val="215E99" w:themeColor="text2" w:themeTint="BF"/>
          <w:sz w:val="28"/>
          <w:szCs w:val="28"/>
          <w:rPrChange w:id="4504" w:author="Mubiyarto Wibisono" w:date="2025-09-05T08:38:00Z" w16du:dateUtc="2025-09-05T01:38:00Z">
            <w:rPr>
              <w:rFonts w:cs="Arial"/>
              <w:b/>
              <w:bCs/>
            </w:rPr>
          </w:rPrChange>
        </w:rPr>
        <w:t>Search Notice Parameter</w:t>
      </w:r>
      <w:bookmarkEnd w:id="4496"/>
      <w:bookmarkEnd w:id="4497"/>
      <w:bookmarkEnd w:id="4498"/>
      <w:bookmarkEnd w:id="4501"/>
      <w:bookmarkEnd w:id="4502"/>
      <w:bookmarkEnd w:id="4503"/>
    </w:p>
    <w:tbl>
      <w:tblPr>
        <w:tblW w:w="0" w:type="auto"/>
        <w:tblCellMar>
          <w:top w:w="113" w:type="dxa"/>
          <w:left w:w="113" w:type="dxa"/>
          <w:bottom w:w="113" w:type="dxa"/>
          <w:right w:w="113" w:type="dxa"/>
        </w:tblCellMar>
        <w:tblLook w:val="04A0" w:firstRow="1" w:lastRow="0" w:firstColumn="1" w:lastColumn="0" w:noHBand="0" w:noVBand="1"/>
      </w:tblPr>
      <w:tblGrid>
        <w:gridCol w:w="950"/>
        <w:gridCol w:w="3485"/>
        <w:gridCol w:w="1342"/>
        <w:gridCol w:w="1571"/>
        <w:gridCol w:w="2002"/>
      </w:tblGrid>
      <w:tr w:rsidR="00CC5D18" w:rsidRPr="00A41EA1" w14:paraId="3E6D11AB" w14:textId="77777777" w:rsidTr="00320A87">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9BC57BE"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Zone</w:t>
            </w:r>
          </w:p>
        </w:tc>
        <w:tc>
          <w:tcPr>
            <w:tcW w:w="3485"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597EE578"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1372"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4361770"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Field Name</w:t>
            </w:r>
          </w:p>
        </w:tc>
        <w:tc>
          <w:tcPr>
            <w:tcW w:w="141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A2E24A3" w14:textId="77777777" w:rsidR="00CC5D18" w:rsidRPr="00A41EA1" w:rsidRDefault="00CC5D18" w:rsidP="00320A87">
            <w:pPr>
              <w:jc w:val="center"/>
              <w:rPr>
                <w:rFonts w:ascii="Arial" w:eastAsia="Arial" w:hAnsi="Arial" w:cs="Arial"/>
                <w:b/>
                <w:bCs/>
                <w:sz w:val="20"/>
                <w:szCs w:val="20"/>
              </w:rPr>
            </w:pPr>
            <w:r w:rsidRPr="00A41EA1">
              <w:rPr>
                <w:rFonts w:ascii="Arial" w:eastAsia="Arial" w:hAnsi="Arial" w:cs="Arial"/>
                <w:b/>
                <w:bCs/>
                <w:sz w:val="20"/>
                <w:szCs w:val="20"/>
              </w:rPr>
              <w:t>UI Field</w:t>
            </w:r>
          </w:p>
        </w:tc>
        <w:tc>
          <w:tcPr>
            <w:tcW w:w="2125"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7407248"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Description</w:t>
            </w:r>
          </w:p>
        </w:tc>
      </w:tr>
      <w:tr w:rsidR="00CC5D18" w:rsidRPr="00A41EA1" w14:paraId="6EE4FE1F" w14:textId="77777777" w:rsidTr="00320A87">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94B9AF8"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 </w:t>
            </w:r>
          </w:p>
        </w:tc>
        <w:tc>
          <w:tcPr>
            <w:tcW w:w="34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48511BB"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137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00613AA"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vehicle_no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642D4DB4"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Vehicle No</w:t>
            </w:r>
          </w:p>
        </w:tc>
        <w:tc>
          <w:tcPr>
            <w:tcW w:w="212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90AD04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xml:space="preserve">For search when input parameter </w:t>
            </w:r>
            <w:proofErr w:type="spellStart"/>
            <w:r w:rsidRPr="00A41EA1">
              <w:rPr>
                <w:rFonts w:ascii="Arial" w:eastAsia="Arial" w:hAnsi="Arial" w:cs="Arial"/>
                <w:sz w:val="20"/>
                <w:szCs w:val="20"/>
              </w:rPr>
              <w:t>vehicle_no</w:t>
            </w:r>
            <w:proofErr w:type="spellEnd"/>
          </w:p>
        </w:tc>
      </w:tr>
      <w:tr w:rsidR="00CC5D18" w:rsidRPr="00A41EA1" w14:paraId="49487476" w14:textId="77777777" w:rsidTr="00320A87">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1F5CC4B"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w:t>
            </w:r>
          </w:p>
        </w:tc>
        <w:tc>
          <w:tcPr>
            <w:tcW w:w="34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2DAB3BC7"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137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1D2115AA"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notice_no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948E278"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Notice No</w:t>
            </w:r>
          </w:p>
        </w:tc>
        <w:tc>
          <w:tcPr>
            <w:tcW w:w="212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C24C28E"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xml:space="preserve">For search when input parameter </w:t>
            </w:r>
            <w:proofErr w:type="spellStart"/>
            <w:r w:rsidRPr="00A41EA1">
              <w:rPr>
                <w:rFonts w:ascii="Arial" w:eastAsia="Arial" w:hAnsi="Arial" w:cs="Arial"/>
                <w:sz w:val="20"/>
                <w:szCs w:val="20"/>
              </w:rPr>
              <w:t>notice_no</w:t>
            </w:r>
            <w:proofErr w:type="spellEnd"/>
          </w:p>
        </w:tc>
      </w:tr>
      <w:tr w:rsidR="00CC5D18" w:rsidRPr="00A41EA1" w14:paraId="6EF9DCC7" w14:textId="77777777" w:rsidTr="00320A87">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BA8B984"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PII</w:t>
            </w:r>
          </w:p>
        </w:tc>
        <w:tc>
          <w:tcPr>
            <w:tcW w:w="348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12E1F750"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eocms_offence_notice_owner_driver</w:t>
            </w:r>
            <w:proofErr w:type="spellEnd"/>
          </w:p>
        </w:tc>
        <w:tc>
          <w:tcPr>
            <w:tcW w:w="1372"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01D9835F"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id_no</w:t>
            </w:r>
            <w:proofErr w:type="spellEnd"/>
          </w:p>
        </w:tc>
        <w:tc>
          <w:tcPr>
            <w:tcW w:w="1418" w:type="dxa"/>
            <w:tcBorders>
              <w:top w:val="single" w:sz="4" w:space="0" w:color="000000"/>
              <w:left w:val="single" w:sz="4" w:space="0" w:color="000000"/>
              <w:bottom w:val="single" w:sz="4" w:space="0" w:color="000000"/>
              <w:right w:val="single" w:sz="4" w:space="0" w:color="000000"/>
            </w:tcBorders>
          </w:tcPr>
          <w:p w14:paraId="109175AF"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NRIC/UEN/FIN</w:t>
            </w:r>
          </w:p>
        </w:tc>
        <w:tc>
          <w:tcPr>
            <w:tcW w:w="2125"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75C6776"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xml:space="preserve">For search when input parameter </w:t>
            </w:r>
            <w:proofErr w:type="spellStart"/>
            <w:r w:rsidRPr="00A41EA1">
              <w:rPr>
                <w:rFonts w:ascii="Arial" w:eastAsia="Arial" w:hAnsi="Arial" w:cs="Arial"/>
                <w:sz w:val="20"/>
                <w:szCs w:val="20"/>
              </w:rPr>
              <w:t>id_no</w:t>
            </w:r>
            <w:proofErr w:type="spellEnd"/>
            <w:r w:rsidRPr="00A41EA1">
              <w:rPr>
                <w:rFonts w:ascii="Arial" w:eastAsia="Arial" w:hAnsi="Arial" w:cs="Arial"/>
                <w:sz w:val="20"/>
                <w:szCs w:val="20"/>
              </w:rPr>
              <w:t xml:space="preserve">, get the </w:t>
            </w:r>
            <w:proofErr w:type="spellStart"/>
            <w:r w:rsidRPr="00A41EA1">
              <w:rPr>
                <w:rFonts w:ascii="Arial" w:eastAsia="Arial" w:hAnsi="Arial" w:cs="Arial"/>
                <w:sz w:val="20"/>
                <w:szCs w:val="20"/>
              </w:rPr>
              <w:t>notice_no</w:t>
            </w:r>
            <w:proofErr w:type="spellEnd"/>
            <w:r w:rsidRPr="00A41EA1">
              <w:rPr>
                <w:rFonts w:ascii="Arial" w:eastAsia="Arial" w:hAnsi="Arial" w:cs="Arial"/>
                <w:sz w:val="20"/>
                <w:szCs w:val="20"/>
              </w:rPr>
              <w:t xml:space="preserve"> and get the notice details from </w:t>
            </w:r>
            <w:proofErr w:type="spellStart"/>
            <w:r w:rsidRPr="00A41EA1">
              <w:rPr>
                <w:rFonts w:ascii="Arial" w:eastAsia="Arial" w:hAnsi="Arial" w:cs="Arial"/>
                <w:sz w:val="20"/>
                <w:szCs w:val="20"/>
              </w:rPr>
              <w:t>eVON</w:t>
            </w:r>
            <w:proofErr w:type="spellEnd"/>
          </w:p>
        </w:tc>
      </w:tr>
    </w:tbl>
    <w:p w14:paraId="3A24CC87" w14:textId="77777777" w:rsidR="006A38CB" w:rsidRPr="00D76900" w:rsidRDefault="006A38CB" w:rsidP="00BA5C95">
      <w:pPr>
        <w:pBdr>
          <w:top w:val="nil"/>
          <w:left w:val="nil"/>
          <w:bottom w:val="nil"/>
          <w:right w:val="nil"/>
          <w:between w:val="nil"/>
        </w:pBdr>
        <w:tabs>
          <w:tab w:val="left" w:pos="1620"/>
        </w:tabs>
        <w:jc w:val="both"/>
        <w:rPr>
          <w:rFonts w:ascii="Arial" w:eastAsia="Arial" w:hAnsi="Arial" w:cs="Arial"/>
          <w:sz w:val="28"/>
          <w:szCs w:val="28"/>
          <w:rPrChange w:id="4505" w:author="Mubiyarto Wibisono" w:date="2025-09-05T08:38:00Z" w16du:dateUtc="2025-09-05T01:38:00Z">
            <w:rPr>
              <w:rFonts w:ascii="Arial" w:eastAsia="Arial" w:hAnsi="Arial" w:cs="Arial"/>
            </w:rPr>
          </w:rPrChange>
        </w:rPr>
      </w:pPr>
    </w:p>
    <w:p w14:paraId="7E3B3E96" w14:textId="66CC5FAD" w:rsidR="00CC5D18" w:rsidRPr="00D76900" w:rsidDel="000751F5" w:rsidRDefault="00CC5D18">
      <w:pPr>
        <w:pBdr>
          <w:top w:val="nil"/>
          <w:left w:val="nil"/>
          <w:bottom w:val="nil"/>
          <w:right w:val="nil"/>
          <w:between w:val="nil"/>
        </w:pBdr>
        <w:tabs>
          <w:tab w:val="left" w:pos="1620"/>
        </w:tabs>
        <w:ind w:left="993" w:hanging="993"/>
        <w:jc w:val="both"/>
        <w:rPr>
          <w:del w:id="4506" w:author="Mubiyarto Wibisono" w:date="2025-09-04T13:18:00Z" w16du:dateUtc="2025-09-04T06:18:00Z"/>
          <w:rFonts w:ascii="Arial" w:eastAsia="Arial" w:hAnsi="Arial" w:cs="Arial"/>
          <w:color w:val="215E99" w:themeColor="text2" w:themeTint="BF"/>
          <w:sz w:val="28"/>
          <w:szCs w:val="28"/>
          <w:rPrChange w:id="4507" w:author="Mubiyarto Wibisono" w:date="2025-09-05T08:38:00Z" w16du:dateUtc="2025-09-05T01:38:00Z">
            <w:rPr>
              <w:del w:id="4508" w:author="Mubiyarto Wibisono" w:date="2025-09-04T13:18:00Z" w16du:dateUtc="2025-09-04T06:18:00Z"/>
              <w:rFonts w:ascii="Arial" w:eastAsia="Arial" w:hAnsi="Arial" w:cs="Arial"/>
            </w:rPr>
          </w:rPrChange>
        </w:rPr>
        <w:pPrChange w:id="4509" w:author="Mubiyarto Wibisono" w:date="2025-09-04T13:18:00Z" w16du:dateUtc="2025-09-04T06:18:00Z">
          <w:pPr>
            <w:pBdr>
              <w:top w:val="nil"/>
              <w:left w:val="nil"/>
              <w:bottom w:val="nil"/>
              <w:right w:val="nil"/>
              <w:between w:val="nil"/>
            </w:pBdr>
            <w:tabs>
              <w:tab w:val="left" w:pos="1620"/>
            </w:tabs>
            <w:jc w:val="both"/>
          </w:pPr>
        </w:pPrChange>
      </w:pPr>
      <w:bookmarkStart w:id="4510" w:name="_Toc207935530"/>
      <w:bookmarkStart w:id="4511" w:name="_Toc207957040"/>
      <w:bookmarkStart w:id="4512" w:name="_Toc207961288"/>
      <w:bookmarkEnd w:id="4510"/>
      <w:bookmarkEnd w:id="4511"/>
      <w:bookmarkEnd w:id="4512"/>
    </w:p>
    <w:p w14:paraId="77F870DD" w14:textId="29B72BE4" w:rsidR="00CC5D18" w:rsidRPr="00D76900" w:rsidRDefault="00CC5D18">
      <w:pPr>
        <w:pStyle w:val="Heading5"/>
        <w:numPr>
          <w:ilvl w:val="0"/>
          <w:numId w:val="65"/>
        </w:numPr>
        <w:ind w:left="993" w:hanging="993"/>
        <w:rPr>
          <w:rFonts w:ascii="Arial" w:eastAsia="Arial" w:hAnsi="Arial" w:cs="Arial"/>
          <w:b/>
          <w:bCs/>
          <w:color w:val="215E99" w:themeColor="text2" w:themeTint="BF"/>
          <w:sz w:val="28"/>
          <w:szCs w:val="28"/>
          <w:rPrChange w:id="4513" w:author="Mubiyarto Wibisono" w:date="2025-09-05T08:38:00Z" w16du:dateUtc="2025-09-05T01:38:00Z">
            <w:rPr>
              <w:rFonts w:ascii="Arial" w:eastAsia="Arial" w:hAnsi="Arial" w:cs="Arial"/>
              <w:b/>
              <w:bCs/>
              <w:color w:val="0F4761" w:themeColor="accent1" w:themeShade="BF"/>
            </w:rPr>
          </w:rPrChange>
        </w:rPr>
        <w:pPrChange w:id="4514" w:author="Mubiyarto Wibisono" w:date="2025-09-04T13:18:00Z" w16du:dateUtc="2025-09-04T06:18:00Z">
          <w:pPr>
            <w:jc w:val="both"/>
          </w:pPr>
        </w:pPrChange>
      </w:pPr>
      <w:del w:id="4515" w:author="Mubiyarto Wibisono" w:date="2025-09-04T13:17:00Z" w16du:dateUtc="2025-09-04T06:17:00Z">
        <w:r w:rsidRPr="00D76900" w:rsidDel="000751F5">
          <w:rPr>
            <w:rFonts w:ascii="Arial" w:eastAsia="Arial" w:hAnsi="Arial" w:cs="Arial"/>
            <w:b/>
            <w:bCs/>
            <w:color w:val="215E99" w:themeColor="text2" w:themeTint="BF"/>
            <w:sz w:val="28"/>
            <w:szCs w:val="28"/>
            <w:rPrChange w:id="4516" w:author="Mubiyarto Wibisono" w:date="2025-09-05T08:38:00Z" w16du:dateUtc="2025-09-05T01:38:00Z">
              <w:rPr>
                <w:rFonts w:ascii="Arial" w:eastAsia="Arial" w:hAnsi="Arial" w:cs="Arial"/>
                <w:b/>
                <w:bCs/>
              </w:rPr>
            </w:rPrChange>
          </w:rPr>
          <w:delText xml:space="preserve">1.4.4.2 </w:delText>
        </w:r>
      </w:del>
      <w:bookmarkStart w:id="4517" w:name="_Toc207935531"/>
      <w:bookmarkStart w:id="4518" w:name="_Toc207957041"/>
      <w:bookmarkStart w:id="4519" w:name="_Toc207961289"/>
      <w:r w:rsidRPr="00D76900">
        <w:rPr>
          <w:rFonts w:ascii="Arial" w:eastAsia="Arial" w:hAnsi="Arial" w:cs="Arial"/>
          <w:b/>
          <w:bCs/>
          <w:color w:val="215E99" w:themeColor="text2" w:themeTint="BF"/>
          <w:sz w:val="28"/>
          <w:szCs w:val="28"/>
          <w:rPrChange w:id="4520" w:author="Mubiyarto Wibisono" w:date="2025-09-05T08:38:00Z" w16du:dateUtc="2025-09-05T01:38:00Z">
            <w:rPr>
              <w:rFonts w:ascii="Arial" w:eastAsia="Arial" w:hAnsi="Arial" w:cs="Arial"/>
              <w:b/>
              <w:bCs/>
            </w:rPr>
          </w:rPrChange>
        </w:rPr>
        <w:t>UI Data Mapping Non-Payable Fines</w:t>
      </w:r>
      <w:bookmarkEnd w:id="4517"/>
      <w:bookmarkEnd w:id="4518"/>
      <w:bookmarkEnd w:id="4519"/>
    </w:p>
    <w:tbl>
      <w:tblPr>
        <w:tblW w:w="0" w:type="auto"/>
        <w:tblLayout w:type="fixed"/>
        <w:tblCellMar>
          <w:top w:w="113" w:type="dxa"/>
          <w:left w:w="113" w:type="dxa"/>
          <w:bottom w:w="113" w:type="dxa"/>
          <w:right w:w="113" w:type="dxa"/>
        </w:tblCellMar>
        <w:tblLook w:val="04A0" w:firstRow="1" w:lastRow="0" w:firstColumn="1" w:lastColumn="0" w:noHBand="0" w:noVBand="1"/>
      </w:tblPr>
      <w:tblGrid>
        <w:gridCol w:w="950"/>
        <w:gridCol w:w="2873"/>
        <w:gridCol w:w="1417"/>
        <w:gridCol w:w="1701"/>
        <w:gridCol w:w="2257"/>
      </w:tblGrid>
      <w:tr w:rsidR="00CC5D18" w:rsidRPr="00A41EA1" w14:paraId="3EC79C94" w14:textId="77777777" w:rsidTr="00320A87">
        <w:tc>
          <w:tcPr>
            <w:tcW w:w="95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113" w:type="dxa"/>
              <w:left w:w="108" w:type="dxa"/>
              <w:bottom w:w="113" w:type="dxa"/>
              <w:right w:w="108" w:type="dxa"/>
            </w:tcMar>
            <w:vAlign w:val="center"/>
            <w:hideMark/>
          </w:tcPr>
          <w:p w14:paraId="110EC473"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Zone</w:t>
            </w:r>
          </w:p>
        </w:tc>
        <w:tc>
          <w:tcPr>
            <w:tcW w:w="2873"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113" w:type="dxa"/>
              <w:left w:w="108" w:type="dxa"/>
              <w:bottom w:w="113" w:type="dxa"/>
              <w:right w:w="108" w:type="dxa"/>
            </w:tcMar>
            <w:vAlign w:val="center"/>
            <w:hideMark/>
          </w:tcPr>
          <w:p w14:paraId="7E93347C"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113" w:type="dxa"/>
              <w:left w:w="108" w:type="dxa"/>
              <w:bottom w:w="113" w:type="dxa"/>
              <w:right w:w="108" w:type="dxa"/>
            </w:tcMar>
            <w:vAlign w:val="center"/>
            <w:hideMark/>
          </w:tcPr>
          <w:p w14:paraId="7051688A"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Field Name</w:t>
            </w:r>
          </w:p>
        </w:tc>
        <w:tc>
          <w:tcPr>
            <w:tcW w:w="1701"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E245AC2" w14:textId="77777777" w:rsidR="00CC5D18" w:rsidRPr="00A41EA1" w:rsidRDefault="00CC5D18" w:rsidP="00320A87">
            <w:pPr>
              <w:jc w:val="center"/>
              <w:rPr>
                <w:rFonts w:ascii="Arial" w:eastAsia="Arial" w:hAnsi="Arial" w:cs="Arial"/>
                <w:b/>
                <w:bCs/>
                <w:sz w:val="20"/>
                <w:szCs w:val="20"/>
              </w:rPr>
            </w:pPr>
            <w:r w:rsidRPr="00A41EA1">
              <w:rPr>
                <w:rFonts w:ascii="Arial" w:eastAsia="Arial" w:hAnsi="Arial" w:cs="Arial"/>
                <w:b/>
                <w:bCs/>
                <w:sz w:val="20"/>
                <w:szCs w:val="20"/>
              </w:rPr>
              <w:t>UI Field</w:t>
            </w:r>
          </w:p>
        </w:tc>
        <w:tc>
          <w:tcPr>
            <w:tcW w:w="2257"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tcMar>
              <w:top w:w="113" w:type="dxa"/>
              <w:left w:w="108" w:type="dxa"/>
              <w:bottom w:w="113" w:type="dxa"/>
              <w:right w:w="108" w:type="dxa"/>
            </w:tcMar>
            <w:vAlign w:val="center"/>
            <w:hideMark/>
          </w:tcPr>
          <w:p w14:paraId="53BAC294" w14:textId="77777777" w:rsidR="00CC5D18" w:rsidRPr="00A41EA1" w:rsidRDefault="00CC5D18" w:rsidP="00320A87">
            <w:pPr>
              <w:jc w:val="center"/>
              <w:rPr>
                <w:rFonts w:ascii="Arial" w:eastAsia="Arial" w:hAnsi="Arial" w:cs="Arial"/>
                <w:sz w:val="20"/>
                <w:szCs w:val="20"/>
              </w:rPr>
            </w:pPr>
            <w:r w:rsidRPr="00A41EA1">
              <w:rPr>
                <w:rFonts w:ascii="Arial" w:eastAsia="Arial" w:hAnsi="Arial" w:cs="Arial"/>
                <w:b/>
                <w:bCs/>
                <w:sz w:val="20"/>
                <w:szCs w:val="20"/>
              </w:rPr>
              <w:t>Description</w:t>
            </w:r>
          </w:p>
        </w:tc>
      </w:tr>
      <w:tr w:rsidR="00CC5D18" w:rsidRPr="00A41EA1" w14:paraId="5551D7FD" w14:textId="77777777" w:rsidTr="00320A87">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0ACEBA6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 </w:t>
            </w:r>
          </w:p>
        </w:tc>
        <w:tc>
          <w:tcPr>
            <w:tcW w:w="2873"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37D2A736"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141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2765A4A0"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vehicle_no</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01695815"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Vehicle No</w:t>
            </w:r>
          </w:p>
        </w:tc>
        <w:tc>
          <w:tcPr>
            <w:tcW w:w="225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4164DBD2"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xml:space="preserve">For search when input parameter </w:t>
            </w:r>
            <w:proofErr w:type="spellStart"/>
            <w:r w:rsidRPr="00A41EA1">
              <w:rPr>
                <w:rFonts w:ascii="Arial" w:eastAsia="Arial" w:hAnsi="Arial" w:cs="Arial"/>
                <w:sz w:val="20"/>
                <w:szCs w:val="20"/>
              </w:rPr>
              <w:t>vehicle_no</w:t>
            </w:r>
            <w:proofErr w:type="spellEnd"/>
          </w:p>
        </w:tc>
      </w:tr>
      <w:tr w:rsidR="00CC5D18" w:rsidRPr="00A41EA1" w14:paraId="671C3E4F" w14:textId="77777777" w:rsidTr="00320A87">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FD7DBE7"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w:t>
            </w:r>
          </w:p>
        </w:tc>
        <w:tc>
          <w:tcPr>
            <w:tcW w:w="2873"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571C0256"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141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89279C7"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notice_no</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5656ADA5"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Notice No</w:t>
            </w:r>
          </w:p>
        </w:tc>
        <w:tc>
          <w:tcPr>
            <w:tcW w:w="225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650716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 xml:space="preserve">For search when input parameter </w:t>
            </w:r>
            <w:proofErr w:type="spellStart"/>
            <w:r w:rsidRPr="00A41EA1">
              <w:rPr>
                <w:rFonts w:ascii="Arial" w:eastAsia="Arial" w:hAnsi="Arial" w:cs="Arial"/>
                <w:sz w:val="20"/>
                <w:szCs w:val="20"/>
              </w:rPr>
              <w:t>notice_no</w:t>
            </w:r>
            <w:proofErr w:type="spellEnd"/>
          </w:p>
        </w:tc>
      </w:tr>
      <w:tr w:rsidR="00CC5D18" w:rsidRPr="00A41EA1" w14:paraId="59E6B30B" w14:textId="77777777" w:rsidTr="00320A87">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418F4320"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w:t>
            </w:r>
          </w:p>
        </w:tc>
        <w:tc>
          <w:tcPr>
            <w:tcW w:w="2873"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300F0814"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141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4BB5BEDB" w14:textId="77777777" w:rsidR="00CC5D18" w:rsidRPr="00A41EA1" w:rsidRDefault="00CC5D18" w:rsidP="001F00BD">
            <w:pPr>
              <w:jc w:val="both"/>
              <w:rPr>
                <w:rFonts w:ascii="Arial" w:eastAsia="Arial" w:hAnsi="Arial" w:cs="Arial"/>
                <w:sz w:val="20"/>
                <w:szCs w:val="20"/>
              </w:rPr>
            </w:pPr>
            <w:proofErr w:type="spellStart"/>
            <w:r w:rsidRPr="00A41EA1">
              <w:rPr>
                <w:rFonts w:ascii="Arial" w:eastAsia="Arial" w:hAnsi="Arial" w:cs="Arial"/>
                <w:sz w:val="20"/>
                <w:szCs w:val="20"/>
              </w:rPr>
              <w:t>notice_date_and_time</w:t>
            </w:r>
            <w:proofErr w:type="spellEnd"/>
          </w:p>
        </w:tc>
        <w:tc>
          <w:tcPr>
            <w:tcW w:w="1701" w:type="dxa"/>
            <w:tcBorders>
              <w:top w:val="single" w:sz="4" w:space="0" w:color="000000"/>
              <w:left w:val="single" w:sz="4" w:space="0" w:color="000000"/>
              <w:bottom w:val="single" w:sz="4" w:space="0" w:color="000000"/>
              <w:right w:val="single" w:sz="4" w:space="0" w:color="000000"/>
            </w:tcBorders>
          </w:tcPr>
          <w:p w14:paraId="1667BE5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Date &amp; Time Offence</w:t>
            </w:r>
          </w:p>
        </w:tc>
        <w:tc>
          <w:tcPr>
            <w:tcW w:w="225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24FEB15B"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Date and time of notice</w:t>
            </w:r>
          </w:p>
        </w:tc>
      </w:tr>
    </w:tbl>
    <w:p w14:paraId="70288DD4" w14:textId="3B294214" w:rsidR="00D76900" w:rsidRPr="00A41EA1" w:rsidDel="00D97D12" w:rsidRDefault="00D76900" w:rsidP="00320A87">
      <w:pPr>
        <w:rPr>
          <w:del w:id="4521" w:author="Mubiyarto Wibisono" w:date="2025-09-05T10:19:00Z" w16du:dateUtc="2025-09-05T03:19:00Z"/>
          <w:rFonts w:ascii="Arial" w:eastAsia="Arial" w:hAnsi="Arial" w:cs="Arial"/>
          <w:sz w:val="20"/>
          <w:szCs w:val="20"/>
          <w:rPrChange w:id="4522" w:author="Mubiyarto Wibisono" w:date="2025-09-05T08:31:00Z" w16du:dateUtc="2025-09-05T01:31:00Z">
            <w:rPr>
              <w:del w:id="4523" w:author="Mubiyarto Wibisono" w:date="2025-09-05T10:19:00Z" w16du:dateUtc="2025-09-05T03:19:00Z"/>
              <w:rFonts w:eastAsia="Arial"/>
            </w:rPr>
          </w:rPrChange>
        </w:rPr>
      </w:pPr>
      <w:bookmarkStart w:id="4524" w:name="_Toc207961290"/>
      <w:bookmarkEnd w:id="4524"/>
    </w:p>
    <w:p w14:paraId="3B1D0185" w14:textId="2DF0C0DF" w:rsidR="00CC5D18" w:rsidRPr="00D76900" w:rsidRDefault="00CC5D18">
      <w:pPr>
        <w:pStyle w:val="Heading4"/>
        <w:numPr>
          <w:ilvl w:val="0"/>
          <w:numId w:val="57"/>
        </w:numPr>
        <w:ind w:hanging="720"/>
        <w:rPr>
          <w:rFonts w:ascii="Arial" w:eastAsia="Arial" w:hAnsi="Arial" w:cs="Arial"/>
          <w:b/>
          <w:bCs/>
          <w:color w:val="215E99" w:themeColor="text2" w:themeTint="BF"/>
          <w:sz w:val="28"/>
          <w:szCs w:val="28"/>
          <w:rPrChange w:id="4525" w:author="Mubiyarto Wibisono" w:date="2025-09-05T08:38:00Z" w16du:dateUtc="2025-09-05T01:38:00Z">
            <w:rPr>
              <w:rFonts w:ascii="Arial" w:eastAsia="Arial" w:hAnsi="Arial" w:cs="Arial"/>
              <w:b/>
              <w:bCs/>
              <w:sz w:val="28"/>
              <w:szCs w:val="28"/>
            </w:rPr>
          </w:rPrChange>
        </w:rPr>
        <w:pPrChange w:id="4526" w:author="Mubiyarto Wibisono" w:date="2025-09-04T13:18:00Z" w16du:dateUtc="2025-09-04T06:18:00Z">
          <w:pPr>
            <w:pStyle w:val="Heading2"/>
            <w:numPr>
              <w:ilvl w:val="2"/>
              <w:numId w:val="23"/>
            </w:numPr>
            <w:ind w:left="720" w:hanging="720"/>
          </w:pPr>
        </w:pPrChange>
      </w:pPr>
      <w:bookmarkStart w:id="4527" w:name="_Toc205930411"/>
      <w:bookmarkStart w:id="4528" w:name="_Toc206576654"/>
      <w:bookmarkStart w:id="4529" w:name="_Toc206577188"/>
      <w:bookmarkStart w:id="4530" w:name="_Toc207935532"/>
      <w:bookmarkStart w:id="4531" w:name="_Toc207957042"/>
      <w:bookmarkStart w:id="4532" w:name="_Toc207961291"/>
      <w:r w:rsidRPr="00D76900">
        <w:rPr>
          <w:rFonts w:ascii="Arial" w:eastAsia="Arial" w:hAnsi="Arial" w:cs="Arial"/>
          <w:b/>
          <w:bCs/>
          <w:i w:val="0"/>
          <w:iCs w:val="0"/>
          <w:color w:val="215E99" w:themeColor="text2" w:themeTint="BF"/>
          <w:sz w:val="28"/>
          <w:szCs w:val="28"/>
          <w:rPrChange w:id="4533" w:author="Mubiyarto Wibisono" w:date="2025-09-05T08:38:00Z" w16du:dateUtc="2025-09-05T01:38:00Z">
            <w:rPr>
              <w:rFonts w:ascii="Arial" w:eastAsia="Arial" w:hAnsi="Arial" w:cs="Arial"/>
              <w:b/>
              <w:bCs/>
              <w:i/>
              <w:iCs/>
              <w:sz w:val="28"/>
              <w:szCs w:val="28"/>
            </w:rPr>
          </w:rPrChange>
        </w:rPr>
        <w:t>Success Outcome</w:t>
      </w:r>
      <w:bookmarkEnd w:id="4527"/>
      <w:bookmarkEnd w:id="4528"/>
      <w:bookmarkEnd w:id="4529"/>
      <w:bookmarkEnd w:id="4530"/>
      <w:bookmarkEnd w:id="4531"/>
      <w:bookmarkEnd w:id="4532"/>
    </w:p>
    <w:p w14:paraId="5CF32529" w14:textId="77777777" w:rsidR="00D91773" w:rsidRPr="00A41EA1" w:rsidRDefault="00CC5D18" w:rsidP="00620F9E">
      <w:pPr>
        <w:pStyle w:val="ListParagraph"/>
        <w:numPr>
          <w:ilvl w:val="3"/>
          <w:numId w:val="24"/>
        </w:numPr>
        <w:tabs>
          <w:tab w:val="left" w:pos="1843"/>
          <w:tab w:val="left" w:pos="2127"/>
          <w:tab w:val="left" w:pos="2410"/>
        </w:tabs>
        <w:spacing w:before="240" w:after="240"/>
        <w:ind w:left="426" w:hanging="306"/>
        <w:jc w:val="both"/>
        <w:rPr>
          <w:rFonts w:ascii="Arial" w:eastAsia="Arial" w:hAnsi="Arial" w:cs="Arial"/>
          <w:sz w:val="20"/>
          <w:szCs w:val="20"/>
        </w:rPr>
      </w:pPr>
      <w:r w:rsidRPr="00A41EA1">
        <w:rPr>
          <w:rFonts w:ascii="Arial" w:eastAsia="Arial" w:hAnsi="Arial" w:cs="Arial"/>
          <w:sz w:val="20"/>
          <w:szCs w:val="20"/>
        </w:rPr>
        <w:t>The system queries the backend for the parking notice using the provided owner information and finds a valid offence notice.</w:t>
      </w:r>
    </w:p>
    <w:p w14:paraId="69E644FA" w14:textId="77777777" w:rsidR="00D91773" w:rsidRPr="00A41EA1" w:rsidRDefault="00D91773" w:rsidP="00537332">
      <w:pPr>
        <w:pStyle w:val="ListParagraph"/>
        <w:tabs>
          <w:tab w:val="left" w:pos="1843"/>
          <w:tab w:val="left" w:pos="2127"/>
          <w:tab w:val="left" w:pos="2410"/>
        </w:tabs>
        <w:spacing w:before="240" w:after="240"/>
        <w:ind w:left="426" w:hanging="306"/>
        <w:jc w:val="both"/>
        <w:rPr>
          <w:rFonts w:ascii="Arial" w:eastAsia="Arial" w:hAnsi="Arial" w:cs="Arial"/>
          <w:sz w:val="20"/>
          <w:szCs w:val="20"/>
        </w:rPr>
      </w:pPr>
    </w:p>
    <w:p w14:paraId="6E86B149" w14:textId="7C7E2150" w:rsidR="00D91773" w:rsidRPr="00A41EA1" w:rsidRDefault="00CC5D18" w:rsidP="00620F9E">
      <w:pPr>
        <w:pStyle w:val="ListParagraph"/>
        <w:numPr>
          <w:ilvl w:val="3"/>
          <w:numId w:val="24"/>
        </w:numPr>
        <w:tabs>
          <w:tab w:val="left" w:pos="1843"/>
          <w:tab w:val="left" w:pos="2127"/>
          <w:tab w:val="left" w:pos="2410"/>
        </w:tabs>
        <w:spacing w:before="240" w:after="240"/>
        <w:ind w:left="426" w:hanging="306"/>
        <w:jc w:val="both"/>
        <w:rPr>
          <w:rFonts w:ascii="Arial" w:eastAsia="Arial" w:hAnsi="Arial" w:cs="Arial"/>
          <w:sz w:val="20"/>
          <w:szCs w:val="20"/>
        </w:rPr>
      </w:pPr>
      <w:r w:rsidRPr="00A41EA1">
        <w:rPr>
          <w:rFonts w:ascii="Arial" w:eastAsia="Arial" w:hAnsi="Arial" w:cs="Arial"/>
          <w:sz w:val="20"/>
          <w:szCs w:val="20"/>
        </w:rPr>
        <w:t>The system successfully retrieves all required offence notice and owner details from the backend databases</w:t>
      </w:r>
      <w:r w:rsidR="00D91773" w:rsidRPr="00A41EA1">
        <w:rPr>
          <w:rFonts w:ascii="Arial" w:eastAsia="Arial" w:hAnsi="Arial" w:cs="Arial"/>
          <w:sz w:val="20"/>
          <w:szCs w:val="20"/>
        </w:rPr>
        <w:t>.</w:t>
      </w:r>
    </w:p>
    <w:p w14:paraId="5F504A11" w14:textId="77777777" w:rsidR="00D91773" w:rsidRPr="00A41EA1" w:rsidRDefault="00D91773" w:rsidP="00537332">
      <w:pPr>
        <w:pStyle w:val="ListParagraph"/>
        <w:tabs>
          <w:tab w:val="left" w:pos="2410"/>
        </w:tabs>
        <w:ind w:left="426" w:hanging="306"/>
        <w:rPr>
          <w:rFonts w:ascii="Arial" w:eastAsia="Arial" w:hAnsi="Arial" w:cs="Arial"/>
          <w:sz w:val="20"/>
          <w:szCs w:val="20"/>
        </w:rPr>
      </w:pPr>
    </w:p>
    <w:p w14:paraId="42899BEB" w14:textId="22B80E3F" w:rsidR="00D91773" w:rsidRPr="00A41EA1" w:rsidRDefault="00CC5D18" w:rsidP="00620F9E">
      <w:pPr>
        <w:pStyle w:val="ListParagraph"/>
        <w:numPr>
          <w:ilvl w:val="3"/>
          <w:numId w:val="24"/>
        </w:numPr>
        <w:tabs>
          <w:tab w:val="left" w:pos="1843"/>
          <w:tab w:val="left" w:pos="2127"/>
          <w:tab w:val="left" w:pos="2410"/>
        </w:tabs>
        <w:spacing w:before="240" w:after="240"/>
        <w:ind w:left="426" w:hanging="306"/>
        <w:jc w:val="both"/>
        <w:rPr>
          <w:rFonts w:ascii="Arial" w:eastAsia="Arial" w:hAnsi="Arial" w:cs="Arial"/>
          <w:sz w:val="20"/>
          <w:szCs w:val="20"/>
        </w:rPr>
      </w:pPr>
      <w:r w:rsidRPr="00A41EA1">
        <w:rPr>
          <w:rFonts w:ascii="Arial" w:eastAsia="Arial" w:hAnsi="Arial" w:cs="Arial"/>
          <w:sz w:val="20"/>
          <w:szCs w:val="20"/>
        </w:rPr>
        <w:t>Notices can find and response to eService</w:t>
      </w:r>
    </w:p>
    <w:p w14:paraId="7B7C65F5" w14:textId="63DE1EF9" w:rsidR="00D91773" w:rsidRPr="00A41EA1" w:rsidDel="001A299D" w:rsidRDefault="00D91773" w:rsidP="00537332">
      <w:pPr>
        <w:pStyle w:val="ListParagraph"/>
        <w:tabs>
          <w:tab w:val="left" w:pos="2410"/>
        </w:tabs>
        <w:ind w:left="426" w:hanging="306"/>
        <w:rPr>
          <w:del w:id="4534" w:author="Mubiyarto Wibisono" w:date="2025-09-23T20:28:00Z" w16du:dateUtc="2025-09-23T13:28:00Z"/>
          <w:rFonts w:ascii="Arial" w:eastAsia="Arial" w:hAnsi="Arial" w:cs="Arial"/>
          <w:sz w:val="20"/>
          <w:szCs w:val="20"/>
        </w:rPr>
      </w:pPr>
    </w:p>
    <w:p w14:paraId="2A08B2A1" w14:textId="638244DD" w:rsidR="00D91773" w:rsidRPr="00A41EA1" w:rsidDel="001A299D" w:rsidRDefault="00CC5D18" w:rsidP="00620F9E">
      <w:pPr>
        <w:pStyle w:val="ListParagraph"/>
        <w:numPr>
          <w:ilvl w:val="3"/>
          <w:numId w:val="24"/>
        </w:numPr>
        <w:tabs>
          <w:tab w:val="left" w:pos="1843"/>
          <w:tab w:val="left" w:pos="2127"/>
          <w:tab w:val="left" w:pos="2410"/>
        </w:tabs>
        <w:spacing w:before="240" w:after="240"/>
        <w:ind w:left="426" w:hanging="306"/>
        <w:jc w:val="both"/>
        <w:rPr>
          <w:del w:id="4535" w:author="Mubiyarto Wibisono" w:date="2025-09-23T20:28:00Z" w16du:dateUtc="2025-09-23T13:28:00Z"/>
          <w:rFonts w:ascii="Arial" w:eastAsia="Arial" w:hAnsi="Arial" w:cs="Arial"/>
          <w:sz w:val="20"/>
          <w:szCs w:val="20"/>
        </w:rPr>
      </w:pPr>
      <w:del w:id="4536" w:author="Mubiyarto Wibisono" w:date="2025-09-23T20:28:00Z" w16du:dateUtc="2025-09-23T13:28:00Z">
        <w:r w:rsidRPr="00A41EA1" w:rsidDel="001A299D">
          <w:rPr>
            <w:rFonts w:ascii="Arial" w:eastAsia="Arial" w:hAnsi="Arial" w:cs="Arial"/>
            <w:sz w:val="20"/>
            <w:szCs w:val="20"/>
          </w:rPr>
          <w:delText>System success set user message to notices</w:delText>
        </w:r>
      </w:del>
    </w:p>
    <w:p w14:paraId="70E68C02" w14:textId="7C9C5D77" w:rsidR="00D91773" w:rsidRPr="00A41EA1" w:rsidDel="001A299D" w:rsidRDefault="00D91773" w:rsidP="00537332">
      <w:pPr>
        <w:pStyle w:val="ListParagraph"/>
        <w:tabs>
          <w:tab w:val="left" w:pos="2410"/>
        </w:tabs>
        <w:ind w:left="426" w:hanging="306"/>
        <w:rPr>
          <w:del w:id="4537" w:author="Mubiyarto Wibisono" w:date="2025-09-23T20:28:00Z" w16du:dateUtc="2025-09-23T13:28:00Z"/>
          <w:rFonts w:ascii="Arial" w:eastAsia="Arial" w:hAnsi="Arial" w:cs="Arial"/>
          <w:sz w:val="20"/>
          <w:szCs w:val="20"/>
        </w:rPr>
      </w:pPr>
    </w:p>
    <w:p w14:paraId="4A0DC48A" w14:textId="7B13CDE8" w:rsidR="00D91773" w:rsidRPr="00A41EA1" w:rsidDel="001A299D" w:rsidRDefault="00CC5D18" w:rsidP="00620F9E">
      <w:pPr>
        <w:pStyle w:val="ListParagraph"/>
        <w:numPr>
          <w:ilvl w:val="3"/>
          <w:numId w:val="24"/>
        </w:numPr>
        <w:tabs>
          <w:tab w:val="left" w:pos="1843"/>
          <w:tab w:val="left" w:pos="2127"/>
          <w:tab w:val="left" w:pos="2410"/>
        </w:tabs>
        <w:spacing w:before="240" w:after="240"/>
        <w:ind w:left="426" w:hanging="306"/>
        <w:jc w:val="both"/>
        <w:rPr>
          <w:del w:id="4538" w:author="Mubiyarto Wibisono" w:date="2025-09-23T20:28:00Z" w16du:dateUtc="2025-09-23T13:28:00Z"/>
          <w:rFonts w:ascii="Arial" w:eastAsia="Arial" w:hAnsi="Arial" w:cs="Arial"/>
          <w:sz w:val="20"/>
          <w:szCs w:val="20"/>
        </w:rPr>
      </w:pPr>
      <w:del w:id="4539" w:author="Mubiyarto Wibisono" w:date="2025-09-23T20:28:00Z" w16du:dateUtc="2025-09-23T13:28:00Z">
        <w:r w:rsidRPr="00A41EA1" w:rsidDel="001A299D">
          <w:rPr>
            <w:rFonts w:ascii="Arial" w:eastAsia="Arial" w:hAnsi="Arial" w:cs="Arial"/>
            <w:sz w:val="20"/>
            <w:szCs w:val="20"/>
          </w:rPr>
          <w:delText xml:space="preserve">The system success comparing notice data to payment matrix </w:delText>
        </w:r>
      </w:del>
    </w:p>
    <w:p w14:paraId="07181308" w14:textId="5B572FEA" w:rsidR="00D91773" w:rsidRPr="00A41EA1" w:rsidDel="001A299D" w:rsidRDefault="00D91773" w:rsidP="00537332">
      <w:pPr>
        <w:pStyle w:val="ListParagraph"/>
        <w:tabs>
          <w:tab w:val="left" w:pos="2410"/>
        </w:tabs>
        <w:ind w:left="426" w:hanging="306"/>
        <w:rPr>
          <w:del w:id="4540" w:author="Mubiyarto Wibisono" w:date="2025-09-23T20:28:00Z" w16du:dateUtc="2025-09-23T13:28:00Z"/>
          <w:rFonts w:ascii="Arial" w:eastAsia="Arial" w:hAnsi="Arial" w:cs="Arial"/>
          <w:sz w:val="20"/>
          <w:szCs w:val="20"/>
        </w:rPr>
      </w:pPr>
    </w:p>
    <w:p w14:paraId="5A3DE44F" w14:textId="40FF0268" w:rsidR="00CC5D18" w:rsidRPr="00A41EA1" w:rsidDel="001A299D" w:rsidRDefault="00CC5D18" w:rsidP="00620F9E">
      <w:pPr>
        <w:pStyle w:val="ListParagraph"/>
        <w:numPr>
          <w:ilvl w:val="3"/>
          <w:numId w:val="24"/>
        </w:numPr>
        <w:tabs>
          <w:tab w:val="left" w:pos="1843"/>
          <w:tab w:val="left" w:pos="2127"/>
          <w:tab w:val="left" w:pos="2410"/>
        </w:tabs>
        <w:spacing w:before="240" w:after="240"/>
        <w:ind w:left="426" w:hanging="306"/>
        <w:jc w:val="both"/>
        <w:rPr>
          <w:del w:id="4541" w:author="Mubiyarto Wibisono" w:date="2025-09-23T20:28:00Z" w16du:dateUtc="2025-09-23T13:28:00Z"/>
          <w:rFonts w:ascii="Arial" w:eastAsia="Arial" w:hAnsi="Arial" w:cs="Arial"/>
          <w:sz w:val="20"/>
          <w:szCs w:val="20"/>
        </w:rPr>
      </w:pPr>
      <w:del w:id="4542" w:author="Mubiyarto Wibisono" w:date="2025-09-23T20:28:00Z" w16du:dateUtc="2025-09-23T13:28:00Z">
        <w:r w:rsidRPr="00A41EA1" w:rsidDel="001A299D">
          <w:rPr>
            <w:rFonts w:ascii="Arial" w:eastAsia="Arial" w:hAnsi="Arial" w:cs="Arial"/>
            <w:sz w:val="20"/>
            <w:szCs w:val="20"/>
          </w:rPr>
          <w:delText>Backend success to set notice_payment_flag and also doing order</w:delText>
        </w:r>
      </w:del>
    </w:p>
    <w:p w14:paraId="769C4F94" w14:textId="0959DAB0" w:rsidR="00CC5D18" w:rsidRPr="00D76900" w:rsidRDefault="00CC5D18">
      <w:pPr>
        <w:pStyle w:val="Heading4"/>
        <w:numPr>
          <w:ilvl w:val="0"/>
          <w:numId w:val="57"/>
        </w:numPr>
        <w:ind w:hanging="720"/>
        <w:rPr>
          <w:rFonts w:ascii="Arial" w:eastAsia="Arial" w:hAnsi="Arial" w:cs="Arial"/>
          <w:b/>
          <w:bCs/>
          <w:color w:val="215E99" w:themeColor="text2" w:themeTint="BF"/>
          <w:sz w:val="28"/>
          <w:szCs w:val="28"/>
          <w:rPrChange w:id="4543" w:author="Mubiyarto Wibisono" w:date="2025-09-05T08:39:00Z" w16du:dateUtc="2025-09-05T01:39:00Z">
            <w:rPr>
              <w:rFonts w:ascii="Arial" w:eastAsia="Arial" w:hAnsi="Arial" w:cs="Arial"/>
              <w:b/>
              <w:bCs/>
              <w:sz w:val="28"/>
              <w:szCs w:val="28"/>
            </w:rPr>
          </w:rPrChange>
        </w:rPr>
        <w:pPrChange w:id="4544" w:author="Mubiyarto Wibisono" w:date="2025-09-04T13:18:00Z" w16du:dateUtc="2025-09-04T06:18:00Z">
          <w:pPr>
            <w:pStyle w:val="Heading2"/>
            <w:numPr>
              <w:ilvl w:val="2"/>
              <w:numId w:val="23"/>
            </w:numPr>
            <w:ind w:left="720" w:hanging="720"/>
          </w:pPr>
        </w:pPrChange>
      </w:pPr>
      <w:bookmarkStart w:id="4545" w:name="_Toc205930412"/>
      <w:bookmarkStart w:id="4546" w:name="_Toc206576655"/>
      <w:bookmarkStart w:id="4547" w:name="_Toc206577189"/>
      <w:bookmarkStart w:id="4548" w:name="_Toc207935533"/>
      <w:bookmarkStart w:id="4549" w:name="_Toc207957043"/>
      <w:bookmarkStart w:id="4550" w:name="_Toc207961292"/>
      <w:r w:rsidRPr="00D76900">
        <w:rPr>
          <w:rFonts w:ascii="Arial" w:eastAsia="Arial" w:hAnsi="Arial" w:cs="Arial"/>
          <w:b/>
          <w:bCs/>
          <w:i w:val="0"/>
          <w:iCs w:val="0"/>
          <w:color w:val="215E99" w:themeColor="text2" w:themeTint="BF"/>
          <w:sz w:val="28"/>
          <w:szCs w:val="28"/>
          <w:rPrChange w:id="4551" w:author="Mubiyarto Wibisono" w:date="2025-09-05T08:39:00Z" w16du:dateUtc="2025-09-05T01:39:00Z">
            <w:rPr>
              <w:rFonts w:ascii="Arial" w:eastAsia="Arial" w:hAnsi="Arial" w:cs="Arial"/>
              <w:b/>
              <w:bCs/>
              <w:i/>
              <w:iCs/>
              <w:sz w:val="28"/>
              <w:szCs w:val="28"/>
            </w:rPr>
          </w:rPrChange>
        </w:rPr>
        <w:t>Error Handling</w:t>
      </w:r>
      <w:bookmarkEnd w:id="4545"/>
      <w:bookmarkEnd w:id="4546"/>
      <w:bookmarkEnd w:id="4547"/>
      <w:bookmarkEnd w:id="4548"/>
      <w:bookmarkEnd w:id="4549"/>
      <w:bookmarkEnd w:id="4550"/>
    </w:p>
    <w:p w14:paraId="0070FB00" w14:textId="68121B83" w:rsidR="00670528" w:rsidRPr="00D76900" w:rsidRDefault="00670528">
      <w:pPr>
        <w:pStyle w:val="Heading5"/>
        <w:numPr>
          <w:ilvl w:val="0"/>
          <w:numId w:val="66"/>
        </w:numPr>
        <w:ind w:left="993" w:hanging="993"/>
        <w:rPr>
          <w:rFonts w:ascii="Arial" w:eastAsia="Arial" w:hAnsi="Arial" w:cs="Arial"/>
          <w:b/>
          <w:bCs/>
          <w:color w:val="215E99" w:themeColor="text2" w:themeTint="BF"/>
          <w:sz w:val="28"/>
          <w:szCs w:val="28"/>
          <w:rPrChange w:id="4552" w:author="Mubiyarto Wibisono" w:date="2025-09-05T08:39:00Z" w16du:dateUtc="2025-09-05T01:39:00Z">
            <w:rPr>
              <w:rFonts w:eastAsia="Arial"/>
            </w:rPr>
          </w:rPrChange>
        </w:rPr>
        <w:pPrChange w:id="4553" w:author="Mubiyarto Wibisono" w:date="2025-09-04T13:20:00Z" w16du:dateUtc="2025-09-04T06:20:00Z">
          <w:pPr>
            <w:pStyle w:val="Heading4"/>
          </w:pPr>
        </w:pPrChange>
      </w:pPr>
      <w:del w:id="4554" w:author="Mubiyarto Wibisono" w:date="2025-09-04T13:20:00Z" w16du:dateUtc="2025-09-04T06:20:00Z">
        <w:r w:rsidRPr="00D76900" w:rsidDel="000751F5">
          <w:rPr>
            <w:rFonts w:ascii="Arial" w:eastAsia="Arial" w:hAnsi="Arial" w:cs="Arial"/>
            <w:b/>
            <w:bCs/>
            <w:color w:val="215E99" w:themeColor="text2" w:themeTint="BF"/>
            <w:sz w:val="28"/>
            <w:szCs w:val="28"/>
            <w:rPrChange w:id="4555" w:author="Mubiyarto Wibisono" w:date="2025-09-05T08:39:00Z" w16du:dateUtc="2025-09-05T01:39:00Z">
              <w:rPr>
                <w:rFonts w:eastAsia="Arial"/>
                <w:i w:val="0"/>
                <w:iCs w:val="0"/>
              </w:rPr>
            </w:rPrChange>
          </w:rPr>
          <w:delText>1.</w:delText>
        </w:r>
      </w:del>
      <w:del w:id="4556" w:author="Mubiyarto Wibisono" w:date="2025-09-04T13:19:00Z" w16du:dateUtc="2025-09-04T06:19:00Z">
        <w:r w:rsidRPr="00D76900" w:rsidDel="000751F5">
          <w:rPr>
            <w:rFonts w:ascii="Arial" w:eastAsia="Arial" w:hAnsi="Arial" w:cs="Arial"/>
            <w:b/>
            <w:bCs/>
            <w:color w:val="215E99" w:themeColor="text2" w:themeTint="BF"/>
            <w:sz w:val="28"/>
            <w:szCs w:val="28"/>
            <w:rPrChange w:id="4557" w:author="Mubiyarto Wibisono" w:date="2025-09-05T08:39:00Z" w16du:dateUtc="2025-09-05T01:39:00Z">
              <w:rPr>
                <w:rFonts w:eastAsia="Arial"/>
                <w:i w:val="0"/>
                <w:iCs w:val="0"/>
              </w:rPr>
            </w:rPrChange>
          </w:rPr>
          <w:delText xml:space="preserve">4.6.1 </w:delText>
        </w:r>
      </w:del>
      <w:bookmarkStart w:id="4558" w:name="_Toc207935534"/>
      <w:bookmarkStart w:id="4559" w:name="_Toc207957044"/>
      <w:bookmarkStart w:id="4560" w:name="_Toc207961293"/>
      <w:r w:rsidRPr="00D76900">
        <w:rPr>
          <w:rFonts w:ascii="Arial" w:eastAsia="Arial" w:hAnsi="Arial" w:cs="Arial"/>
          <w:b/>
          <w:bCs/>
          <w:color w:val="215E99" w:themeColor="text2" w:themeTint="BF"/>
          <w:sz w:val="28"/>
          <w:szCs w:val="28"/>
          <w:rPrChange w:id="4561" w:author="Mubiyarto Wibisono" w:date="2025-09-05T08:39:00Z" w16du:dateUtc="2025-09-05T01:39:00Z">
            <w:rPr>
              <w:rFonts w:eastAsia="Arial"/>
              <w:i w:val="0"/>
              <w:iCs w:val="0"/>
            </w:rPr>
          </w:rPrChange>
        </w:rPr>
        <w:t>Application Error Handling</w:t>
      </w:r>
      <w:bookmarkEnd w:id="4558"/>
      <w:bookmarkEnd w:id="4559"/>
      <w:bookmarkEnd w:id="4560"/>
    </w:p>
    <w:p w14:paraId="65A5CB9D" w14:textId="77777777" w:rsidR="00CC5D18" w:rsidRPr="00A41EA1" w:rsidRDefault="00CC5D18" w:rsidP="00CC5D18">
      <w:pPr>
        <w:rPr>
          <w:rFonts w:ascii="Arial" w:eastAsia="Arial" w:hAnsi="Arial" w:cs="Arial"/>
          <w:sz w:val="20"/>
          <w:szCs w:val="20"/>
          <w:rPrChange w:id="4562" w:author="Mubiyarto Wibisono" w:date="2025-09-05T08:31:00Z" w16du:dateUtc="2025-09-05T01:31:00Z">
            <w:rPr>
              <w:rFonts w:ascii="Arial" w:eastAsia="Arial" w:hAnsi="Arial" w:cs="Arial"/>
            </w:rPr>
          </w:rPrChange>
        </w:rPr>
      </w:pPr>
    </w:p>
    <w:tbl>
      <w:tblPr>
        <w:tblStyle w:val="2"/>
        <w:tblW w:w="9360" w:type="dxa"/>
        <w:tblInd w:w="-5" w:type="dxa"/>
        <w:tblLayout w:type="fixed"/>
        <w:tblLook w:val="0400" w:firstRow="0" w:lastRow="0" w:firstColumn="0" w:lastColumn="0" w:noHBand="0" w:noVBand="1"/>
      </w:tblPr>
      <w:tblGrid>
        <w:gridCol w:w="2598"/>
        <w:gridCol w:w="1671"/>
        <w:gridCol w:w="5091"/>
      </w:tblGrid>
      <w:tr w:rsidR="00CC5D18" w:rsidRPr="00A41EA1" w14:paraId="5ACD9D68" w14:textId="77777777" w:rsidTr="00D91773">
        <w:trPr>
          <w:trHeight w:val="288"/>
        </w:trPr>
        <w:tc>
          <w:tcPr>
            <w:tcW w:w="2598"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248120C6" w14:textId="77777777" w:rsidR="00CC5D18" w:rsidRPr="00A41EA1" w:rsidRDefault="00CC5D18" w:rsidP="00D91773">
            <w:pPr>
              <w:jc w:val="center"/>
              <w:rPr>
                <w:rFonts w:ascii="Arial" w:eastAsia="Arial" w:hAnsi="Arial" w:cs="Arial"/>
                <w:b/>
                <w:color w:val="000000"/>
                <w:sz w:val="20"/>
                <w:szCs w:val="20"/>
              </w:rPr>
            </w:pPr>
            <w:r w:rsidRPr="00A41EA1">
              <w:rPr>
                <w:rFonts w:ascii="Arial" w:eastAsia="Arial" w:hAnsi="Arial" w:cs="Arial"/>
                <w:b/>
                <w:color w:val="000000"/>
                <w:sz w:val="20"/>
                <w:szCs w:val="20"/>
              </w:rPr>
              <w:t>Error Scenario</w:t>
            </w:r>
          </w:p>
        </w:tc>
        <w:tc>
          <w:tcPr>
            <w:tcW w:w="1671" w:type="dxa"/>
            <w:tcBorders>
              <w:top w:val="single" w:sz="4" w:space="0" w:color="000000"/>
              <w:left w:val="nil"/>
              <w:bottom w:val="single" w:sz="4" w:space="0" w:color="000000"/>
              <w:right w:val="single" w:sz="4" w:space="0" w:color="000000"/>
            </w:tcBorders>
            <w:shd w:val="clear" w:color="auto" w:fill="F2F2F2"/>
            <w:vAlign w:val="center"/>
          </w:tcPr>
          <w:p w14:paraId="08D32480" w14:textId="77777777" w:rsidR="00CC5D18" w:rsidRPr="00A41EA1" w:rsidRDefault="00CC5D18" w:rsidP="00D91773">
            <w:pPr>
              <w:jc w:val="center"/>
              <w:rPr>
                <w:rFonts w:ascii="Arial" w:eastAsia="Arial" w:hAnsi="Arial" w:cs="Arial"/>
                <w:b/>
                <w:color w:val="000000"/>
                <w:sz w:val="20"/>
                <w:szCs w:val="20"/>
              </w:rPr>
            </w:pPr>
            <w:r w:rsidRPr="00A41EA1">
              <w:rPr>
                <w:rFonts w:ascii="Arial" w:eastAsia="Arial" w:hAnsi="Arial" w:cs="Arial"/>
                <w:b/>
                <w:color w:val="000000"/>
                <w:sz w:val="20"/>
                <w:szCs w:val="20"/>
              </w:rPr>
              <w:t>Definition</w:t>
            </w:r>
          </w:p>
        </w:tc>
        <w:tc>
          <w:tcPr>
            <w:tcW w:w="5091" w:type="dxa"/>
            <w:tcBorders>
              <w:top w:val="single" w:sz="4" w:space="0" w:color="000000"/>
              <w:left w:val="nil"/>
              <w:bottom w:val="single" w:sz="4" w:space="0" w:color="000000"/>
              <w:right w:val="single" w:sz="4" w:space="0" w:color="000000"/>
            </w:tcBorders>
            <w:shd w:val="clear" w:color="auto" w:fill="F2F2F2"/>
            <w:vAlign w:val="center"/>
          </w:tcPr>
          <w:p w14:paraId="272BEA70" w14:textId="77777777" w:rsidR="00CC5D18" w:rsidRPr="00A41EA1" w:rsidRDefault="00CC5D18" w:rsidP="00D91773">
            <w:pPr>
              <w:jc w:val="center"/>
              <w:rPr>
                <w:rFonts w:ascii="Arial" w:eastAsia="Arial" w:hAnsi="Arial" w:cs="Arial"/>
                <w:b/>
                <w:color w:val="000000"/>
                <w:sz w:val="20"/>
                <w:szCs w:val="20"/>
              </w:rPr>
            </w:pPr>
            <w:r w:rsidRPr="00A41EA1">
              <w:rPr>
                <w:rFonts w:ascii="Arial" w:eastAsia="Arial" w:hAnsi="Arial" w:cs="Arial"/>
                <w:b/>
                <w:color w:val="000000"/>
                <w:sz w:val="20"/>
                <w:szCs w:val="20"/>
              </w:rPr>
              <w:t>Brief Description</w:t>
            </w:r>
          </w:p>
        </w:tc>
      </w:tr>
      <w:tr w:rsidR="00CC5D18" w:rsidRPr="00A41EA1" w14:paraId="061A05F0" w14:textId="77777777" w:rsidTr="001F00BD">
        <w:trPr>
          <w:trHeight w:val="288"/>
        </w:trPr>
        <w:tc>
          <w:tcPr>
            <w:tcW w:w="2598" w:type="dxa"/>
            <w:tcBorders>
              <w:top w:val="single" w:sz="4" w:space="0" w:color="000000"/>
              <w:left w:val="single" w:sz="4" w:space="0" w:color="000000"/>
              <w:bottom w:val="single" w:sz="4" w:space="0" w:color="000000"/>
              <w:right w:val="single" w:sz="4" w:space="0" w:color="000000"/>
            </w:tcBorders>
            <w:vAlign w:val="bottom"/>
          </w:tcPr>
          <w:p w14:paraId="1D1C8D01"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SPCP Login Failed</w:t>
            </w:r>
          </w:p>
        </w:tc>
        <w:tc>
          <w:tcPr>
            <w:tcW w:w="1671" w:type="dxa"/>
            <w:tcBorders>
              <w:top w:val="single" w:sz="4" w:space="0" w:color="000000"/>
              <w:left w:val="nil"/>
              <w:bottom w:val="single" w:sz="4" w:space="0" w:color="000000"/>
              <w:right w:val="single" w:sz="4" w:space="0" w:color="000000"/>
            </w:tcBorders>
            <w:vAlign w:val="bottom"/>
          </w:tcPr>
          <w:p w14:paraId="6B5A1A41"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Authentication Failure</w:t>
            </w:r>
          </w:p>
        </w:tc>
        <w:tc>
          <w:tcPr>
            <w:tcW w:w="5091" w:type="dxa"/>
            <w:tcBorders>
              <w:top w:val="single" w:sz="4" w:space="0" w:color="000000"/>
              <w:left w:val="nil"/>
              <w:bottom w:val="single" w:sz="4" w:space="0" w:color="000000"/>
              <w:right w:val="single" w:sz="4" w:space="0" w:color="000000"/>
            </w:tcBorders>
            <w:vAlign w:val="bottom"/>
          </w:tcPr>
          <w:p w14:paraId="7AAE26F9"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User could not authenticate using SPCP, user will redirect to home pages.</w:t>
            </w:r>
          </w:p>
        </w:tc>
      </w:tr>
      <w:tr w:rsidR="00CC5D18" w:rsidRPr="00A41EA1" w14:paraId="1794062F" w14:textId="77777777" w:rsidTr="001F00BD">
        <w:trPr>
          <w:trHeight w:val="350"/>
        </w:trPr>
        <w:tc>
          <w:tcPr>
            <w:tcW w:w="2598" w:type="dxa"/>
            <w:tcBorders>
              <w:top w:val="single" w:sz="4" w:space="0" w:color="000000"/>
              <w:left w:val="single" w:sz="4" w:space="0" w:color="000000"/>
              <w:bottom w:val="single" w:sz="4" w:space="0" w:color="000000"/>
              <w:right w:val="single" w:sz="4" w:space="0" w:color="000000"/>
            </w:tcBorders>
            <w:vAlign w:val="bottom"/>
          </w:tcPr>
          <w:p w14:paraId="2F6275D2"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No Result when search notices</w:t>
            </w:r>
          </w:p>
        </w:tc>
        <w:tc>
          <w:tcPr>
            <w:tcW w:w="1671" w:type="dxa"/>
            <w:tcBorders>
              <w:top w:val="single" w:sz="4" w:space="0" w:color="000000"/>
              <w:left w:val="nil"/>
              <w:bottom w:val="single" w:sz="4" w:space="0" w:color="000000"/>
              <w:right w:val="single" w:sz="4" w:space="0" w:color="000000"/>
            </w:tcBorders>
            <w:vAlign w:val="bottom"/>
          </w:tcPr>
          <w:p w14:paraId="6F4EC484"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Data Not Found</w:t>
            </w:r>
          </w:p>
        </w:tc>
        <w:tc>
          <w:tcPr>
            <w:tcW w:w="5091" w:type="dxa"/>
            <w:tcBorders>
              <w:top w:val="single" w:sz="4" w:space="0" w:color="000000"/>
              <w:left w:val="nil"/>
              <w:bottom w:val="single" w:sz="4" w:space="0" w:color="000000"/>
              <w:right w:val="single" w:sz="4" w:space="0" w:color="000000"/>
            </w:tcBorders>
            <w:vAlign w:val="bottom"/>
          </w:tcPr>
          <w:p w14:paraId="3BD5E3E1" w14:textId="77777777" w:rsidR="00CC5D18" w:rsidRPr="00A41EA1" w:rsidRDefault="00CC5D18" w:rsidP="001F00BD">
            <w:pPr>
              <w:rPr>
                <w:rFonts w:ascii="Arial" w:eastAsia="Arial" w:hAnsi="Arial" w:cs="Arial"/>
                <w:color w:val="000000"/>
                <w:sz w:val="20"/>
                <w:szCs w:val="20"/>
              </w:rPr>
            </w:pPr>
            <w:r w:rsidRPr="00A41EA1">
              <w:rPr>
                <w:rFonts w:ascii="Arial" w:eastAsia="Aptos Narrow" w:hAnsi="Arial" w:cs="Arial"/>
                <w:color w:val="000000"/>
                <w:sz w:val="20"/>
                <w:szCs w:val="20"/>
              </w:rPr>
              <w:t>Query did not return any offence notices. Will return error messages to inform data not found</w:t>
            </w:r>
          </w:p>
        </w:tc>
      </w:tr>
    </w:tbl>
    <w:p w14:paraId="043D8E03" w14:textId="4BFDE8D5" w:rsidR="00670528" w:rsidRPr="00D76900" w:rsidRDefault="00670528">
      <w:pPr>
        <w:pStyle w:val="Heading5"/>
        <w:numPr>
          <w:ilvl w:val="0"/>
          <w:numId w:val="66"/>
        </w:numPr>
        <w:ind w:left="993" w:hanging="993"/>
        <w:rPr>
          <w:rFonts w:ascii="Arial" w:eastAsia="Arial" w:hAnsi="Arial" w:cs="Arial"/>
          <w:b/>
          <w:bCs/>
          <w:i/>
          <w:iCs/>
          <w:color w:val="215E99" w:themeColor="text2" w:themeTint="BF"/>
          <w:sz w:val="28"/>
          <w:szCs w:val="28"/>
          <w:rPrChange w:id="4563" w:author="Mubiyarto Wibisono" w:date="2025-09-05T08:39:00Z" w16du:dateUtc="2025-09-05T01:39:00Z">
            <w:rPr>
              <w:rFonts w:ascii="Arial" w:eastAsia="Arial" w:hAnsi="Arial" w:cs="Arial"/>
              <w:b/>
              <w:bCs/>
              <w:i w:val="0"/>
              <w:iCs w:val="0"/>
            </w:rPr>
          </w:rPrChange>
        </w:rPr>
        <w:pPrChange w:id="4564" w:author="Mubiyarto Wibisono" w:date="2025-09-04T13:20:00Z" w16du:dateUtc="2025-09-04T06:20:00Z">
          <w:pPr>
            <w:pStyle w:val="Heading4"/>
          </w:pPr>
        </w:pPrChange>
      </w:pPr>
      <w:del w:id="4565" w:author="Mubiyarto Wibisono" w:date="2025-09-04T13:20:00Z" w16du:dateUtc="2025-09-04T06:20:00Z">
        <w:r w:rsidRPr="00D76900" w:rsidDel="000751F5">
          <w:rPr>
            <w:rFonts w:ascii="Arial" w:eastAsia="Arial" w:hAnsi="Arial" w:cs="Arial"/>
            <w:b/>
            <w:bCs/>
            <w:color w:val="215E99" w:themeColor="text2" w:themeTint="BF"/>
            <w:sz w:val="28"/>
            <w:szCs w:val="28"/>
            <w:rPrChange w:id="4566" w:author="Mubiyarto Wibisono" w:date="2025-09-05T08:39:00Z" w16du:dateUtc="2025-09-05T01:39:00Z">
              <w:rPr>
                <w:rFonts w:ascii="Arial" w:eastAsia="Arial" w:hAnsi="Arial" w:cs="Arial"/>
                <w:b/>
                <w:bCs/>
              </w:rPr>
            </w:rPrChange>
          </w:rPr>
          <w:delText xml:space="preserve">1.4.6.2 </w:delText>
        </w:r>
      </w:del>
      <w:bookmarkStart w:id="4567" w:name="_Toc207935535"/>
      <w:bookmarkStart w:id="4568" w:name="_Toc207957045"/>
      <w:bookmarkStart w:id="4569" w:name="_Toc207961294"/>
      <w:r w:rsidRPr="00D76900">
        <w:rPr>
          <w:rFonts w:ascii="Arial" w:eastAsia="Arial" w:hAnsi="Arial" w:cs="Arial"/>
          <w:b/>
          <w:bCs/>
          <w:color w:val="215E99" w:themeColor="text2" w:themeTint="BF"/>
          <w:sz w:val="28"/>
          <w:szCs w:val="28"/>
          <w:rPrChange w:id="4570" w:author="Mubiyarto Wibisono" w:date="2025-09-05T08:39:00Z" w16du:dateUtc="2025-09-05T01:39:00Z">
            <w:rPr>
              <w:rFonts w:ascii="Arial" w:eastAsia="Arial" w:hAnsi="Arial" w:cs="Arial"/>
              <w:b/>
              <w:bCs/>
            </w:rPr>
          </w:rPrChange>
        </w:rPr>
        <w:t>API Error Handling</w:t>
      </w:r>
      <w:bookmarkEnd w:id="4567"/>
      <w:bookmarkEnd w:id="4568"/>
      <w:bookmarkEnd w:id="4569"/>
    </w:p>
    <w:tbl>
      <w:tblPr>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13" w:type="dxa"/>
          <w:left w:w="113" w:type="dxa"/>
          <w:bottom w:w="113" w:type="dxa"/>
          <w:right w:w="113" w:type="dxa"/>
        </w:tblCellMar>
        <w:tblLook w:val="0400" w:firstRow="0" w:lastRow="0" w:firstColumn="0" w:lastColumn="0" w:noHBand="0" w:noVBand="1"/>
      </w:tblPr>
      <w:tblGrid>
        <w:gridCol w:w="1691"/>
        <w:gridCol w:w="1276"/>
        <w:gridCol w:w="2693"/>
        <w:gridCol w:w="3685"/>
      </w:tblGrid>
      <w:tr w:rsidR="00670528" w:rsidRPr="00A41EA1" w14:paraId="3144A924" w14:textId="77777777" w:rsidTr="003B5F53">
        <w:tc>
          <w:tcPr>
            <w:tcW w:w="1691" w:type="dxa"/>
            <w:shd w:val="clear" w:color="auto" w:fill="F2F2F2"/>
          </w:tcPr>
          <w:p w14:paraId="47785DCF" w14:textId="77777777" w:rsidR="00670528" w:rsidRPr="00A41EA1" w:rsidRDefault="00670528" w:rsidP="003B5F53">
            <w:pPr>
              <w:jc w:val="center"/>
              <w:rPr>
                <w:rFonts w:ascii="Arial" w:eastAsia="Arial" w:hAnsi="Arial" w:cs="Arial"/>
                <w:b/>
                <w:sz w:val="20"/>
                <w:szCs w:val="20"/>
              </w:rPr>
            </w:pPr>
            <w:r w:rsidRPr="00A41EA1">
              <w:rPr>
                <w:rFonts w:ascii="Arial" w:eastAsia="Arial" w:hAnsi="Arial" w:cs="Arial"/>
                <w:b/>
                <w:sz w:val="20"/>
                <w:szCs w:val="20"/>
              </w:rPr>
              <w:t>Error Scenario</w:t>
            </w:r>
          </w:p>
        </w:tc>
        <w:tc>
          <w:tcPr>
            <w:tcW w:w="1276" w:type="dxa"/>
            <w:shd w:val="clear" w:color="auto" w:fill="F2F2F2"/>
          </w:tcPr>
          <w:p w14:paraId="6FB3AA0F" w14:textId="77777777" w:rsidR="00670528" w:rsidRPr="00A41EA1" w:rsidRDefault="00670528" w:rsidP="003B5F53">
            <w:pPr>
              <w:jc w:val="center"/>
              <w:rPr>
                <w:rFonts w:ascii="Arial" w:eastAsia="Arial" w:hAnsi="Arial" w:cs="Arial"/>
                <w:b/>
                <w:sz w:val="20"/>
                <w:szCs w:val="20"/>
              </w:rPr>
            </w:pPr>
            <w:r w:rsidRPr="00A41EA1">
              <w:rPr>
                <w:rFonts w:ascii="Arial" w:eastAsia="Arial" w:hAnsi="Arial" w:cs="Arial"/>
                <w:b/>
                <w:sz w:val="20"/>
                <w:szCs w:val="20"/>
              </w:rPr>
              <w:t>App Error Code</w:t>
            </w:r>
          </w:p>
        </w:tc>
        <w:tc>
          <w:tcPr>
            <w:tcW w:w="2693" w:type="dxa"/>
            <w:shd w:val="clear" w:color="auto" w:fill="F2F2F2"/>
          </w:tcPr>
          <w:p w14:paraId="5A8FF5D0" w14:textId="77777777" w:rsidR="00670528" w:rsidRPr="00A41EA1" w:rsidRDefault="00670528" w:rsidP="003B5F53">
            <w:pPr>
              <w:jc w:val="center"/>
              <w:rPr>
                <w:rFonts w:ascii="Arial" w:eastAsia="Arial" w:hAnsi="Arial" w:cs="Arial"/>
                <w:b/>
                <w:sz w:val="20"/>
                <w:szCs w:val="20"/>
              </w:rPr>
            </w:pPr>
            <w:r w:rsidRPr="00A41EA1">
              <w:rPr>
                <w:rFonts w:ascii="Arial" w:eastAsia="Arial" w:hAnsi="Arial" w:cs="Arial"/>
                <w:b/>
                <w:sz w:val="20"/>
                <w:szCs w:val="20"/>
              </w:rPr>
              <w:t>User Message</w:t>
            </w:r>
          </w:p>
        </w:tc>
        <w:tc>
          <w:tcPr>
            <w:tcW w:w="3685" w:type="dxa"/>
            <w:shd w:val="clear" w:color="auto" w:fill="F2F2F2"/>
          </w:tcPr>
          <w:p w14:paraId="5FD609D9" w14:textId="77777777" w:rsidR="00670528" w:rsidRPr="00A41EA1" w:rsidRDefault="00670528" w:rsidP="003B5F53">
            <w:pPr>
              <w:jc w:val="center"/>
              <w:rPr>
                <w:rFonts w:ascii="Arial" w:eastAsia="Arial" w:hAnsi="Arial" w:cs="Arial"/>
                <w:b/>
                <w:sz w:val="20"/>
                <w:szCs w:val="20"/>
              </w:rPr>
            </w:pPr>
            <w:r w:rsidRPr="00A41EA1">
              <w:rPr>
                <w:rFonts w:ascii="Arial" w:eastAsia="Arial" w:hAnsi="Arial" w:cs="Arial"/>
                <w:b/>
                <w:sz w:val="20"/>
                <w:szCs w:val="20"/>
              </w:rPr>
              <w:t>Brief Description</w:t>
            </w:r>
          </w:p>
        </w:tc>
      </w:tr>
      <w:tr w:rsidR="00670528" w:rsidRPr="00A41EA1" w14:paraId="71C98F51" w14:textId="77777777" w:rsidTr="003B5F53">
        <w:tc>
          <w:tcPr>
            <w:tcW w:w="1691" w:type="dxa"/>
          </w:tcPr>
          <w:p w14:paraId="3219A5B7" w14:textId="77777777" w:rsidR="00670528" w:rsidRPr="00A41EA1" w:rsidRDefault="00670528" w:rsidP="003B5F53">
            <w:pPr>
              <w:keepLines/>
              <w:rPr>
                <w:rFonts w:ascii="Arial" w:eastAsia="Arial" w:hAnsi="Arial" w:cs="Arial"/>
                <w:sz w:val="20"/>
                <w:szCs w:val="20"/>
              </w:rPr>
            </w:pPr>
            <w:r w:rsidRPr="00A41EA1">
              <w:rPr>
                <w:rFonts w:ascii="Arial" w:eastAsia="Arial" w:hAnsi="Arial" w:cs="Arial"/>
                <w:sz w:val="20"/>
                <w:szCs w:val="20"/>
              </w:rPr>
              <w:t>General Server Error</w:t>
            </w:r>
          </w:p>
          <w:p w14:paraId="1CF73CF1" w14:textId="77777777" w:rsidR="00670528" w:rsidRPr="00A41EA1" w:rsidRDefault="00670528" w:rsidP="003B5F53">
            <w:pPr>
              <w:rPr>
                <w:rFonts w:ascii="Arial" w:eastAsia="Arial" w:hAnsi="Arial" w:cs="Arial"/>
                <w:sz w:val="20"/>
                <w:szCs w:val="20"/>
              </w:rPr>
            </w:pPr>
          </w:p>
        </w:tc>
        <w:tc>
          <w:tcPr>
            <w:tcW w:w="1276" w:type="dxa"/>
          </w:tcPr>
          <w:p w14:paraId="53E9ACC3"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OCMS-5000</w:t>
            </w:r>
          </w:p>
        </w:tc>
        <w:tc>
          <w:tcPr>
            <w:tcW w:w="2693" w:type="dxa"/>
          </w:tcPr>
          <w:p w14:paraId="46958C0E"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Something went wrong on our end. Please try again later.</w:t>
            </w:r>
          </w:p>
        </w:tc>
        <w:tc>
          <w:tcPr>
            <w:tcW w:w="3685" w:type="dxa"/>
          </w:tcPr>
          <w:p w14:paraId="722ADF68"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A generic error indicating the server encountered an unexpected condition.</w:t>
            </w:r>
          </w:p>
        </w:tc>
      </w:tr>
      <w:tr w:rsidR="00670528" w:rsidRPr="00A41EA1" w14:paraId="736D7E4C" w14:textId="77777777" w:rsidTr="003B5F53">
        <w:tc>
          <w:tcPr>
            <w:tcW w:w="1691" w:type="dxa"/>
          </w:tcPr>
          <w:p w14:paraId="5C8BFE0D" w14:textId="77777777" w:rsidR="00670528" w:rsidRPr="00A41EA1" w:rsidRDefault="00670528" w:rsidP="003B5F53">
            <w:pPr>
              <w:keepLines/>
              <w:spacing w:after="280"/>
              <w:rPr>
                <w:rFonts w:ascii="Arial" w:hAnsi="Arial" w:cs="Arial"/>
                <w:sz w:val="20"/>
                <w:szCs w:val="20"/>
                <w:rPrChange w:id="4571" w:author="Mubiyarto Wibisono" w:date="2025-09-05T08:31:00Z" w16du:dateUtc="2025-09-05T01:31:00Z">
                  <w:rPr>
                    <w:sz w:val="20"/>
                    <w:szCs w:val="20"/>
                  </w:rPr>
                </w:rPrChange>
              </w:rPr>
            </w:pPr>
            <w:r w:rsidRPr="00A41EA1">
              <w:rPr>
                <w:rFonts w:ascii="Arial" w:eastAsia="Arial" w:hAnsi="Arial" w:cs="Arial"/>
                <w:sz w:val="20"/>
                <w:szCs w:val="20"/>
              </w:rPr>
              <w:t>Bad Request</w:t>
            </w:r>
          </w:p>
          <w:p w14:paraId="019E1AA8" w14:textId="77777777" w:rsidR="00670528" w:rsidRPr="00A41EA1" w:rsidRDefault="00670528" w:rsidP="003B5F53">
            <w:pPr>
              <w:rPr>
                <w:rFonts w:ascii="Arial" w:eastAsia="Arial" w:hAnsi="Arial" w:cs="Arial"/>
                <w:sz w:val="20"/>
                <w:szCs w:val="20"/>
              </w:rPr>
            </w:pPr>
          </w:p>
        </w:tc>
        <w:tc>
          <w:tcPr>
            <w:tcW w:w="1276" w:type="dxa"/>
          </w:tcPr>
          <w:p w14:paraId="29716205"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OCMS-4000</w:t>
            </w:r>
          </w:p>
        </w:tc>
        <w:tc>
          <w:tcPr>
            <w:tcW w:w="2693" w:type="dxa"/>
          </w:tcPr>
          <w:p w14:paraId="7DCA1C20"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The request could not be processed due to a syntax error. Please check and try again.</w:t>
            </w:r>
          </w:p>
        </w:tc>
        <w:tc>
          <w:tcPr>
            <w:tcW w:w="3685" w:type="dxa"/>
          </w:tcPr>
          <w:p w14:paraId="4DA5F9D0"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The server could not understand the request due to invalid syntax.</w:t>
            </w:r>
          </w:p>
        </w:tc>
      </w:tr>
      <w:tr w:rsidR="00670528" w:rsidRPr="00A41EA1" w14:paraId="1EE472E3" w14:textId="77777777" w:rsidTr="003B5F53">
        <w:tc>
          <w:tcPr>
            <w:tcW w:w="1691" w:type="dxa"/>
          </w:tcPr>
          <w:p w14:paraId="4A930C5D" w14:textId="77777777" w:rsidR="00670528" w:rsidRPr="00A41EA1" w:rsidRDefault="00670528" w:rsidP="003B5F53">
            <w:pPr>
              <w:keepLines/>
              <w:spacing w:after="280"/>
              <w:rPr>
                <w:rFonts w:ascii="Arial" w:hAnsi="Arial" w:cs="Arial"/>
                <w:sz w:val="20"/>
                <w:szCs w:val="20"/>
                <w:rPrChange w:id="4572" w:author="Mubiyarto Wibisono" w:date="2025-09-05T08:31:00Z" w16du:dateUtc="2025-09-05T01:31:00Z">
                  <w:rPr>
                    <w:sz w:val="20"/>
                    <w:szCs w:val="20"/>
                  </w:rPr>
                </w:rPrChange>
              </w:rPr>
            </w:pPr>
            <w:r w:rsidRPr="00A41EA1">
              <w:rPr>
                <w:rFonts w:ascii="Arial" w:eastAsia="Arial" w:hAnsi="Arial" w:cs="Arial"/>
                <w:sz w:val="20"/>
                <w:szCs w:val="20"/>
              </w:rPr>
              <w:t>Unauthorized Access</w:t>
            </w:r>
          </w:p>
          <w:p w14:paraId="064E3537" w14:textId="77777777" w:rsidR="00670528" w:rsidRPr="00A41EA1" w:rsidRDefault="00670528" w:rsidP="003B5F53">
            <w:pPr>
              <w:rPr>
                <w:rFonts w:ascii="Arial" w:eastAsia="Arial" w:hAnsi="Arial" w:cs="Arial"/>
                <w:sz w:val="20"/>
                <w:szCs w:val="20"/>
              </w:rPr>
            </w:pPr>
          </w:p>
        </w:tc>
        <w:tc>
          <w:tcPr>
            <w:tcW w:w="1276" w:type="dxa"/>
          </w:tcPr>
          <w:p w14:paraId="015C21E7"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OCMS-4001</w:t>
            </w:r>
          </w:p>
        </w:tc>
        <w:tc>
          <w:tcPr>
            <w:tcW w:w="2693" w:type="dxa"/>
          </w:tcPr>
          <w:p w14:paraId="468D40C2" w14:textId="77777777" w:rsidR="00670528" w:rsidRPr="00A41EA1" w:rsidRDefault="00670528" w:rsidP="003B5F53">
            <w:pPr>
              <w:rPr>
                <w:rFonts w:ascii="Arial" w:eastAsia="Arial" w:hAnsi="Arial" w:cs="Arial"/>
                <w:sz w:val="20"/>
                <w:szCs w:val="20"/>
              </w:rPr>
            </w:pPr>
            <w:r w:rsidRPr="00A41EA1">
              <w:rPr>
                <w:rFonts w:ascii="Arial" w:eastAsia="Arial" w:hAnsi="Arial" w:cs="Arial"/>
                <w:sz w:val="20"/>
                <w:szCs w:val="20"/>
              </w:rPr>
              <w:t>You are not authorized to access this resource. Please log in and try again.</w:t>
            </w:r>
          </w:p>
        </w:tc>
        <w:tc>
          <w:tcPr>
            <w:tcW w:w="3685" w:type="dxa"/>
          </w:tcPr>
          <w:p w14:paraId="33FA21E7" w14:textId="77777777" w:rsidR="00670528" w:rsidRPr="00A41EA1" w:rsidRDefault="00670528" w:rsidP="003B5F53">
            <w:pPr>
              <w:keepLines/>
              <w:spacing w:after="280"/>
              <w:rPr>
                <w:rFonts w:ascii="Arial" w:hAnsi="Arial" w:cs="Arial"/>
                <w:sz w:val="20"/>
                <w:szCs w:val="20"/>
                <w:rPrChange w:id="4573" w:author="Mubiyarto Wibisono" w:date="2025-09-05T08:31:00Z" w16du:dateUtc="2025-09-05T01:31:00Z">
                  <w:rPr>
                    <w:sz w:val="20"/>
                    <w:szCs w:val="20"/>
                  </w:rPr>
                </w:rPrChange>
              </w:rPr>
            </w:pPr>
            <w:r w:rsidRPr="00A41EA1">
              <w:rPr>
                <w:rFonts w:ascii="Arial" w:eastAsia="Arial" w:hAnsi="Arial" w:cs="Arial"/>
                <w:sz w:val="20"/>
                <w:szCs w:val="20"/>
              </w:rPr>
              <w:t>Authentication is required and has failed or has not been provided.</w:t>
            </w:r>
          </w:p>
          <w:p w14:paraId="1DF36E8A" w14:textId="77777777" w:rsidR="00670528" w:rsidRPr="00A41EA1" w:rsidRDefault="00670528" w:rsidP="003B5F53">
            <w:pPr>
              <w:rPr>
                <w:rFonts w:ascii="Arial" w:eastAsia="Arial" w:hAnsi="Arial" w:cs="Arial"/>
                <w:sz w:val="20"/>
                <w:szCs w:val="20"/>
              </w:rPr>
            </w:pPr>
          </w:p>
        </w:tc>
      </w:tr>
    </w:tbl>
    <w:p w14:paraId="3BEF71FC" w14:textId="432F846D" w:rsidR="00703365" w:rsidRPr="00D76900" w:rsidDel="00D76900" w:rsidRDefault="00703365">
      <w:pPr>
        <w:jc w:val="both"/>
        <w:rPr>
          <w:del w:id="4574" w:author="Mubiyarto Wibisono" w:date="2025-09-05T08:39:00Z" w16du:dateUtc="2025-09-05T01:39:00Z"/>
          <w:rFonts w:ascii="Arial" w:eastAsia="Arial" w:hAnsi="Arial" w:cs="Arial"/>
          <w:sz w:val="28"/>
          <w:szCs w:val="28"/>
        </w:rPr>
      </w:pPr>
      <w:bookmarkStart w:id="4575" w:name="_Toc207956497"/>
      <w:bookmarkStart w:id="4576" w:name="_Toc207957046"/>
      <w:bookmarkStart w:id="4577" w:name="_Toc207961295"/>
      <w:bookmarkEnd w:id="4575"/>
      <w:bookmarkEnd w:id="4576"/>
      <w:bookmarkEnd w:id="4577"/>
    </w:p>
    <w:p w14:paraId="3F399123" w14:textId="52E09137" w:rsidR="003A60F2" w:rsidRPr="00D76900" w:rsidRDefault="00C81B55">
      <w:pPr>
        <w:pStyle w:val="Heading3"/>
        <w:numPr>
          <w:ilvl w:val="1"/>
          <w:numId w:val="53"/>
        </w:numPr>
        <w:ind w:left="567" w:hanging="567"/>
        <w:rPr>
          <w:rFonts w:eastAsia="Arial" w:cs="Arial"/>
          <w:b/>
          <w:bCs/>
          <w:color w:val="215E99" w:themeColor="text2" w:themeTint="BF"/>
          <w:rPrChange w:id="4578" w:author="Mubiyarto Wibisono" w:date="2025-09-05T08:39:00Z" w16du:dateUtc="2025-09-05T01:39:00Z">
            <w:rPr>
              <w:rFonts w:ascii="Arial" w:eastAsia="Arial" w:hAnsi="Arial" w:cs="Arial"/>
              <w:b/>
              <w:bCs/>
            </w:rPr>
          </w:rPrChange>
        </w:rPr>
        <w:pPrChange w:id="4579" w:author="Mubiyarto Wibisono" w:date="2025-09-04T13:20:00Z" w16du:dateUtc="2025-09-04T06:20:00Z">
          <w:pPr>
            <w:pStyle w:val="Heading2"/>
          </w:pPr>
        </w:pPrChange>
      </w:pPr>
      <w:bookmarkStart w:id="4580" w:name="_Toc205930417"/>
      <w:bookmarkStart w:id="4581" w:name="_Toc206576657"/>
      <w:bookmarkStart w:id="4582" w:name="_Toc206577191"/>
      <w:del w:id="4583" w:author="Mubiyarto Wibisono" w:date="2025-09-04T13:20:00Z" w16du:dateUtc="2025-09-04T06:20:00Z">
        <w:r w:rsidRPr="00D76900" w:rsidDel="000751F5">
          <w:rPr>
            <w:rFonts w:eastAsia="Arial" w:cs="Arial"/>
            <w:b/>
            <w:bCs/>
            <w:color w:val="215E99" w:themeColor="text2" w:themeTint="BF"/>
            <w:rPrChange w:id="4584" w:author="Mubiyarto Wibisono" w:date="2025-09-05T08:39:00Z" w16du:dateUtc="2025-09-05T01:39:00Z">
              <w:rPr>
                <w:rFonts w:eastAsia="Arial" w:cs="Arial"/>
                <w:b/>
                <w:bCs/>
              </w:rPr>
            </w:rPrChange>
          </w:rPr>
          <w:delText>1.</w:delText>
        </w:r>
        <w:r w:rsidR="00637131" w:rsidRPr="00D76900" w:rsidDel="000751F5">
          <w:rPr>
            <w:rFonts w:eastAsia="Arial" w:cs="Arial"/>
            <w:b/>
            <w:bCs/>
            <w:color w:val="215E99" w:themeColor="text2" w:themeTint="BF"/>
            <w:rPrChange w:id="4585" w:author="Mubiyarto Wibisono" w:date="2025-09-05T08:39:00Z" w16du:dateUtc="2025-09-05T01:39:00Z">
              <w:rPr>
                <w:rFonts w:eastAsia="Arial" w:cs="Arial"/>
                <w:b/>
                <w:bCs/>
              </w:rPr>
            </w:rPrChange>
          </w:rPr>
          <w:delText>5</w:delText>
        </w:r>
        <w:r w:rsidRPr="00D76900" w:rsidDel="000751F5">
          <w:rPr>
            <w:rFonts w:eastAsia="Arial" w:cs="Arial"/>
            <w:b/>
            <w:bCs/>
            <w:color w:val="215E99" w:themeColor="text2" w:themeTint="BF"/>
            <w:rPrChange w:id="4586" w:author="Mubiyarto Wibisono" w:date="2025-09-05T08:39:00Z" w16du:dateUtc="2025-09-05T01:39:00Z">
              <w:rPr>
                <w:rFonts w:eastAsia="Arial" w:cs="Arial"/>
                <w:b/>
                <w:bCs/>
              </w:rPr>
            </w:rPrChange>
          </w:rPr>
          <w:delText xml:space="preserve"> </w:delText>
        </w:r>
        <w:r w:rsidR="00CC5D18" w:rsidRPr="00D76900" w:rsidDel="000751F5">
          <w:rPr>
            <w:rFonts w:eastAsia="Arial" w:cs="Arial"/>
            <w:b/>
            <w:bCs/>
            <w:color w:val="215E99" w:themeColor="text2" w:themeTint="BF"/>
            <w:rPrChange w:id="4587" w:author="Mubiyarto Wibisono" w:date="2025-09-05T08:39:00Z" w16du:dateUtc="2025-09-05T01:39:00Z">
              <w:rPr>
                <w:rFonts w:eastAsia="Arial" w:cs="Arial"/>
                <w:b/>
                <w:bCs/>
              </w:rPr>
            </w:rPrChange>
          </w:rPr>
          <w:delText>C</w:delText>
        </w:r>
      </w:del>
      <w:bookmarkStart w:id="4588" w:name="_Toc207935536"/>
      <w:bookmarkStart w:id="4589" w:name="_Toc207957047"/>
      <w:bookmarkStart w:id="4590" w:name="_Toc207961296"/>
      <w:ins w:id="4591" w:author="Mubiyarto Wibisono" w:date="2025-09-04T13:20:00Z" w16du:dateUtc="2025-09-04T06:20:00Z">
        <w:r w:rsidR="000751F5" w:rsidRPr="00D76900">
          <w:rPr>
            <w:rFonts w:eastAsia="Arial" w:cs="Arial"/>
            <w:b/>
            <w:bCs/>
            <w:color w:val="215E99" w:themeColor="text2" w:themeTint="BF"/>
            <w:rPrChange w:id="4592" w:author="Mubiyarto Wibisono" w:date="2025-09-05T08:39:00Z" w16du:dateUtc="2025-09-05T01:39:00Z">
              <w:rPr>
                <w:rFonts w:eastAsia="Arial" w:cs="Arial"/>
                <w:b/>
                <w:bCs/>
              </w:rPr>
            </w:rPrChange>
          </w:rPr>
          <w:t>C</w:t>
        </w:r>
      </w:ins>
      <w:r w:rsidR="00CC5D18" w:rsidRPr="00D76900">
        <w:rPr>
          <w:rFonts w:eastAsia="Arial" w:cs="Arial"/>
          <w:b/>
          <w:bCs/>
          <w:color w:val="215E99" w:themeColor="text2" w:themeTint="BF"/>
          <w:rPrChange w:id="4593" w:author="Mubiyarto Wibisono" w:date="2025-09-05T08:39:00Z" w16du:dateUtc="2025-09-05T01:39:00Z">
            <w:rPr>
              <w:rFonts w:eastAsia="Arial" w:cs="Arial"/>
              <w:b/>
              <w:bCs/>
            </w:rPr>
          </w:rPrChange>
        </w:rPr>
        <w:t>heck 5 Mins Transaction</w:t>
      </w:r>
      <w:bookmarkEnd w:id="4580"/>
      <w:bookmarkEnd w:id="4581"/>
      <w:bookmarkEnd w:id="4582"/>
      <w:bookmarkEnd w:id="4588"/>
      <w:bookmarkEnd w:id="4589"/>
      <w:bookmarkEnd w:id="4590"/>
    </w:p>
    <w:p w14:paraId="162B019E" w14:textId="2569D800" w:rsidR="00CC5D18" w:rsidRPr="00D76900" w:rsidRDefault="00CC5D18">
      <w:pPr>
        <w:pStyle w:val="Heading4"/>
        <w:numPr>
          <w:ilvl w:val="0"/>
          <w:numId w:val="67"/>
        </w:numPr>
        <w:ind w:hanging="720"/>
        <w:rPr>
          <w:rFonts w:ascii="Arial" w:eastAsia="Arial" w:hAnsi="Arial" w:cs="Arial"/>
          <w:b/>
          <w:bCs/>
          <w:color w:val="215E99" w:themeColor="text2" w:themeTint="BF"/>
          <w:sz w:val="28"/>
          <w:szCs w:val="28"/>
          <w:rPrChange w:id="4594" w:author="Mubiyarto Wibisono" w:date="2025-09-05T08:39:00Z" w16du:dateUtc="2025-09-05T01:39:00Z">
            <w:rPr>
              <w:rFonts w:eastAsia="Arial"/>
            </w:rPr>
          </w:rPrChange>
        </w:rPr>
        <w:pPrChange w:id="4595" w:author="Mubiyarto Wibisono" w:date="2025-09-04T13:21:00Z" w16du:dateUtc="2025-09-04T06:21:00Z">
          <w:pPr>
            <w:pStyle w:val="Heading2"/>
          </w:pPr>
        </w:pPrChange>
      </w:pPr>
      <w:bookmarkStart w:id="4596" w:name="_Toc205930418"/>
      <w:bookmarkStart w:id="4597" w:name="_Toc206576658"/>
      <w:bookmarkStart w:id="4598" w:name="_Toc206577192"/>
      <w:del w:id="4599" w:author="Mubiyarto Wibisono" w:date="2025-09-04T13:21:00Z" w16du:dateUtc="2025-09-04T06:21:00Z">
        <w:r w:rsidRPr="00D76900" w:rsidDel="000751F5">
          <w:rPr>
            <w:rFonts w:ascii="Arial" w:eastAsia="Arial" w:hAnsi="Arial" w:cs="Arial"/>
            <w:b/>
            <w:bCs/>
            <w:i w:val="0"/>
            <w:iCs w:val="0"/>
            <w:color w:val="215E99" w:themeColor="text2" w:themeTint="BF"/>
            <w:sz w:val="28"/>
            <w:szCs w:val="28"/>
            <w:rPrChange w:id="4600" w:author="Mubiyarto Wibisono" w:date="2025-09-05T08:39:00Z" w16du:dateUtc="2025-09-05T01:39:00Z">
              <w:rPr>
                <w:rFonts w:eastAsia="Arial"/>
                <w:i/>
                <w:iCs/>
              </w:rPr>
            </w:rPrChange>
          </w:rPr>
          <w:delText>1.</w:delText>
        </w:r>
        <w:r w:rsidR="00637131" w:rsidRPr="00D76900" w:rsidDel="000751F5">
          <w:rPr>
            <w:rFonts w:ascii="Arial" w:eastAsia="Arial" w:hAnsi="Arial" w:cs="Arial"/>
            <w:b/>
            <w:bCs/>
            <w:i w:val="0"/>
            <w:iCs w:val="0"/>
            <w:color w:val="215E99" w:themeColor="text2" w:themeTint="BF"/>
            <w:sz w:val="28"/>
            <w:szCs w:val="28"/>
            <w:rPrChange w:id="4601" w:author="Mubiyarto Wibisono" w:date="2025-09-05T08:39:00Z" w16du:dateUtc="2025-09-05T01:39:00Z">
              <w:rPr>
                <w:rFonts w:eastAsia="Arial"/>
                <w:i/>
                <w:iCs/>
              </w:rPr>
            </w:rPrChange>
          </w:rPr>
          <w:delText>5</w:delText>
        </w:r>
        <w:r w:rsidRPr="00D76900" w:rsidDel="000751F5">
          <w:rPr>
            <w:rFonts w:ascii="Arial" w:eastAsia="Arial" w:hAnsi="Arial" w:cs="Arial"/>
            <w:b/>
            <w:bCs/>
            <w:i w:val="0"/>
            <w:iCs w:val="0"/>
            <w:color w:val="215E99" w:themeColor="text2" w:themeTint="BF"/>
            <w:sz w:val="28"/>
            <w:szCs w:val="28"/>
            <w:rPrChange w:id="4602" w:author="Mubiyarto Wibisono" w:date="2025-09-05T08:39:00Z" w16du:dateUtc="2025-09-05T01:39:00Z">
              <w:rPr>
                <w:rFonts w:eastAsia="Arial"/>
                <w:i/>
                <w:iCs/>
              </w:rPr>
            </w:rPrChange>
          </w:rPr>
          <w:delText xml:space="preserve">.1 </w:delText>
        </w:r>
      </w:del>
      <w:bookmarkStart w:id="4603" w:name="_Toc207935537"/>
      <w:bookmarkStart w:id="4604" w:name="_Toc207957048"/>
      <w:bookmarkStart w:id="4605" w:name="_Toc207961297"/>
      <w:r w:rsidRPr="00D76900">
        <w:rPr>
          <w:rFonts w:ascii="Arial" w:eastAsia="Arial" w:hAnsi="Arial" w:cs="Arial"/>
          <w:b/>
          <w:bCs/>
          <w:i w:val="0"/>
          <w:iCs w:val="0"/>
          <w:color w:val="215E99" w:themeColor="text2" w:themeTint="BF"/>
          <w:sz w:val="28"/>
          <w:szCs w:val="28"/>
          <w:rPrChange w:id="4606" w:author="Mubiyarto Wibisono" w:date="2025-09-05T08:39:00Z" w16du:dateUtc="2025-09-05T01:39:00Z">
            <w:rPr>
              <w:rFonts w:eastAsia="Arial"/>
              <w:i/>
              <w:iCs/>
            </w:rPr>
          </w:rPrChange>
        </w:rPr>
        <w:t>Diagram Flow Image</w:t>
      </w:r>
      <w:bookmarkEnd w:id="4596"/>
      <w:bookmarkEnd w:id="4597"/>
      <w:bookmarkEnd w:id="4598"/>
      <w:bookmarkEnd w:id="4603"/>
      <w:bookmarkEnd w:id="4604"/>
      <w:bookmarkEnd w:id="4605"/>
    </w:p>
    <w:p w14:paraId="0AE9C479" w14:textId="77777777" w:rsidR="00CC5D18" w:rsidRPr="00A41EA1" w:rsidRDefault="00CC5D18" w:rsidP="00CC5D18">
      <w:pPr>
        <w:jc w:val="both"/>
        <w:rPr>
          <w:rFonts w:ascii="Arial" w:eastAsia="Arial" w:hAnsi="Arial" w:cs="Arial"/>
          <w:sz w:val="20"/>
          <w:szCs w:val="20"/>
          <w:rPrChange w:id="4607" w:author="Mubiyarto Wibisono" w:date="2025-09-05T08:31:00Z" w16du:dateUtc="2025-09-05T01:31:00Z">
            <w:rPr>
              <w:rFonts w:ascii="Arial" w:eastAsia="Arial" w:hAnsi="Arial" w:cs="Arial"/>
            </w:rPr>
          </w:rPrChange>
        </w:rPr>
      </w:pPr>
    </w:p>
    <w:p w14:paraId="452300AB" w14:textId="1D4B56DB" w:rsidR="00CC5D18" w:rsidRPr="00A41EA1" w:rsidRDefault="00327734" w:rsidP="00CC5D18">
      <w:pPr>
        <w:jc w:val="both"/>
        <w:rPr>
          <w:rFonts w:ascii="Arial" w:eastAsia="Arial" w:hAnsi="Arial" w:cs="Arial"/>
          <w:sz w:val="20"/>
          <w:szCs w:val="20"/>
          <w:rPrChange w:id="4608" w:author="Mubiyarto Wibisono" w:date="2025-09-05T08:31:00Z" w16du:dateUtc="2025-09-05T01:31:00Z">
            <w:rPr>
              <w:rFonts w:ascii="Arial" w:eastAsia="Arial" w:hAnsi="Arial" w:cs="Arial"/>
            </w:rPr>
          </w:rPrChange>
        </w:rPr>
      </w:pPr>
      <w:ins w:id="4609" w:author="Mubiyarto Wibisono" w:date="2025-09-23T20:30:00Z" w16du:dateUtc="2025-09-23T13:30:00Z">
        <w:r>
          <w:rPr>
            <w:noProof/>
          </w:rPr>
          <w:drawing>
            <wp:inline distT="0" distB="0" distL="0" distR="0" wp14:anchorId="58A298D2" wp14:editId="6DA38F54">
              <wp:extent cx="3558540" cy="3747874"/>
              <wp:effectExtent l="0" t="0" r="3810" b="5080"/>
              <wp:docPr id="14803512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81555" cy="3772114"/>
                      </a:xfrm>
                      <a:prstGeom prst="rect">
                        <a:avLst/>
                      </a:prstGeom>
                      <a:noFill/>
                      <a:ln>
                        <a:noFill/>
                      </a:ln>
                    </pic:spPr>
                  </pic:pic>
                </a:graphicData>
              </a:graphic>
            </wp:inline>
          </w:drawing>
        </w:r>
      </w:ins>
    </w:p>
    <w:p w14:paraId="6ADD6820" w14:textId="77777777" w:rsidR="00CC5D18" w:rsidRPr="00A41EA1" w:rsidRDefault="00CC5D18" w:rsidP="00CC5D18">
      <w:pPr>
        <w:jc w:val="both"/>
        <w:rPr>
          <w:rFonts w:ascii="Arial" w:eastAsia="Arial" w:hAnsi="Arial" w:cs="Arial"/>
          <w:sz w:val="20"/>
          <w:szCs w:val="20"/>
        </w:rPr>
      </w:pPr>
      <w:bookmarkStart w:id="4610" w:name="_Hlk207105480"/>
      <w:r w:rsidRPr="00A41EA1">
        <w:rPr>
          <w:rFonts w:ascii="Arial" w:eastAsia="Arial" w:hAnsi="Arial" w:cs="Arial"/>
          <w:sz w:val="20"/>
          <w:szCs w:val="20"/>
        </w:rPr>
        <w:t>NOTE: Due to page size limit, the full-sized image is appended.</w:t>
      </w:r>
    </w:p>
    <w:bookmarkEnd w:id="4610"/>
    <w:p w14:paraId="347131D9" w14:textId="0841F04D" w:rsidR="00325906" w:rsidRPr="00A41EA1" w:rsidRDefault="00953B8B" w:rsidP="00CC5D18">
      <w:pPr>
        <w:jc w:val="both"/>
        <w:rPr>
          <w:rFonts w:ascii="Arial" w:eastAsia="Arial" w:hAnsi="Arial" w:cs="Arial"/>
          <w:sz w:val="20"/>
          <w:szCs w:val="20"/>
          <w:rPrChange w:id="4611" w:author="Mubiyarto Wibisono" w:date="2025-09-05T08:31:00Z" w16du:dateUtc="2025-09-05T01:31:00Z">
            <w:rPr>
              <w:rFonts w:ascii="Arial" w:eastAsia="Arial" w:hAnsi="Arial" w:cs="Arial"/>
            </w:rPr>
          </w:rPrChange>
        </w:rPr>
      </w:pPr>
      <w:ins w:id="4612" w:author="Mubiyarto Wibisono" w:date="2025-09-23T20:30:00Z" w16du:dateUtc="2025-09-23T13:30:00Z">
        <w:r>
          <w:rPr>
            <w:rFonts w:ascii="Arial" w:eastAsia="Arial" w:hAnsi="Arial" w:cs="Arial"/>
            <w:sz w:val="20"/>
            <w:szCs w:val="20"/>
          </w:rPr>
          <w:object w:dxaOrig="1155" w:dyaOrig="752" w14:anchorId="7939DD91">
            <v:shape id="_x0000_i1030" type="#_x0000_t75" style="width:57.75pt;height:37.35pt" o:ole="">
              <v:imagedata r:id="rId32" o:title=""/>
            </v:shape>
            <o:OLEObject Type="Embed" ProgID="Package" ShapeID="_x0000_i1030" DrawAspect="Icon" ObjectID="_1827411908" r:id="rId33"/>
          </w:object>
        </w:r>
      </w:ins>
      <w:del w:id="4613" w:author="Mubiyarto Wibisono" w:date="2025-09-23T20:29:00Z" w16du:dateUtc="2025-09-23T13:29:00Z">
        <w:r w:rsidR="008547B4" w:rsidDel="00EA510E">
          <w:rPr>
            <w:rFonts w:ascii="Arial" w:eastAsia="Arial" w:hAnsi="Arial" w:cs="Arial"/>
            <w:sz w:val="20"/>
            <w:szCs w:val="20"/>
          </w:rPr>
          <w:fldChar w:fldCharType="begin"/>
        </w:r>
        <w:r w:rsidR="008547B4" w:rsidDel="00EA510E">
          <w:rPr>
            <w:rFonts w:ascii="Arial" w:eastAsia="Arial" w:hAnsi="Arial" w:cs="Arial"/>
            <w:sz w:val="20"/>
            <w:szCs w:val="20"/>
          </w:rPr>
          <w:fldChar w:fldCharType="separate"/>
        </w:r>
        <w:r w:rsidR="008547B4" w:rsidDel="00EA510E">
          <w:rPr>
            <w:rFonts w:ascii="Arial" w:eastAsia="Arial" w:hAnsi="Arial" w:cs="Arial"/>
            <w:sz w:val="20"/>
            <w:szCs w:val="20"/>
          </w:rPr>
          <w:fldChar w:fldCharType="end"/>
        </w:r>
      </w:del>
    </w:p>
    <w:tbl>
      <w:tblPr>
        <w:tblStyle w:val="10"/>
        <w:tblW w:w="9350" w:type="dxa"/>
        <w:tblLayout w:type="fixed"/>
        <w:tblLook w:val="0400" w:firstRow="0" w:lastRow="0" w:firstColumn="0" w:lastColumn="0" w:noHBand="0" w:noVBand="1"/>
        <w:tblPrChange w:id="4614" w:author="Mubiyarto Wibisono" w:date="2025-09-05T10:21:00Z" w16du:dateUtc="2025-09-05T03:21:00Z">
          <w:tblPr>
            <w:tblStyle w:val="10"/>
            <w:tblW w:w="9350" w:type="dxa"/>
            <w:tblLayout w:type="fixed"/>
            <w:tblLook w:val="0400" w:firstRow="0" w:lastRow="0" w:firstColumn="0" w:lastColumn="0" w:noHBand="0" w:noVBand="1"/>
          </w:tblPr>
        </w:tblPrChange>
      </w:tblPr>
      <w:tblGrid>
        <w:gridCol w:w="2405"/>
        <w:gridCol w:w="1701"/>
        <w:gridCol w:w="5244"/>
        <w:tblGridChange w:id="4615">
          <w:tblGrid>
            <w:gridCol w:w="1795"/>
            <w:gridCol w:w="610"/>
            <w:gridCol w:w="767"/>
            <w:gridCol w:w="934"/>
            <w:gridCol w:w="5244"/>
          </w:tblGrid>
        </w:tblGridChange>
      </w:tblGrid>
      <w:tr w:rsidR="00325906" w:rsidRPr="00A41EA1" w14:paraId="7E185216" w14:textId="77777777" w:rsidTr="00AA0751">
        <w:trPr>
          <w:trHeight w:val="111"/>
          <w:trPrChange w:id="4616" w:author="Mubiyarto Wibisono" w:date="2025-09-05T10:21:00Z" w16du:dateUtc="2025-09-05T03:21:00Z">
            <w:trPr>
              <w:trHeight w:val="111"/>
            </w:trPr>
          </w:trPrChange>
        </w:trPr>
        <w:tc>
          <w:tcPr>
            <w:tcW w:w="2405" w:type="dxa"/>
            <w:tcBorders>
              <w:top w:val="single" w:sz="4" w:space="0" w:color="000000"/>
              <w:left w:val="single" w:sz="4" w:space="0" w:color="000000"/>
              <w:bottom w:val="single" w:sz="4" w:space="0" w:color="000000"/>
              <w:right w:val="single" w:sz="4" w:space="0" w:color="000000"/>
            </w:tcBorders>
            <w:shd w:val="clear" w:color="auto" w:fill="F2F2F2"/>
            <w:vAlign w:val="center"/>
            <w:tcPrChange w:id="4617" w:author="Mubiyarto Wibisono" w:date="2025-09-05T10:21:00Z" w16du:dateUtc="2025-09-05T03:21:00Z">
              <w:tcPr>
                <w:tcW w:w="1795" w:type="dxa"/>
                <w:tcBorders>
                  <w:top w:val="single" w:sz="4" w:space="0" w:color="000000"/>
                  <w:left w:val="single" w:sz="4" w:space="0" w:color="000000"/>
                  <w:bottom w:val="single" w:sz="4" w:space="0" w:color="000000"/>
                  <w:right w:val="single" w:sz="4" w:space="0" w:color="000000"/>
                </w:tcBorders>
                <w:shd w:val="clear" w:color="auto" w:fill="F2F2F2"/>
                <w:vAlign w:val="center"/>
              </w:tcPr>
            </w:tcPrChange>
          </w:tcPr>
          <w:p w14:paraId="07D77B0C" w14:textId="6C768810" w:rsidR="00325906" w:rsidRPr="00A41EA1" w:rsidRDefault="00325906" w:rsidP="009E1ED1">
            <w:pPr>
              <w:jc w:val="center"/>
              <w:rPr>
                <w:rFonts w:ascii="Arial" w:eastAsia="Arial" w:hAnsi="Arial" w:cs="Arial"/>
                <w:b/>
                <w:color w:val="000000"/>
                <w:sz w:val="20"/>
                <w:szCs w:val="20"/>
              </w:rPr>
            </w:pPr>
            <w:r w:rsidRPr="00A41EA1">
              <w:rPr>
                <w:rFonts w:ascii="Arial" w:hAnsi="Arial" w:cs="Arial"/>
                <w:b/>
                <w:bCs/>
                <w:color w:val="000000"/>
                <w:sz w:val="20"/>
                <w:szCs w:val="20"/>
              </w:rPr>
              <w:t>Step</w:t>
            </w:r>
          </w:p>
        </w:tc>
        <w:tc>
          <w:tcPr>
            <w:tcW w:w="1701" w:type="dxa"/>
            <w:tcBorders>
              <w:top w:val="single" w:sz="4" w:space="0" w:color="000000"/>
              <w:left w:val="nil"/>
              <w:bottom w:val="single" w:sz="4" w:space="0" w:color="000000"/>
              <w:right w:val="single" w:sz="4" w:space="0" w:color="000000"/>
            </w:tcBorders>
            <w:shd w:val="clear" w:color="auto" w:fill="F2F2F2"/>
            <w:vAlign w:val="center"/>
            <w:tcPrChange w:id="4618" w:author="Mubiyarto Wibisono" w:date="2025-09-05T10:21:00Z" w16du:dateUtc="2025-09-05T03:21:00Z">
              <w:tcPr>
                <w:tcW w:w="1377" w:type="dxa"/>
                <w:gridSpan w:val="2"/>
                <w:tcBorders>
                  <w:top w:val="single" w:sz="4" w:space="0" w:color="000000"/>
                  <w:left w:val="nil"/>
                  <w:bottom w:val="single" w:sz="4" w:space="0" w:color="000000"/>
                  <w:right w:val="single" w:sz="4" w:space="0" w:color="000000"/>
                </w:tcBorders>
                <w:shd w:val="clear" w:color="auto" w:fill="F2F2F2"/>
                <w:vAlign w:val="center"/>
              </w:tcPr>
            </w:tcPrChange>
          </w:tcPr>
          <w:p w14:paraId="70983D25" w14:textId="59C41DE9" w:rsidR="00325906" w:rsidRPr="00A41EA1" w:rsidRDefault="00325906" w:rsidP="009E1ED1">
            <w:pPr>
              <w:jc w:val="center"/>
              <w:rPr>
                <w:rFonts w:ascii="Arial" w:eastAsia="Arial" w:hAnsi="Arial" w:cs="Arial"/>
                <w:b/>
                <w:color w:val="000000"/>
                <w:sz w:val="20"/>
                <w:szCs w:val="20"/>
              </w:rPr>
            </w:pPr>
            <w:r w:rsidRPr="00A41EA1">
              <w:rPr>
                <w:rFonts w:ascii="Arial" w:hAnsi="Arial" w:cs="Arial"/>
                <w:b/>
                <w:bCs/>
                <w:color w:val="000000"/>
                <w:sz w:val="20"/>
                <w:szCs w:val="20"/>
              </w:rPr>
              <w:t>Definition</w:t>
            </w:r>
          </w:p>
        </w:tc>
        <w:tc>
          <w:tcPr>
            <w:tcW w:w="5244" w:type="dxa"/>
            <w:tcBorders>
              <w:top w:val="single" w:sz="4" w:space="0" w:color="000000"/>
              <w:left w:val="nil"/>
              <w:bottom w:val="single" w:sz="4" w:space="0" w:color="000000"/>
              <w:right w:val="single" w:sz="4" w:space="0" w:color="000000"/>
            </w:tcBorders>
            <w:shd w:val="clear" w:color="auto" w:fill="F2F2F2"/>
            <w:vAlign w:val="center"/>
            <w:tcPrChange w:id="4619" w:author="Mubiyarto Wibisono" w:date="2025-09-05T10:21:00Z" w16du:dateUtc="2025-09-05T03:21:00Z">
              <w:tcPr>
                <w:tcW w:w="6178" w:type="dxa"/>
                <w:gridSpan w:val="2"/>
                <w:tcBorders>
                  <w:top w:val="single" w:sz="4" w:space="0" w:color="000000"/>
                  <w:left w:val="nil"/>
                  <w:bottom w:val="single" w:sz="4" w:space="0" w:color="000000"/>
                  <w:right w:val="single" w:sz="4" w:space="0" w:color="000000"/>
                </w:tcBorders>
                <w:shd w:val="clear" w:color="auto" w:fill="F2F2F2"/>
                <w:vAlign w:val="center"/>
              </w:tcPr>
            </w:tcPrChange>
          </w:tcPr>
          <w:p w14:paraId="1B6EA0B7" w14:textId="7A0F3E8D" w:rsidR="00325906" w:rsidRPr="00A41EA1" w:rsidRDefault="00325906" w:rsidP="009E1ED1">
            <w:pPr>
              <w:jc w:val="center"/>
              <w:rPr>
                <w:rFonts w:ascii="Arial" w:eastAsia="Arial" w:hAnsi="Arial" w:cs="Arial"/>
                <w:b/>
                <w:color w:val="000000"/>
                <w:sz w:val="20"/>
                <w:szCs w:val="20"/>
              </w:rPr>
            </w:pPr>
            <w:r w:rsidRPr="00A41EA1">
              <w:rPr>
                <w:rFonts w:ascii="Arial" w:hAnsi="Arial" w:cs="Arial"/>
                <w:b/>
                <w:bCs/>
                <w:color w:val="000000"/>
                <w:sz w:val="20"/>
                <w:szCs w:val="20"/>
              </w:rPr>
              <w:t>Brief Description</w:t>
            </w:r>
          </w:p>
        </w:tc>
      </w:tr>
      <w:tr w:rsidR="00325906" w:rsidRPr="00A41EA1" w:rsidDel="008547B4" w14:paraId="0907B02B" w14:textId="393FCB87" w:rsidTr="00AA0751">
        <w:trPr>
          <w:trHeight w:val="288"/>
          <w:del w:id="4620" w:author="Mubiyarto Wibisono" w:date="2025-09-23T16:05:00Z"/>
          <w:trPrChange w:id="4621"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22"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06120C62" w14:textId="5EA1ECCB" w:rsidR="00325906" w:rsidRPr="00A41EA1" w:rsidDel="008547B4" w:rsidRDefault="00325906" w:rsidP="00325906">
            <w:pPr>
              <w:rPr>
                <w:del w:id="4623" w:author="Mubiyarto Wibisono" w:date="2025-09-23T16:05:00Z" w16du:dateUtc="2025-09-23T08:05:00Z"/>
                <w:rFonts w:ascii="Arial" w:eastAsia="Arial" w:hAnsi="Arial" w:cs="Arial"/>
                <w:color w:val="000000"/>
                <w:sz w:val="20"/>
                <w:szCs w:val="20"/>
              </w:rPr>
            </w:pPr>
            <w:del w:id="4624" w:author="Mubiyarto Wibisono" w:date="2025-09-23T16:05:00Z" w16du:dateUtc="2025-09-23T08:05:00Z">
              <w:r w:rsidRPr="00A41EA1" w:rsidDel="008547B4">
                <w:rPr>
                  <w:rFonts w:ascii="Arial" w:hAnsi="Arial" w:cs="Arial"/>
                  <w:color w:val="000000"/>
                  <w:sz w:val="20"/>
                  <w:szCs w:val="20"/>
                </w:rPr>
                <w:delText>Start</w:delText>
              </w:r>
            </w:del>
          </w:p>
        </w:tc>
        <w:tc>
          <w:tcPr>
            <w:tcW w:w="1701" w:type="dxa"/>
            <w:tcBorders>
              <w:top w:val="nil"/>
              <w:left w:val="nil"/>
              <w:bottom w:val="single" w:sz="4" w:space="0" w:color="000000"/>
              <w:right w:val="single" w:sz="4" w:space="0" w:color="000000"/>
            </w:tcBorders>
            <w:vAlign w:val="center"/>
            <w:tcPrChange w:id="4625"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7D71BEC6" w14:textId="527A8909" w:rsidR="00325906" w:rsidRPr="00A41EA1" w:rsidDel="008547B4" w:rsidRDefault="00325906" w:rsidP="00325906">
            <w:pPr>
              <w:rPr>
                <w:del w:id="4626" w:author="Mubiyarto Wibisono" w:date="2025-09-23T16:05:00Z" w16du:dateUtc="2025-09-23T08:05:00Z"/>
                <w:rFonts w:ascii="Arial" w:eastAsia="Arial" w:hAnsi="Arial" w:cs="Arial"/>
                <w:color w:val="000000"/>
                <w:sz w:val="20"/>
                <w:szCs w:val="20"/>
              </w:rPr>
            </w:pPr>
            <w:del w:id="4627" w:author="Mubiyarto Wibisono" w:date="2025-09-23T16:05:00Z" w16du:dateUtc="2025-09-23T08:05:00Z">
              <w:r w:rsidRPr="00A41EA1" w:rsidDel="008547B4">
                <w:rPr>
                  <w:rFonts w:ascii="Arial" w:hAnsi="Arial" w:cs="Arial"/>
                  <w:color w:val="000000"/>
                  <w:sz w:val="20"/>
                  <w:szCs w:val="20"/>
                </w:rPr>
                <w:delText>Initialization</w:delText>
              </w:r>
            </w:del>
          </w:p>
        </w:tc>
        <w:tc>
          <w:tcPr>
            <w:tcW w:w="5244" w:type="dxa"/>
            <w:tcBorders>
              <w:top w:val="nil"/>
              <w:left w:val="nil"/>
              <w:bottom w:val="single" w:sz="4" w:space="0" w:color="000000"/>
              <w:right w:val="single" w:sz="4" w:space="0" w:color="000000"/>
            </w:tcBorders>
            <w:vAlign w:val="center"/>
            <w:tcPrChange w:id="4628"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0FB0B475" w14:textId="7A76C3BB" w:rsidR="00325906" w:rsidRPr="00A41EA1" w:rsidDel="008547B4" w:rsidRDefault="009E1ED1" w:rsidP="00325906">
            <w:pPr>
              <w:rPr>
                <w:del w:id="4629" w:author="Mubiyarto Wibisono" w:date="2025-09-23T16:05:00Z" w16du:dateUtc="2025-09-23T08:05:00Z"/>
                <w:rFonts w:ascii="Arial" w:eastAsia="Arial" w:hAnsi="Arial" w:cs="Arial"/>
                <w:color w:val="000000"/>
                <w:sz w:val="20"/>
                <w:szCs w:val="20"/>
              </w:rPr>
            </w:pPr>
            <w:del w:id="4630" w:author="Mubiyarto Wibisono" w:date="2025-09-23T16:05:00Z" w16du:dateUtc="2025-09-23T08:05:00Z">
              <w:r w:rsidRPr="00A41EA1" w:rsidDel="008547B4">
                <w:rPr>
                  <w:rFonts w:ascii="Arial" w:hAnsi="Arial" w:cs="Arial"/>
                  <w:color w:val="000000"/>
                  <w:sz w:val="20"/>
                  <w:szCs w:val="20"/>
                </w:rPr>
                <w:delText>Start the process</w:delText>
              </w:r>
            </w:del>
          </w:p>
        </w:tc>
      </w:tr>
      <w:tr w:rsidR="00325906" w:rsidRPr="00A41EA1" w14:paraId="2D819F52" w14:textId="77777777" w:rsidTr="00AA0751">
        <w:trPr>
          <w:trHeight w:val="288"/>
          <w:trPrChange w:id="4631"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32"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06FE15ED" w14:textId="25497AD0"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Process payable list notice for today transaction</w:t>
            </w:r>
          </w:p>
        </w:tc>
        <w:tc>
          <w:tcPr>
            <w:tcW w:w="1701" w:type="dxa"/>
            <w:tcBorders>
              <w:top w:val="nil"/>
              <w:left w:val="nil"/>
              <w:bottom w:val="single" w:sz="4" w:space="0" w:color="000000"/>
              <w:right w:val="single" w:sz="4" w:space="0" w:color="000000"/>
            </w:tcBorders>
            <w:vAlign w:val="center"/>
            <w:tcPrChange w:id="4633"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5C9BD054" w14:textId="0B5661BA"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System Process</w:t>
            </w:r>
          </w:p>
        </w:tc>
        <w:tc>
          <w:tcPr>
            <w:tcW w:w="5244" w:type="dxa"/>
            <w:tcBorders>
              <w:top w:val="nil"/>
              <w:left w:val="nil"/>
              <w:bottom w:val="single" w:sz="4" w:space="0" w:color="000000"/>
              <w:right w:val="single" w:sz="4" w:space="0" w:color="000000"/>
            </w:tcBorders>
            <w:vAlign w:val="center"/>
            <w:tcPrChange w:id="4634"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60941F4C" w14:textId="0B7A3D9C"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Starts processing each notice in the payable list to check for any payment transactions made today.</w:t>
            </w:r>
          </w:p>
        </w:tc>
      </w:tr>
      <w:tr w:rsidR="00325906" w:rsidRPr="00A41EA1" w14:paraId="1C770D9D" w14:textId="77777777" w:rsidTr="00AA0751">
        <w:trPr>
          <w:trHeight w:val="288"/>
          <w:trPrChange w:id="4635"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36"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60C9D82A" w14:textId="19257597"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 xml:space="preserve">Query </w:t>
            </w:r>
            <w:proofErr w:type="spellStart"/>
            <w:r w:rsidRPr="00A41EA1">
              <w:rPr>
                <w:rFonts w:ascii="Arial" w:eastAsia="Arial Unicode MS" w:hAnsi="Arial" w:cs="Arial"/>
                <w:color w:val="000000"/>
                <w:sz w:val="20"/>
                <w:szCs w:val="20"/>
              </w:rPr>
              <w:t>eocms_web_txn_detail</w:t>
            </w:r>
            <w:proofErr w:type="spellEnd"/>
          </w:p>
        </w:tc>
        <w:tc>
          <w:tcPr>
            <w:tcW w:w="1701" w:type="dxa"/>
            <w:tcBorders>
              <w:top w:val="nil"/>
              <w:left w:val="nil"/>
              <w:bottom w:val="single" w:sz="4" w:space="0" w:color="000000"/>
              <w:right w:val="single" w:sz="4" w:space="0" w:color="000000"/>
            </w:tcBorders>
            <w:vAlign w:val="center"/>
            <w:tcPrChange w:id="4637"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3A76B91F" w14:textId="660E711A"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Database Query</w:t>
            </w:r>
          </w:p>
        </w:tc>
        <w:tc>
          <w:tcPr>
            <w:tcW w:w="5244" w:type="dxa"/>
            <w:tcBorders>
              <w:top w:val="nil"/>
              <w:left w:val="nil"/>
              <w:bottom w:val="single" w:sz="4" w:space="0" w:color="000000"/>
              <w:right w:val="single" w:sz="4" w:space="0" w:color="000000"/>
            </w:tcBorders>
            <w:vAlign w:val="center"/>
            <w:tcPrChange w:id="4638"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77A8A962" w14:textId="2F7EECB7" w:rsidR="0072749C" w:rsidRPr="00A916D4" w:rsidRDefault="00325906" w:rsidP="00325906">
            <w:pPr>
              <w:rPr>
                <w:rFonts w:ascii="Arial" w:hAnsi="Arial" w:cs="Arial"/>
                <w:color w:val="000000"/>
                <w:sz w:val="20"/>
                <w:szCs w:val="20"/>
              </w:rPr>
            </w:pPr>
            <w:r w:rsidRPr="00A41EA1">
              <w:rPr>
                <w:rFonts w:ascii="Arial" w:hAnsi="Arial" w:cs="Arial"/>
                <w:color w:val="000000"/>
                <w:sz w:val="20"/>
                <w:szCs w:val="20"/>
              </w:rPr>
              <w:t xml:space="preserve">Runs a query to retrieve any transactions </w:t>
            </w:r>
            <w:ins w:id="4639" w:author="Mubiyarto Wibisono" w:date="2025-09-23T16:06:00Z">
              <w:r w:rsidR="008547B4" w:rsidRPr="008547B4">
                <w:rPr>
                  <w:rFonts w:ascii="Arial" w:hAnsi="Arial" w:cs="Arial"/>
                  <w:color w:val="000000"/>
                  <w:sz w:val="20"/>
                  <w:szCs w:val="20"/>
                </w:rPr>
                <w:t xml:space="preserve">time &lt;5 </w:t>
              </w:r>
            </w:ins>
            <w:ins w:id="4640" w:author="Mubiyarto Wibisono" w:date="2025-09-23T16:06:00Z" w16du:dateUtc="2025-09-23T08:06:00Z">
              <w:r w:rsidR="008547B4">
                <w:rPr>
                  <w:rFonts w:ascii="Arial" w:hAnsi="Arial" w:cs="Arial"/>
                  <w:color w:val="000000"/>
                  <w:sz w:val="20"/>
                  <w:szCs w:val="20"/>
                </w:rPr>
                <w:t xml:space="preserve">Mins </w:t>
              </w:r>
            </w:ins>
            <w:ins w:id="4641" w:author="Mubiyarto Wibisono" w:date="2025-09-23T16:06:00Z">
              <w:r w:rsidR="008547B4" w:rsidRPr="008547B4">
                <w:rPr>
                  <w:rFonts w:ascii="Arial" w:hAnsi="Arial" w:cs="Arial"/>
                  <w:color w:val="000000"/>
                  <w:sz w:val="20"/>
                  <w:szCs w:val="20"/>
                </w:rPr>
                <w:t xml:space="preserve">and today transaction on </w:t>
              </w:r>
              <w:proofErr w:type="spellStart"/>
              <w:r w:rsidR="008547B4" w:rsidRPr="008547B4">
                <w:rPr>
                  <w:rFonts w:ascii="Arial" w:hAnsi="Arial" w:cs="Arial"/>
                  <w:color w:val="000000"/>
                  <w:sz w:val="20"/>
                  <w:szCs w:val="20"/>
                </w:rPr>
                <w:t>web_txn_detail</w:t>
              </w:r>
            </w:ins>
            <w:proofErr w:type="spellEnd"/>
            <w:del w:id="4642" w:author="Mubiyarto Wibisono" w:date="2025-09-23T16:06:00Z" w16du:dateUtc="2025-09-23T08:06:00Z">
              <w:r w:rsidRPr="00A41EA1" w:rsidDel="008547B4">
                <w:rPr>
                  <w:rFonts w:ascii="Arial" w:hAnsi="Arial" w:cs="Arial"/>
                  <w:color w:val="000000"/>
                  <w:sz w:val="20"/>
                  <w:szCs w:val="20"/>
                </w:rPr>
                <w:delText xml:space="preserve">for notices in the payable list where </w:delText>
              </w:r>
              <w:r w:rsidRPr="00A41EA1" w:rsidDel="008547B4">
                <w:rPr>
                  <w:rFonts w:ascii="Arial" w:eastAsia="Arial Unicode MS" w:hAnsi="Arial" w:cs="Arial"/>
                  <w:color w:val="000000"/>
                  <w:sz w:val="20"/>
                  <w:szCs w:val="20"/>
                </w:rPr>
                <w:delText>transaction_date_and_time</w:delText>
              </w:r>
              <w:r w:rsidRPr="00A41EA1" w:rsidDel="008547B4">
                <w:rPr>
                  <w:rFonts w:ascii="Arial" w:hAnsi="Arial" w:cs="Arial"/>
                  <w:color w:val="000000"/>
                  <w:sz w:val="20"/>
                  <w:szCs w:val="20"/>
                </w:rPr>
                <w:delText xml:space="preserve"> is today.</w:delText>
              </w:r>
            </w:del>
          </w:p>
        </w:tc>
      </w:tr>
      <w:tr w:rsidR="00325906" w:rsidRPr="00A41EA1" w:rsidDel="00B019D2" w14:paraId="1EA6B9A9" w14:textId="4520E8F0" w:rsidTr="00AA0751">
        <w:trPr>
          <w:trHeight w:val="288"/>
          <w:del w:id="4643" w:author="Mubiyarto Wibisono" w:date="2025-09-18T17:36:00Z"/>
          <w:trPrChange w:id="4644"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45"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1E520100" w14:textId="01DE02A6" w:rsidR="00325906" w:rsidRPr="00A41EA1" w:rsidDel="00B019D2" w:rsidRDefault="00325906" w:rsidP="00325906">
            <w:pPr>
              <w:rPr>
                <w:del w:id="4646" w:author="Mubiyarto Wibisono" w:date="2025-09-18T17:36:00Z" w16du:dateUtc="2025-09-18T09:36:00Z"/>
                <w:rFonts w:ascii="Arial" w:eastAsia="Arial" w:hAnsi="Arial" w:cs="Arial"/>
                <w:color w:val="000000"/>
                <w:sz w:val="20"/>
                <w:szCs w:val="20"/>
              </w:rPr>
            </w:pPr>
            <w:commentRangeStart w:id="4647"/>
            <w:commentRangeStart w:id="4648"/>
            <w:del w:id="4649" w:author="Mubiyarto Wibisono" w:date="2025-09-18T17:36:00Z" w16du:dateUtc="2025-09-18T09:36:00Z">
              <w:r w:rsidRPr="00A41EA1" w:rsidDel="00B019D2">
                <w:rPr>
                  <w:rFonts w:ascii="Arial" w:hAnsi="Arial" w:cs="Arial"/>
                  <w:color w:val="000000"/>
                  <w:sz w:val="20"/>
                  <w:szCs w:val="20"/>
                </w:rPr>
                <w:delText>Txn today exists?</w:delText>
              </w:r>
              <w:commentRangeEnd w:id="4647"/>
              <w:r w:rsidR="00C5781E" w:rsidDel="00B019D2">
                <w:rPr>
                  <w:rStyle w:val="CommentReference"/>
                  <w:lang w:eastAsia="en-US" w:bidi="my-MM"/>
                </w:rPr>
                <w:commentReference w:id="4647"/>
              </w:r>
              <w:commentRangeEnd w:id="4648"/>
              <w:r w:rsidR="00B019D2" w:rsidDel="00B019D2">
                <w:rPr>
                  <w:rStyle w:val="CommentReference"/>
                  <w:lang w:eastAsia="en-US" w:bidi="my-MM"/>
                </w:rPr>
                <w:commentReference w:id="4648"/>
              </w:r>
            </w:del>
          </w:p>
        </w:tc>
        <w:tc>
          <w:tcPr>
            <w:tcW w:w="1701" w:type="dxa"/>
            <w:tcBorders>
              <w:top w:val="nil"/>
              <w:left w:val="nil"/>
              <w:bottom w:val="single" w:sz="4" w:space="0" w:color="000000"/>
              <w:right w:val="single" w:sz="4" w:space="0" w:color="000000"/>
            </w:tcBorders>
            <w:vAlign w:val="center"/>
            <w:tcPrChange w:id="4650"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4AFD22FC" w14:textId="655646E5" w:rsidR="00325906" w:rsidRPr="00A41EA1" w:rsidDel="00B019D2" w:rsidRDefault="00325906" w:rsidP="00325906">
            <w:pPr>
              <w:rPr>
                <w:del w:id="4651" w:author="Mubiyarto Wibisono" w:date="2025-09-18T17:36:00Z" w16du:dateUtc="2025-09-18T09:36:00Z"/>
                <w:rFonts w:ascii="Arial" w:eastAsia="Arial" w:hAnsi="Arial" w:cs="Arial"/>
                <w:color w:val="000000"/>
                <w:sz w:val="20"/>
                <w:szCs w:val="20"/>
              </w:rPr>
            </w:pPr>
            <w:del w:id="4652" w:author="Mubiyarto Wibisono" w:date="2025-09-18T17:36:00Z" w16du:dateUtc="2025-09-18T09:36:00Z">
              <w:r w:rsidRPr="00A41EA1" w:rsidDel="00B019D2">
                <w:rPr>
                  <w:rFonts w:ascii="Arial" w:hAnsi="Arial" w:cs="Arial"/>
                  <w:color w:val="000000"/>
                  <w:sz w:val="20"/>
                  <w:szCs w:val="20"/>
                </w:rPr>
                <w:delText>System Decision</w:delText>
              </w:r>
            </w:del>
          </w:p>
        </w:tc>
        <w:tc>
          <w:tcPr>
            <w:tcW w:w="5244" w:type="dxa"/>
            <w:tcBorders>
              <w:top w:val="nil"/>
              <w:left w:val="nil"/>
              <w:bottom w:val="single" w:sz="4" w:space="0" w:color="000000"/>
              <w:right w:val="single" w:sz="4" w:space="0" w:color="000000"/>
            </w:tcBorders>
            <w:vAlign w:val="center"/>
            <w:tcPrChange w:id="4653"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6C33EA0C" w14:textId="78BB510A" w:rsidR="00325906" w:rsidRPr="00A41EA1" w:rsidDel="00B019D2" w:rsidRDefault="00325906" w:rsidP="00325906">
            <w:pPr>
              <w:rPr>
                <w:del w:id="4654" w:author="Mubiyarto Wibisono" w:date="2025-09-18T17:36:00Z" w16du:dateUtc="2025-09-18T09:36:00Z"/>
                <w:rFonts w:ascii="Arial" w:eastAsia="Arial" w:hAnsi="Arial" w:cs="Arial"/>
                <w:color w:val="000000"/>
                <w:sz w:val="20"/>
                <w:szCs w:val="20"/>
              </w:rPr>
            </w:pPr>
            <w:del w:id="4655" w:author="Mubiyarto Wibisono" w:date="2025-09-18T17:36:00Z" w16du:dateUtc="2025-09-18T09:36:00Z">
              <w:r w:rsidRPr="00A41EA1" w:rsidDel="00B019D2">
                <w:rPr>
                  <w:rFonts w:ascii="Arial" w:hAnsi="Arial" w:cs="Arial"/>
                  <w:color w:val="000000"/>
                  <w:sz w:val="20"/>
                  <w:szCs w:val="20"/>
                </w:rPr>
                <w:delText>Checks if there are matching transaction records from today for the notice.</w:delText>
              </w:r>
            </w:del>
          </w:p>
        </w:tc>
      </w:tr>
      <w:tr w:rsidR="00325906" w:rsidRPr="00A41EA1" w:rsidDel="00B019D2" w14:paraId="2459EA0E" w14:textId="482B4672" w:rsidTr="00AA0751">
        <w:trPr>
          <w:trHeight w:val="288"/>
          <w:del w:id="4656" w:author="Mubiyarto Wibisono" w:date="2025-09-18T17:36:00Z"/>
          <w:trPrChange w:id="4657"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58"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7D2D4010" w14:textId="66E7DC74" w:rsidR="00325906" w:rsidRPr="00A41EA1" w:rsidDel="00B019D2" w:rsidRDefault="0072749C" w:rsidP="00325906">
            <w:pPr>
              <w:rPr>
                <w:del w:id="4659" w:author="Mubiyarto Wibisono" w:date="2025-09-18T17:36:00Z" w16du:dateUtc="2025-09-18T09:36:00Z"/>
                <w:rFonts w:ascii="Arial" w:eastAsia="Arial" w:hAnsi="Arial" w:cs="Arial"/>
                <w:color w:val="000000"/>
                <w:sz w:val="20"/>
                <w:szCs w:val="20"/>
              </w:rPr>
            </w:pPr>
            <w:del w:id="4660" w:author="Mubiyarto Wibisono" w:date="2025-09-18T17:36:00Z" w16du:dateUtc="2025-09-18T09:36:00Z">
              <w:r w:rsidRPr="00A41EA1" w:rsidDel="00B019D2">
                <w:rPr>
                  <w:rFonts w:ascii="Arial" w:hAnsi="Arial" w:cs="Arial"/>
                  <w:color w:val="000000"/>
                  <w:sz w:val="20"/>
                  <w:szCs w:val="20"/>
                </w:rPr>
                <w:delText>If No</w:delText>
              </w:r>
            </w:del>
          </w:p>
        </w:tc>
        <w:tc>
          <w:tcPr>
            <w:tcW w:w="1701" w:type="dxa"/>
            <w:tcBorders>
              <w:top w:val="nil"/>
              <w:left w:val="nil"/>
              <w:bottom w:val="single" w:sz="4" w:space="0" w:color="000000"/>
              <w:right w:val="single" w:sz="4" w:space="0" w:color="000000"/>
            </w:tcBorders>
            <w:vAlign w:val="center"/>
            <w:tcPrChange w:id="4661"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4BFFA471" w14:textId="2C139F5C" w:rsidR="00325906" w:rsidRPr="00A41EA1" w:rsidDel="00B019D2" w:rsidRDefault="00325906" w:rsidP="00325906">
            <w:pPr>
              <w:rPr>
                <w:del w:id="4662" w:author="Mubiyarto Wibisono" w:date="2025-09-18T17:36:00Z" w16du:dateUtc="2025-09-18T09:36:00Z"/>
                <w:rFonts w:ascii="Arial" w:eastAsia="Arial" w:hAnsi="Arial" w:cs="Arial"/>
                <w:color w:val="000000"/>
                <w:sz w:val="20"/>
                <w:szCs w:val="20"/>
              </w:rPr>
            </w:pPr>
            <w:del w:id="4663" w:author="Mubiyarto Wibisono" w:date="2025-09-18T17:36:00Z" w16du:dateUtc="2025-09-18T09:36:00Z">
              <w:r w:rsidRPr="00A41EA1" w:rsidDel="00B019D2">
                <w:rPr>
                  <w:rFonts w:ascii="Arial" w:hAnsi="Arial" w:cs="Arial"/>
                  <w:color w:val="000000"/>
                  <w:sz w:val="20"/>
                  <w:szCs w:val="20"/>
                </w:rPr>
                <w:delText xml:space="preserve">System </w:delText>
              </w:r>
              <w:r w:rsidR="0072749C" w:rsidRPr="00A41EA1" w:rsidDel="00B019D2">
                <w:rPr>
                  <w:rFonts w:ascii="Arial" w:hAnsi="Arial" w:cs="Arial"/>
                  <w:color w:val="000000"/>
                  <w:sz w:val="20"/>
                  <w:szCs w:val="20"/>
                </w:rPr>
                <w:delText>Decision</w:delText>
              </w:r>
            </w:del>
          </w:p>
        </w:tc>
        <w:tc>
          <w:tcPr>
            <w:tcW w:w="5244" w:type="dxa"/>
            <w:tcBorders>
              <w:top w:val="nil"/>
              <w:left w:val="nil"/>
              <w:bottom w:val="single" w:sz="4" w:space="0" w:color="000000"/>
              <w:right w:val="single" w:sz="4" w:space="0" w:color="000000"/>
            </w:tcBorders>
            <w:vAlign w:val="center"/>
            <w:tcPrChange w:id="4664"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29545BFE" w14:textId="1B9F451E" w:rsidR="00325906" w:rsidRPr="00A41EA1" w:rsidDel="00B019D2" w:rsidRDefault="00325906" w:rsidP="00325906">
            <w:pPr>
              <w:rPr>
                <w:del w:id="4665" w:author="Mubiyarto Wibisono" w:date="2025-09-18T17:36:00Z" w16du:dateUtc="2025-09-18T09:36:00Z"/>
                <w:rFonts w:ascii="Arial" w:eastAsia="Arial" w:hAnsi="Arial" w:cs="Arial"/>
                <w:color w:val="000000"/>
                <w:sz w:val="20"/>
                <w:szCs w:val="20"/>
              </w:rPr>
            </w:pPr>
            <w:del w:id="4666" w:author="Mubiyarto Wibisono" w:date="2025-09-18T17:36:00Z" w16du:dateUtc="2025-09-18T09:36:00Z">
              <w:r w:rsidRPr="00A41EA1" w:rsidDel="00B019D2">
                <w:rPr>
                  <w:rFonts w:ascii="Arial" w:hAnsi="Arial" w:cs="Arial"/>
                  <w:color w:val="000000"/>
                  <w:sz w:val="20"/>
                  <w:szCs w:val="20"/>
                </w:rPr>
                <w:delText>If No, keeps the JSON result unchanged (notice stays in the payable list).</w:delText>
              </w:r>
            </w:del>
          </w:p>
        </w:tc>
      </w:tr>
      <w:tr w:rsidR="0072749C" w:rsidRPr="00A41EA1" w:rsidDel="00B019D2" w14:paraId="6E5DE42D" w14:textId="34CA0621" w:rsidTr="00AA0751">
        <w:trPr>
          <w:trHeight w:val="288"/>
          <w:del w:id="4667" w:author="Mubiyarto Wibisono" w:date="2025-09-18T17:36:00Z"/>
          <w:trPrChange w:id="4668"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69"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3F7BFACE" w14:textId="3E7148C4" w:rsidR="0072749C" w:rsidRPr="00A41EA1" w:rsidDel="00B019D2" w:rsidRDefault="0072749C" w:rsidP="00325906">
            <w:pPr>
              <w:rPr>
                <w:del w:id="4670" w:author="Mubiyarto Wibisono" w:date="2025-09-18T17:36:00Z" w16du:dateUtc="2025-09-18T09:36:00Z"/>
                <w:rFonts w:ascii="Arial" w:hAnsi="Arial" w:cs="Arial"/>
                <w:color w:val="000000"/>
                <w:sz w:val="20"/>
                <w:szCs w:val="20"/>
              </w:rPr>
            </w:pPr>
            <w:del w:id="4671" w:author="Mubiyarto Wibisono" w:date="2025-09-18T17:36:00Z" w16du:dateUtc="2025-09-18T09:36:00Z">
              <w:r w:rsidRPr="00A41EA1" w:rsidDel="00B019D2">
                <w:rPr>
                  <w:rFonts w:ascii="Arial" w:hAnsi="Arial" w:cs="Arial"/>
                  <w:color w:val="000000"/>
                  <w:sz w:val="20"/>
                  <w:szCs w:val="20"/>
                </w:rPr>
                <w:delText>If Yes</w:delText>
              </w:r>
            </w:del>
          </w:p>
        </w:tc>
        <w:tc>
          <w:tcPr>
            <w:tcW w:w="1701" w:type="dxa"/>
            <w:tcBorders>
              <w:top w:val="nil"/>
              <w:left w:val="nil"/>
              <w:bottom w:val="single" w:sz="4" w:space="0" w:color="000000"/>
              <w:right w:val="single" w:sz="4" w:space="0" w:color="000000"/>
            </w:tcBorders>
            <w:vAlign w:val="center"/>
            <w:tcPrChange w:id="4672"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12519551" w14:textId="1F846E34" w:rsidR="0072749C" w:rsidRPr="00A41EA1" w:rsidDel="00B019D2" w:rsidRDefault="0072749C" w:rsidP="00325906">
            <w:pPr>
              <w:rPr>
                <w:del w:id="4673" w:author="Mubiyarto Wibisono" w:date="2025-09-18T17:36:00Z" w16du:dateUtc="2025-09-18T09:36:00Z"/>
                <w:rFonts w:ascii="Arial" w:hAnsi="Arial" w:cs="Arial"/>
                <w:color w:val="000000"/>
                <w:sz w:val="20"/>
                <w:szCs w:val="20"/>
              </w:rPr>
            </w:pPr>
            <w:del w:id="4674" w:author="Mubiyarto Wibisono" w:date="2025-09-18T17:36:00Z" w16du:dateUtc="2025-09-18T09:36:00Z">
              <w:r w:rsidRPr="00A41EA1" w:rsidDel="00B019D2">
                <w:rPr>
                  <w:rFonts w:ascii="Arial" w:hAnsi="Arial" w:cs="Arial"/>
                  <w:color w:val="000000"/>
                  <w:sz w:val="20"/>
                  <w:szCs w:val="20"/>
                </w:rPr>
                <w:delText>System Decision</w:delText>
              </w:r>
            </w:del>
          </w:p>
        </w:tc>
        <w:tc>
          <w:tcPr>
            <w:tcW w:w="5244" w:type="dxa"/>
            <w:tcBorders>
              <w:top w:val="nil"/>
              <w:left w:val="nil"/>
              <w:bottom w:val="single" w:sz="4" w:space="0" w:color="000000"/>
              <w:right w:val="single" w:sz="4" w:space="0" w:color="000000"/>
            </w:tcBorders>
            <w:vAlign w:val="center"/>
            <w:tcPrChange w:id="4675"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5EDA0E27" w14:textId="15FD62F5" w:rsidR="0072749C" w:rsidRPr="00A41EA1" w:rsidDel="00B019D2" w:rsidRDefault="0072749C" w:rsidP="00325906">
            <w:pPr>
              <w:rPr>
                <w:del w:id="4676" w:author="Mubiyarto Wibisono" w:date="2025-09-18T17:36:00Z" w16du:dateUtc="2025-09-18T09:36:00Z"/>
                <w:rFonts w:ascii="Arial" w:hAnsi="Arial" w:cs="Arial"/>
                <w:color w:val="000000"/>
                <w:sz w:val="20"/>
                <w:szCs w:val="20"/>
              </w:rPr>
            </w:pPr>
            <w:del w:id="4677" w:author="Mubiyarto Wibisono" w:date="2025-09-18T17:36:00Z" w16du:dateUtc="2025-09-18T09:36:00Z">
              <w:r w:rsidRPr="00A41EA1" w:rsidDel="00B019D2">
                <w:rPr>
                  <w:rFonts w:ascii="Arial" w:hAnsi="Arial" w:cs="Arial"/>
                  <w:color w:val="000000"/>
                  <w:sz w:val="20"/>
                  <w:szCs w:val="20"/>
                </w:rPr>
                <w:delText>If Yes, Continue to check transaction time</w:delText>
              </w:r>
            </w:del>
          </w:p>
        </w:tc>
      </w:tr>
      <w:tr w:rsidR="00325906" w:rsidRPr="00A41EA1" w14:paraId="36DA4135" w14:textId="77777777" w:rsidTr="00AA0751">
        <w:trPr>
          <w:trHeight w:val="288"/>
          <w:trPrChange w:id="4678"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79"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2874D934" w14:textId="49FF92D6"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Transaction time ≤ 5 minutes?</w:t>
            </w:r>
          </w:p>
        </w:tc>
        <w:tc>
          <w:tcPr>
            <w:tcW w:w="1701" w:type="dxa"/>
            <w:tcBorders>
              <w:top w:val="nil"/>
              <w:left w:val="nil"/>
              <w:bottom w:val="single" w:sz="4" w:space="0" w:color="000000"/>
              <w:right w:val="single" w:sz="4" w:space="0" w:color="000000"/>
            </w:tcBorders>
            <w:vAlign w:val="center"/>
            <w:tcPrChange w:id="4680"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25BD699F" w14:textId="5E9BA657" w:rsidR="00325906" w:rsidRPr="00A41EA1" w:rsidRDefault="00325906" w:rsidP="00325906">
            <w:pPr>
              <w:rPr>
                <w:rFonts w:ascii="Arial" w:eastAsia="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000000"/>
              <w:right w:val="single" w:sz="4" w:space="0" w:color="000000"/>
            </w:tcBorders>
            <w:vAlign w:val="center"/>
            <w:tcPrChange w:id="4681"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6E89C868" w14:textId="55CBB73C" w:rsidR="00325906" w:rsidRPr="00A41EA1" w:rsidRDefault="00BD66F4" w:rsidP="00325906">
            <w:pPr>
              <w:rPr>
                <w:rFonts w:ascii="Arial" w:eastAsia="Arial" w:hAnsi="Arial" w:cs="Arial"/>
                <w:color w:val="000000"/>
                <w:sz w:val="20"/>
                <w:szCs w:val="20"/>
              </w:rPr>
            </w:pPr>
            <w:r w:rsidRPr="00A41EA1">
              <w:rPr>
                <w:rFonts w:ascii="Arial" w:eastAsia="Arial" w:hAnsi="Arial" w:cs="Arial"/>
                <w:color w:val="000000"/>
                <w:sz w:val="20"/>
                <w:szCs w:val="20"/>
              </w:rPr>
              <w:t xml:space="preserve">Check transaction time </w:t>
            </w:r>
            <w:r w:rsidRPr="00A41EA1">
              <w:rPr>
                <w:rFonts w:ascii="Arial" w:hAnsi="Arial" w:cs="Arial"/>
                <w:color w:val="000000"/>
                <w:sz w:val="20"/>
                <w:szCs w:val="20"/>
              </w:rPr>
              <w:t>≤ 5 minutes or not</w:t>
            </w:r>
          </w:p>
        </w:tc>
      </w:tr>
      <w:tr w:rsidR="0072749C" w:rsidRPr="00A41EA1" w14:paraId="0C1FFDFF" w14:textId="77777777" w:rsidTr="00AA0751">
        <w:trPr>
          <w:trHeight w:val="288"/>
          <w:trPrChange w:id="4682"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83"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30949DEC" w14:textId="60C032A7" w:rsidR="0072749C" w:rsidRPr="00A41EA1" w:rsidRDefault="0072749C" w:rsidP="00325906">
            <w:pPr>
              <w:rPr>
                <w:rFonts w:ascii="Arial" w:hAnsi="Arial" w:cs="Arial"/>
                <w:color w:val="000000"/>
                <w:sz w:val="20"/>
                <w:szCs w:val="20"/>
              </w:rPr>
            </w:pPr>
            <w:r w:rsidRPr="00A41EA1">
              <w:rPr>
                <w:rFonts w:ascii="Arial" w:hAnsi="Arial" w:cs="Arial"/>
                <w:color w:val="000000"/>
                <w:sz w:val="20"/>
                <w:szCs w:val="20"/>
              </w:rPr>
              <w:t>If No</w:t>
            </w:r>
          </w:p>
        </w:tc>
        <w:tc>
          <w:tcPr>
            <w:tcW w:w="1701" w:type="dxa"/>
            <w:tcBorders>
              <w:top w:val="nil"/>
              <w:left w:val="nil"/>
              <w:bottom w:val="single" w:sz="4" w:space="0" w:color="000000"/>
              <w:right w:val="single" w:sz="4" w:space="0" w:color="000000"/>
            </w:tcBorders>
            <w:vAlign w:val="center"/>
            <w:tcPrChange w:id="4684"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507B3D5A" w14:textId="1DB9CD06" w:rsidR="0072749C" w:rsidRPr="00A41EA1" w:rsidRDefault="0072749C" w:rsidP="00325906">
            <w:pPr>
              <w:rPr>
                <w:rFonts w:ascii="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000000"/>
              <w:right w:val="single" w:sz="4" w:space="0" w:color="000000"/>
            </w:tcBorders>
            <w:vAlign w:val="center"/>
            <w:tcPrChange w:id="4685"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22ED7EA3" w14:textId="77D74FEA" w:rsidR="0072749C" w:rsidRPr="00A41EA1" w:rsidRDefault="0072749C" w:rsidP="00325906">
            <w:pPr>
              <w:rPr>
                <w:rFonts w:ascii="Arial" w:hAnsi="Arial" w:cs="Arial"/>
                <w:color w:val="000000"/>
                <w:sz w:val="20"/>
                <w:szCs w:val="20"/>
              </w:rPr>
            </w:pPr>
            <w:r w:rsidRPr="00A41EA1">
              <w:rPr>
                <w:rFonts w:ascii="Arial" w:hAnsi="Arial" w:cs="Arial"/>
                <w:color w:val="000000"/>
                <w:sz w:val="20"/>
                <w:szCs w:val="20"/>
              </w:rPr>
              <w:t xml:space="preserve">If No, </w:t>
            </w:r>
            <w:r w:rsidR="00BD66F4" w:rsidRPr="00A41EA1">
              <w:rPr>
                <w:rFonts w:ascii="Arial" w:hAnsi="Arial" w:cs="Arial"/>
                <w:color w:val="000000"/>
                <w:sz w:val="20"/>
                <w:szCs w:val="20"/>
              </w:rPr>
              <w:t>the payment was made more than 5 minutes ago</w:t>
            </w:r>
          </w:p>
        </w:tc>
      </w:tr>
      <w:tr w:rsidR="0072749C" w:rsidRPr="00A41EA1" w14:paraId="7D8952D1" w14:textId="77777777" w:rsidTr="00AA0751">
        <w:trPr>
          <w:trHeight w:val="288"/>
          <w:trPrChange w:id="4686"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87"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1E5E4FE3" w14:textId="237F55ED"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No change. Notice stays in Payable List.</w:t>
            </w:r>
          </w:p>
        </w:tc>
        <w:tc>
          <w:tcPr>
            <w:tcW w:w="1701" w:type="dxa"/>
            <w:tcBorders>
              <w:top w:val="nil"/>
              <w:left w:val="nil"/>
              <w:bottom w:val="single" w:sz="4" w:space="0" w:color="000000"/>
              <w:right w:val="single" w:sz="4" w:space="0" w:color="000000"/>
            </w:tcBorders>
            <w:vAlign w:val="center"/>
            <w:tcPrChange w:id="4688"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232B71FC" w14:textId="6710315F"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System Process</w:t>
            </w:r>
          </w:p>
        </w:tc>
        <w:tc>
          <w:tcPr>
            <w:tcW w:w="5244" w:type="dxa"/>
            <w:tcBorders>
              <w:top w:val="nil"/>
              <w:left w:val="nil"/>
              <w:bottom w:val="single" w:sz="4" w:space="0" w:color="000000"/>
              <w:right w:val="single" w:sz="4" w:space="0" w:color="000000"/>
            </w:tcBorders>
            <w:vAlign w:val="center"/>
            <w:tcPrChange w:id="4689"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54C0A511" w14:textId="0DC074E8"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 xml:space="preserve">If </w:t>
            </w:r>
            <w:r w:rsidR="00BD66F4" w:rsidRPr="00A41EA1">
              <w:rPr>
                <w:rFonts w:ascii="Arial" w:hAnsi="Arial" w:cs="Arial"/>
                <w:color w:val="000000"/>
                <w:sz w:val="20"/>
                <w:szCs w:val="20"/>
              </w:rPr>
              <w:t>the payment was made more than 5 minutes ago</w:t>
            </w:r>
            <w:r w:rsidRPr="00A41EA1">
              <w:rPr>
                <w:rFonts w:ascii="Arial" w:hAnsi="Arial" w:cs="Arial"/>
                <w:color w:val="000000"/>
                <w:sz w:val="20"/>
                <w:szCs w:val="20"/>
              </w:rPr>
              <w:t>, keeps the notice in the payable list</w:t>
            </w:r>
            <w:r w:rsidR="00BD66F4" w:rsidRPr="00A41EA1">
              <w:rPr>
                <w:rFonts w:ascii="Arial" w:hAnsi="Arial" w:cs="Arial"/>
                <w:color w:val="000000"/>
                <w:sz w:val="20"/>
                <w:szCs w:val="20"/>
              </w:rPr>
              <w:t>.</w:t>
            </w:r>
          </w:p>
        </w:tc>
      </w:tr>
      <w:tr w:rsidR="0072749C" w:rsidRPr="00A41EA1" w14:paraId="536D3EDA" w14:textId="77777777" w:rsidTr="00AA0751">
        <w:trPr>
          <w:trHeight w:val="288"/>
          <w:trPrChange w:id="4690"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91"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0B54AC16" w14:textId="505C79E9"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Fetch UI message (</w:t>
            </w:r>
            <w:r w:rsidR="00BD66F4" w:rsidRPr="00A41EA1">
              <w:rPr>
                <w:rFonts w:ascii="Arial" w:hAnsi="Arial" w:cs="Arial"/>
                <w:color w:val="000000"/>
                <w:sz w:val="20"/>
                <w:szCs w:val="20"/>
              </w:rPr>
              <w:t>&gt;</w:t>
            </w:r>
            <w:r w:rsidRPr="00A41EA1">
              <w:rPr>
                <w:rFonts w:ascii="Arial" w:hAnsi="Arial" w:cs="Arial"/>
                <w:color w:val="000000"/>
                <w:sz w:val="20"/>
                <w:szCs w:val="20"/>
              </w:rPr>
              <w:t>5 min)</w:t>
            </w:r>
          </w:p>
        </w:tc>
        <w:tc>
          <w:tcPr>
            <w:tcW w:w="1701" w:type="dxa"/>
            <w:tcBorders>
              <w:top w:val="nil"/>
              <w:left w:val="nil"/>
              <w:bottom w:val="single" w:sz="4" w:space="0" w:color="000000"/>
              <w:right w:val="single" w:sz="4" w:space="0" w:color="000000"/>
            </w:tcBorders>
            <w:vAlign w:val="center"/>
            <w:tcPrChange w:id="4692"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4A5A715A" w14:textId="55854196"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Database Query</w:t>
            </w:r>
          </w:p>
        </w:tc>
        <w:tc>
          <w:tcPr>
            <w:tcW w:w="5244" w:type="dxa"/>
            <w:tcBorders>
              <w:top w:val="nil"/>
              <w:left w:val="nil"/>
              <w:bottom w:val="single" w:sz="4" w:space="0" w:color="000000"/>
              <w:right w:val="single" w:sz="4" w:space="0" w:color="000000"/>
            </w:tcBorders>
            <w:vAlign w:val="center"/>
            <w:tcPrChange w:id="4693"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7352E120" w14:textId="7B0ECBD0" w:rsidR="0072749C" w:rsidRPr="00A41EA1" w:rsidRDefault="0072749C" w:rsidP="0072749C">
            <w:pPr>
              <w:rPr>
                <w:rFonts w:ascii="Arial" w:hAnsi="Arial" w:cs="Arial"/>
                <w:color w:val="000000"/>
                <w:sz w:val="20"/>
                <w:szCs w:val="20"/>
              </w:rPr>
            </w:pPr>
            <w:commentRangeStart w:id="4694"/>
            <w:commentRangeStart w:id="4695"/>
            <w:commentRangeStart w:id="4696"/>
            <w:r w:rsidRPr="00A41EA1">
              <w:rPr>
                <w:rFonts w:ascii="Arial" w:hAnsi="Arial" w:cs="Arial"/>
                <w:color w:val="000000"/>
                <w:sz w:val="20"/>
                <w:szCs w:val="20"/>
              </w:rPr>
              <w:t xml:space="preserve">Retrieves the UI message from </w:t>
            </w:r>
            <w:proofErr w:type="spellStart"/>
            <w:r w:rsidRPr="00A41EA1">
              <w:rPr>
                <w:rFonts w:ascii="Arial" w:eastAsia="Arial Unicode MS" w:hAnsi="Arial" w:cs="Arial"/>
                <w:color w:val="000000"/>
                <w:sz w:val="20"/>
                <w:szCs w:val="20"/>
              </w:rPr>
              <w:t>eocms_user_message</w:t>
            </w:r>
            <w:proofErr w:type="spellEnd"/>
            <w:r w:rsidRPr="00A41EA1">
              <w:rPr>
                <w:rFonts w:ascii="Arial" w:hAnsi="Arial" w:cs="Arial"/>
                <w:color w:val="000000"/>
                <w:sz w:val="20"/>
                <w:szCs w:val="20"/>
              </w:rPr>
              <w:t xml:space="preserve"> </w:t>
            </w:r>
            <w:commentRangeEnd w:id="4694"/>
            <w:r w:rsidR="00AC7F97">
              <w:rPr>
                <w:rStyle w:val="CommentReference"/>
                <w:lang w:eastAsia="en-US" w:bidi="my-MM"/>
              </w:rPr>
              <w:commentReference w:id="4694"/>
            </w:r>
            <w:commentRangeEnd w:id="4695"/>
            <w:r w:rsidR="008A190F">
              <w:rPr>
                <w:rStyle w:val="CommentReference"/>
                <w:lang w:eastAsia="en-US" w:bidi="my-MM"/>
              </w:rPr>
              <w:commentReference w:id="4695"/>
            </w:r>
            <w:commentRangeEnd w:id="4696"/>
            <w:r w:rsidR="00E62EA2">
              <w:rPr>
                <w:rStyle w:val="CommentReference"/>
                <w:lang w:eastAsia="en-US" w:bidi="my-MM"/>
              </w:rPr>
              <w:commentReference w:id="4696"/>
            </w:r>
            <w:del w:id="4697" w:author="Mubiyarto Wibisono" w:date="2025-09-23T16:07:00Z" w16du:dateUtc="2025-09-23T08:07:00Z">
              <w:r w:rsidR="00AC7F97" w:rsidDel="008547B4">
                <w:rPr>
                  <w:rFonts w:ascii="Arial" w:hAnsi="Arial" w:cs="Arial"/>
                  <w:color w:val="000000"/>
                  <w:sz w:val="20"/>
                  <w:szCs w:val="20"/>
                </w:rPr>
                <w:delText>w</w:delText>
              </w:r>
              <w:r w:rsidRPr="00A41EA1" w:rsidDel="008547B4">
                <w:rPr>
                  <w:rFonts w:ascii="Arial" w:hAnsi="Arial" w:cs="Arial"/>
                  <w:color w:val="000000"/>
                  <w:sz w:val="20"/>
                  <w:szCs w:val="20"/>
                </w:rPr>
                <w:delText xml:space="preserve">for “payment attempt </w:delText>
              </w:r>
              <w:r w:rsidR="00BD66F4" w:rsidRPr="00A41EA1" w:rsidDel="008547B4">
                <w:rPr>
                  <w:rFonts w:ascii="Arial" w:hAnsi="Arial" w:cs="Arial"/>
                  <w:color w:val="000000"/>
                  <w:sz w:val="20"/>
                  <w:szCs w:val="20"/>
                </w:rPr>
                <w:delText>more than</w:delText>
              </w:r>
              <w:r w:rsidRPr="00A41EA1" w:rsidDel="008547B4">
                <w:rPr>
                  <w:rFonts w:ascii="Arial" w:hAnsi="Arial" w:cs="Arial"/>
                  <w:color w:val="000000"/>
                  <w:sz w:val="20"/>
                  <w:szCs w:val="20"/>
                </w:rPr>
                <w:delText xml:space="preserve"> 5 minutes”.</w:delText>
              </w:r>
            </w:del>
          </w:p>
          <w:p w14:paraId="0ABB6DBA" w14:textId="7431FAEB" w:rsidR="0072749C" w:rsidRPr="00A41EA1" w:rsidRDefault="0072749C" w:rsidP="00A916D4">
            <w:pPr>
              <w:rPr>
                <w:rFonts w:ascii="Arial" w:hAnsi="Arial" w:cs="Arial"/>
                <w:color w:val="000000"/>
                <w:sz w:val="20"/>
                <w:szCs w:val="20"/>
                <w:lang w:val="en-US"/>
              </w:rPr>
            </w:pPr>
          </w:p>
        </w:tc>
      </w:tr>
      <w:tr w:rsidR="0072749C" w:rsidRPr="00A41EA1" w14:paraId="6CDB0A16" w14:textId="77777777" w:rsidTr="00AA0751">
        <w:trPr>
          <w:trHeight w:val="288"/>
          <w:trPrChange w:id="4698"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699"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5061421D" w14:textId="3C740AFF"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lastRenderedPageBreak/>
              <w:t>Patch JSON</w:t>
            </w:r>
          </w:p>
        </w:tc>
        <w:tc>
          <w:tcPr>
            <w:tcW w:w="1701" w:type="dxa"/>
            <w:tcBorders>
              <w:top w:val="nil"/>
              <w:left w:val="nil"/>
              <w:bottom w:val="single" w:sz="4" w:space="0" w:color="000000"/>
              <w:right w:val="single" w:sz="4" w:space="0" w:color="000000"/>
            </w:tcBorders>
            <w:vAlign w:val="center"/>
            <w:tcPrChange w:id="4700"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3E3225A2" w14:textId="4AD6BBC4" w:rsidR="0072749C" w:rsidRPr="00A41EA1" w:rsidRDefault="0072749C" w:rsidP="0072749C">
            <w:pPr>
              <w:rPr>
                <w:rFonts w:ascii="Arial" w:hAnsi="Arial" w:cs="Arial"/>
                <w:color w:val="000000"/>
                <w:sz w:val="20"/>
                <w:szCs w:val="20"/>
              </w:rPr>
            </w:pPr>
            <w:r w:rsidRPr="00A41EA1">
              <w:rPr>
                <w:rFonts w:ascii="Arial" w:hAnsi="Arial" w:cs="Arial"/>
                <w:color w:val="000000"/>
                <w:sz w:val="20"/>
                <w:szCs w:val="20"/>
              </w:rPr>
              <w:t>System Process</w:t>
            </w:r>
          </w:p>
        </w:tc>
        <w:tc>
          <w:tcPr>
            <w:tcW w:w="5244" w:type="dxa"/>
            <w:tcBorders>
              <w:top w:val="nil"/>
              <w:left w:val="nil"/>
              <w:bottom w:val="single" w:sz="4" w:space="0" w:color="000000"/>
              <w:right w:val="single" w:sz="4" w:space="0" w:color="000000"/>
            </w:tcBorders>
            <w:vAlign w:val="center"/>
            <w:tcPrChange w:id="4701"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0680AD93" w14:textId="08FECBB4" w:rsidR="0072749C" w:rsidRPr="00A41EA1" w:rsidDel="008547B4" w:rsidRDefault="0072749C" w:rsidP="0072749C">
            <w:pPr>
              <w:rPr>
                <w:del w:id="4702" w:author="Mubiyarto Wibisono" w:date="2025-09-23T16:09:00Z" w16du:dateUtc="2025-09-23T08:09:00Z"/>
                <w:rFonts w:ascii="Arial" w:hAnsi="Arial" w:cs="Arial"/>
                <w:color w:val="000000"/>
                <w:sz w:val="20"/>
                <w:szCs w:val="20"/>
              </w:rPr>
            </w:pPr>
            <w:del w:id="4703" w:author="Mubiyarto Wibisono" w:date="2025-09-23T16:09:00Z" w16du:dateUtc="2025-09-23T08:09:00Z">
              <w:r w:rsidRPr="00A41EA1" w:rsidDel="008547B4">
                <w:rPr>
                  <w:rFonts w:ascii="Arial" w:hAnsi="Arial" w:cs="Arial"/>
                  <w:color w:val="000000"/>
                  <w:sz w:val="20"/>
                  <w:szCs w:val="20"/>
                </w:rPr>
                <w:delText>Updates the JSON with the retrieved message, without removing the notice from the payable list.</w:delText>
              </w:r>
            </w:del>
          </w:p>
          <w:p w14:paraId="4965D039" w14:textId="31D978C1" w:rsidR="00BD66F4" w:rsidRPr="00A41EA1" w:rsidDel="008547B4" w:rsidRDefault="00BD66F4" w:rsidP="0072749C">
            <w:pPr>
              <w:rPr>
                <w:del w:id="4704" w:author="Mubiyarto Wibisono" w:date="2025-09-23T16:09:00Z" w16du:dateUtc="2025-09-23T08:09:00Z"/>
                <w:rFonts w:ascii="Arial" w:hAnsi="Arial" w:cs="Arial"/>
                <w:color w:val="000000"/>
                <w:sz w:val="20"/>
                <w:szCs w:val="20"/>
              </w:rPr>
            </w:pPr>
          </w:p>
          <w:p w14:paraId="24DA7C30" w14:textId="1867EBFE" w:rsidR="00BD66F4" w:rsidRPr="00A41EA1" w:rsidRDefault="00BD66F4" w:rsidP="0072749C">
            <w:pPr>
              <w:rPr>
                <w:rFonts w:ascii="Arial" w:hAnsi="Arial" w:cs="Arial"/>
                <w:color w:val="000000"/>
                <w:sz w:val="20"/>
                <w:szCs w:val="20"/>
              </w:rPr>
            </w:pPr>
            <w:del w:id="4705" w:author="Mubiyarto Wibisono" w:date="2025-09-23T16:08:00Z" w16du:dateUtc="2025-09-23T08:08:00Z">
              <w:r w:rsidRPr="00A41EA1" w:rsidDel="008547B4">
                <w:rPr>
                  <w:rFonts w:ascii="Arial" w:hAnsi="Arial" w:cs="Arial"/>
                  <w:color w:val="000000"/>
                  <w:sz w:val="20"/>
                  <w:szCs w:val="20"/>
                </w:rPr>
                <w:delText>error</w:delText>
              </w:r>
            </w:del>
            <w:proofErr w:type="spellStart"/>
            <w:ins w:id="4706" w:author="Mubiyarto Wibisono" w:date="2025-09-23T16:08:00Z" w16du:dateUtc="2025-09-23T08:08:00Z">
              <w:r w:rsidR="008547B4">
                <w:rPr>
                  <w:rFonts w:ascii="Arial" w:hAnsi="Arial" w:cs="Arial"/>
                  <w:color w:val="000000"/>
                  <w:sz w:val="20"/>
                  <w:szCs w:val="20"/>
                </w:rPr>
                <w:t>eservice</w:t>
              </w:r>
            </w:ins>
            <w:r w:rsidRPr="00A41EA1">
              <w:rPr>
                <w:rFonts w:ascii="Arial" w:hAnsi="Arial" w:cs="Arial"/>
                <w:color w:val="000000"/>
                <w:sz w:val="20"/>
                <w:szCs w:val="20"/>
              </w:rPr>
              <w:t>_message</w:t>
            </w:r>
            <w:proofErr w:type="spellEnd"/>
            <w:r w:rsidRPr="00A41EA1">
              <w:rPr>
                <w:rFonts w:ascii="Arial" w:hAnsi="Arial" w:cs="Arial"/>
                <w:color w:val="000000"/>
                <w:sz w:val="20"/>
                <w:szCs w:val="20"/>
              </w:rPr>
              <w:t xml:space="preserve"> = </w:t>
            </w:r>
            <w:ins w:id="4707" w:author="Mubiyarto Wibisono" w:date="2025-09-23T16:08:00Z">
              <w:r w:rsidR="008547B4" w:rsidRPr="008547B4">
                <w:rPr>
                  <w:rFonts w:ascii="Arial" w:hAnsi="Arial" w:cs="Arial"/>
                  <w:color w:val="000000"/>
                  <w:sz w:val="20"/>
                  <w:szCs w:val="20"/>
                </w:rPr>
                <w:t>"There was a payment attempt to this notice on $</w:t>
              </w:r>
              <w:proofErr w:type="spellStart"/>
              <w:r w:rsidR="008547B4" w:rsidRPr="008547B4">
                <w:rPr>
                  <w:rFonts w:ascii="Arial" w:hAnsi="Arial" w:cs="Arial"/>
                  <w:color w:val="000000"/>
                  <w:sz w:val="20"/>
                  <w:szCs w:val="20"/>
                </w:rPr>
                <w:t>TRANSACTION_DATE_TIME$.If</w:t>
              </w:r>
              <w:proofErr w:type="spellEnd"/>
              <w:r w:rsidR="008547B4" w:rsidRPr="008547B4">
                <w:rPr>
                  <w:rFonts w:ascii="Arial" w:hAnsi="Arial" w:cs="Arial"/>
                  <w:color w:val="000000"/>
                  <w:sz w:val="20"/>
                  <w:szCs w:val="20"/>
                </w:rPr>
                <w:t xml:space="preserve"> you have successfully made the payment on </w:t>
              </w:r>
              <w:proofErr w:type="spellStart"/>
              <w:r w:rsidR="008547B4" w:rsidRPr="008547B4">
                <w:rPr>
                  <w:rFonts w:ascii="Arial" w:hAnsi="Arial" w:cs="Arial"/>
                  <w:color w:val="000000"/>
                  <w:sz w:val="20"/>
                  <w:szCs w:val="20"/>
                </w:rPr>
                <w:t>eNETS,please</w:t>
              </w:r>
              <w:proofErr w:type="spellEnd"/>
              <w:r w:rsidR="008547B4" w:rsidRPr="008547B4">
                <w:rPr>
                  <w:rFonts w:ascii="Arial" w:hAnsi="Arial" w:cs="Arial"/>
                  <w:color w:val="000000"/>
                  <w:sz w:val="20"/>
                  <w:szCs w:val="20"/>
                </w:rPr>
                <w:t xml:space="preserve"> do not make another payment.."</w:t>
              </w:r>
            </w:ins>
            <w:del w:id="4708" w:author="Mubiyarto Wibisono" w:date="2025-09-23T16:08:00Z" w16du:dateUtc="2025-09-23T08:08:00Z">
              <w:r w:rsidRPr="00A41EA1" w:rsidDel="008547B4">
                <w:rPr>
                  <w:rFonts w:ascii="Arial" w:hAnsi="Arial" w:cs="Arial"/>
                  <w:color w:val="000000"/>
                  <w:sz w:val="20"/>
                  <w:szCs w:val="20"/>
                </w:rPr>
                <w:delText>"There was a payment attempt to this notice on [date/time]. If you have successfully made the payment on eNETS, please do not make another payment."</w:delText>
              </w:r>
            </w:del>
          </w:p>
        </w:tc>
      </w:tr>
      <w:tr w:rsidR="0072749C" w:rsidRPr="00A41EA1" w14:paraId="03DC861C" w14:textId="77777777" w:rsidTr="00AA0751">
        <w:trPr>
          <w:trHeight w:val="288"/>
          <w:trPrChange w:id="4709"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710"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30368009" w14:textId="011D06B9" w:rsidR="0072749C" w:rsidRPr="00A41EA1" w:rsidRDefault="00BD66F4" w:rsidP="00325906">
            <w:pPr>
              <w:rPr>
                <w:rFonts w:ascii="Arial" w:hAnsi="Arial" w:cs="Arial"/>
                <w:color w:val="000000"/>
                <w:sz w:val="20"/>
                <w:szCs w:val="20"/>
              </w:rPr>
            </w:pPr>
            <w:r w:rsidRPr="00A41EA1">
              <w:rPr>
                <w:rFonts w:ascii="Arial" w:hAnsi="Arial" w:cs="Arial"/>
                <w:color w:val="000000"/>
                <w:sz w:val="20"/>
                <w:szCs w:val="20"/>
              </w:rPr>
              <w:t xml:space="preserve">If </w:t>
            </w:r>
            <w:proofErr w:type="gramStart"/>
            <w:r w:rsidRPr="00A41EA1">
              <w:rPr>
                <w:rFonts w:ascii="Arial" w:hAnsi="Arial" w:cs="Arial"/>
                <w:color w:val="000000"/>
                <w:sz w:val="20"/>
                <w:szCs w:val="20"/>
              </w:rPr>
              <w:t>Yes</w:t>
            </w:r>
            <w:proofErr w:type="gramEnd"/>
          </w:p>
        </w:tc>
        <w:tc>
          <w:tcPr>
            <w:tcW w:w="1701" w:type="dxa"/>
            <w:tcBorders>
              <w:top w:val="nil"/>
              <w:left w:val="nil"/>
              <w:bottom w:val="single" w:sz="4" w:space="0" w:color="000000"/>
              <w:right w:val="single" w:sz="4" w:space="0" w:color="000000"/>
            </w:tcBorders>
            <w:vAlign w:val="center"/>
            <w:tcPrChange w:id="4711"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35DAAAB8" w14:textId="3FDC6956" w:rsidR="0072749C" w:rsidRPr="00A41EA1" w:rsidRDefault="00BD66F4" w:rsidP="00325906">
            <w:pPr>
              <w:rPr>
                <w:rFonts w:ascii="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000000"/>
              <w:right w:val="single" w:sz="4" w:space="0" w:color="000000"/>
            </w:tcBorders>
            <w:vAlign w:val="center"/>
            <w:tcPrChange w:id="4712"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20D41955" w14:textId="00A71069" w:rsidR="0072749C" w:rsidRPr="00A41EA1" w:rsidRDefault="0072749C" w:rsidP="00325906">
            <w:pPr>
              <w:rPr>
                <w:rFonts w:ascii="Arial" w:hAnsi="Arial" w:cs="Arial"/>
                <w:color w:val="000000"/>
                <w:sz w:val="20"/>
                <w:szCs w:val="20"/>
              </w:rPr>
            </w:pPr>
            <w:r w:rsidRPr="00A41EA1">
              <w:rPr>
                <w:rFonts w:ascii="Arial" w:hAnsi="Arial" w:cs="Arial"/>
                <w:color w:val="000000"/>
                <w:sz w:val="20"/>
                <w:szCs w:val="20"/>
              </w:rPr>
              <w:t xml:space="preserve">If </w:t>
            </w:r>
            <w:proofErr w:type="gramStart"/>
            <w:r w:rsidRPr="00A41EA1">
              <w:rPr>
                <w:rFonts w:ascii="Arial" w:hAnsi="Arial" w:cs="Arial"/>
                <w:color w:val="000000"/>
                <w:sz w:val="20"/>
                <w:szCs w:val="20"/>
              </w:rPr>
              <w:t>Yes</w:t>
            </w:r>
            <w:proofErr w:type="gramEnd"/>
            <w:r w:rsidRPr="00A41EA1">
              <w:rPr>
                <w:rFonts w:ascii="Arial" w:hAnsi="Arial" w:cs="Arial"/>
                <w:color w:val="000000"/>
                <w:sz w:val="20"/>
                <w:szCs w:val="20"/>
              </w:rPr>
              <w:t xml:space="preserve">, determines that the payment attempt is too recent (within 5 minutes). </w:t>
            </w:r>
          </w:p>
        </w:tc>
      </w:tr>
      <w:tr w:rsidR="00BD66F4" w:rsidRPr="00A41EA1" w14:paraId="3893DA72" w14:textId="77777777" w:rsidTr="00AA0751">
        <w:trPr>
          <w:trHeight w:val="288"/>
          <w:trPrChange w:id="4713"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714"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6E0458CE" w14:textId="193713DE"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Remove Notice from Payable List</w:t>
            </w:r>
          </w:p>
        </w:tc>
        <w:tc>
          <w:tcPr>
            <w:tcW w:w="1701" w:type="dxa"/>
            <w:tcBorders>
              <w:top w:val="nil"/>
              <w:left w:val="nil"/>
              <w:bottom w:val="single" w:sz="4" w:space="0" w:color="000000"/>
              <w:right w:val="single" w:sz="4" w:space="0" w:color="000000"/>
            </w:tcBorders>
            <w:vAlign w:val="center"/>
            <w:tcPrChange w:id="4715"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37CFCCC6" w14:textId="7101FC45"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System Process</w:t>
            </w:r>
          </w:p>
        </w:tc>
        <w:tc>
          <w:tcPr>
            <w:tcW w:w="5244" w:type="dxa"/>
            <w:tcBorders>
              <w:top w:val="nil"/>
              <w:left w:val="nil"/>
              <w:bottom w:val="single" w:sz="4" w:space="0" w:color="000000"/>
              <w:right w:val="single" w:sz="4" w:space="0" w:color="000000"/>
            </w:tcBorders>
            <w:vAlign w:val="center"/>
            <w:tcPrChange w:id="4716"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39EF9E2C" w14:textId="038DE4D7"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The payment was within the last 5 minutes, removes the notice from the payable list</w:t>
            </w:r>
            <w:r w:rsidR="005D62D3" w:rsidRPr="00A41EA1">
              <w:rPr>
                <w:rFonts w:ascii="Arial" w:hAnsi="Arial" w:cs="Arial"/>
                <w:color w:val="000000"/>
                <w:sz w:val="20"/>
                <w:szCs w:val="20"/>
              </w:rPr>
              <w:t xml:space="preserve"> and move to not payable list</w:t>
            </w:r>
            <w:r w:rsidRPr="00A41EA1">
              <w:rPr>
                <w:rFonts w:ascii="Arial" w:hAnsi="Arial" w:cs="Arial"/>
                <w:color w:val="000000"/>
                <w:sz w:val="20"/>
                <w:szCs w:val="20"/>
              </w:rPr>
              <w:t>.</w:t>
            </w:r>
          </w:p>
        </w:tc>
      </w:tr>
      <w:tr w:rsidR="00BD66F4" w:rsidRPr="00A41EA1" w14:paraId="60BAD8DF" w14:textId="77777777" w:rsidTr="00AA0751">
        <w:trPr>
          <w:trHeight w:val="288"/>
          <w:trPrChange w:id="4717" w:author="Mubiyarto Wibisono" w:date="2025-09-05T10:21:00Z" w16du:dateUtc="2025-09-05T03:21:00Z">
            <w:trPr>
              <w:trHeight w:val="288"/>
            </w:trPr>
          </w:trPrChange>
        </w:trPr>
        <w:tc>
          <w:tcPr>
            <w:tcW w:w="2405" w:type="dxa"/>
            <w:tcBorders>
              <w:top w:val="nil"/>
              <w:left w:val="single" w:sz="4" w:space="0" w:color="000000"/>
              <w:bottom w:val="single" w:sz="4" w:space="0" w:color="000000"/>
              <w:right w:val="single" w:sz="4" w:space="0" w:color="000000"/>
            </w:tcBorders>
            <w:vAlign w:val="center"/>
            <w:tcPrChange w:id="4718" w:author="Mubiyarto Wibisono" w:date="2025-09-05T10:21:00Z" w16du:dateUtc="2025-09-05T03:21:00Z">
              <w:tcPr>
                <w:tcW w:w="1795" w:type="dxa"/>
                <w:tcBorders>
                  <w:top w:val="nil"/>
                  <w:left w:val="single" w:sz="4" w:space="0" w:color="000000"/>
                  <w:bottom w:val="single" w:sz="4" w:space="0" w:color="000000"/>
                  <w:right w:val="single" w:sz="4" w:space="0" w:color="000000"/>
                </w:tcBorders>
                <w:vAlign w:val="center"/>
              </w:tcPr>
            </w:tcPrChange>
          </w:tcPr>
          <w:p w14:paraId="1B3026CD" w14:textId="3681C73B"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Fetch UI message (≤ 5 min)</w:t>
            </w:r>
          </w:p>
        </w:tc>
        <w:tc>
          <w:tcPr>
            <w:tcW w:w="1701" w:type="dxa"/>
            <w:tcBorders>
              <w:top w:val="nil"/>
              <w:left w:val="nil"/>
              <w:bottom w:val="single" w:sz="4" w:space="0" w:color="000000"/>
              <w:right w:val="single" w:sz="4" w:space="0" w:color="000000"/>
            </w:tcBorders>
            <w:vAlign w:val="center"/>
            <w:tcPrChange w:id="4719" w:author="Mubiyarto Wibisono" w:date="2025-09-05T10:21:00Z" w16du:dateUtc="2025-09-05T03:21:00Z">
              <w:tcPr>
                <w:tcW w:w="1377" w:type="dxa"/>
                <w:gridSpan w:val="2"/>
                <w:tcBorders>
                  <w:top w:val="nil"/>
                  <w:left w:val="nil"/>
                  <w:bottom w:val="single" w:sz="4" w:space="0" w:color="000000"/>
                  <w:right w:val="single" w:sz="4" w:space="0" w:color="000000"/>
                </w:tcBorders>
                <w:vAlign w:val="center"/>
              </w:tcPr>
            </w:tcPrChange>
          </w:tcPr>
          <w:p w14:paraId="214D42B8" w14:textId="66F4513A"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Database Query</w:t>
            </w:r>
          </w:p>
        </w:tc>
        <w:tc>
          <w:tcPr>
            <w:tcW w:w="5244" w:type="dxa"/>
            <w:tcBorders>
              <w:top w:val="nil"/>
              <w:left w:val="nil"/>
              <w:bottom w:val="single" w:sz="4" w:space="0" w:color="000000"/>
              <w:right w:val="single" w:sz="4" w:space="0" w:color="000000"/>
            </w:tcBorders>
            <w:vAlign w:val="center"/>
            <w:tcPrChange w:id="4720" w:author="Mubiyarto Wibisono" w:date="2025-09-05T10:21:00Z" w16du:dateUtc="2025-09-05T03:21:00Z">
              <w:tcPr>
                <w:tcW w:w="6178" w:type="dxa"/>
                <w:gridSpan w:val="2"/>
                <w:tcBorders>
                  <w:top w:val="nil"/>
                  <w:left w:val="nil"/>
                  <w:bottom w:val="single" w:sz="4" w:space="0" w:color="000000"/>
                  <w:right w:val="single" w:sz="4" w:space="0" w:color="000000"/>
                </w:tcBorders>
                <w:vAlign w:val="center"/>
              </w:tcPr>
            </w:tcPrChange>
          </w:tcPr>
          <w:p w14:paraId="2C0541D2" w14:textId="034D14A2" w:rsidR="00BD66F4" w:rsidRPr="00A916D4" w:rsidRDefault="00BD66F4" w:rsidP="00BD66F4">
            <w:pPr>
              <w:rPr>
                <w:rFonts w:ascii="Arial" w:hAnsi="Arial" w:cs="Arial"/>
                <w:color w:val="000000"/>
                <w:sz w:val="20"/>
                <w:szCs w:val="20"/>
              </w:rPr>
            </w:pPr>
            <w:r w:rsidRPr="00A41EA1">
              <w:rPr>
                <w:rFonts w:ascii="Arial" w:hAnsi="Arial" w:cs="Arial"/>
                <w:color w:val="000000"/>
                <w:sz w:val="20"/>
                <w:szCs w:val="20"/>
              </w:rPr>
              <w:t xml:space="preserve">Retrieves the UI message from </w:t>
            </w:r>
            <w:proofErr w:type="spellStart"/>
            <w:r w:rsidRPr="00A41EA1">
              <w:rPr>
                <w:rFonts w:ascii="Arial" w:eastAsia="Arial Unicode MS" w:hAnsi="Arial" w:cs="Arial"/>
                <w:color w:val="000000"/>
                <w:sz w:val="20"/>
                <w:szCs w:val="20"/>
              </w:rPr>
              <w:t>eocms_user_messag</w:t>
            </w:r>
            <w:ins w:id="4721" w:author="Mubiyarto Wibisono" w:date="2025-09-23T16:08:00Z" w16du:dateUtc="2025-09-23T08:08:00Z">
              <w:r w:rsidR="008547B4">
                <w:rPr>
                  <w:rFonts w:ascii="Arial" w:hAnsi="Arial" w:cs="Arial"/>
                  <w:color w:val="000000"/>
                  <w:sz w:val="20"/>
                  <w:szCs w:val="20"/>
                </w:rPr>
                <w:t>e</w:t>
              </w:r>
              <w:proofErr w:type="spellEnd"/>
              <w:r w:rsidR="008547B4">
                <w:rPr>
                  <w:rFonts w:ascii="Arial" w:hAnsi="Arial" w:cs="Arial"/>
                  <w:color w:val="000000"/>
                  <w:sz w:val="20"/>
                  <w:szCs w:val="20"/>
                </w:rPr>
                <w:t>.</w:t>
              </w:r>
            </w:ins>
            <w:del w:id="4722" w:author="Mubiyarto Wibisono" w:date="2025-09-23T16:08:00Z" w16du:dateUtc="2025-09-23T08:08:00Z">
              <w:r w:rsidRPr="00A41EA1" w:rsidDel="008547B4">
                <w:rPr>
                  <w:rFonts w:ascii="Arial" w:eastAsia="Arial Unicode MS" w:hAnsi="Arial" w:cs="Arial"/>
                  <w:color w:val="000000"/>
                  <w:sz w:val="20"/>
                  <w:szCs w:val="20"/>
                </w:rPr>
                <w:delText>e</w:delText>
              </w:r>
              <w:r w:rsidRPr="00A41EA1" w:rsidDel="008547B4">
                <w:rPr>
                  <w:rFonts w:ascii="Arial" w:hAnsi="Arial" w:cs="Arial"/>
                  <w:color w:val="000000"/>
                  <w:sz w:val="20"/>
                  <w:szCs w:val="20"/>
                </w:rPr>
                <w:delText xml:space="preserve"> for “payment made within the last 5 minutes ago”.</w:delText>
              </w:r>
            </w:del>
          </w:p>
        </w:tc>
      </w:tr>
      <w:tr w:rsidR="00BD66F4" w:rsidRPr="00A41EA1" w14:paraId="1CD1F358" w14:textId="77777777" w:rsidTr="00AA0751">
        <w:trPr>
          <w:trHeight w:val="288"/>
          <w:trPrChange w:id="4723" w:author="Mubiyarto Wibisono" w:date="2025-09-05T10:21:00Z" w16du:dateUtc="2025-09-05T03:21:00Z">
            <w:trPr>
              <w:trHeight w:val="288"/>
            </w:trPr>
          </w:trPrChange>
        </w:trPr>
        <w:tc>
          <w:tcPr>
            <w:tcW w:w="2405" w:type="dxa"/>
            <w:tcBorders>
              <w:top w:val="nil"/>
              <w:left w:val="single" w:sz="4" w:space="0" w:color="000000"/>
              <w:bottom w:val="single" w:sz="4" w:space="0" w:color="auto"/>
              <w:right w:val="single" w:sz="4" w:space="0" w:color="000000"/>
            </w:tcBorders>
            <w:vAlign w:val="center"/>
            <w:tcPrChange w:id="4724" w:author="Mubiyarto Wibisono" w:date="2025-09-05T10:21:00Z" w16du:dateUtc="2025-09-05T03:21:00Z">
              <w:tcPr>
                <w:tcW w:w="1795" w:type="dxa"/>
                <w:tcBorders>
                  <w:top w:val="nil"/>
                  <w:left w:val="single" w:sz="4" w:space="0" w:color="000000"/>
                  <w:bottom w:val="single" w:sz="4" w:space="0" w:color="auto"/>
                  <w:right w:val="single" w:sz="4" w:space="0" w:color="000000"/>
                </w:tcBorders>
                <w:vAlign w:val="center"/>
              </w:tcPr>
            </w:tcPrChange>
          </w:tcPr>
          <w:p w14:paraId="7B1EDD11" w14:textId="3C535460"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Patch JSON</w:t>
            </w:r>
          </w:p>
        </w:tc>
        <w:tc>
          <w:tcPr>
            <w:tcW w:w="1701" w:type="dxa"/>
            <w:tcBorders>
              <w:top w:val="nil"/>
              <w:left w:val="nil"/>
              <w:bottom w:val="single" w:sz="4" w:space="0" w:color="auto"/>
              <w:right w:val="single" w:sz="4" w:space="0" w:color="000000"/>
            </w:tcBorders>
            <w:vAlign w:val="center"/>
            <w:tcPrChange w:id="4725" w:author="Mubiyarto Wibisono" w:date="2025-09-05T10:21:00Z" w16du:dateUtc="2025-09-05T03:21:00Z">
              <w:tcPr>
                <w:tcW w:w="1377" w:type="dxa"/>
                <w:gridSpan w:val="2"/>
                <w:tcBorders>
                  <w:top w:val="nil"/>
                  <w:left w:val="nil"/>
                  <w:bottom w:val="single" w:sz="4" w:space="0" w:color="auto"/>
                  <w:right w:val="single" w:sz="4" w:space="0" w:color="000000"/>
                </w:tcBorders>
                <w:vAlign w:val="center"/>
              </w:tcPr>
            </w:tcPrChange>
          </w:tcPr>
          <w:p w14:paraId="154FA307" w14:textId="63D8C150" w:rsidR="00BD66F4" w:rsidRPr="00A41EA1" w:rsidRDefault="00BD66F4" w:rsidP="00BD66F4">
            <w:pPr>
              <w:jc w:val="center"/>
              <w:rPr>
                <w:rFonts w:ascii="Arial" w:eastAsia="Arial" w:hAnsi="Arial" w:cs="Arial"/>
                <w:sz w:val="20"/>
                <w:szCs w:val="20"/>
              </w:rPr>
            </w:pPr>
            <w:r w:rsidRPr="00A41EA1">
              <w:rPr>
                <w:rFonts w:ascii="Arial" w:hAnsi="Arial" w:cs="Arial"/>
                <w:color w:val="000000"/>
                <w:sz w:val="20"/>
                <w:szCs w:val="20"/>
              </w:rPr>
              <w:t>System Process</w:t>
            </w:r>
          </w:p>
        </w:tc>
        <w:tc>
          <w:tcPr>
            <w:tcW w:w="5244" w:type="dxa"/>
            <w:tcBorders>
              <w:top w:val="nil"/>
              <w:left w:val="nil"/>
              <w:bottom w:val="single" w:sz="4" w:space="0" w:color="auto"/>
              <w:right w:val="single" w:sz="4" w:space="0" w:color="000000"/>
            </w:tcBorders>
            <w:vAlign w:val="center"/>
            <w:tcPrChange w:id="4726" w:author="Mubiyarto Wibisono" w:date="2025-09-05T10:21:00Z" w16du:dateUtc="2025-09-05T03:21:00Z">
              <w:tcPr>
                <w:tcW w:w="6178" w:type="dxa"/>
                <w:gridSpan w:val="2"/>
                <w:tcBorders>
                  <w:top w:val="nil"/>
                  <w:left w:val="nil"/>
                  <w:bottom w:val="single" w:sz="4" w:space="0" w:color="auto"/>
                  <w:right w:val="single" w:sz="4" w:space="0" w:color="000000"/>
                </w:tcBorders>
                <w:vAlign w:val="center"/>
              </w:tcPr>
            </w:tcPrChange>
          </w:tcPr>
          <w:p w14:paraId="62A1FC1F" w14:textId="3115CC60" w:rsidR="00BD66F4" w:rsidRPr="00A41EA1" w:rsidDel="008547B4" w:rsidRDefault="008547B4" w:rsidP="00BD66F4">
            <w:pPr>
              <w:rPr>
                <w:del w:id="4727" w:author="Mubiyarto Wibisono" w:date="2025-09-23T16:10:00Z" w16du:dateUtc="2025-09-23T08:10:00Z"/>
                <w:rFonts w:ascii="Arial" w:hAnsi="Arial" w:cs="Arial"/>
                <w:color w:val="000000"/>
                <w:sz w:val="20"/>
                <w:szCs w:val="20"/>
              </w:rPr>
            </w:pPr>
            <w:proofErr w:type="spellStart"/>
            <w:ins w:id="4728" w:author="Mubiyarto Wibisono" w:date="2025-09-23T16:10:00Z">
              <w:r w:rsidRPr="008547B4">
                <w:rPr>
                  <w:rFonts w:ascii="Arial" w:hAnsi="Arial" w:cs="Arial"/>
                  <w:color w:val="000000"/>
                  <w:sz w:val="20"/>
                  <w:szCs w:val="20"/>
                </w:rPr>
                <w:t>eservice_message</w:t>
              </w:r>
              <w:proofErr w:type="spellEnd"/>
              <w:r w:rsidRPr="008547B4">
                <w:rPr>
                  <w:rFonts w:ascii="Arial" w:hAnsi="Arial" w:cs="Arial"/>
                  <w:color w:val="000000"/>
                  <w:sz w:val="20"/>
                  <w:szCs w:val="20"/>
                </w:rPr>
                <w:t xml:space="preserve"> = "Your payment for notice number(s) $NOTICE_NUMBERS$</w:t>
              </w:r>
              <w:r w:rsidRPr="008547B4">
                <w:rPr>
                  <w:rFonts w:ascii="Arial" w:hAnsi="Arial" w:cs="Arial"/>
                  <w:color w:val="000000"/>
                  <w:sz w:val="20"/>
                  <w:szCs w:val="20"/>
                </w:rPr>
                <w:br/>
                <w:t>is being processed.</w:t>
              </w:r>
              <w:r w:rsidRPr="008547B4">
                <w:rPr>
                  <w:rFonts w:ascii="Arial" w:hAnsi="Arial" w:cs="Arial"/>
                  <w:color w:val="000000"/>
                  <w:sz w:val="20"/>
                  <w:szCs w:val="20"/>
                </w:rPr>
                <w:br/>
                <w:t>Please check again 5 minutes later."</w:t>
              </w:r>
            </w:ins>
            <w:del w:id="4729" w:author="Mubiyarto Wibisono" w:date="2025-09-23T16:10:00Z" w16du:dateUtc="2025-09-23T08:10:00Z">
              <w:r w:rsidR="00BD66F4" w:rsidRPr="00A41EA1" w:rsidDel="008547B4">
                <w:rPr>
                  <w:rFonts w:ascii="Arial" w:hAnsi="Arial" w:cs="Arial"/>
                  <w:color w:val="000000"/>
                  <w:sz w:val="20"/>
                  <w:szCs w:val="20"/>
                </w:rPr>
                <w:delText>Updates the JSON:</w:delText>
              </w:r>
            </w:del>
            <w:del w:id="4730" w:author="Mubiyarto Wibisono" w:date="2025-09-23T16:09:00Z" w16du:dateUtc="2025-09-23T08:09:00Z">
              <w:r w:rsidR="00BD66F4" w:rsidRPr="00A41EA1" w:rsidDel="008547B4">
                <w:rPr>
                  <w:rFonts w:ascii="Arial" w:hAnsi="Arial" w:cs="Arial"/>
                  <w:color w:val="000000"/>
                  <w:sz w:val="20"/>
                  <w:szCs w:val="20"/>
                </w:rPr>
                <w:delText xml:space="preserve"> sets </w:delText>
              </w:r>
              <w:r w:rsidR="00BD66F4" w:rsidRPr="00A41EA1" w:rsidDel="008547B4">
                <w:rPr>
                  <w:rFonts w:ascii="Arial" w:eastAsia="Arial Unicode MS" w:hAnsi="Arial" w:cs="Arial"/>
                  <w:color w:val="000000"/>
                  <w:sz w:val="20"/>
                  <w:szCs w:val="20"/>
                </w:rPr>
                <w:delText>notice_payment_flag = Not Payable</w:delText>
              </w:r>
              <w:r w:rsidR="00BD66F4" w:rsidRPr="00A41EA1" w:rsidDel="008547B4">
                <w:rPr>
                  <w:rFonts w:ascii="Arial" w:hAnsi="Arial" w:cs="Arial"/>
                  <w:color w:val="000000"/>
                  <w:sz w:val="20"/>
                  <w:szCs w:val="20"/>
                </w:rPr>
                <w:delText>, adds the retrieved message, and excludes the notice from the payable list.</w:delText>
              </w:r>
            </w:del>
          </w:p>
          <w:p w14:paraId="193B0B2F" w14:textId="07C9F97E" w:rsidR="00BD66F4" w:rsidRPr="00A41EA1" w:rsidDel="008547B4" w:rsidRDefault="00BD66F4" w:rsidP="00BD66F4">
            <w:pPr>
              <w:rPr>
                <w:del w:id="4731" w:author="Mubiyarto Wibisono" w:date="2025-09-23T16:10:00Z" w16du:dateUtc="2025-09-23T08:10:00Z"/>
                <w:rFonts w:ascii="Arial" w:hAnsi="Arial" w:cs="Arial"/>
                <w:color w:val="000000"/>
                <w:sz w:val="20"/>
                <w:szCs w:val="20"/>
              </w:rPr>
            </w:pPr>
          </w:p>
          <w:p w14:paraId="521A4C29" w14:textId="299AEDF4" w:rsidR="00BD66F4" w:rsidRPr="00A41EA1" w:rsidDel="008547B4" w:rsidRDefault="00BD66F4" w:rsidP="00BD66F4">
            <w:pPr>
              <w:rPr>
                <w:del w:id="4732" w:author="Mubiyarto Wibisono" w:date="2025-09-23T16:10:00Z" w16du:dateUtc="2025-09-23T08:10:00Z"/>
                <w:rFonts w:ascii="Arial" w:eastAsia="Arial" w:hAnsi="Arial" w:cs="Arial"/>
                <w:color w:val="000000"/>
                <w:sz w:val="20"/>
                <w:szCs w:val="20"/>
                <w:lang w:val="en-US"/>
              </w:rPr>
            </w:pPr>
            <w:del w:id="4733" w:author="Mubiyarto Wibisono" w:date="2025-09-23T16:10:00Z" w16du:dateUtc="2025-09-23T08:10:00Z">
              <w:r w:rsidRPr="00A41EA1" w:rsidDel="008547B4">
                <w:rPr>
                  <w:rFonts w:ascii="Arial" w:eastAsia="Arial" w:hAnsi="Arial" w:cs="Arial"/>
                  <w:color w:val="000000"/>
                  <w:sz w:val="20"/>
                  <w:szCs w:val="20"/>
                  <w:lang w:val="en-US"/>
                </w:rPr>
                <w:delText>notice_payment_flag = Not Payable</w:delText>
              </w:r>
            </w:del>
          </w:p>
          <w:p w14:paraId="2B2DF30D" w14:textId="2FFE9C45" w:rsidR="00BD66F4" w:rsidRPr="00A41EA1" w:rsidRDefault="00BD66F4" w:rsidP="00BD66F4">
            <w:pPr>
              <w:rPr>
                <w:rFonts w:ascii="Arial" w:eastAsia="Arial" w:hAnsi="Arial" w:cs="Arial"/>
                <w:color w:val="000000"/>
                <w:sz w:val="20"/>
                <w:szCs w:val="20"/>
                <w:lang w:val="en-US"/>
              </w:rPr>
            </w:pPr>
            <w:del w:id="4734" w:author="Mubiyarto Wibisono" w:date="2025-09-23T16:10:00Z" w16du:dateUtc="2025-09-23T08:10:00Z">
              <w:r w:rsidRPr="00A41EA1" w:rsidDel="008547B4">
                <w:rPr>
                  <w:rFonts w:ascii="Arial" w:eastAsia="Arial" w:hAnsi="Arial" w:cs="Arial"/>
                  <w:color w:val="000000"/>
                  <w:sz w:val="20"/>
                  <w:szCs w:val="20"/>
                  <w:lang w:val="en-US"/>
                </w:rPr>
                <w:delText>errror_message = "There was a payment made to this notice on [date/time], please try again 5 minutes later."</w:delText>
              </w:r>
            </w:del>
          </w:p>
        </w:tc>
      </w:tr>
      <w:tr w:rsidR="00BD66F4" w:rsidRPr="00A41EA1" w14:paraId="0E268508" w14:textId="77777777" w:rsidTr="00AA0751">
        <w:trPr>
          <w:trHeight w:val="288"/>
          <w:trPrChange w:id="4735" w:author="Mubiyarto Wibisono" w:date="2025-09-05T10:21:00Z" w16du:dateUtc="2025-09-05T03:21:00Z">
            <w:trPr>
              <w:trHeight w:val="288"/>
            </w:trPr>
          </w:trPrChange>
        </w:trPr>
        <w:tc>
          <w:tcPr>
            <w:tcW w:w="2405" w:type="dxa"/>
            <w:tcBorders>
              <w:top w:val="nil"/>
              <w:left w:val="single" w:sz="4" w:space="0" w:color="000000"/>
              <w:bottom w:val="single" w:sz="4" w:space="0" w:color="auto"/>
              <w:right w:val="single" w:sz="4" w:space="0" w:color="000000"/>
            </w:tcBorders>
            <w:vAlign w:val="center"/>
            <w:tcPrChange w:id="4736" w:author="Mubiyarto Wibisono" w:date="2025-09-05T10:21:00Z" w16du:dateUtc="2025-09-05T03:21:00Z">
              <w:tcPr>
                <w:tcW w:w="1795" w:type="dxa"/>
                <w:tcBorders>
                  <w:top w:val="nil"/>
                  <w:left w:val="single" w:sz="4" w:space="0" w:color="000000"/>
                  <w:bottom w:val="single" w:sz="4" w:space="0" w:color="auto"/>
                  <w:right w:val="single" w:sz="4" w:space="0" w:color="000000"/>
                </w:tcBorders>
                <w:vAlign w:val="center"/>
              </w:tcPr>
            </w:tcPrChange>
          </w:tcPr>
          <w:p w14:paraId="553E1CD1" w14:textId="066CB06D"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Last record?</w:t>
            </w:r>
          </w:p>
        </w:tc>
        <w:tc>
          <w:tcPr>
            <w:tcW w:w="1701" w:type="dxa"/>
            <w:tcBorders>
              <w:top w:val="nil"/>
              <w:left w:val="nil"/>
              <w:bottom w:val="single" w:sz="4" w:space="0" w:color="auto"/>
              <w:right w:val="single" w:sz="4" w:space="0" w:color="000000"/>
            </w:tcBorders>
            <w:vAlign w:val="center"/>
            <w:tcPrChange w:id="4737" w:author="Mubiyarto Wibisono" w:date="2025-09-05T10:21:00Z" w16du:dateUtc="2025-09-05T03:21:00Z">
              <w:tcPr>
                <w:tcW w:w="1377" w:type="dxa"/>
                <w:gridSpan w:val="2"/>
                <w:tcBorders>
                  <w:top w:val="nil"/>
                  <w:left w:val="nil"/>
                  <w:bottom w:val="single" w:sz="4" w:space="0" w:color="auto"/>
                  <w:right w:val="single" w:sz="4" w:space="0" w:color="000000"/>
                </w:tcBorders>
                <w:vAlign w:val="center"/>
              </w:tcPr>
            </w:tcPrChange>
          </w:tcPr>
          <w:p w14:paraId="4AE4651A" w14:textId="5F90E48B"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auto"/>
              <w:right w:val="single" w:sz="4" w:space="0" w:color="000000"/>
            </w:tcBorders>
            <w:vAlign w:val="center"/>
            <w:tcPrChange w:id="4738" w:author="Mubiyarto Wibisono" w:date="2025-09-05T10:21:00Z" w16du:dateUtc="2025-09-05T03:21:00Z">
              <w:tcPr>
                <w:tcW w:w="6178" w:type="dxa"/>
                <w:gridSpan w:val="2"/>
                <w:tcBorders>
                  <w:top w:val="nil"/>
                  <w:left w:val="nil"/>
                  <w:bottom w:val="single" w:sz="4" w:space="0" w:color="auto"/>
                  <w:right w:val="single" w:sz="4" w:space="0" w:color="000000"/>
                </w:tcBorders>
                <w:vAlign w:val="center"/>
              </w:tcPr>
            </w:tcPrChange>
          </w:tcPr>
          <w:p w14:paraId="701C70F6" w14:textId="16576B5A"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Checks if this is the last notice in the payable list being processed.</w:t>
            </w:r>
          </w:p>
        </w:tc>
      </w:tr>
      <w:tr w:rsidR="00BD66F4" w:rsidRPr="00A41EA1" w14:paraId="3D28C648" w14:textId="77777777" w:rsidTr="00AA0751">
        <w:trPr>
          <w:trHeight w:val="288"/>
          <w:trPrChange w:id="4739" w:author="Mubiyarto Wibisono" w:date="2025-09-05T10:21:00Z" w16du:dateUtc="2025-09-05T03:21:00Z">
            <w:trPr>
              <w:trHeight w:val="288"/>
            </w:trPr>
          </w:trPrChange>
        </w:trPr>
        <w:tc>
          <w:tcPr>
            <w:tcW w:w="2405" w:type="dxa"/>
            <w:tcBorders>
              <w:top w:val="nil"/>
              <w:left w:val="single" w:sz="4" w:space="0" w:color="000000"/>
              <w:bottom w:val="single" w:sz="4" w:space="0" w:color="auto"/>
              <w:right w:val="single" w:sz="4" w:space="0" w:color="000000"/>
            </w:tcBorders>
            <w:vAlign w:val="center"/>
            <w:tcPrChange w:id="4740" w:author="Mubiyarto Wibisono" w:date="2025-09-05T10:21:00Z" w16du:dateUtc="2025-09-05T03:21:00Z">
              <w:tcPr>
                <w:tcW w:w="1795" w:type="dxa"/>
                <w:tcBorders>
                  <w:top w:val="nil"/>
                  <w:left w:val="single" w:sz="4" w:space="0" w:color="000000"/>
                  <w:bottom w:val="single" w:sz="4" w:space="0" w:color="auto"/>
                  <w:right w:val="single" w:sz="4" w:space="0" w:color="000000"/>
                </w:tcBorders>
                <w:vAlign w:val="center"/>
              </w:tcPr>
            </w:tcPrChange>
          </w:tcPr>
          <w:p w14:paraId="40C7D76C" w14:textId="4612761C"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If No</w:t>
            </w:r>
          </w:p>
        </w:tc>
        <w:tc>
          <w:tcPr>
            <w:tcW w:w="1701" w:type="dxa"/>
            <w:tcBorders>
              <w:top w:val="nil"/>
              <w:left w:val="nil"/>
              <w:bottom w:val="single" w:sz="4" w:space="0" w:color="auto"/>
              <w:right w:val="single" w:sz="4" w:space="0" w:color="000000"/>
            </w:tcBorders>
            <w:vAlign w:val="center"/>
            <w:tcPrChange w:id="4741" w:author="Mubiyarto Wibisono" w:date="2025-09-05T10:21:00Z" w16du:dateUtc="2025-09-05T03:21:00Z">
              <w:tcPr>
                <w:tcW w:w="1377" w:type="dxa"/>
                <w:gridSpan w:val="2"/>
                <w:tcBorders>
                  <w:top w:val="nil"/>
                  <w:left w:val="nil"/>
                  <w:bottom w:val="single" w:sz="4" w:space="0" w:color="auto"/>
                  <w:right w:val="single" w:sz="4" w:space="0" w:color="000000"/>
                </w:tcBorders>
                <w:vAlign w:val="center"/>
              </w:tcPr>
            </w:tcPrChange>
          </w:tcPr>
          <w:p w14:paraId="4DA00E7E" w14:textId="68CD4E6B"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auto"/>
              <w:right w:val="single" w:sz="4" w:space="0" w:color="000000"/>
            </w:tcBorders>
            <w:vAlign w:val="center"/>
            <w:tcPrChange w:id="4742" w:author="Mubiyarto Wibisono" w:date="2025-09-05T10:21:00Z" w16du:dateUtc="2025-09-05T03:21:00Z">
              <w:tcPr>
                <w:tcW w:w="6178" w:type="dxa"/>
                <w:gridSpan w:val="2"/>
                <w:tcBorders>
                  <w:top w:val="nil"/>
                  <w:left w:val="nil"/>
                  <w:bottom w:val="single" w:sz="4" w:space="0" w:color="auto"/>
                  <w:right w:val="single" w:sz="4" w:space="0" w:color="000000"/>
                </w:tcBorders>
                <w:vAlign w:val="center"/>
              </w:tcPr>
            </w:tcPrChange>
          </w:tcPr>
          <w:p w14:paraId="1058E3D3" w14:textId="79AEC7BE"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Process payable list notice for today transaction</w:t>
            </w:r>
          </w:p>
        </w:tc>
      </w:tr>
      <w:tr w:rsidR="00BD66F4" w:rsidRPr="00A41EA1" w14:paraId="0F7F84F2" w14:textId="77777777" w:rsidTr="00AA0751">
        <w:trPr>
          <w:trHeight w:val="288"/>
          <w:trPrChange w:id="4743" w:author="Mubiyarto Wibisono" w:date="2025-09-05T10:21:00Z" w16du:dateUtc="2025-09-05T03:21:00Z">
            <w:trPr>
              <w:trHeight w:val="288"/>
            </w:trPr>
          </w:trPrChange>
        </w:trPr>
        <w:tc>
          <w:tcPr>
            <w:tcW w:w="2405" w:type="dxa"/>
            <w:tcBorders>
              <w:top w:val="nil"/>
              <w:left w:val="single" w:sz="4" w:space="0" w:color="000000"/>
              <w:bottom w:val="single" w:sz="4" w:space="0" w:color="auto"/>
              <w:right w:val="single" w:sz="4" w:space="0" w:color="000000"/>
            </w:tcBorders>
            <w:vAlign w:val="center"/>
            <w:tcPrChange w:id="4744" w:author="Mubiyarto Wibisono" w:date="2025-09-05T10:21:00Z" w16du:dateUtc="2025-09-05T03:21:00Z">
              <w:tcPr>
                <w:tcW w:w="1795" w:type="dxa"/>
                <w:tcBorders>
                  <w:top w:val="nil"/>
                  <w:left w:val="single" w:sz="4" w:space="0" w:color="000000"/>
                  <w:bottom w:val="single" w:sz="4" w:space="0" w:color="auto"/>
                  <w:right w:val="single" w:sz="4" w:space="0" w:color="000000"/>
                </w:tcBorders>
                <w:vAlign w:val="center"/>
              </w:tcPr>
            </w:tcPrChange>
          </w:tcPr>
          <w:p w14:paraId="63E5E556" w14:textId="166D1C28"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 xml:space="preserve">If </w:t>
            </w:r>
            <w:proofErr w:type="gramStart"/>
            <w:r w:rsidRPr="00A41EA1">
              <w:rPr>
                <w:rFonts w:ascii="Arial" w:hAnsi="Arial" w:cs="Arial"/>
                <w:color w:val="000000"/>
                <w:sz w:val="20"/>
                <w:szCs w:val="20"/>
              </w:rPr>
              <w:t>Yes</w:t>
            </w:r>
            <w:proofErr w:type="gramEnd"/>
          </w:p>
        </w:tc>
        <w:tc>
          <w:tcPr>
            <w:tcW w:w="1701" w:type="dxa"/>
            <w:tcBorders>
              <w:top w:val="nil"/>
              <w:left w:val="nil"/>
              <w:bottom w:val="single" w:sz="4" w:space="0" w:color="auto"/>
              <w:right w:val="single" w:sz="4" w:space="0" w:color="000000"/>
            </w:tcBorders>
            <w:vAlign w:val="center"/>
            <w:tcPrChange w:id="4745" w:author="Mubiyarto Wibisono" w:date="2025-09-05T10:21:00Z" w16du:dateUtc="2025-09-05T03:21:00Z">
              <w:tcPr>
                <w:tcW w:w="1377" w:type="dxa"/>
                <w:gridSpan w:val="2"/>
                <w:tcBorders>
                  <w:top w:val="nil"/>
                  <w:left w:val="nil"/>
                  <w:bottom w:val="single" w:sz="4" w:space="0" w:color="auto"/>
                  <w:right w:val="single" w:sz="4" w:space="0" w:color="000000"/>
                </w:tcBorders>
                <w:vAlign w:val="center"/>
              </w:tcPr>
            </w:tcPrChange>
          </w:tcPr>
          <w:p w14:paraId="059BF0A3" w14:textId="03433798"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System Decision</w:t>
            </w:r>
          </w:p>
        </w:tc>
        <w:tc>
          <w:tcPr>
            <w:tcW w:w="5244" w:type="dxa"/>
            <w:tcBorders>
              <w:top w:val="nil"/>
              <w:left w:val="nil"/>
              <w:bottom w:val="single" w:sz="4" w:space="0" w:color="auto"/>
              <w:right w:val="single" w:sz="4" w:space="0" w:color="000000"/>
            </w:tcBorders>
            <w:vAlign w:val="center"/>
            <w:tcPrChange w:id="4746" w:author="Mubiyarto Wibisono" w:date="2025-09-05T10:21:00Z" w16du:dateUtc="2025-09-05T03:21:00Z">
              <w:tcPr>
                <w:tcW w:w="6178" w:type="dxa"/>
                <w:gridSpan w:val="2"/>
                <w:tcBorders>
                  <w:top w:val="nil"/>
                  <w:left w:val="nil"/>
                  <w:bottom w:val="single" w:sz="4" w:space="0" w:color="auto"/>
                  <w:right w:val="single" w:sz="4" w:space="0" w:color="000000"/>
                </w:tcBorders>
                <w:vAlign w:val="center"/>
              </w:tcPr>
            </w:tcPrChange>
          </w:tcPr>
          <w:p w14:paraId="4A6B3FE8" w14:textId="306F095A" w:rsidR="00BD66F4" w:rsidRPr="00A41EA1" w:rsidRDefault="00BD66F4" w:rsidP="00BD66F4">
            <w:pPr>
              <w:rPr>
                <w:rFonts w:ascii="Arial" w:hAnsi="Arial" w:cs="Arial"/>
                <w:color w:val="000000"/>
                <w:sz w:val="20"/>
                <w:szCs w:val="20"/>
              </w:rPr>
            </w:pPr>
            <w:r w:rsidRPr="00A41EA1">
              <w:rPr>
                <w:rFonts w:ascii="Arial" w:hAnsi="Arial" w:cs="Arial"/>
                <w:color w:val="000000"/>
                <w:sz w:val="20"/>
                <w:szCs w:val="20"/>
              </w:rPr>
              <w:t xml:space="preserve">Finish </w:t>
            </w:r>
            <w:proofErr w:type="gramStart"/>
            <w:r w:rsidRPr="00A41EA1">
              <w:rPr>
                <w:rFonts w:ascii="Arial" w:hAnsi="Arial" w:cs="Arial"/>
                <w:color w:val="000000"/>
                <w:sz w:val="20"/>
                <w:szCs w:val="20"/>
              </w:rPr>
              <w:t>check</w:t>
            </w:r>
            <w:proofErr w:type="gramEnd"/>
            <w:r w:rsidRPr="00A41EA1">
              <w:rPr>
                <w:rFonts w:ascii="Arial" w:hAnsi="Arial" w:cs="Arial"/>
                <w:color w:val="000000"/>
                <w:sz w:val="20"/>
                <w:szCs w:val="20"/>
              </w:rPr>
              <w:t xml:space="preserve"> transaction time</w:t>
            </w:r>
          </w:p>
        </w:tc>
      </w:tr>
      <w:tr w:rsidR="00BD66F4" w:rsidRPr="00A41EA1" w14:paraId="6BB00907" w14:textId="77777777" w:rsidTr="00AA0751">
        <w:trPr>
          <w:trHeight w:val="288"/>
          <w:trPrChange w:id="4747" w:author="Mubiyarto Wibisono" w:date="2025-09-05T10:21:00Z" w16du:dateUtc="2025-09-05T03:21:00Z">
            <w:trPr>
              <w:trHeight w:val="288"/>
            </w:trPr>
          </w:trPrChange>
        </w:trPr>
        <w:tc>
          <w:tcPr>
            <w:tcW w:w="2405" w:type="dxa"/>
            <w:tcBorders>
              <w:top w:val="nil"/>
              <w:left w:val="single" w:sz="4" w:space="0" w:color="000000"/>
              <w:bottom w:val="single" w:sz="4" w:space="0" w:color="auto"/>
              <w:right w:val="single" w:sz="4" w:space="0" w:color="000000"/>
            </w:tcBorders>
            <w:vAlign w:val="center"/>
            <w:tcPrChange w:id="4748" w:author="Mubiyarto Wibisono" w:date="2025-09-05T10:21:00Z" w16du:dateUtc="2025-09-05T03:21:00Z">
              <w:tcPr>
                <w:tcW w:w="1795" w:type="dxa"/>
                <w:tcBorders>
                  <w:top w:val="nil"/>
                  <w:left w:val="single" w:sz="4" w:space="0" w:color="000000"/>
                  <w:bottom w:val="single" w:sz="4" w:space="0" w:color="auto"/>
                  <w:right w:val="single" w:sz="4" w:space="0" w:color="000000"/>
                </w:tcBorders>
                <w:vAlign w:val="center"/>
              </w:tcPr>
            </w:tcPrChange>
          </w:tcPr>
          <w:p w14:paraId="76CA3A87" w14:textId="42EB1F0A"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End</w:t>
            </w:r>
          </w:p>
        </w:tc>
        <w:tc>
          <w:tcPr>
            <w:tcW w:w="1701" w:type="dxa"/>
            <w:tcBorders>
              <w:top w:val="nil"/>
              <w:left w:val="nil"/>
              <w:bottom w:val="single" w:sz="4" w:space="0" w:color="auto"/>
              <w:right w:val="single" w:sz="4" w:space="0" w:color="000000"/>
            </w:tcBorders>
            <w:vAlign w:val="center"/>
            <w:tcPrChange w:id="4749" w:author="Mubiyarto Wibisono" w:date="2025-09-05T10:21:00Z" w16du:dateUtc="2025-09-05T03:21:00Z">
              <w:tcPr>
                <w:tcW w:w="1377" w:type="dxa"/>
                <w:gridSpan w:val="2"/>
                <w:tcBorders>
                  <w:top w:val="nil"/>
                  <w:left w:val="nil"/>
                  <w:bottom w:val="single" w:sz="4" w:space="0" w:color="auto"/>
                  <w:right w:val="single" w:sz="4" w:space="0" w:color="000000"/>
                </w:tcBorders>
                <w:vAlign w:val="center"/>
              </w:tcPr>
            </w:tcPrChange>
          </w:tcPr>
          <w:p w14:paraId="473436D7" w14:textId="5445A5E4"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Termination</w:t>
            </w:r>
          </w:p>
        </w:tc>
        <w:tc>
          <w:tcPr>
            <w:tcW w:w="5244" w:type="dxa"/>
            <w:tcBorders>
              <w:top w:val="nil"/>
              <w:left w:val="nil"/>
              <w:bottom w:val="single" w:sz="4" w:space="0" w:color="auto"/>
              <w:right w:val="single" w:sz="4" w:space="0" w:color="000000"/>
            </w:tcBorders>
            <w:vAlign w:val="center"/>
            <w:tcPrChange w:id="4750" w:author="Mubiyarto Wibisono" w:date="2025-09-05T10:21:00Z" w16du:dateUtc="2025-09-05T03:21:00Z">
              <w:tcPr>
                <w:tcW w:w="6178" w:type="dxa"/>
                <w:gridSpan w:val="2"/>
                <w:tcBorders>
                  <w:top w:val="nil"/>
                  <w:left w:val="nil"/>
                  <w:bottom w:val="single" w:sz="4" w:space="0" w:color="auto"/>
                  <w:right w:val="single" w:sz="4" w:space="0" w:color="000000"/>
                </w:tcBorders>
                <w:vAlign w:val="center"/>
              </w:tcPr>
            </w:tcPrChange>
          </w:tcPr>
          <w:p w14:paraId="3928C23A" w14:textId="144C8851" w:rsidR="00BD66F4" w:rsidRPr="00A41EA1" w:rsidRDefault="00BD66F4" w:rsidP="00BD66F4">
            <w:pPr>
              <w:rPr>
                <w:rFonts w:ascii="Arial" w:eastAsia="Arial" w:hAnsi="Arial" w:cs="Arial"/>
                <w:color w:val="000000"/>
                <w:sz w:val="20"/>
                <w:szCs w:val="20"/>
              </w:rPr>
            </w:pPr>
            <w:r w:rsidRPr="00A41EA1">
              <w:rPr>
                <w:rFonts w:ascii="Arial" w:hAnsi="Arial" w:cs="Arial"/>
                <w:color w:val="000000"/>
                <w:sz w:val="20"/>
                <w:szCs w:val="20"/>
              </w:rPr>
              <w:t>Ends the transaction processing loop.</w:t>
            </w:r>
          </w:p>
        </w:tc>
      </w:tr>
    </w:tbl>
    <w:p w14:paraId="04D2C31F" w14:textId="74E64BC5" w:rsidR="00CC5D18" w:rsidDel="001E4E16" w:rsidRDefault="00CC5D18">
      <w:pPr>
        <w:rPr>
          <w:del w:id="4751" w:author="Mubiyarto Wibisono" w:date="2025-09-04T14:36:00Z" w16du:dateUtc="2025-09-04T07:36:00Z"/>
          <w:rFonts w:ascii="Arial" w:eastAsia="Arial" w:hAnsi="Arial" w:cs="Arial"/>
          <w:sz w:val="20"/>
          <w:szCs w:val="20"/>
        </w:rPr>
      </w:pPr>
    </w:p>
    <w:p w14:paraId="7A39B0BE" w14:textId="77777777" w:rsidR="001E4E16" w:rsidRDefault="001E4E16" w:rsidP="00CC5D18">
      <w:pPr>
        <w:pBdr>
          <w:top w:val="nil"/>
          <w:left w:val="nil"/>
          <w:bottom w:val="nil"/>
          <w:right w:val="nil"/>
          <w:between w:val="nil"/>
        </w:pBdr>
        <w:tabs>
          <w:tab w:val="left" w:pos="1620"/>
        </w:tabs>
        <w:jc w:val="both"/>
        <w:rPr>
          <w:ins w:id="4752" w:author="Mubiyarto Wibisono" w:date="2025-09-23T20:31:00Z" w16du:dateUtc="2025-09-23T13:31:00Z"/>
          <w:rFonts w:ascii="Arial" w:eastAsia="Arial" w:hAnsi="Arial" w:cs="Arial"/>
          <w:sz w:val="20"/>
          <w:szCs w:val="20"/>
        </w:rPr>
      </w:pPr>
    </w:p>
    <w:tbl>
      <w:tblPr>
        <w:tblStyle w:val="6"/>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521"/>
      </w:tblGrid>
      <w:tr w:rsidR="00D34CE6" w:rsidRPr="00D76900" w:rsidDel="008934A7" w14:paraId="782489B8" w14:textId="0C2C80FA" w:rsidTr="00DA0E33">
        <w:trPr>
          <w:del w:id="4753" w:author="Mubiyarto Wibisono" w:date="2025-09-04T14:35:00Z"/>
        </w:trPr>
        <w:tc>
          <w:tcPr>
            <w:tcW w:w="2830" w:type="dxa"/>
            <w:shd w:val="clear" w:color="auto" w:fill="F2F2F2"/>
            <w:vAlign w:val="center"/>
          </w:tcPr>
          <w:p w14:paraId="771C4085" w14:textId="3F1D399B" w:rsidR="00D34CE6" w:rsidRPr="00D76900" w:rsidDel="008934A7" w:rsidRDefault="00CC5D18" w:rsidP="00D34CE6">
            <w:pPr>
              <w:jc w:val="center"/>
              <w:rPr>
                <w:del w:id="4754" w:author="Mubiyarto Wibisono" w:date="2025-09-04T14:35:00Z" w16du:dateUtc="2025-09-04T07:35:00Z"/>
                <w:rFonts w:ascii="Arial" w:eastAsia="Arial" w:hAnsi="Arial" w:cs="Arial"/>
                <w:b/>
                <w:sz w:val="28"/>
                <w:szCs w:val="28"/>
                <w:rPrChange w:id="4755" w:author="Mubiyarto Wibisono" w:date="2025-09-05T08:39:00Z" w16du:dateUtc="2025-09-05T01:39:00Z">
                  <w:rPr>
                    <w:del w:id="4756" w:author="Mubiyarto Wibisono" w:date="2025-09-04T14:35:00Z" w16du:dateUtc="2025-09-04T07:35:00Z"/>
                    <w:rFonts w:ascii="Arial" w:eastAsia="Arial" w:hAnsi="Arial" w:cs="Arial"/>
                    <w:b/>
                    <w:sz w:val="20"/>
                    <w:szCs w:val="20"/>
                  </w:rPr>
                </w:rPrChange>
              </w:rPr>
            </w:pPr>
            <w:bookmarkStart w:id="4757" w:name="_Toc205930419"/>
            <w:bookmarkStart w:id="4758" w:name="_Toc206576659"/>
            <w:bookmarkStart w:id="4759" w:name="_Toc206577193"/>
            <w:del w:id="4760" w:author="Mubiyarto Wibisono" w:date="2025-09-04T13:22:00Z" w16du:dateUtc="2025-09-04T06:22:00Z">
              <w:r w:rsidRPr="00A41EA1" w:rsidDel="000751F5">
                <w:rPr>
                  <w:rFonts w:ascii="Arial" w:eastAsia="Arial" w:hAnsi="Arial" w:cs="Arial"/>
                  <w:sz w:val="20"/>
                  <w:szCs w:val="20"/>
                  <w:rPrChange w:id="4761" w:author="Mubiyarto Wibisono" w:date="2025-09-05T08:31:00Z" w16du:dateUtc="2025-09-05T01:31:00Z">
                    <w:rPr>
                      <w:rFonts w:ascii="Arial" w:eastAsia="Arial" w:hAnsi="Arial" w:cs="Arial"/>
                      <w:b/>
                      <w:bCs/>
                      <w:color w:val="0F4761" w:themeColor="accent1" w:themeShade="BF"/>
                      <w:sz w:val="28"/>
                      <w:szCs w:val="28"/>
                    </w:rPr>
                  </w:rPrChange>
                </w:rPr>
                <w:delText>1.</w:delText>
              </w:r>
              <w:r w:rsidR="00637131" w:rsidRPr="00A41EA1" w:rsidDel="000751F5">
                <w:rPr>
                  <w:rFonts w:ascii="Arial" w:eastAsia="Arial" w:hAnsi="Arial" w:cs="Arial"/>
                  <w:sz w:val="20"/>
                  <w:szCs w:val="20"/>
                  <w:rPrChange w:id="4762" w:author="Mubiyarto Wibisono" w:date="2025-09-05T08:31:00Z" w16du:dateUtc="2025-09-05T01:31:00Z">
                    <w:rPr>
                      <w:rFonts w:ascii="Arial" w:eastAsia="Arial" w:hAnsi="Arial" w:cs="Arial"/>
                      <w:b/>
                      <w:bCs/>
                      <w:color w:val="0F4761" w:themeColor="accent1" w:themeShade="BF"/>
                      <w:sz w:val="28"/>
                      <w:szCs w:val="28"/>
                    </w:rPr>
                  </w:rPrChange>
                </w:rPr>
                <w:delText>5</w:delText>
              </w:r>
              <w:r w:rsidRPr="00A41EA1" w:rsidDel="000751F5">
                <w:rPr>
                  <w:rFonts w:ascii="Arial" w:eastAsia="Arial" w:hAnsi="Arial" w:cs="Arial"/>
                  <w:sz w:val="20"/>
                  <w:szCs w:val="20"/>
                  <w:rPrChange w:id="4763" w:author="Mubiyarto Wibisono" w:date="2025-09-05T08:31:00Z" w16du:dateUtc="2025-09-05T01:31:00Z">
                    <w:rPr>
                      <w:rFonts w:ascii="Arial" w:eastAsia="Arial" w:hAnsi="Arial" w:cs="Arial"/>
                      <w:b/>
                      <w:bCs/>
                      <w:color w:val="0F4761" w:themeColor="accent1" w:themeShade="BF"/>
                      <w:sz w:val="28"/>
                      <w:szCs w:val="28"/>
                    </w:rPr>
                  </w:rPrChange>
                </w:rPr>
                <w:delText xml:space="preserve">.2 </w:delText>
              </w:r>
            </w:del>
            <w:del w:id="4764" w:author="Mubiyarto Wibisono" w:date="2025-09-04T14:35:00Z" w16du:dateUtc="2025-09-04T07:35:00Z">
              <w:r w:rsidRPr="00A41EA1" w:rsidDel="008934A7">
                <w:rPr>
                  <w:rFonts w:ascii="Arial" w:eastAsia="Arial" w:hAnsi="Arial" w:cs="Arial"/>
                  <w:sz w:val="20"/>
                  <w:szCs w:val="20"/>
                  <w:rPrChange w:id="4765" w:author="Mubiyarto Wibisono" w:date="2025-09-05T08:31:00Z" w16du:dateUtc="2025-09-05T01:31:00Z">
                    <w:rPr>
                      <w:rFonts w:ascii="Arial" w:eastAsia="Arial" w:hAnsi="Arial" w:cs="Arial"/>
                      <w:b/>
                      <w:bCs/>
                      <w:color w:val="0F4761" w:themeColor="accent1" w:themeShade="BF"/>
                      <w:sz w:val="28"/>
                      <w:szCs w:val="28"/>
                    </w:rPr>
                  </w:rPrChange>
                </w:rPr>
                <w:delText>Design Rationale</w:delText>
              </w:r>
              <w:bookmarkEnd w:id="4757"/>
              <w:bookmarkEnd w:id="4758"/>
              <w:bookmarkEnd w:id="4759"/>
              <w:r w:rsidR="00D34CE6" w:rsidRPr="00D76900" w:rsidDel="008934A7">
                <w:rPr>
                  <w:rFonts w:ascii="Arial" w:hAnsi="Arial" w:cs="Arial"/>
                  <w:b/>
                  <w:bCs/>
                  <w:color w:val="000000"/>
                  <w:sz w:val="28"/>
                  <w:szCs w:val="28"/>
                  <w:rPrChange w:id="4766" w:author="Mubiyarto Wibisono" w:date="2025-09-05T08:39:00Z" w16du:dateUtc="2025-09-05T01:39:00Z">
                    <w:rPr>
                      <w:rFonts w:ascii="Arial" w:hAnsi="Arial" w:cs="Arial"/>
                      <w:b/>
                      <w:bCs/>
                      <w:color w:val="000000"/>
                      <w:sz w:val="20"/>
                      <w:szCs w:val="20"/>
                    </w:rPr>
                  </w:rPrChange>
                </w:rPr>
                <w:delText>Mechanism</w:delText>
              </w:r>
              <w:bookmarkStart w:id="4767" w:name="_Toc207935538"/>
              <w:bookmarkStart w:id="4768" w:name="_Toc207956500"/>
              <w:bookmarkStart w:id="4769" w:name="_Toc207957049"/>
              <w:bookmarkStart w:id="4770" w:name="_Toc207961298"/>
              <w:bookmarkEnd w:id="4767"/>
              <w:bookmarkEnd w:id="4768"/>
              <w:bookmarkEnd w:id="4769"/>
              <w:bookmarkEnd w:id="4770"/>
            </w:del>
          </w:p>
        </w:tc>
        <w:tc>
          <w:tcPr>
            <w:tcW w:w="6521" w:type="dxa"/>
            <w:shd w:val="clear" w:color="auto" w:fill="F2F2F2"/>
            <w:vAlign w:val="center"/>
          </w:tcPr>
          <w:p w14:paraId="11E42322" w14:textId="0F31FFBC" w:rsidR="00D34CE6" w:rsidRPr="00D76900" w:rsidDel="008934A7" w:rsidRDefault="00D34CE6" w:rsidP="00D34CE6">
            <w:pPr>
              <w:jc w:val="center"/>
              <w:rPr>
                <w:del w:id="4771" w:author="Mubiyarto Wibisono" w:date="2025-09-04T14:35:00Z" w16du:dateUtc="2025-09-04T07:35:00Z"/>
                <w:rFonts w:ascii="Arial" w:eastAsia="Arial" w:hAnsi="Arial" w:cs="Arial"/>
                <w:b/>
                <w:sz w:val="28"/>
                <w:szCs w:val="28"/>
                <w:rPrChange w:id="4772" w:author="Mubiyarto Wibisono" w:date="2025-09-05T08:39:00Z" w16du:dateUtc="2025-09-05T01:39:00Z">
                  <w:rPr>
                    <w:del w:id="4773" w:author="Mubiyarto Wibisono" w:date="2025-09-04T14:35:00Z" w16du:dateUtc="2025-09-04T07:35:00Z"/>
                    <w:rFonts w:ascii="Arial" w:eastAsia="Arial" w:hAnsi="Arial" w:cs="Arial"/>
                    <w:b/>
                    <w:sz w:val="20"/>
                    <w:szCs w:val="20"/>
                  </w:rPr>
                </w:rPrChange>
              </w:rPr>
            </w:pPr>
            <w:del w:id="4774" w:author="Mubiyarto Wibisono" w:date="2025-09-04T14:35:00Z" w16du:dateUtc="2025-09-04T07:35:00Z">
              <w:r w:rsidRPr="00D76900" w:rsidDel="008934A7">
                <w:rPr>
                  <w:rFonts w:ascii="Arial" w:hAnsi="Arial" w:cs="Arial"/>
                  <w:b/>
                  <w:bCs/>
                  <w:color w:val="000000"/>
                  <w:sz w:val="28"/>
                  <w:szCs w:val="28"/>
                  <w:rPrChange w:id="4775" w:author="Mubiyarto Wibisono" w:date="2025-09-05T08:39:00Z" w16du:dateUtc="2025-09-05T01:39:00Z">
                    <w:rPr>
                      <w:rFonts w:ascii="Arial" w:hAnsi="Arial" w:cs="Arial"/>
                      <w:b/>
                      <w:bCs/>
                      <w:color w:val="000000"/>
                      <w:sz w:val="20"/>
                      <w:szCs w:val="20"/>
                    </w:rPr>
                  </w:rPrChange>
                </w:rPr>
                <w:delText>Purpose</w:delText>
              </w:r>
              <w:bookmarkStart w:id="4776" w:name="_Toc207935539"/>
              <w:bookmarkStart w:id="4777" w:name="_Toc207956501"/>
              <w:bookmarkStart w:id="4778" w:name="_Toc207957050"/>
              <w:bookmarkStart w:id="4779" w:name="_Toc207961299"/>
              <w:bookmarkEnd w:id="4776"/>
              <w:bookmarkEnd w:id="4777"/>
              <w:bookmarkEnd w:id="4778"/>
              <w:bookmarkEnd w:id="4779"/>
            </w:del>
          </w:p>
        </w:tc>
        <w:bookmarkStart w:id="4780" w:name="_Toc207935540"/>
        <w:bookmarkStart w:id="4781" w:name="_Toc207956502"/>
        <w:bookmarkStart w:id="4782" w:name="_Toc207957051"/>
        <w:bookmarkStart w:id="4783" w:name="_Toc207961300"/>
        <w:bookmarkEnd w:id="4780"/>
        <w:bookmarkEnd w:id="4781"/>
        <w:bookmarkEnd w:id="4782"/>
        <w:bookmarkEnd w:id="4783"/>
      </w:tr>
      <w:tr w:rsidR="00D34CE6" w:rsidRPr="00D76900" w:rsidDel="008934A7" w14:paraId="44440802" w14:textId="3558A9E0" w:rsidTr="00DA0E33">
        <w:trPr>
          <w:del w:id="4784" w:author="Mubiyarto Wibisono" w:date="2025-09-04T14:35:00Z"/>
        </w:trPr>
        <w:tc>
          <w:tcPr>
            <w:tcW w:w="2830" w:type="dxa"/>
            <w:vAlign w:val="center"/>
          </w:tcPr>
          <w:p w14:paraId="49A0A381" w14:textId="5A737AF5" w:rsidR="00D34CE6" w:rsidRPr="00D76900" w:rsidDel="008934A7" w:rsidRDefault="00D34CE6" w:rsidP="00D34CE6">
            <w:pPr>
              <w:rPr>
                <w:del w:id="4785" w:author="Mubiyarto Wibisono" w:date="2025-09-04T14:35:00Z" w16du:dateUtc="2025-09-04T07:35:00Z"/>
                <w:rFonts w:ascii="Arial" w:eastAsia="Arial" w:hAnsi="Arial" w:cs="Arial"/>
                <w:sz w:val="28"/>
                <w:szCs w:val="28"/>
                <w:rPrChange w:id="4786" w:author="Mubiyarto Wibisono" w:date="2025-09-05T08:39:00Z" w16du:dateUtc="2025-09-05T01:39:00Z">
                  <w:rPr>
                    <w:del w:id="4787" w:author="Mubiyarto Wibisono" w:date="2025-09-04T14:35:00Z" w16du:dateUtc="2025-09-04T07:35:00Z"/>
                    <w:rFonts w:ascii="Arial" w:eastAsia="Arial" w:hAnsi="Arial" w:cs="Arial"/>
                    <w:sz w:val="20"/>
                    <w:szCs w:val="20"/>
                  </w:rPr>
                </w:rPrChange>
              </w:rPr>
            </w:pPr>
            <w:del w:id="4788" w:author="Mubiyarto Wibisono" w:date="2025-09-04T14:35:00Z" w16du:dateUtc="2025-09-04T07:35:00Z">
              <w:r w:rsidRPr="00D76900" w:rsidDel="008934A7">
                <w:rPr>
                  <w:rFonts w:ascii="Arial" w:hAnsi="Arial" w:cs="Arial"/>
                  <w:color w:val="000000"/>
                  <w:sz w:val="28"/>
                  <w:szCs w:val="28"/>
                  <w:rPrChange w:id="4789" w:author="Mubiyarto Wibisono" w:date="2025-09-05T08:39:00Z" w16du:dateUtc="2025-09-05T01:39:00Z">
                    <w:rPr>
                      <w:rFonts w:ascii="Arial" w:hAnsi="Arial" w:cs="Arial"/>
                      <w:color w:val="000000"/>
                      <w:sz w:val="20"/>
                      <w:szCs w:val="20"/>
                    </w:rPr>
                  </w:rPrChange>
                </w:rPr>
                <w:delText>Check if any payment exists today</w:delText>
              </w:r>
              <w:bookmarkStart w:id="4790" w:name="_Toc207935541"/>
              <w:bookmarkStart w:id="4791" w:name="_Toc207956503"/>
              <w:bookmarkStart w:id="4792" w:name="_Toc207957052"/>
              <w:bookmarkStart w:id="4793" w:name="_Toc207961301"/>
              <w:bookmarkEnd w:id="4790"/>
              <w:bookmarkEnd w:id="4791"/>
              <w:bookmarkEnd w:id="4792"/>
              <w:bookmarkEnd w:id="4793"/>
            </w:del>
          </w:p>
        </w:tc>
        <w:tc>
          <w:tcPr>
            <w:tcW w:w="6521" w:type="dxa"/>
            <w:vAlign w:val="center"/>
          </w:tcPr>
          <w:p w14:paraId="32AD7A92" w14:textId="3198288E" w:rsidR="00D34CE6" w:rsidRPr="00D76900" w:rsidDel="008934A7" w:rsidRDefault="00D34CE6" w:rsidP="00D34CE6">
            <w:pPr>
              <w:rPr>
                <w:del w:id="4794" w:author="Mubiyarto Wibisono" w:date="2025-09-04T14:35:00Z" w16du:dateUtc="2025-09-04T07:35:00Z"/>
                <w:rFonts w:ascii="Arial" w:eastAsia="Arial" w:hAnsi="Arial" w:cs="Arial"/>
                <w:sz w:val="28"/>
                <w:szCs w:val="28"/>
                <w:rPrChange w:id="4795" w:author="Mubiyarto Wibisono" w:date="2025-09-05T08:39:00Z" w16du:dateUtc="2025-09-05T01:39:00Z">
                  <w:rPr>
                    <w:del w:id="4796" w:author="Mubiyarto Wibisono" w:date="2025-09-04T14:35:00Z" w16du:dateUtc="2025-09-04T07:35:00Z"/>
                    <w:rFonts w:ascii="Arial" w:eastAsia="Arial" w:hAnsi="Arial" w:cs="Arial"/>
                    <w:sz w:val="20"/>
                    <w:szCs w:val="20"/>
                  </w:rPr>
                </w:rPrChange>
              </w:rPr>
            </w:pPr>
            <w:del w:id="4797" w:author="Mubiyarto Wibisono" w:date="2025-09-04T14:35:00Z" w16du:dateUtc="2025-09-04T07:35:00Z">
              <w:r w:rsidRPr="00D76900" w:rsidDel="008934A7">
                <w:rPr>
                  <w:rFonts w:ascii="Arial" w:hAnsi="Arial" w:cs="Arial"/>
                  <w:color w:val="000000"/>
                  <w:sz w:val="28"/>
                  <w:szCs w:val="28"/>
                  <w:rPrChange w:id="4798" w:author="Mubiyarto Wibisono" w:date="2025-09-05T08:39:00Z" w16du:dateUtc="2025-09-05T01:39:00Z">
                    <w:rPr>
                      <w:rFonts w:ascii="Arial" w:hAnsi="Arial" w:cs="Arial"/>
                      <w:color w:val="000000"/>
                      <w:sz w:val="20"/>
                      <w:szCs w:val="20"/>
                    </w:rPr>
                  </w:rPrChange>
                </w:rPr>
                <w:delText>Find out if there are recent payments made today</w:delText>
              </w:r>
              <w:bookmarkStart w:id="4799" w:name="_Toc207935542"/>
              <w:bookmarkStart w:id="4800" w:name="_Toc207956504"/>
              <w:bookmarkStart w:id="4801" w:name="_Toc207957053"/>
              <w:bookmarkStart w:id="4802" w:name="_Toc207961302"/>
              <w:bookmarkEnd w:id="4799"/>
              <w:bookmarkEnd w:id="4800"/>
              <w:bookmarkEnd w:id="4801"/>
              <w:bookmarkEnd w:id="4802"/>
            </w:del>
          </w:p>
        </w:tc>
        <w:bookmarkStart w:id="4803" w:name="_Toc207935543"/>
        <w:bookmarkStart w:id="4804" w:name="_Toc207956505"/>
        <w:bookmarkStart w:id="4805" w:name="_Toc207957054"/>
        <w:bookmarkStart w:id="4806" w:name="_Toc207961303"/>
        <w:bookmarkEnd w:id="4803"/>
        <w:bookmarkEnd w:id="4804"/>
        <w:bookmarkEnd w:id="4805"/>
        <w:bookmarkEnd w:id="4806"/>
      </w:tr>
      <w:tr w:rsidR="00D34CE6" w:rsidRPr="00D76900" w:rsidDel="008934A7" w14:paraId="7CC7CE64" w14:textId="2F4484B0" w:rsidTr="00DA0E33">
        <w:trPr>
          <w:del w:id="4807" w:author="Mubiyarto Wibisono" w:date="2025-09-04T14:35:00Z"/>
        </w:trPr>
        <w:tc>
          <w:tcPr>
            <w:tcW w:w="2830" w:type="dxa"/>
            <w:vAlign w:val="center"/>
          </w:tcPr>
          <w:p w14:paraId="32DAB5E8" w14:textId="4C8087CD" w:rsidR="00D34CE6" w:rsidRPr="00D76900" w:rsidDel="008934A7" w:rsidRDefault="00D34CE6" w:rsidP="00D34CE6">
            <w:pPr>
              <w:rPr>
                <w:del w:id="4808" w:author="Mubiyarto Wibisono" w:date="2025-09-04T14:35:00Z" w16du:dateUtc="2025-09-04T07:35:00Z"/>
                <w:rFonts w:ascii="Arial" w:eastAsia="Aptos Narrow" w:hAnsi="Arial" w:cs="Arial"/>
                <w:color w:val="000000"/>
                <w:sz w:val="28"/>
                <w:szCs w:val="28"/>
                <w:rPrChange w:id="4809" w:author="Mubiyarto Wibisono" w:date="2025-09-05T08:39:00Z" w16du:dateUtc="2025-09-05T01:39:00Z">
                  <w:rPr>
                    <w:del w:id="4810" w:author="Mubiyarto Wibisono" w:date="2025-09-04T14:35:00Z" w16du:dateUtc="2025-09-04T07:35:00Z"/>
                    <w:rFonts w:ascii="Arial" w:eastAsia="Aptos Narrow" w:hAnsi="Arial" w:cs="Arial"/>
                    <w:color w:val="000000"/>
                    <w:sz w:val="20"/>
                    <w:szCs w:val="20"/>
                  </w:rPr>
                </w:rPrChange>
              </w:rPr>
            </w:pPr>
            <w:del w:id="4811" w:author="Mubiyarto Wibisono" w:date="2025-09-04T14:35:00Z" w16du:dateUtc="2025-09-04T07:35:00Z">
              <w:r w:rsidRPr="00D76900" w:rsidDel="008934A7">
                <w:rPr>
                  <w:rFonts w:ascii="Arial" w:hAnsi="Arial" w:cs="Arial"/>
                  <w:color w:val="000000"/>
                  <w:sz w:val="28"/>
                  <w:szCs w:val="28"/>
                  <w:rPrChange w:id="4812" w:author="Mubiyarto Wibisono" w:date="2025-09-05T08:39:00Z" w16du:dateUtc="2025-09-05T01:39:00Z">
                    <w:rPr>
                      <w:rFonts w:ascii="Arial" w:hAnsi="Arial" w:cs="Arial"/>
                      <w:color w:val="000000"/>
                      <w:sz w:val="20"/>
                      <w:szCs w:val="20"/>
                    </w:rPr>
                  </w:rPrChange>
                </w:rPr>
                <w:delText>If payment made ≤ 5 minutes ago</w:delText>
              </w:r>
              <w:bookmarkStart w:id="4813" w:name="_Toc207935544"/>
              <w:bookmarkStart w:id="4814" w:name="_Toc207956506"/>
              <w:bookmarkStart w:id="4815" w:name="_Toc207957055"/>
              <w:bookmarkStart w:id="4816" w:name="_Toc207961304"/>
              <w:bookmarkEnd w:id="4813"/>
              <w:bookmarkEnd w:id="4814"/>
              <w:bookmarkEnd w:id="4815"/>
              <w:bookmarkEnd w:id="4816"/>
            </w:del>
          </w:p>
        </w:tc>
        <w:tc>
          <w:tcPr>
            <w:tcW w:w="6521" w:type="dxa"/>
            <w:vAlign w:val="center"/>
          </w:tcPr>
          <w:p w14:paraId="0B815C8A" w14:textId="64586C6D" w:rsidR="00D34CE6" w:rsidRPr="00D76900" w:rsidDel="008934A7" w:rsidRDefault="00D34CE6" w:rsidP="00D34CE6">
            <w:pPr>
              <w:rPr>
                <w:del w:id="4817" w:author="Mubiyarto Wibisono" w:date="2025-09-04T14:35:00Z" w16du:dateUtc="2025-09-04T07:35:00Z"/>
                <w:rFonts w:ascii="Arial" w:eastAsia="Aptos Narrow" w:hAnsi="Arial" w:cs="Arial"/>
                <w:color w:val="000000"/>
                <w:sz w:val="28"/>
                <w:szCs w:val="28"/>
                <w:rPrChange w:id="4818" w:author="Mubiyarto Wibisono" w:date="2025-09-05T08:39:00Z" w16du:dateUtc="2025-09-05T01:39:00Z">
                  <w:rPr>
                    <w:del w:id="4819" w:author="Mubiyarto Wibisono" w:date="2025-09-04T14:35:00Z" w16du:dateUtc="2025-09-04T07:35:00Z"/>
                    <w:rFonts w:ascii="Arial" w:eastAsia="Aptos Narrow" w:hAnsi="Arial" w:cs="Arial"/>
                    <w:color w:val="000000"/>
                    <w:sz w:val="20"/>
                    <w:szCs w:val="20"/>
                  </w:rPr>
                </w:rPrChange>
              </w:rPr>
            </w:pPr>
            <w:del w:id="4820" w:author="Mubiyarto Wibisono" w:date="2025-09-04T14:35:00Z" w16du:dateUtc="2025-09-04T07:35:00Z">
              <w:r w:rsidRPr="00D76900" w:rsidDel="008934A7">
                <w:rPr>
                  <w:rFonts w:ascii="Arial" w:hAnsi="Arial" w:cs="Arial"/>
                  <w:color w:val="000000"/>
                  <w:sz w:val="28"/>
                  <w:szCs w:val="28"/>
                  <w:rPrChange w:id="4821" w:author="Mubiyarto Wibisono" w:date="2025-09-05T08:39:00Z" w16du:dateUtc="2025-09-05T01:39:00Z">
                    <w:rPr>
                      <w:rFonts w:ascii="Arial" w:hAnsi="Arial" w:cs="Arial"/>
                      <w:color w:val="000000"/>
                      <w:sz w:val="20"/>
                      <w:szCs w:val="20"/>
                    </w:rPr>
                  </w:rPrChange>
                </w:rPr>
                <w:delText>Block new payments temporarily and set error_message so user will know</w:delText>
              </w:r>
              <w:bookmarkStart w:id="4822" w:name="_Toc207935545"/>
              <w:bookmarkStart w:id="4823" w:name="_Toc207956507"/>
              <w:bookmarkStart w:id="4824" w:name="_Toc207957056"/>
              <w:bookmarkStart w:id="4825" w:name="_Toc207961305"/>
              <w:bookmarkEnd w:id="4822"/>
              <w:bookmarkEnd w:id="4823"/>
              <w:bookmarkEnd w:id="4824"/>
              <w:bookmarkEnd w:id="4825"/>
            </w:del>
          </w:p>
        </w:tc>
        <w:bookmarkStart w:id="4826" w:name="_Toc207935546"/>
        <w:bookmarkStart w:id="4827" w:name="_Toc207956508"/>
        <w:bookmarkStart w:id="4828" w:name="_Toc207957057"/>
        <w:bookmarkStart w:id="4829" w:name="_Toc207961306"/>
        <w:bookmarkEnd w:id="4826"/>
        <w:bookmarkEnd w:id="4827"/>
        <w:bookmarkEnd w:id="4828"/>
        <w:bookmarkEnd w:id="4829"/>
      </w:tr>
      <w:tr w:rsidR="00D34CE6" w:rsidRPr="00D76900" w:rsidDel="008934A7" w14:paraId="6ABC014E" w14:textId="6D2C8487" w:rsidTr="00DA0E33">
        <w:trPr>
          <w:del w:id="4830" w:author="Mubiyarto Wibisono" w:date="2025-09-04T14:35:00Z"/>
        </w:trPr>
        <w:tc>
          <w:tcPr>
            <w:tcW w:w="2830" w:type="dxa"/>
            <w:vAlign w:val="center"/>
          </w:tcPr>
          <w:p w14:paraId="6FAF6344" w14:textId="791FFCF6" w:rsidR="00D34CE6" w:rsidRPr="00D76900" w:rsidDel="008934A7" w:rsidRDefault="00D34CE6" w:rsidP="00D34CE6">
            <w:pPr>
              <w:rPr>
                <w:del w:id="4831" w:author="Mubiyarto Wibisono" w:date="2025-09-04T14:35:00Z" w16du:dateUtc="2025-09-04T07:35:00Z"/>
                <w:rFonts w:ascii="Arial" w:eastAsia="Aptos Narrow" w:hAnsi="Arial" w:cs="Arial"/>
                <w:color w:val="000000"/>
                <w:sz w:val="28"/>
                <w:szCs w:val="28"/>
                <w:rPrChange w:id="4832" w:author="Mubiyarto Wibisono" w:date="2025-09-05T08:39:00Z" w16du:dateUtc="2025-09-05T01:39:00Z">
                  <w:rPr>
                    <w:del w:id="4833" w:author="Mubiyarto Wibisono" w:date="2025-09-04T14:35:00Z" w16du:dateUtc="2025-09-04T07:35:00Z"/>
                    <w:rFonts w:ascii="Arial" w:eastAsia="Aptos Narrow" w:hAnsi="Arial" w:cs="Arial"/>
                    <w:color w:val="000000"/>
                    <w:sz w:val="20"/>
                    <w:szCs w:val="20"/>
                  </w:rPr>
                </w:rPrChange>
              </w:rPr>
            </w:pPr>
            <w:del w:id="4834" w:author="Mubiyarto Wibisono" w:date="2025-09-04T14:35:00Z" w16du:dateUtc="2025-09-04T07:35:00Z">
              <w:r w:rsidRPr="00D76900" w:rsidDel="008934A7">
                <w:rPr>
                  <w:rFonts w:ascii="Arial" w:hAnsi="Arial" w:cs="Arial"/>
                  <w:color w:val="000000"/>
                  <w:sz w:val="28"/>
                  <w:szCs w:val="28"/>
                  <w:rPrChange w:id="4835" w:author="Mubiyarto Wibisono" w:date="2025-09-05T08:39:00Z" w16du:dateUtc="2025-09-05T01:39:00Z">
                    <w:rPr>
                      <w:rFonts w:ascii="Arial" w:hAnsi="Arial" w:cs="Arial"/>
                      <w:color w:val="000000"/>
                      <w:sz w:val="20"/>
                      <w:szCs w:val="20"/>
                    </w:rPr>
                  </w:rPrChange>
                </w:rPr>
                <w:delText>If payment made &gt; 5 minutes ago</w:delText>
              </w:r>
              <w:bookmarkStart w:id="4836" w:name="_Toc207935547"/>
              <w:bookmarkStart w:id="4837" w:name="_Toc207956509"/>
              <w:bookmarkStart w:id="4838" w:name="_Toc207957058"/>
              <w:bookmarkStart w:id="4839" w:name="_Toc207961307"/>
              <w:bookmarkEnd w:id="4836"/>
              <w:bookmarkEnd w:id="4837"/>
              <w:bookmarkEnd w:id="4838"/>
              <w:bookmarkEnd w:id="4839"/>
            </w:del>
          </w:p>
        </w:tc>
        <w:tc>
          <w:tcPr>
            <w:tcW w:w="6521" w:type="dxa"/>
            <w:vAlign w:val="center"/>
          </w:tcPr>
          <w:p w14:paraId="36801540" w14:textId="7FE772D0" w:rsidR="00D34CE6" w:rsidRPr="00D76900" w:rsidDel="008934A7" w:rsidRDefault="00D34CE6" w:rsidP="00D34CE6">
            <w:pPr>
              <w:rPr>
                <w:del w:id="4840" w:author="Mubiyarto Wibisono" w:date="2025-09-04T14:35:00Z" w16du:dateUtc="2025-09-04T07:35:00Z"/>
                <w:rFonts w:ascii="Arial" w:eastAsia="Aptos Narrow" w:hAnsi="Arial" w:cs="Arial"/>
                <w:color w:val="000000"/>
                <w:sz w:val="28"/>
                <w:szCs w:val="28"/>
                <w:rPrChange w:id="4841" w:author="Mubiyarto Wibisono" w:date="2025-09-05T08:39:00Z" w16du:dateUtc="2025-09-05T01:39:00Z">
                  <w:rPr>
                    <w:del w:id="4842" w:author="Mubiyarto Wibisono" w:date="2025-09-04T14:35:00Z" w16du:dateUtc="2025-09-04T07:35:00Z"/>
                    <w:rFonts w:ascii="Arial" w:eastAsia="Aptos Narrow" w:hAnsi="Arial" w:cs="Arial"/>
                    <w:color w:val="000000"/>
                    <w:sz w:val="20"/>
                    <w:szCs w:val="20"/>
                  </w:rPr>
                </w:rPrChange>
              </w:rPr>
            </w:pPr>
            <w:del w:id="4843" w:author="Mubiyarto Wibisono" w:date="2025-09-04T14:35:00Z" w16du:dateUtc="2025-09-04T07:35:00Z">
              <w:r w:rsidRPr="00D76900" w:rsidDel="008934A7">
                <w:rPr>
                  <w:rFonts w:ascii="Arial" w:hAnsi="Arial" w:cs="Arial"/>
                  <w:color w:val="000000"/>
                  <w:sz w:val="28"/>
                  <w:szCs w:val="28"/>
                  <w:rPrChange w:id="4844" w:author="Mubiyarto Wibisono" w:date="2025-09-05T08:39:00Z" w16du:dateUtc="2025-09-05T01:39:00Z">
                    <w:rPr>
                      <w:rFonts w:ascii="Arial" w:hAnsi="Arial" w:cs="Arial"/>
                      <w:color w:val="000000"/>
                      <w:sz w:val="20"/>
                      <w:szCs w:val="20"/>
                    </w:rPr>
                  </w:rPrChange>
                </w:rPr>
                <w:delText>Allow new payment attempts and set error_message so user will know</w:delText>
              </w:r>
              <w:bookmarkStart w:id="4845" w:name="_Toc207935548"/>
              <w:bookmarkStart w:id="4846" w:name="_Toc207956510"/>
              <w:bookmarkStart w:id="4847" w:name="_Toc207957059"/>
              <w:bookmarkStart w:id="4848" w:name="_Toc207961308"/>
              <w:bookmarkEnd w:id="4845"/>
              <w:bookmarkEnd w:id="4846"/>
              <w:bookmarkEnd w:id="4847"/>
              <w:bookmarkEnd w:id="4848"/>
            </w:del>
          </w:p>
        </w:tc>
        <w:bookmarkStart w:id="4849" w:name="_Toc207935549"/>
        <w:bookmarkStart w:id="4850" w:name="_Toc207956511"/>
        <w:bookmarkStart w:id="4851" w:name="_Toc207957060"/>
        <w:bookmarkStart w:id="4852" w:name="_Toc207961309"/>
        <w:bookmarkEnd w:id="4849"/>
        <w:bookmarkEnd w:id="4850"/>
        <w:bookmarkEnd w:id="4851"/>
        <w:bookmarkEnd w:id="4852"/>
      </w:tr>
    </w:tbl>
    <w:p w14:paraId="7AC1C5BB" w14:textId="2AF7D8B4" w:rsidR="00CC5D18" w:rsidRPr="00D76900" w:rsidDel="008934A7" w:rsidRDefault="00CC5D18" w:rsidP="00CC5D18">
      <w:pPr>
        <w:pBdr>
          <w:top w:val="nil"/>
          <w:left w:val="nil"/>
          <w:bottom w:val="nil"/>
          <w:right w:val="nil"/>
          <w:between w:val="nil"/>
        </w:pBdr>
        <w:tabs>
          <w:tab w:val="left" w:pos="1620"/>
        </w:tabs>
        <w:jc w:val="both"/>
        <w:rPr>
          <w:del w:id="4853" w:author="Mubiyarto Wibisono" w:date="2025-09-04T14:36:00Z" w16du:dateUtc="2025-09-04T07:36:00Z"/>
          <w:rFonts w:ascii="Arial" w:eastAsia="Arial" w:hAnsi="Arial" w:cs="Arial"/>
          <w:sz w:val="28"/>
          <w:szCs w:val="28"/>
          <w:rPrChange w:id="4854" w:author="Mubiyarto Wibisono" w:date="2025-09-05T08:39:00Z" w16du:dateUtc="2025-09-05T01:39:00Z">
            <w:rPr>
              <w:del w:id="4855" w:author="Mubiyarto Wibisono" w:date="2025-09-04T14:36:00Z" w16du:dateUtc="2025-09-04T07:36:00Z"/>
              <w:rFonts w:ascii="Arial" w:eastAsia="Arial" w:hAnsi="Arial" w:cs="Arial"/>
            </w:rPr>
          </w:rPrChange>
        </w:rPr>
      </w:pPr>
      <w:bookmarkStart w:id="4856" w:name="_Toc207935550"/>
      <w:bookmarkStart w:id="4857" w:name="_Toc207956512"/>
      <w:bookmarkStart w:id="4858" w:name="_Toc207957061"/>
      <w:bookmarkStart w:id="4859" w:name="_Toc207961310"/>
      <w:bookmarkEnd w:id="4856"/>
      <w:bookmarkEnd w:id="4857"/>
      <w:bookmarkEnd w:id="4858"/>
      <w:bookmarkEnd w:id="4859"/>
    </w:p>
    <w:p w14:paraId="6ED8AB44" w14:textId="698FDA75" w:rsidR="00CC5D18" w:rsidRPr="00D76900" w:rsidRDefault="00CC5D18">
      <w:pPr>
        <w:pStyle w:val="Heading4"/>
        <w:numPr>
          <w:ilvl w:val="0"/>
          <w:numId w:val="67"/>
        </w:numPr>
        <w:ind w:hanging="720"/>
        <w:rPr>
          <w:rFonts w:ascii="Arial" w:hAnsi="Arial" w:cs="Arial"/>
          <w:b/>
          <w:bCs/>
          <w:color w:val="215E99" w:themeColor="text2" w:themeTint="BF"/>
          <w:sz w:val="28"/>
          <w:szCs w:val="28"/>
          <w:rPrChange w:id="4860" w:author="Mubiyarto Wibisono" w:date="2025-09-05T08:39:00Z" w16du:dateUtc="2025-09-05T01:39:00Z">
            <w:rPr>
              <w:rFonts w:ascii="Arial" w:hAnsi="Arial" w:cs="Arial"/>
              <w:b/>
              <w:bCs/>
              <w:sz w:val="28"/>
              <w:szCs w:val="28"/>
            </w:rPr>
          </w:rPrChange>
        </w:rPr>
        <w:pPrChange w:id="4861" w:author="Mubiyarto Wibisono" w:date="2025-09-04T13:22:00Z" w16du:dateUtc="2025-09-04T06:22:00Z">
          <w:pPr>
            <w:pStyle w:val="Heading2"/>
          </w:pPr>
        </w:pPrChange>
      </w:pPr>
      <w:bookmarkStart w:id="4862" w:name="_Toc205930423"/>
      <w:bookmarkStart w:id="4863" w:name="_Toc206576660"/>
      <w:bookmarkStart w:id="4864" w:name="_Toc206577194"/>
      <w:del w:id="4865" w:author="Mubiyarto Wibisono" w:date="2025-09-04T13:22:00Z" w16du:dateUtc="2025-09-04T06:22:00Z">
        <w:r w:rsidRPr="00D76900" w:rsidDel="000751F5">
          <w:rPr>
            <w:rFonts w:ascii="Arial" w:hAnsi="Arial" w:cs="Arial"/>
            <w:b/>
            <w:bCs/>
            <w:i w:val="0"/>
            <w:iCs w:val="0"/>
            <w:color w:val="215E99" w:themeColor="text2" w:themeTint="BF"/>
            <w:sz w:val="28"/>
            <w:szCs w:val="28"/>
            <w:rPrChange w:id="4866" w:author="Mubiyarto Wibisono" w:date="2025-09-05T08:39:00Z" w16du:dateUtc="2025-09-05T01:39:00Z">
              <w:rPr>
                <w:rFonts w:ascii="Arial" w:hAnsi="Arial" w:cs="Arial"/>
                <w:b/>
                <w:bCs/>
                <w:i/>
                <w:iCs/>
                <w:sz w:val="28"/>
                <w:szCs w:val="28"/>
              </w:rPr>
            </w:rPrChange>
          </w:rPr>
          <w:delText>1.</w:delText>
        </w:r>
        <w:r w:rsidR="00637131" w:rsidRPr="00D76900" w:rsidDel="000751F5">
          <w:rPr>
            <w:rFonts w:ascii="Arial" w:hAnsi="Arial" w:cs="Arial"/>
            <w:b/>
            <w:bCs/>
            <w:i w:val="0"/>
            <w:iCs w:val="0"/>
            <w:color w:val="215E99" w:themeColor="text2" w:themeTint="BF"/>
            <w:sz w:val="28"/>
            <w:szCs w:val="28"/>
            <w:rPrChange w:id="4867" w:author="Mubiyarto Wibisono" w:date="2025-09-05T08:39:00Z" w16du:dateUtc="2025-09-05T01:39:00Z">
              <w:rPr>
                <w:rFonts w:ascii="Arial" w:hAnsi="Arial" w:cs="Arial"/>
                <w:b/>
                <w:bCs/>
                <w:i/>
                <w:iCs/>
                <w:sz w:val="28"/>
                <w:szCs w:val="28"/>
              </w:rPr>
            </w:rPrChange>
          </w:rPr>
          <w:delText>5</w:delText>
        </w:r>
        <w:r w:rsidRPr="00D76900" w:rsidDel="000751F5">
          <w:rPr>
            <w:rFonts w:ascii="Arial" w:hAnsi="Arial" w:cs="Arial"/>
            <w:b/>
            <w:bCs/>
            <w:i w:val="0"/>
            <w:iCs w:val="0"/>
            <w:color w:val="215E99" w:themeColor="text2" w:themeTint="BF"/>
            <w:sz w:val="28"/>
            <w:szCs w:val="28"/>
            <w:rPrChange w:id="4868" w:author="Mubiyarto Wibisono" w:date="2025-09-05T08:39:00Z" w16du:dateUtc="2025-09-05T01:39:00Z">
              <w:rPr>
                <w:rFonts w:ascii="Arial" w:hAnsi="Arial" w:cs="Arial"/>
                <w:b/>
                <w:bCs/>
                <w:i/>
                <w:iCs/>
                <w:sz w:val="28"/>
                <w:szCs w:val="28"/>
              </w:rPr>
            </w:rPrChange>
          </w:rPr>
          <w:delText>.</w:delText>
        </w:r>
        <w:r w:rsidR="00051BF0" w:rsidRPr="00D76900" w:rsidDel="000751F5">
          <w:rPr>
            <w:rFonts w:ascii="Arial" w:hAnsi="Arial" w:cs="Arial"/>
            <w:b/>
            <w:bCs/>
            <w:i w:val="0"/>
            <w:iCs w:val="0"/>
            <w:color w:val="215E99" w:themeColor="text2" w:themeTint="BF"/>
            <w:sz w:val="28"/>
            <w:szCs w:val="28"/>
            <w:rPrChange w:id="4869" w:author="Mubiyarto Wibisono" w:date="2025-09-05T08:39:00Z" w16du:dateUtc="2025-09-05T01:39:00Z">
              <w:rPr>
                <w:rFonts w:ascii="Arial" w:hAnsi="Arial" w:cs="Arial"/>
                <w:b/>
                <w:bCs/>
                <w:i/>
                <w:iCs/>
                <w:sz w:val="28"/>
                <w:szCs w:val="28"/>
              </w:rPr>
            </w:rPrChange>
          </w:rPr>
          <w:delText>3</w:delText>
        </w:r>
        <w:r w:rsidRPr="00D76900" w:rsidDel="000751F5">
          <w:rPr>
            <w:rFonts w:ascii="Arial" w:hAnsi="Arial" w:cs="Arial"/>
            <w:b/>
            <w:bCs/>
            <w:i w:val="0"/>
            <w:iCs w:val="0"/>
            <w:color w:val="215E99" w:themeColor="text2" w:themeTint="BF"/>
            <w:sz w:val="28"/>
            <w:szCs w:val="28"/>
            <w:rPrChange w:id="4870" w:author="Mubiyarto Wibisono" w:date="2025-09-05T08:39:00Z" w16du:dateUtc="2025-09-05T01:39:00Z">
              <w:rPr>
                <w:rFonts w:ascii="Arial" w:hAnsi="Arial" w:cs="Arial"/>
                <w:b/>
                <w:bCs/>
                <w:i/>
                <w:iCs/>
                <w:sz w:val="28"/>
                <w:szCs w:val="28"/>
              </w:rPr>
            </w:rPrChange>
          </w:rPr>
          <w:delText xml:space="preserve"> </w:delText>
        </w:r>
      </w:del>
      <w:bookmarkStart w:id="4871" w:name="_Toc207935551"/>
      <w:bookmarkStart w:id="4872" w:name="_Toc207957062"/>
      <w:bookmarkStart w:id="4873" w:name="_Toc207961311"/>
      <w:r w:rsidRPr="00D76900">
        <w:rPr>
          <w:rFonts w:ascii="Arial" w:hAnsi="Arial" w:cs="Arial"/>
          <w:b/>
          <w:bCs/>
          <w:i w:val="0"/>
          <w:iCs w:val="0"/>
          <w:color w:val="215E99" w:themeColor="text2" w:themeTint="BF"/>
          <w:sz w:val="28"/>
          <w:szCs w:val="28"/>
          <w:rPrChange w:id="4874" w:author="Mubiyarto Wibisono" w:date="2025-09-05T08:39:00Z" w16du:dateUtc="2025-09-05T01:39:00Z">
            <w:rPr>
              <w:rFonts w:ascii="Arial" w:hAnsi="Arial" w:cs="Arial"/>
              <w:b/>
              <w:bCs/>
              <w:i/>
              <w:iCs/>
              <w:sz w:val="28"/>
              <w:szCs w:val="28"/>
            </w:rPr>
          </w:rPrChange>
        </w:rPr>
        <w:t>Database and Data Mapping</w:t>
      </w:r>
      <w:bookmarkEnd w:id="4862"/>
      <w:bookmarkEnd w:id="4863"/>
      <w:bookmarkEnd w:id="4864"/>
      <w:bookmarkEnd w:id="4871"/>
      <w:bookmarkEnd w:id="4872"/>
      <w:bookmarkEnd w:id="4873"/>
    </w:p>
    <w:p w14:paraId="092F54B4" w14:textId="4F1139CC" w:rsidR="00CC5D18" w:rsidRPr="00D76900" w:rsidRDefault="00CC5D18">
      <w:pPr>
        <w:pStyle w:val="Heading5"/>
        <w:numPr>
          <w:ilvl w:val="0"/>
          <w:numId w:val="68"/>
        </w:numPr>
        <w:ind w:left="993" w:hanging="993"/>
        <w:rPr>
          <w:rFonts w:cs="Arial"/>
          <w:b/>
          <w:bCs/>
          <w:color w:val="215E99" w:themeColor="text2" w:themeTint="BF"/>
          <w:rPrChange w:id="4875" w:author="Mubiyarto Wibisono" w:date="2025-09-05T08:39:00Z" w16du:dateUtc="2025-09-05T01:39:00Z">
            <w:rPr/>
          </w:rPrChange>
        </w:rPr>
        <w:pPrChange w:id="4876" w:author="Mubiyarto Wibisono" w:date="2025-09-04T13:23:00Z" w16du:dateUtc="2025-09-04T06:23:00Z">
          <w:pPr>
            <w:pStyle w:val="Heading3"/>
          </w:pPr>
        </w:pPrChange>
      </w:pPr>
      <w:bookmarkStart w:id="4877" w:name="_Toc205930424"/>
      <w:bookmarkStart w:id="4878" w:name="_Toc206576661"/>
      <w:bookmarkStart w:id="4879" w:name="_Toc206577195"/>
      <w:del w:id="4880" w:author="Mubiyarto Wibisono" w:date="2025-09-04T13:22:00Z" w16du:dateUtc="2025-09-04T06:22:00Z">
        <w:r w:rsidRPr="00D76900" w:rsidDel="000751F5">
          <w:rPr>
            <w:rFonts w:ascii="Arial" w:hAnsi="Arial" w:cs="Arial"/>
            <w:b/>
            <w:bCs/>
            <w:color w:val="215E99" w:themeColor="text2" w:themeTint="BF"/>
            <w:sz w:val="28"/>
            <w:szCs w:val="28"/>
            <w:rPrChange w:id="4881" w:author="Mubiyarto Wibisono" w:date="2025-09-05T08:39:00Z" w16du:dateUtc="2025-09-05T01:39:00Z">
              <w:rPr/>
            </w:rPrChange>
          </w:rPr>
          <w:delText>1.</w:delText>
        </w:r>
        <w:r w:rsidR="00637131" w:rsidRPr="00D76900" w:rsidDel="000751F5">
          <w:rPr>
            <w:rFonts w:ascii="Arial" w:hAnsi="Arial" w:cs="Arial"/>
            <w:b/>
            <w:bCs/>
            <w:color w:val="215E99" w:themeColor="text2" w:themeTint="BF"/>
            <w:sz w:val="28"/>
            <w:szCs w:val="28"/>
            <w:rPrChange w:id="4882" w:author="Mubiyarto Wibisono" w:date="2025-09-05T08:39:00Z" w16du:dateUtc="2025-09-05T01:39:00Z">
              <w:rPr/>
            </w:rPrChange>
          </w:rPr>
          <w:delText>5</w:delText>
        </w:r>
        <w:r w:rsidRPr="00D76900" w:rsidDel="000751F5">
          <w:rPr>
            <w:rFonts w:ascii="Arial" w:hAnsi="Arial" w:cs="Arial"/>
            <w:b/>
            <w:bCs/>
            <w:color w:val="215E99" w:themeColor="text2" w:themeTint="BF"/>
            <w:sz w:val="28"/>
            <w:szCs w:val="28"/>
            <w:rPrChange w:id="4883" w:author="Mubiyarto Wibisono" w:date="2025-09-05T08:39:00Z" w16du:dateUtc="2025-09-05T01:39:00Z">
              <w:rPr/>
            </w:rPrChange>
          </w:rPr>
          <w:delText>.</w:delText>
        </w:r>
        <w:r w:rsidR="00051BF0" w:rsidRPr="00D76900" w:rsidDel="000751F5">
          <w:rPr>
            <w:rFonts w:ascii="Arial" w:hAnsi="Arial" w:cs="Arial"/>
            <w:b/>
            <w:bCs/>
            <w:color w:val="215E99" w:themeColor="text2" w:themeTint="BF"/>
            <w:sz w:val="28"/>
            <w:szCs w:val="28"/>
            <w:rPrChange w:id="4884" w:author="Mubiyarto Wibisono" w:date="2025-09-05T08:39:00Z" w16du:dateUtc="2025-09-05T01:39:00Z">
              <w:rPr/>
            </w:rPrChange>
          </w:rPr>
          <w:delText>3</w:delText>
        </w:r>
        <w:r w:rsidRPr="00D76900" w:rsidDel="000751F5">
          <w:rPr>
            <w:rFonts w:ascii="Arial" w:hAnsi="Arial" w:cs="Arial"/>
            <w:b/>
            <w:bCs/>
            <w:color w:val="215E99" w:themeColor="text2" w:themeTint="BF"/>
            <w:sz w:val="28"/>
            <w:szCs w:val="28"/>
            <w:rPrChange w:id="4885" w:author="Mubiyarto Wibisono" w:date="2025-09-05T08:39:00Z" w16du:dateUtc="2025-09-05T01:39:00Z">
              <w:rPr/>
            </w:rPrChange>
          </w:rPr>
          <w:delText xml:space="preserve">.1 </w:delText>
        </w:r>
      </w:del>
      <w:bookmarkStart w:id="4886" w:name="_Toc207935552"/>
      <w:bookmarkStart w:id="4887" w:name="_Toc207957063"/>
      <w:bookmarkStart w:id="4888" w:name="_Toc207961312"/>
      <w:r w:rsidR="00DC7D26" w:rsidRPr="00D76900">
        <w:rPr>
          <w:rFonts w:ascii="Arial" w:hAnsi="Arial" w:cs="Arial"/>
          <w:b/>
          <w:bCs/>
          <w:color w:val="215E99" w:themeColor="text2" w:themeTint="BF"/>
          <w:sz w:val="28"/>
          <w:szCs w:val="28"/>
          <w:rPrChange w:id="4889" w:author="Mubiyarto Wibisono" w:date="2025-09-05T08:39:00Z" w16du:dateUtc="2025-09-05T01:39:00Z">
            <w:rPr/>
          </w:rPrChange>
        </w:rPr>
        <w:t>G</w:t>
      </w:r>
      <w:r w:rsidR="000D1EC3" w:rsidRPr="00D76900">
        <w:rPr>
          <w:rFonts w:ascii="Arial" w:hAnsi="Arial" w:cs="Arial"/>
          <w:b/>
          <w:bCs/>
          <w:color w:val="215E99" w:themeColor="text2" w:themeTint="BF"/>
          <w:sz w:val="28"/>
          <w:szCs w:val="28"/>
          <w:rPrChange w:id="4890" w:author="Mubiyarto Wibisono" w:date="2025-09-05T08:39:00Z" w16du:dateUtc="2025-09-05T01:39:00Z">
            <w:rPr/>
          </w:rPrChange>
        </w:rPr>
        <w:t>et Today Transactions</w:t>
      </w:r>
      <w:bookmarkEnd w:id="4877"/>
      <w:bookmarkEnd w:id="4878"/>
      <w:bookmarkEnd w:id="4879"/>
      <w:bookmarkEnd w:id="4886"/>
      <w:bookmarkEnd w:id="4887"/>
      <w:bookmarkEnd w:id="4888"/>
    </w:p>
    <w:tbl>
      <w:tblPr>
        <w:tblW w:w="9351" w:type="dxa"/>
        <w:tblCellMar>
          <w:top w:w="113" w:type="dxa"/>
          <w:left w:w="113" w:type="dxa"/>
          <w:bottom w:w="113" w:type="dxa"/>
          <w:right w:w="113" w:type="dxa"/>
        </w:tblCellMar>
        <w:tblLook w:val="04A0" w:firstRow="1" w:lastRow="0" w:firstColumn="1" w:lastColumn="0" w:noHBand="0" w:noVBand="1"/>
      </w:tblPr>
      <w:tblGrid>
        <w:gridCol w:w="895"/>
        <w:gridCol w:w="3069"/>
        <w:gridCol w:w="2629"/>
        <w:gridCol w:w="2758"/>
      </w:tblGrid>
      <w:tr w:rsidR="000D1EC3" w:rsidRPr="00A41EA1" w14:paraId="7A1B02D6" w14:textId="77777777" w:rsidTr="004D78B9">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7D140C0" w14:textId="77777777" w:rsidR="000D1EC3" w:rsidRPr="00A41EA1" w:rsidRDefault="000D1EC3" w:rsidP="004D78B9">
            <w:pPr>
              <w:jc w:val="center"/>
              <w:rPr>
                <w:rFonts w:ascii="Arial" w:eastAsia="Arial" w:hAnsi="Arial" w:cs="Arial"/>
                <w:sz w:val="20"/>
                <w:szCs w:val="20"/>
              </w:rPr>
            </w:pPr>
            <w:r w:rsidRPr="00A41EA1">
              <w:rPr>
                <w:rFonts w:ascii="Arial" w:eastAsia="Arial" w:hAnsi="Arial" w:cs="Arial"/>
                <w:b/>
                <w:bCs/>
                <w:sz w:val="20"/>
                <w:szCs w:val="20"/>
              </w:rPr>
              <w:t>Zone</w:t>
            </w:r>
          </w:p>
        </w:tc>
        <w:tc>
          <w:tcPr>
            <w:tcW w:w="3069"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1ADEAE8" w14:textId="77777777" w:rsidR="000D1EC3" w:rsidRPr="00A41EA1" w:rsidRDefault="000D1EC3" w:rsidP="004D78B9">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2629"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8198225" w14:textId="77777777" w:rsidR="000D1EC3" w:rsidRPr="00A41EA1" w:rsidRDefault="000D1EC3" w:rsidP="004D78B9">
            <w:pPr>
              <w:jc w:val="center"/>
              <w:rPr>
                <w:rFonts w:ascii="Arial" w:eastAsia="Arial" w:hAnsi="Arial" w:cs="Arial"/>
                <w:sz w:val="20"/>
                <w:szCs w:val="20"/>
              </w:rPr>
            </w:pPr>
            <w:r w:rsidRPr="00A41EA1">
              <w:rPr>
                <w:rFonts w:ascii="Arial" w:eastAsia="Arial" w:hAnsi="Arial" w:cs="Arial"/>
                <w:b/>
                <w:bCs/>
                <w:sz w:val="20"/>
                <w:szCs w:val="20"/>
              </w:rPr>
              <w:t>Field Name</w:t>
            </w:r>
          </w:p>
        </w:tc>
        <w:tc>
          <w:tcPr>
            <w:tcW w:w="2758"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5145B419" w14:textId="77777777" w:rsidR="000D1EC3" w:rsidRPr="00A41EA1" w:rsidRDefault="000D1EC3" w:rsidP="004D78B9">
            <w:pPr>
              <w:jc w:val="center"/>
              <w:rPr>
                <w:rFonts w:ascii="Arial" w:eastAsia="Arial" w:hAnsi="Arial" w:cs="Arial"/>
                <w:sz w:val="20"/>
                <w:szCs w:val="20"/>
              </w:rPr>
            </w:pPr>
            <w:r w:rsidRPr="00A41EA1">
              <w:rPr>
                <w:rFonts w:ascii="Arial" w:eastAsia="Arial" w:hAnsi="Arial" w:cs="Arial"/>
                <w:b/>
                <w:bCs/>
                <w:sz w:val="20"/>
                <w:szCs w:val="20"/>
              </w:rPr>
              <w:t>Description</w:t>
            </w:r>
          </w:p>
        </w:tc>
      </w:tr>
      <w:tr w:rsidR="000D1EC3" w:rsidRPr="00A41EA1" w14:paraId="702C58F4" w14:textId="77777777" w:rsidTr="004D78B9">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7948D130" w14:textId="54A65FF6" w:rsidR="000D1EC3" w:rsidRPr="00A41EA1" w:rsidRDefault="000D1EC3" w:rsidP="001F00BD">
            <w:pPr>
              <w:jc w:val="both"/>
              <w:rPr>
                <w:rFonts w:ascii="Arial" w:eastAsia="Arial" w:hAnsi="Arial" w:cs="Arial"/>
                <w:sz w:val="20"/>
                <w:szCs w:val="20"/>
              </w:rPr>
            </w:pPr>
            <w:r w:rsidRPr="00A41EA1">
              <w:rPr>
                <w:rFonts w:ascii="Arial" w:eastAsia="Arial" w:hAnsi="Arial" w:cs="Arial"/>
                <w:sz w:val="20"/>
                <w:szCs w:val="20"/>
              </w:rPr>
              <w:t>Internet</w:t>
            </w:r>
          </w:p>
        </w:tc>
        <w:tc>
          <w:tcPr>
            <w:tcW w:w="3069"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798E0B9B" w14:textId="59448A9C" w:rsidR="000D1EC3" w:rsidRPr="00A41EA1" w:rsidRDefault="000D1EC3" w:rsidP="001F00BD">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29"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9602C2C" w14:textId="1CD3D101" w:rsidR="000D1EC3" w:rsidRPr="00A41EA1" w:rsidRDefault="000D1EC3" w:rsidP="001F00BD">
            <w:pPr>
              <w:jc w:val="both"/>
              <w:rPr>
                <w:rFonts w:ascii="Arial" w:eastAsia="Arial" w:hAnsi="Arial" w:cs="Arial"/>
                <w:sz w:val="20"/>
                <w:szCs w:val="20"/>
              </w:rPr>
            </w:pPr>
            <w:proofErr w:type="spellStart"/>
            <w:r w:rsidRPr="00A41EA1">
              <w:rPr>
                <w:rFonts w:ascii="Arial" w:eastAsia="Arial" w:hAnsi="Arial" w:cs="Arial"/>
                <w:sz w:val="20"/>
                <w:szCs w:val="20"/>
              </w:rPr>
              <w:t>offence_notice_no</w:t>
            </w:r>
            <w:proofErr w:type="spellEnd"/>
          </w:p>
        </w:tc>
        <w:tc>
          <w:tcPr>
            <w:tcW w:w="275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57A1AB10" w14:textId="44CE4220" w:rsidR="000D1EC3" w:rsidRPr="00A41EA1" w:rsidRDefault="000D1EC3" w:rsidP="001F00BD">
            <w:pPr>
              <w:jc w:val="both"/>
              <w:rPr>
                <w:rFonts w:ascii="Arial" w:eastAsia="Arial" w:hAnsi="Arial" w:cs="Arial"/>
                <w:sz w:val="20"/>
                <w:szCs w:val="20"/>
              </w:rPr>
            </w:pPr>
            <w:r w:rsidRPr="00A41EA1">
              <w:rPr>
                <w:rFonts w:ascii="Arial" w:eastAsia="Arial" w:hAnsi="Arial" w:cs="Arial"/>
                <w:sz w:val="20"/>
                <w:szCs w:val="20"/>
              </w:rPr>
              <w:t>Reference to offence notice number</w:t>
            </w:r>
          </w:p>
        </w:tc>
      </w:tr>
      <w:tr w:rsidR="000D1EC3" w:rsidRPr="00A41EA1" w14:paraId="7437E9C1" w14:textId="77777777" w:rsidTr="004D78B9">
        <w:tc>
          <w:tcPr>
            <w:tcW w:w="0" w:type="auto"/>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705D882A" w14:textId="56EAF3A8" w:rsidR="000D1EC3" w:rsidRPr="00A41EA1" w:rsidRDefault="000D1EC3" w:rsidP="000D1EC3">
            <w:pPr>
              <w:jc w:val="both"/>
              <w:rPr>
                <w:rFonts w:ascii="Arial" w:eastAsia="Arial" w:hAnsi="Arial" w:cs="Arial"/>
                <w:sz w:val="20"/>
                <w:szCs w:val="20"/>
              </w:rPr>
            </w:pPr>
            <w:r w:rsidRPr="00A41EA1">
              <w:rPr>
                <w:rFonts w:ascii="Arial" w:eastAsia="Arial" w:hAnsi="Arial" w:cs="Arial"/>
                <w:sz w:val="20"/>
                <w:szCs w:val="20"/>
              </w:rPr>
              <w:t>Internet</w:t>
            </w:r>
          </w:p>
        </w:tc>
        <w:tc>
          <w:tcPr>
            <w:tcW w:w="3069"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4F3DB974" w14:textId="0E9264E0" w:rsidR="000D1EC3" w:rsidRPr="00A41EA1" w:rsidRDefault="000D1EC3" w:rsidP="000D1EC3">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29"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E007D45" w14:textId="7C267E80" w:rsidR="000D1EC3" w:rsidRPr="00A41EA1" w:rsidRDefault="000D1EC3" w:rsidP="000D1EC3">
            <w:pPr>
              <w:jc w:val="both"/>
              <w:rPr>
                <w:rFonts w:ascii="Arial" w:eastAsia="Arial" w:hAnsi="Arial" w:cs="Arial"/>
                <w:sz w:val="20"/>
                <w:szCs w:val="20"/>
              </w:rPr>
            </w:pPr>
            <w:proofErr w:type="spellStart"/>
            <w:r w:rsidRPr="00A41EA1">
              <w:rPr>
                <w:rFonts w:ascii="Arial" w:eastAsia="Arial" w:hAnsi="Arial" w:cs="Arial"/>
                <w:sz w:val="20"/>
                <w:szCs w:val="20"/>
              </w:rPr>
              <w:t>transaction_date_and_time</w:t>
            </w:r>
            <w:proofErr w:type="spellEnd"/>
          </w:p>
        </w:tc>
        <w:tc>
          <w:tcPr>
            <w:tcW w:w="275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7EF76703" w14:textId="403C2938" w:rsidR="000D1EC3" w:rsidRPr="00A41EA1" w:rsidRDefault="000D1EC3" w:rsidP="000D1EC3">
            <w:pPr>
              <w:jc w:val="both"/>
              <w:rPr>
                <w:rFonts w:ascii="Arial" w:eastAsia="Arial" w:hAnsi="Arial" w:cs="Arial"/>
                <w:sz w:val="20"/>
                <w:szCs w:val="20"/>
              </w:rPr>
            </w:pPr>
            <w:r w:rsidRPr="00A41EA1">
              <w:rPr>
                <w:rFonts w:ascii="Arial" w:eastAsia="Arial" w:hAnsi="Arial" w:cs="Arial"/>
                <w:sz w:val="20"/>
                <w:szCs w:val="20"/>
              </w:rPr>
              <w:t>Date of the transaction</w:t>
            </w:r>
          </w:p>
        </w:tc>
      </w:tr>
    </w:tbl>
    <w:p w14:paraId="5BA99497" w14:textId="2B74746C" w:rsidR="00CC5D18" w:rsidRPr="00A41EA1" w:rsidDel="00153AEE" w:rsidRDefault="00CC5D18" w:rsidP="00CC5D18">
      <w:pPr>
        <w:pBdr>
          <w:top w:val="nil"/>
          <w:left w:val="nil"/>
          <w:bottom w:val="nil"/>
          <w:right w:val="nil"/>
          <w:between w:val="nil"/>
        </w:pBdr>
        <w:tabs>
          <w:tab w:val="left" w:pos="1620"/>
        </w:tabs>
        <w:jc w:val="both"/>
        <w:rPr>
          <w:del w:id="4891" w:author="Mubiyarto Wibisono" w:date="2025-09-23T20:31:00Z" w16du:dateUtc="2025-09-23T13:31:00Z"/>
          <w:rFonts w:ascii="Arial" w:eastAsia="Arial" w:hAnsi="Arial" w:cs="Arial"/>
          <w:sz w:val="20"/>
          <w:szCs w:val="20"/>
          <w:rPrChange w:id="4892" w:author="Mubiyarto Wibisono" w:date="2025-09-05T08:31:00Z" w16du:dateUtc="2025-09-05T01:31:00Z">
            <w:rPr>
              <w:del w:id="4893" w:author="Mubiyarto Wibisono" w:date="2025-09-23T20:31:00Z" w16du:dateUtc="2025-09-23T13:31:00Z"/>
              <w:rFonts w:ascii="Arial" w:eastAsia="Arial" w:hAnsi="Arial" w:cs="Arial"/>
            </w:rPr>
          </w:rPrChange>
        </w:rPr>
      </w:pPr>
    </w:p>
    <w:p w14:paraId="51E92053" w14:textId="3DE9E228" w:rsidR="00CC5D18" w:rsidRPr="00D76900" w:rsidRDefault="00CC5D18">
      <w:pPr>
        <w:pStyle w:val="Heading5"/>
        <w:numPr>
          <w:ilvl w:val="0"/>
          <w:numId w:val="68"/>
        </w:numPr>
        <w:ind w:left="993" w:hanging="993"/>
        <w:rPr>
          <w:rFonts w:ascii="Arial" w:eastAsia="Arial" w:hAnsi="Arial" w:cs="Arial"/>
          <w:b/>
          <w:bCs/>
          <w:color w:val="215E99" w:themeColor="text2" w:themeTint="BF"/>
          <w:sz w:val="28"/>
          <w:szCs w:val="28"/>
          <w:rPrChange w:id="4894" w:author="Mubiyarto Wibisono" w:date="2025-09-05T08:39:00Z" w16du:dateUtc="2025-09-05T01:39:00Z">
            <w:rPr>
              <w:rFonts w:ascii="Arial" w:eastAsia="Arial" w:hAnsi="Arial" w:cs="Arial"/>
              <w:b/>
              <w:bCs/>
              <w:color w:val="0F4761" w:themeColor="accent1" w:themeShade="BF"/>
            </w:rPr>
          </w:rPrChange>
        </w:rPr>
        <w:pPrChange w:id="4895" w:author="Mubiyarto Wibisono" w:date="2025-09-04T13:23:00Z" w16du:dateUtc="2025-09-04T06:23:00Z">
          <w:pPr>
            <w:tabs>
              <w:tab w:val="left" w:pos="0"/>
            </w:tabs>
            <w:jc w:val="both"/>
          </w:pPr>
        </w:pPrChange>
      </w:pPr>
      <w:del w:id="4896" w:author="Mubiyarto Wibisono" w:date="2025-09-04T13:23:00Z" w16du:dateUtc="2025-09-04T06:23:00Z">
        <w:r w:rsidRPr="00D76900" w:rsidDel="000751F5">
          <w:rPr>
            <w:rFonts w:ascii="Arial" w:eastAsia="Arial" w:hAnsi="Arial" w:cs="Arial"/>
            <w:b/>
            <w:bCs/>
            <w:color w:val="215E99" w:themeColor="text2" w:themeTint="BF"/>
            <w:sz w:val="28"/>
            <w:szCs w:val="28"/>
            <w:rPrChange w:id="4897" w:author="Mubiyarto Wibisono" w:date="2025-09-05T08:39:00Z" w16du:dateUtc="2025-09-05T01:39:00Z">
              <w:rPr>
                <w:rFonts w:ascii="Arial" w:eastAsia="Arial" w:hAnsi="Arial" w:cs="Arial"/>
                <w:b/>
                <w:bCs/>
              </w:rPr>
            </w:rPrChange>
          </w:rPr>
          <w:delText>1.</w:delText>
        </w:r>
        <w:r w:rsidR="00637131" w:rsidRPr="00D76900" w:rsidDel="000751F5">
          <w:rPr>
            <w:rFonts w:ascii="Arial" w:eastAsia="Arial" w:hAnsi="Arial" w:cs="Arial"/>
            <w:b/>
            <w:bCs/>
            <w:color w:val="215E99" w:themeColor="text2" w:themeTint="BF"/>
            <w:sz w:val="28"/>
            <w:szCs w:val="28"/>
            <w:rPrChange w:id="4898" w:author="Mubiyarto Wibisono" w:date="2025-09-05T08:39:00Z" w16du:dateUtc="2025-09-05T01:39:00Z">
              <w:rPr>
                <w:rFonts w:ascii="Arial" w:eastAsia="Arial" w:hAnsi="Arial" w:cs="Arial"/>
                <w:b/>
                <w:bCs/>
              </w:rPr>
            </w:rPrChange>
          </w:rPr>
          <w:delText>5</w:delText>
        </w:r>
        <w:r w:rsidRPr="00D76900" w:rsidDel="000751F5">
          <w:rPr>
            <w:rFonts w:ascii="Arial" w:eastAsia="Arial" w:hAnsi="Arial" w:cs="Arial"/>
            <w:b/>
            <w:bCs/>
            <w:color w:val="215E99" w:themeColor="text2" w:themeTint="BF"/>
            <w:sz w:val="28"/>
            <w:szCs w:val="28"/>
            <w:rPrChange w:id="4899" w:author="Mubiyarto Wibisono" w:date="2025-09-05T08:39:00Z" w16du:dateUtc="2025-09-05T01:39:00Z">
              <w:rPr>
                <w:rFonts w:ascii="Arial" w:eastAsia="Arial" w:hAnsi="Arial" w:cs="Arial"/>
                <w:b/>
                <w:bCs/>
              </w:rPr>
            </w:rPrChange>
          </w:rPr>
          <w:delText>.</w:delText>
        </w:r>
        <w:r w:rsidR="00051BF0" w:rsidRPr="00D76900" w:rsidDel="000751F5">
          <w:rPr>
            <w:rFonts w:ascii="Arial" w:eastAsia="Arial" w:hAnsi="Arial" w:cs="Arial"/>
            <w:b/>
            <w:bCs/>
            <w:color w:val="215E99" w:themeColor="text2" w:themeTint="BF"/>
            <w:sz w:val="28"/>
            <w:szCs w:val="28"/>
            <w:rPrChange w:id="4900" w:author="Mubiyarto Wibisono" w:date="2025-09-05T08:39:00Z" w16du:dateUtc="2025-09-05T01:39:00Z">
              <w:rPr>
                <w:rFonts w:ascii="Arial" w:eastAsia="Arial" w:hAnsi="Arial" w:cs="Arial"/>
                <w:b/>
                <w:bCs/>
              </w:rPr>
            </w:rPrChange>
          </w:rPr>
          <w:delText>3</w:delText>
        </w:r>
        <w:r w:rsidRPr="00D76900" w:rsidDel="000751F5">
          <w:rPr>
            <w:rFonts w:ascii="Arial" w:eastAsia="Arial" w:hAnsi="Arial" w:cs="Arial"/>
            <w:b/>
            <w:bCs/>
            <w:color w:val="215E99" w:themeColor="text2" w:themeTint="BF"/>
            <w:sz w:val="28"/>
            <w:szCs w:val="28"/>
            <w:rPrChange w:id="4901" w:author="Mubiyarto Wibisono" w:date="2025-09-05T08:39:00Z" w16du:dateUtc="2025-09-05T01:39:00Z">
              <w:rPr>
                <w:rFonts w:ascii="Arial" w:eastAsia="Arial" w:hAnsi="Arial" w:cs="Arial"/>
                <w:b/>
                <w:bCs/>
              </w:rPr>
            </w:rPrChange>
          </w:rPr>
          <w:delText xml:space="preserve">.2 </w:delText>
        </w:r>
      </w:del>
      <w:bookmarkStart w:id="4902" w:name="_Toc207935553"/>
      <w:bookmarkStart w:id="4903" w:name="_Toc207957064"/>
      <w:bookmarkStart w:id="4904" w:name="_Toc207961313"/>
      <w:r w:rsidR="000D1EC3" w:rsidRPr="00D76900">
        <w:rPr>
          <w:rFonts w:ascii="Arial" w:eastAsia="Arial" w:hAnsi="Arial" w:cs="Arial"/>
          <w:b/>
          <w:bCs/>
          <w:color w:val="215E99" w:themeColor="text2" w:themeTint="BF"/>
          <w:sz w:val="28"/>
          <w:szCs w:val="28"/>
          <w:rPrChange w:id="4905" w:author="Mubiyarto Wibisono" w:date="2025-09-05T08:39:00Z" w16du:dateUtc="2025-09-05T01:39:00Z">
            <w:rPr>
              <w:rFonts w:ascii="Arial" w:eastAsia="Arial" w:hAnsi="Arial" w:cs="Arial"/>
              <w:b/>
              <w:bCs/>
            </w:rPr>
          </w:rPrChange>
        </w:rPr>
        <w:t>Get User Message</w:t>
      </w:r>
      <w:bookmarkEnd w:id="4902"/>
      <w:bookmarkEnd w:id="4903"/>
      <w:bookmarkEnd w:id="4904"/>
    </w:p>
    <w:tbl>
      <w:tblPr>
        <w:tblW w:w="0" w:type="auto"/>
        <w:tblLayout w:type="fixed"/>
        <w:tblCellMar>
          <w:top w:w="113" w:type="dxa"/>
          <w:left w:w="113" w:type="dxa"/>
          <w:bottom w:w="113" w:type="dxa"/>
          <w:right w:w="113" w:type="dxa"/>
        </w:tblCellMar>
        <w:tblLook w:val="04A0" w:firstRow="1" w:lastRow="0" w:firstColumn="1" w:lastColumn="0" w:noHBand="0" w:noVBand="1"/>
      </w:tblPr>
      <w:tblGrid>
        <w:gridCol w:w="988"/>
        <w:gridCol w:w="2247"/>
        <w:gridCol w:w="1580"/>
        <w:gridCol w:w="1984"/>
        <w:gridCol w:w="2551"/>
      </w:tblGrid>
      <w:tr w:rsidR="00CC5D18" w:rsidRPr="00A41EA1" w14:paraId="2A6E80D4" w14:textId="77777777" w:rsidTr="00111787">
        <w:tc>
          <w:tcPr>
            <w:tcW w:w="988"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78A033D" w14:textId="77777777" w:rsidR="00CC5D18" w:rsidRPr="00A41EA1" w:rsidRDefault="00CC5D18" w:rsidP="00111787">
            <w:pPr>
              <w:jc w:val="center"/>
              <w:rPr>
                <w:rFonts w:ascii="Arial" w:eastAsia="Arial" w:hAnsi="Arial" w:cs="Arial"/>
                <w:sz w:val="20"/>
                <w:szCs w:val="20"/>
              </w:rPr>
            </w:pPr>
            <w:bookmarkStart w:id="4906" w:name="_Hlk207106065"/>
            <w:r w:rsidRPr="00A41EA1">
              <w:rPr>
                <w:rFonts w:ascii="Arial" w:eastAsia="Arial" w:hAnsi="Arial" w:cs="Arial"/>
                <w:b/>
                <w:bCs/>
                <w:sz w:val="20"/>
                <w:szCs w:val="20"/>
              </w:rPr>
              <w:t>Zone</w:t>
            </w:r>
          </w:p>
        </w:tc>
        <w:tc>
          <w:tcPr>
            <w:tcW w:w="224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04AB3B5E" w14:textId="77777777" w:rsidR="00CC5D18" w:rsidRPr="00A41EA1" w:rsidRDefault="00CC5D18" w:rsidP="00111787">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158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8113088" w14:textId="77777777" w:rsidR="00CC5D18" w:rsidRPr="00A41EA1" w:rsidRDefault="00CC5D18" w:rsidP="00111787">
            <w:pPr>
              <w:jc w:val="center"/>
              <w:rPr>
                <w:rFonts w:ascii="Arial" w:eastAsia="Arial" w:hAnsi="Arial" w:cs="Arial"/>
                <w:sz w:val="20"/>
                <w:szCs w:val="20"/>
              </w:rPr>
            </w:pPr>
            <w:r w:rsidRPr="00A41EA1">
              <w:rPr>
                <w:rFonts w:ascii="Arial" w:eastAsia="Arial" w:hAnsi="Arial" w:cs="Arial"/>
                <w:b/>
                <w:bCs/>
                <w:sz w:val="20"/>
                <w:szCs w:val="20"/>
              </w:rPr>
              <w:t>Field Name</w:t>
            </w:r>
          </w:p>
        </w:tc>
        <w:tc>
          <w:tcPr>
            <w:tcW w:w="1984"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67FB1C5" w14:textId="7FE89CB6" w:rsidR="00CC5D18" w:rsidRPr="00A41EA1" w:rsidRDefault="00DC7D26" w:rsidP="00111787">
            <w:pPr>
              <w:jc w:val="center"/>
              <w:rPr>
                <w:rFonts w:ascii="Arial" w:eastAsia="Arial" w:hAnsi="Arial" w:cs="Arial"/>
                <w:b/>
                <w:bCs/>
                <w:sz w:val="20"/>
                <w:szCs w:val="20"/>
              </w:rPr>
            </w:pPr>
            <w:r w:rsidRPr="00A41EA1">
              <w:rPr>
                <w:rFonts w:ascii="Arial" w:eastAsia="Arial" w:hAnsi="Arial" w:cs="Arial"/>
                <w:b/>
                <w:bCs/>
                <w:sz w:val="20"/>
                <w:szCs w:val="20"/>
              </w:rPr>
              <w:t>Value</w:t>
            </w:r>
          </w:p>
        </w:tc>
        <w:tc>
          <w:tcPr>
            <w:tcW w:w="2551"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6BD3764E" w14:textId="77777777" w:rsidR="00CC5D18" w:rsidRPr="00A41EA1" w:rsidRDefault="00CC5D18" w:rsidP="00111787">
            <w:pPr>
              <w:jc w:val="center"/>
              <w:rPr>
                <w:rFonts w:ascii="Arial" w:eastAsia="Arial" w:hAnsi="Arial" w:cs="Arial"/>
                <w:sz w:val="20"/>
                <w:szCs w:val="20"/>
              </w:rPr>
            </w:pPr>
            <w:r w:rsidRPr="00A41EA1">
              <w:rPr>
                <w:rFonts w:ascii="Arial" w:eastAsia="Arial" w:hAnsi="Arial" w:cs="Arial"/>
                <w:b/>
                <w:bCs/>
                <w:sz w:val="20"/>
                <w:szCs w:val="20"/>
              </w:rPr>
              <w:t>Description</w:t>
            </w:r>
          </w:p>
        </w:tc>
      </w:tr>
      <w:tr w:rsidR="00CC5D18" w:rsidRPr="00A41EA1" w14:paraId="232AC1C1" w14:textId="77777777" w:rsidTr="00111787">
        <w:tc>
          <w:tcPr>
            <w:tcW w:w="98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C510D78"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 </w:t>
            </w:r>
          </w:p>
        </w:tc>
        <w:tc>
          <w:tcPr>
            <w:tcW w:w="22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7C7EA73B" w14:textId="0F87B52E" w:rsidR="00CC5D18" w:rsidRPr="00A41EA1" w:rsidRDefault="00DC7D26" w:rsidP="001F00BD">
            <w:pPr>
              <w:jc w:val="both"/>
              <w:rPr>
                <w:rFonts w:ascii="Arial" w:eastAsia="Arial" w:hAnsi="Arial" w:cs="Arial"/>
                <w:sz w:val="20"/>
                <w:szCs w:val="20"/>
              </w:rPr>
            </w:pPr>
            <w:proofErr w:type="spellStart"/>
            <w:r w:rsidRPr="00A41EA1">
              <w:rPr>
                <w:rFonts w:ascii="Arial" w:eastAsia="Arial" w:hAnsi="Arial" w:cs="Arial"/>
                <w:sz w:val="20"/>
                <w:szCs w:val="20"/>
              </w:rPr>
              <w:t>eocms_user_message</w:t>
            </w:r>
            <w:proofErr w:type="spellEnd"/>
          </w:p>
        </w:tc>
        <w:tc>
          <w:tcPr>
            <w:tcW w:w="158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21E27F57" w14:textId="7AB1231E" w:rsidR="00CC5D18" w:rsidRPr="00A41EA1" w:rsidRDefault="003B70AD" w:rsidP="001F00BD">
            <w:pPr>
              <w:jc w:val="both"/>
              <w:rPr>
                <w:rFonts w:ascii="Arial" w:eastAsia="Arial" w:hAnsi="Arial" w:cs="Arial"/>
                <w:sz w:val="20"/>
                <w:szCs w:val="20"/>
              </w:rPr>
            </w:pPr>
            <w:proofErr w:type="spellStart"/>
            <w:r w:rsidRPr="003B70AD">
              <w:rPr>
                <w:rFonts w:ascii="Arial" w:eastAsia="Arial" w:hAnsi="Arial" w:cs="Arial"/>
                <w:sz w:val="20"/>
                <w:szCs w:val="20"/>
              </w:rPr>
              <w:t>eservice_message_code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93BFEA8" w14:textId="4CA1CC2E" w:rsidR="00CC5D18" w:rsidRPr="00A41EA1" w:rsidRDefault="00DC7D26" w:rsidP="001F00BD">
            <w:pPr>
              <w:jc w:val="both"/>
              <w:rPr>
                <w:rFonts w:ascii="Arial" w:eastAsia="Arial" w:hAnsi="Arial" w:cs="Arial"/>
                <w:sz w:val="20"/>
                <w:szCs w:val="20"/>
              </w:rPr>
            </w:pPr>
            <w:del w:id="4907" w:author="Mubiyarto Wibisono" w:date="2025-09-23T16:11:00Z" w16du:dateUtc="2025-09-23T08:11:00Z">
              <w:r w:rsidRPr="00A41EA1" w:rsidDel="00956BB2">
                <w:rPr>
                  <w:rFonts w:ascii="Arial" w:eastAsia="Arial" w:hAnsi="Arial" w:cs="Arial"/>
                  <w:sz w:val="20"/>
                  <w:szCs w:val="20"/>
                </w:rPr>
                <w:delText>&lt;transaction time =&lt; 5 mins code&gt;</w:delText>
              </w:r>
              <w:r w:rsidRPr="00A41EA1" w:rsidDel="00956BB2">
                <w:rPr>
                  <w:rFonts w:ascii="Arial" w:eastAsia="Arial" w:hAnsi="Arial" w:cs="Arial"/>
                  <w:sz w:val="20"/>
                  <w:szCs w:val="20"/>
                </w:rPr>
                <w:br/>
                <w:delText>or</w:delText>
              </w:r>
              <w:r w:rsidRPr="00A41EA1" w:rsidDel="00956BB2">
                <w:rPr>
                  <w:rFonts w:ascii="Arial" w:eastAsia="Arial" w:hAnsi="Arial" w:cs="Arial"/>
                  <w:sz w:val="20"/>
                  <w:szCs w:val="20"/>
                </w:rPr>
                <w:br/>
                <w:delText>&lt;transaction time &gt; 5 mins code&gt;</w:delText>
              </w:r>
            </w:del>
            <w:ins w:id="4908" w:author="Mubiyarto Wibisono" w:date="2025-09-23T16:11:00Z" w16du:dateUtc="2025-09-23T08:11:00Z">
              <w:r w:rsidR="00956BB2">
                <w:rPr>
                  <w:rFonts w:ascii="Arial" w:eastAsia="Arial" w:hAnsi="Arial" w:cs="Arial"/>
                  <w:sz w:val="20"/>
                  <w:szCs w:val="20"/>
                </w:rPr>
                <w:t>E11</w:t>
              </w:r>
            </w:ins>
          </w:p>
        </w:tc>
        <w:tc>
          <w:tcPr>
            <w:tcW w:w="255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DA52289" w14:textId="66CFA1C1" w:rsidR="00CC5D18" w:rsidRPr="00A41EA1" w:rsidRDefault="00DC7D26" w:rsidP="00DC7D26">
            <w:pPr>
              <w:rPr>
                <w:rFonts w:ascii="Arial" w:eastAsia="Arial" w:hAnsi="Arial" w:cs="Arial"/>
                <w:sz w:val="20"/>
                <w:szCs w:val="20"/>
              </w:rPr>
            </w:pPr>
            <w:r w:rsidRPr="00A41EA1">
              <w:rPr>
                <w:rFonts w:ascii="Arial" w:eastAsia="Arial" w:hAnsi="Arial" w:cs="Arial"/>
                <w:sz w:val="20"/>
                <w:szCs w:val="20"/>
              </w:rPr>
              <w:t>The unique identifier for representing a specific user-level error.</w:t>
            </w:r>
          </w:p>
        </w:tc>
      </w:tr>
      <w:tr w:rsidR="00CC5D18" w:rsidRPr="00A41EA1" w14:paraId="081FA726" w14:textId="77777777" w:rsidTr="00111787">
        <w:tc>
          <w:tcPr>
            <w:tcW w:w="98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A57D6BD" w14:textId="77777777" w:rsidR="00CC5D18" w:rsidRPr="00A41EA1" w:rsidRDefault="00CC5D18" w:rsidP="001F00BD">
            <w:pPr>
              <w:jc w:val="both"/>
              <w:rPr>
                <w:rFonts w:ascii="Arial" w:eastAsia="Arial" w:hAnsi="Arial" w:cs="Arial"/>
                <w:sz w:val="20"/>
                <w:szCs w:val="20"/>
              </w:rPr>
            </w:pPr>
            <w:r w:rsidRPr="00A41EA1">
              <w:rPr>
                <w:rFonts w:ascii="Arial" w:eastAsia="Arial" w:hAnsi="Arial" w:cs="Arial"/>
                <w:sz w:val="20"/>
                <w:szCs w:val="20"/>
              </w:rPr>
              <w:t>Internet</w:t>
            </w:r>
          </w:p>
        </w:tc>
        <w:tc>
          <w:tcPr>
            <w:tcW w:w="22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56D5F164" w14:textId="631909B4" w:rsidR="00CC5D18" w:rsidRPr="00A41EA1" w:rsidRDefault="00DC7D26" w:rsidP="001F00BD">
            <w:pPr>
              <w:jc w:val="both"/>
              <w:rPr>
                <w:rFonts w:ascii="Arial" w:eastAsia="Arial" w:hAnsi="Arial" w:cs="Arial"/>
                <w:sz w:val="20"/>
                <w:szCs w:val="20"/>
              </w:rPr>
            </w:pPr>
            <w:proofErr w:type="spellStart"/>
            <w:r w:rsidRPr="00A41EA1">
              <w:rPr>
                <w:rFonts w:ascii="Arial" w:eastAsia="Arial" w:hAnsi="Arial" w:cs="Arial"/>
                <w:sz w:val="20"/>
                <w:szCs w:val="20"/>
              </w:rPr>
              <w:t>eocms_user_message</w:t>
            </w:r>
            <w:proofErr w:type="spellEnd"/>
          </w:p>
        </w:tc>
        <w:tc>
          <w:tcPr>
            <w:tcW w:w="158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89A7646" w14:textId="6034C8AC" w:rsidR="00CC5D18" w:rsidRPr="00A41EA1" w:rsidRDefault="003B70AD" w:rsidP="001F00BD">
            <w:pPr>
              <w:jc w:val="both"/>
              <w:rPr>
                <w:rFonts w:ascii="Arial" w:eastAsia="Arial" w:hAnsi="Arial" w:cs="Arial"/>
                <w:sz w:val="20"/>
                <w:szCs w:val="20"/>
              </w:rPr>
            </w:pPr>
            <w:proofErr w:type="spellStart"/>
            <w:r w:rsidRPr="003B70AD">
              <w:rPr>
                <w:rFonts w:ascii="Arial" w:eastAsia="Arial" w:hAnsi="Arial" w:cs="Arial"/>
                <w:sz w:val="20"/>
                <w:szCs w:val="20"/>
              </w:rPr>
              <w:t>eservice_message</w:t>
            </w:r>
            <w:proofErr w:type="spellEnd"/>
          </w:p>
        </w:tc>
        <w:tc>
          <w:tcPr>
            <w:tcW w:w="1984" w:type="dxa"/>
            <w:tcBorders>
              <w:top w:val="single" w:sz="4" w:space="0" w:color="000000"/>
              <w:left w:val="single" w:sz="4" w:space="0" w:color="000000"/>
              <w:bottom w:val="single" w:sz="4" w:space="0" w:color="000000"/>
              <w:right w:val="single" w:sz="4" w:space="0" w:color="000000"/>
            </w:tcBorders>
          </w:tcPr>
          <w:p w14:paraId="08B83952" w14:textId="5F1A79F3" w:rsidR="00CC5D18" w:rsidRPr="00A41EA1" w:rsidRDefault="00956BB2" w:rsidP="001F00BD">
            <w:pPr>
              <w:jc w:val="both"/>
              <w:rPr>
                <w:rFonts w:ascii="Arial" w:eastAsia="Arial" w:hAnsi="Arial" w:cs="Arial"/>
                <w:sz w:val="20"/>
                <w:szCs w:val="20"/>
              </w:rPr>
            </w:pPr>
            <w:ins w:id="4909" w:author="Mubiyarto Wibisono" w:date="2025-09-23T16:12:00Z">
              <w:r w:rsidRPr="00956BB2">
                <w:rPr>
                  <w:rFonts w:ascii="Arial" w:eastAsia="Arial" w:hAnsi="Arial" w:cs="Arial"/>
                  <w:sz w:val="20"/>
                  <w:szCs w:val="20"/>
                </w:rPr>
                <w:t>There was a payment attempt to this notice on $</w:t>
              </w:r>
              <w:proofErr w:type="spellStart"/>
              <w:r w:rsidRPr="00956BB2">
                <w:rPr>
                  <w:rFonts w:ascii="Arial" w:eastAsia="Arial" w:hAnsi="Arial" w:cs="Arial"/>
                  <w:sz w:val="20"/>
                  <w:szCs w:val="20"/>
                </w:rPr>
                <w:t>TRANSACTION_DATE_TIME$.If</w:t>
              </w:r>
              <w:proofErr w:type="spellEnd"/>
              <w:r w:rsidRPr="00956BB2">
                <w:rPr>
                  <w:rFonts w:ascii="Arial" w:eastAsia="Arial" w:hAnsi="Arial" w:cs="Arial"/>
                  <w:sz w:val="20"/>
                  <w:szCs w:val="20"/>
                </w:rPr>
                <w:t xml:space="preserve"> </w:t>
              </w:r>
              <w:r w:rsidRPr="00956BB2">
                <w:rPr>
                  <w:rFonts w:ascii="Arial" w:eastAsia="Arial" w:hAnsi="Arial" w:cs="Arial"/>
                  <w:sz w:val="20"/>
                  <w:szCs w:val="20"/>
                </w:rPr>
                <w:lastRenderedPageBreak/>
                <w:t xml:space="preserve">you have successfully made the payment on </w:t>
              </w:r>
              <w:proofErr w:type="spellStart"/>
              <w:proofErr w:type="gramStart"/>
              <w:r w:rsidRPr="00956BB2">
                <w:rPr>
                  <w:rFonts w:ascii="Arial" w:eastAsia="Arial" w:hAnsi="Arial" w:cs="Arial"/>
                  <w:sz w:val="20"/>
                  <w:szCs w:val="20"/>
                </w:rPr>
                <w:t>eNETS,please</w:t>
              </w:r>
              <w:proofErr w:type="spellEnd"/>
              <w:proofErr w:type="gramEnd"/>
              <w:r w:rsidRPr="00956BB2">
                <w:rPr>
                  <w:rFonts w:ascii="Arial" w:eastAsia="Arial" w:hAnsi="Arial" w:cs="Arial"/>
                  <w:sz w:val="20"/>
                  <w:szCs w:val="20"/>
                </w:rPr>
                <w:t xml:space="preserve"> do not make another payment.</w:t>
              </w:r>
            </w:ins>
            <w:del w:id="4910" w:author="Mubiyarto Wibisono" w:date="2025-09-23T16:12:00Z" w16du:dateUtc="2025-09-23T08:12:00Z">
              <w:r w:rsidR="00DC7D26" w:rsidRPr="00A41EA1" w:rsidDel="00956BB2">
                <w:rPr>
                  <w:rFonts w:ascii="Arial" w:eastAsia="Arial" w:hAnsi="Arial" w:cs="Arial"/>
                  <w:sz w:val="20"/>
                  <w:szCs w:val="20"/>
                </w:rPr>
                <w:delText>Error message based on error_code</w:delText>
              </w:r>
            </w:del>
          </w:p>
        </w:tc>
        <w:tc>
          <w:tcPr>
            <w:tcW w:w="255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E7BA2C2" w14:textId="5D655EA7" w:rsidR="00CC5D18" w:rsidRPr="00A41EA1" w:rsidRDefault="00DC7D26" w:rsidP="00DC7D26">
            <w:pPr>
              <w:rPr>
                <w:rFonts w:ascii="Arial" w:eastAsia="Arial" w:hAnsi="Arial" w:cs="Arial"/>
                <w:sz w:val="20"/>
                <w:szCs w:val="20"/>
              </w:rPr>
            </w:pPr>
            <w:r w:rsidRPr="00A41EA1">
              <w:rPr>
                <w:rFonts w:ascii="Arial" w:eastAsia="Arial" w:hAnsi="Arial" w:cs="Arial"/>
                <w:sz w:val="20"/>
                <w:szCs w:val="20"/>
              </w:rPr>
              <w:lastRenderedPageBreak/>
              <w:t xml:space="preserve">A clear message for user about the error </w:t>
            </w:r>
            <w:proofErr w:type="gramStart"/>
            <w:r w:rsidRPr="00A41EA1">
              <w:rPr>
                <w:rFonts w:ascii="Arial" w:eastAsia="Arial" w:hAnsi="Arial" w:cs="Arial"/>
                <w:sz w:val="20"/>
                <w:szCs w:val="20"/>
              </w:rPr>
              <w:t>happen</w:t>
            </w:r>
            <w:proofErr w:type="gramEnd"/>
          </w:p>
        </w:tc>
      </w:tr>
      <w:bookmarkEnd w:id="4906"/>
    </w:tbl>
    <w:p w14:paraId="44B791FF" w14:textId="77777777" w:rsidR="004D78B9" w:rsidRPr="00A41EA1" w:rsidRDefault="004D78B9" w:rsidP="004D78B9">
      <w:pPr>
        <w:rPr>
          <w:ins w:id="4911" w:author="Mubiyarto Wibisono" w:date="2025-09-04T13:23:00Z" w16du:dateUtc="2025-09-04T06:23:00Z"/>
          <w:rFonts w:ascii="Arial" w:eastAsia="Arial" w:hAnsi="Arial" w:cs="Arial"/>
          <w:sz w:val="20"/>
          <w:szCs w:val="20"/>
          <w:rPrChange w:id="4912" w:author="Mubiyarto Wibisono" w:date="2025-09-05T08:31:00Z" w16du:dateUtc="2025-09-05T01:31:00Z">
            <w:rPr>
              <w:ins w:id="4913" w:author="Mubiyarto Wibisono" w:date="2025-09-04T13:23:00Z" w16du:dateUtc="2025-09-04T06:23:00Z"/>
              <w:rFonts w:eastAsia="Arial"/>
            </w:rPr>
          </w:rPrChange>
        </w:rPr>
      </w:pPr>
    </w:p>
    <w:p w14:paraId="0C6EA64E" w14:textId="38106BA5" w:rsidR="000751F5" w:rsidRPr="00D76900" w:rsidDel="008934A7" w:rsidRDefault="000751F5" w:rsidP="004D78B9">
      <w:pPr>
        <w:rPr>
          <w:del w:id="4914" w:author="Mubiyarto Wibisono" w:date="2025-09-04T14:36:00Z" w16du:dateUtc="2025-09-04T07:36:00Z"/>
          <w:rFonts w:ascii="Arial" w:eastAsia="Arial" w:hAnsi="Arial" w:cs="Arial"/>
          <w:sz w:val="28"/>
          <w:szCs w:val="28"/>
          <w:rPrChange w:id="4915" w:author="Mubiyarto Wibisono" w:date="2025-09-05T08:39:00Z" w16du:dateUtc="2025-09-05T01:39:00Z">
            <w:rPr>
              <w:del w:id="4916" w:author="Mubiyarto Wibisono" w:date="2025-09-04T14:36:00Z" w16du:dateUtc="2025-09-04T07:36:00Z"/>
              <w:rFonts w:eastAsia="Arial"/>
            </w:rPr>
          </w:rPrChange>
        </w:rPr>
      </w:pPr>
      <w:bookmarkStart w:id="4917" w:name="_Toc207935554"/>
      <w:bookmarkStart w:id="4918" w:name="_Toc207956514"/>
      <w:bookmarkStart w:id="4919" w:name="_Toc207957065"/>
      <w:bookmarkStart w:id="4920" w:name="_Toc207961314"/>
      <w:bookmarkEnd w:id="4917"/>
      <w:bookmarkEnd w:id="4918"/>
      <w:bookmarkEnd w:id="4919"/>
      <w:bookmarkEnd w:id="4920"/>
    </w:p>
    <w:p w14:paraId="7AC5711C" w14:textId="2454AE9E" w:rsidR="00CC5D18" w:rsidRPr="00D76900" w:rsidRDefault="00CC5D18">
      <w:pPr>
        <w:pStyle w:val="Heading4"/>
        <w:numPr>
          <w:ilvl w:val="0"/>
          <w:numId w:val="67"/>
        </w:numPr>
        <w:ind w:hanging="720"/>
        <w:rPr>
          <w:rFonts w:ascii="Arial" w:eastAsia="Arial" w:hAnsi="Arial" w:cs="Arial"/>
          <w:b/>
          <w:bCs/>
          <w:color w:val="215E99" w:themeColor="text2" w:themeTint="BF"/>
          <w:sz w:val="28"/>
          <w:szCs w:val="28"/>
          <w:rPrChange w:id="4921" w:author="Mubiyarto Wibisono" w:date="2025-09-05T08:39:00Z" w16du:dateUtc="2025-09-05T01:39:00Z">
            <w:rPr>
              <w:rFonts w:ascii="Arial" w:eastAsia="Arial" w:hAnsi="Arial" w:cs="Arial"/>
              <w:b/>
              <w:bCs/>
              <w:sz w:val="28"/>
              <w:szCs w:val="28"/>
            </w:rPr>
          </w:rPrChange>
        </w:rPr>
        <w:pPrChange w:id="4922" w:author="Mubiyarto Wibisono" w:date="2025-09-04T13:23:00Z" w16du:dateUtc="2025-09-04T06:23:00Z">
          <w:pPr>
            <w:pStyle w:val="Heading2"/>
          </w:pPr>
        </w:pPrChange>
      </w:pPr>
      <w:bookmarkStart w:id="4923" w:name="_Toc205930425"/>
      <w:bookmarkStart w:id="4924" w:name="_Toc206576662"/>
      <w:bookmarkStart w:id="4925" w:name="_Toc206577196"/>
      <w:del w:id="4926" w:author="Mubiyarto Wibisono" w:date="2025-09-04T13:23:00Z" w16du:dateUtc="2025-09-04T06:23:00Z">
        <w:r w:rsidRPr="00D76900" w:rsidDel="000751F5">
          <w:rPr>
            <w:rFonts w:ascii="Arial" w:eastAsia="Arial" w:hAnsi="Arial" w:cs="Arial"/>
            <w:b/>
            <w:bCs/>
            <w:i w:val="0"/>
            <w:iCs w:val="0"/>
            <w:color w:val="215E99" w:themeColor="text2" w:themeTint="BF"/>
            <w:sz w:val="28"/>
            <w:szCs w:val="28"/>
            <w:rPrChange w:id="4927" w:author="Mubiyarto Wibisono" w:date="2025-09-05T08:39:00Z" w16du:dateUtc="2025-09-05T01:39:00Z">
              <w:rPr>
                <w:rFonts w:ascii="Arial" w:eastAsia="Arial" w:hAnsi="Arial" w:cs="Arial"/>
                <w:b/>
                <w:bCs/>
                <w:i/>
                <w:iCs/>
                <w:sz w:val="28"/>
                <w:szCs w:val="28"/>
              </w:rPr>
            </w:rPrChange>
          </w:rPr>
          <w:delText>1.</w:delText>
        </w:r>
        <w:r w:rsidR="00637131" w:rsidRPr="00D76900" w:rsidDel="000751F5">
          <w:rPr>
            <w:rFonts w:ascii="Arial" w:eastAsia="Arial" w:hAnsi="Arial" w:cs="Arial"/>
            <w:b/>
            <w:bCs/>
            <w:i w:val="0"/>
            <w:iCs w:val="0"/>
            <w:color w:val="215E99" w:themeColor="text2" w:themeTint="BF"/>
            <w:sz w:val="28"/>
            <w:szCs w:val="28"/>
            <w:rPrChange w:id="4928" w:author="Mubiyarto Wibisono" w:date="2025-09-05T08:39:00Z" w16du:dateUtc="2025-09-05T01:39:00Z">
              <w:rPr>
                <w:rFonts w:ascii="Arial" w:eastAsia="Arial" w:hAnsi="Arial" w:cs="Arial"/>
                <w:b/>
                <w:bCs/>
                <w:i/>
                <w:iCs/>
                <w:sz w:val="28"/>
                <w:szCs w:val="28"/>
              </w:rPr>
            </w:rPrChange>
          </w:rPr>
          <w:delText>5</w:delText>
        </w:r>
        <w:r w:rsidRPr="00D76900" w:rsidDel="000751F5">
          <w:rPr>
            <w:rFonts w:ascii="Arial" w:eastAsia="Arial" w:hAnsi="Arial" w:cs="Arial"/>
            <w:b/>
            <w:bCs/>
            <w:i w:val="0"/>
            <w:iCs w:val="0"/>
            <w:color w:val="215E99" w:themeColor="text2" w:themeTint="BF"/>
            <w:sz w:val="28"/>
            <w:szCs w:val="28"/>
            <w:rPrChange w:id="4929" w:author="Mubiyarto Wibisono" w:date="2025-09-05T08:39:00Z" w16du:dateUtc="2025-09-05T01:39:00Z">
              <w:rPr>
                <w:rFonts w:ascii="Arial" w:eastAsia="Arial" w:hAnsi="Arial" w:cs="Arial"/>
                <w:b/>
                <w:bCs/>
                <w:i/>
                <w:iCs/>
                <w:sz w:val="28"/>
                <w:szCs w:val="28"/>
              </w:rPr>
            </w:rPrChange>
          </w:rPr>
          <w:delText>.</w:delText>
        </w:r>
        <w:r w:rsidR="00051BF0" w:rsidRPr="00D76900" w:rsidDel="000751F5">
          <w:rPr>
            <w:rFonts w:ascii="Arial" w:eastAsia="Arial" w:hAnsi="Arial" w:cs="Arial"/>
            <w:b/>
            <w:bCs/>
            <w:i w:val="0"/>
            <w:iCs w:val="0"/>
            <w:color w:val="215E99" w:themeColor="text2" w:themeTint="BF"/>
            <w:sz w:val="28"/>
            <w:szCs w:val="28"/>
            <w:rPrChange w:id="4930" w:author="Mubiyarto Wibisono" w:date="2025-09-05T08:39:00Z" w16du:dateUtc="2025-09-05T01:39:00Z">
              <w:rPr>
                <w:rFonts w:ascii="Arial" w:eastAsia="Arial" w:hAnsi="Arial" w:cs="Arial"/>
                <w:b/>
                <w:bCs/>
                <w:i/>
                <w:iCs/>
                <w:sz w:val="28"/>
                <w:szCs w:val="28"/>
              </w:rPr>
            </w:rPrChange>
          </w:rPr>
          <w:delText>4</w:delText>
        </w:r>
        <w:r w:rsidRPr="00D76900" w:rsidDel="000751F5">
          <w:rPr>
            <w:rFonts w:ascii="Arial" w:eastAsia="Arial" w:hAnsi="Arial" w:cs="Arial"/>
            <w:b/>
            <w:bCs/>
            <w:i w:val="0"/>
            <w:iCs w:val="0"/>
            <w:color w:val="215E99" w:themeColor="text2" w:themeTint="BF"/>
            <w:sz w:val="28"/>
            <w:szCs w:val="28"/>
            <w:rPrChange w:id="4931" w:author="Mubiyarto Wibisono" w:date="2025-09-05T08:39:00Z" w16du:dateUtc="2025-09-05T01:39:00Z">
              <w:rPr>
                <w:rFonts w:ascii="Arial" w:eastAsia="Arial" w:hAnsi="Arial" w:cs="Arial"/>
                <w:b/>
                <w:bCs/>
                <w:i/>
                <w:iCs/>
                <w:sz w:val="28"/>
                <w:szCs w:val="28"/>
              </w:rPr>
            </w:rPrChange>
          </w:rPr>
          <w:delText xml:space="preserve"> </w:delText>
        </w:r>
      </w:del>
      <w:bookmarkStart w:id="4932" w:name="_Toc207935555"/>
      <w:bookmarkStart w:id="4933" w:name="_Toc207957066"/>
      <w:bookmarkStart w:id="4934" w:name="_Toc207961315"/>
      <w:r w:rsidRPr="00D76900">
        <w:rPr>
          <w:rFonts w:ascii="Arial" w:eastAsia="Arial" w:hAnsi="Arial" w:cs="Arial"/>
          <w:b/>
          <w:bCs/>
          <w:i w:val="0"/>
          <w:iCs w:val="0"/>
          <w:color w:val="215E99" w:themeColor="text2" w:themeTint="BF"/>
          <w:sz w:val="28"/>
          <w:szCs w:val="28"/>
          <w:rPrChange w:id="4935" w:author="Mubiyarto Wibisono" w:date="2025-09-05T08:39:00Z" w16du:dateUtc="2025-09-05T01:39:00Z">
            <w:rPr>
              <w:rFonts w:ascii="Arial" w:eastAsia="Arial" w:hAnsi="Arial" w:cs="Arial"/>
              <w:b/>
              <w:bCs/>
              <w:i/>
              <w:iCs/>
              <w:sz w:val="28"/>
              <w:szCs w:val="28"/>
            </w:rPr>
          </w:rPrChange>
        </w:rPr>
        <w:t>Success Outcome</w:t>
      </w:r>
      <w:bookmarkEnd w:id="4923"/>
      <w:bookmarkEnd w:id="4924"/>
      <w:bookmarkEnd w:id="4925"/>
      <w:bookmarkEnd w:id="4932"/>
      <w:bookmarkEnd w:id="4933"/>
      <w:bookmarkEnd w:id="4934"/>
    </w:p>
    <w:p w14:paraId="19E13C7D" w14:textId="56C15ACF" w:rsidR="004D78B9" w:rsidRPr="00A41EA1" w:rsidRDefault="00DC7D26">
      <w:pPr>
        <w:pStyle w:val="NormalWeb"/>
        <w:numPr>
          <w:ilvl w:val="0"/>
          <w:numId w:val="11"/>
        </w:numPr>
        <w:spacing w:before="240" w:beforeAutospacing="0" w:after="0" w:afterAutospacing="0" w:line="276" w:lineRule="auto"/>
        <w:ind w:left="426" w:hanging="284"/>
        <w:rPr>
          <w:rFonts w:ascii="Arial" w:hAnsi="Arial" w:cs="Arial"/>
          <w:sz w:val="20"/>
          <w:szCs w:val="20"/>
        </w:rPr>
        <w:pPrChange w:id="4936" w:author="Mubiyarto Wibisono" w:date="2025-09-04T13:24:00Z" w16du:dateUtc="2025-09-04T06:24:00Z">
          <w:pPr>
            <w:pStyle w:val="NormalWeb"/>
            <w:numPr>
              <w:numId w:val="11"/>
            </w:numPr>
            <w:spacing w:before="0" w:beforeAutospacing="0" w:after="0" w:afterAutospacing="0" w:line="360" w:lineRule="auto"/>
            <w:ind w:left="426" w:hanging="284"/>
          </w:pPr>
        </w:pPrChange>
      </w:pPr>
      <w:r w:rsidRPr="00A41EA1">
        <w:rPr>
          <w:rFonts w:ascii="Arial" w:hAnsi="Arial" w:cs="Arial"/>
          <w:sz w:val="20"/>
          <w:szCs w:val="20"/>
        </w:rPr>
        <w:t>Prevented duplicate payments within 5 minutes to avoid accidental multiple transactions.</w:t>
      </w:r>
    </w:p>
    <w:p w14:paraId="03C37215" w14:textId="7A3998F4" w:rsidR="004D78B9" w:rsidRPr="00A41EA1" w:rsidRDefault="00DC7D26">
      <w:pPr>
        <w:pStyle w:val="NormalWeb"/>
        <w:numPr>
          <w:ilvl w:val="0"/>
          <w:numId w:val="11"/>
        </w:numPr>
        <w:spacing w:before="240" w:beforeAutospacing="0" w:after="0" w:afterAutospacing="0" w:line="276" w:lineRule="auto"/>
        <w:ind w:left="426" w:hanging="284"/>
        <w:rPr>
          <w:rFonts w:ascii="Arial" w:hAnsi="Arial" w:cs="Arial"/>
          <w:sz w:val="20"/>
          <w:szCs w:val="20"/>
        </w:rPr>
        <w:pPrChange w:id="4937" w:author="Mubiyarto Wibisono" w:date="2025-09-04T13:24:00Z" w16du:dateUtc="2025-09-04T06:24:00Z">
          <w:pPr>
            <w:pStyle w:val="NormalWeb"/>
            <w:numPr>
              <w:numId w:val="11"/>
            </w:numPr>
            <w:spacing w:before="0" w:beforeAutospacing="0" w:after="0" w:afterAutospacing="0" w:line="360" w:lineRule="auto"/>
            <w:ind w:left="426" w:hanging="284"/>
          </w:pPr>
        </w:pPrChange>
      </w:pPr>
      <w:r w:rsidRPr="00A41EA1">
        <w:rPr>
          <w:rFonts w:ascii="Arial" w:hAnsi="Arial" w:cs="Arial"/>
          <w:sz w:val="20"/>
          <w:szCs w:val="20"/>
        </w:rPr>
        <w:t xml:space="preserve">Accurately displayed payment status for each notice (payable or </w:t>
      </w:r>
      <w:r w:rsidR="00FC19D1" w:rsidRPr="00A41EA1">
        <w:rPr>
          <w:rFonts w:ascii="Arial" w:hAnsi="Arial" w:cs="Arial"/>
          <w:sz w:val="20"/>
          <w:szCs w:val="20"/>
        </w:rPr>
        <w:t>not payable</w:t>
      </w:r>
      <w:r w:rsidRPr="00A41EA1">
        <w:rPr>
          <w:rFonts w:ascii="Arial" w:hAnsi="Arial" w:cs="Arial"/>
          <w:sz w:val="20"/>
          <w:szCs w:val="20"/>
        </w:rPr>
        <w:t>).</w:t>
      </w:r>
    </w:p>
    <w:p w14:paraId="1825AECB" w14:textId="498D0657" w:rsidR="004D78B9" w:rsidRPr="00A41EA1" w:rsidRDefault="00DC7D26">
      <w:pPr>
        <w:pStyle w:val="NormalWeb"/>
        <w:numPr>
          <w:ilvl w:val="0"/>
          <w:numId w:val="11"/>
        </w:numPr>
        <w:spacing w:before="240" w:beforeAutospacing="0" w:after="0" w:afterAutospacing="0" w:line="276" w:lineRule="auto"/>
        <w:ind w:left="426" w:hanging="284"/>
        <w:rPr>
          <w:rFonts w:ascii="Arial" w:hAnsi="Arial" w:cs="Arial"/>
          <w:sz w:val="20"/>
          <w:szCs w:val="20"/>
        </w:rPr>
        <w:pPrChange w:id="4938" w:author="Mubiyarto Wibisono" w:date="2025-09-04T13:24:00Z" w16du:dateUtc="2025-09-04T06:24:00Z">
          <w:pPr>
            <w:pStyle w:val="NormalWeb"/>
            <w:numPr>
              <w:numId w:val="11"/>
            </w:numPr>
            <w:spacing w:before="0" w:beforeAutospacing="0" w:after="0" w:afterAutospacing="0" w:line="360" w:lineRule="auto"/>
            <w:ind w:left="426" w:hanging="284"/>
          </w:pPr>
        </w:pPrChange>
      </w:pPr>
      <w:r w:rsidRPr="00A41EA1">
        <w:rPr>
          <w:rFonts w:ascii="Arial" w:hAnsi="Arial" w:cs="Arial"/>
          <w:sz w:val="20"/>
          <w:szCs w:val="20"/>
        </w:rPr>
        <w:t>Provided clear and timely messages to users about their payment status and next steps.</w:t>
      </w:r>
    </w:p>
    <w:p w14:paraId="3F64B848" w14:textId="7BFC4666" w:rsidR="00DC7D26" w:rsidRPr="00A41EA1" w:rsidRDefault="00DC7D26">
      <w:pPr>
        <w:pStyle w:val="NormalWeb"/>
        <w:numPr>
          <w:ilvl w:val="0"/>
          <w:numId w:val="11"/>
        </w:numPr>
        <w:spacing w:before="240" w:beforeAutospacing="0" w:after="0" w:afterAutospacing="0" w:line="276" w:lineRule="auto"/>
        <w:ind w:left="426" w:hanging="284"/>
        <w:rPr>
          <w:rFonts w:ascii="Arial" w:hAnsi="Arial" w:cs="Arial"/>
          <w:sz w:val="20"/>
          <w:szCs w:val="20"/>
        </w:rPr>
        <w:pPrChange w:id="4939" w:author="Mubiyarto Wibisono" w:date="2025-09-04T13:24:00Z" w16du:dateUtc="2025-09-04T06:24:00Z">
          <w:pPr>
            <w:pStyle w:val="NormalWeb"/>
            <w:numPr>
              <w:numId w:val="11"/>
            </w:numPr>
            <w:spacing w:before="0" w:beforeAutospacing="0" w:after="0" w:afterAutospacing="0" w:line="360" w:lineRule="auto"/>
            <w:ind w:left="426" w:hanging="284"/>
          </w:pPr>
        </w:pPrChange>
      </w:pPr>
      <w:r w:rsidRPr="00A41EA1">
        <w:rPr>
          <w:rFonts w:ascii="Arial" w:hAnsi="Arial" w:cs="Arial"/>
          <w:sz w:val="20"/>
          <w:szCs w:val="20"/>
        </w:rPr>
        <w:t>Ensured the process completes only after checking all relevant notices, maintaining data integrity.</w:t>
      </w:r>
    </w:p>
    <w:p w14:paraId="1D064C29" w14:textId="77777777" w:rsidR="00122F24" w:rsidRDefault="00122F24" w:rsidP="000751F5">
      <w:pPr>
        <w:pBdr>
          <w:top w:val="nil"/>
          <w:left w:val="nil"/>
          <w:bottom w:val="nil"/>
          <w:right w:val="nil"/>
          <w:between w:val="nil"/>
        </w:pBdr>
        <w:tabs>
          <w:tab w:val="left" w:pos="1080"/>
        </w:tabs>
        <w:jc w:val="both"/>
        <w:rPr>
          <w:ins w:id="4940" w:author="Mubiyarto Wibisono" w:date="2025-09-23T20:32:00Z" w16du:dateUtc="2025-09-23T13:32:00Z"/>
          <w:rFonts w:ascii="Arial" w:eastAsia="Arial" w:hAnsi="Arial" w:cs="Arial"/>
          <w:sz w:val="20"/>
          <w:szCs w:val="20"/>
        </w:rPr>
      </w:pPr>
    </w:p>
    <w:p w14:paraId="1C2C5DB0" w14:textId="019D9565" w:rsidR="00122F24" w:rsidRPr="00A41EA1" w:rsidDel="00AA0751" w:rsidRDefault="00122F24">
      <w:pPr>
        <w:pBdr>
          <w:top w:val="nil"/>
          <w:left w:val="nil"/>
          <w:bottom w:val="nil"/>
          <w:right w:val="nil"/>
          <w:between w:val="nil"/>
        </w:pBdr>
        <w:tabs>
          <w:tab w:val="left" w:pos="1080"/>
        </w:tabs>
        <w:jc w:val="both"/>
        <w:rPr>
          <w:del w:id="4941" w:author="Mubiyarto Wibisono" w:date="2025-09-05T10:21:00Z" w16du:dateUtc="2025-09-05T03:21:00Z"/>
          <w:rFonts w:ascii="Arial" w:eastAsia="Arial" w:hAnsi="Arial" w:cs="Arial"/>
          <w:sz w:val="20"/>
          <w:szCs w:val="20"/>
          <w:rPrChange w:id="4942" w:author="Mubiyarto Wibisono" w:date="2025-09-05T08:31:00Z" w16du:dateUtc="2025-09-05T01:31:00Z">
            <w:rPr>
              <w:del w:id="4943" w:author="Mubiyarto Wibisono" w:date="2025-09-05T10:21:00Z" w16du:dateUtc="2025-09-05T03:21:00Z"/>
              <w:rFonts w:ascii="Arial" w:eastAsia="Arial" w:hAnsi="Arial" w:cs="Arial"/>
            </w:rPr>
          </w:rPrChange>
        </w:rPr>
        <w:pPrChange w:id="4944" w:author="Mubiyarto Wibisono" w:date="2025-09-04T13:24:00Z" w16du:dateUtc="2025-09-04T06:24:00Z">
          <w:pPr>
            <w:pBdr>
              <w:top w:val="nil"/>
              <w:left w:val="nil"/>
              <w:bottom w:val="nil"/>
              <w:right w:val="nil"/>
              <w:between w:val="nil"/>
            </w:pBdr>
            <w:tabs>
              <w:tab w:val="left" w:pos="1080"/>
            </w:tabs>
            <w:ind w:left="1080"/>
            <w:jc w:val="both"/>
          </w:pPr>
        </w:pPrChange>
      </w:pPr>
      <w:bookmarkStart w:id="4945" w:name="_Toc207961316"/>
      <w:bookmarkEnd w:id="4945"/>
    </w:p>
    <w:p w14:paraId="13CF85CB" w14:textId="3AD15E76" w:rsidR="00CC5D18" w:rsidRPr="00D76900" w:rsidRDefault="00CC5D18">
      <w:pPr>
        <w:pStyle w:val="Heading4"/>
        <w:numPr>
          <w:ilvl w:val="0"/>
          <w:numId w:val="67"/>
        </w:numPr>
        <w:ind w:hanging="720"/>
        <w:rPr>
          <w:rFonts w:ascii="Arial" w:eastAsia="Arial" w:hAnsi="Arial" w:cs="Arial"/>
          <w:b/>
          <w:bCs/>
          <w:color w:val="215E99" w:themeColor="text2" w:themeTint="BF"/>
          <w:sz w:val="28"/>
          <w:szCs w:val="28"/>
          <w:rPrChange w:id="4946" w:author="Mubiyarto Wibisono" w:date="2025-09-05T08:39:00Z" w16du:dateUtc="2025-09-05T01:39:00Z">
            <w:rPr>
              <w:rFonts w:ascii="Arial" w:eastAsia="Arial" w:hAnsi="Arial" w:cs="Arial"/>
              <w:b/>
              <w:bCs/>
              <w:sz w:val="28"/>
              <w:szCs w:val="28"/>
            </w:rPr>
          </w:rPrChange>
        </w:rPr>
        <w:pPrChange w:id="4947" w:author="Mubiyarto Wibisono" w:date="2025-09-04T13:23:00Z" w16du:dateUtc="2025-09-04T06:23:00Z">
          <w:pPr>
            <w:pStyle w:val="Heading2"/>
          </w:pPr>
        </w:pPrChange>
      </w:pPr>
      <w:bookmarkStart w:id="4948" w:name="_Toc205930426"/>
      <w:bookmarkStart w:id="4949" w:name="_Toc206576663"/>
      <w:bookmarkStart w:id="4950" w:name="_Toc206577197"/>
      <w:del w:id="4951" w:author="Mubiyarto Wibisono" w:date="2025-09-04T13:24:00Z" w16du:dateUtc="2025-09-04T06:24:00Z">
        <w:r w:rsidRPr="00D76900" w:rsidDel="000751F5">
          <w:rPr>
            <w:rFonts w:ascii="Arial" w:eastAsia="Arial" w:hAnsi="Arial" w:cs="Arial"/>
            <w:b/>
            <w:bCs/>
            <w:i w:val="0"/>
            <w:iCs w:val="0"/>
            <w:color w:val="215E99" w:themeColor="text2" w:themeTint="BF"/>
            <w:sz w:val="28"/>
            <w:szCs w:val="28"/>
            <w:rPrChange w:id="4952" w:author="Mubiyarto Wibisono" w:date="2025-09-05T08:39:00Z" w16du:dateUtc="2025-09-05T01:39:00Z">
              <w:rPr>
                <w:rFonts w:ascii="Arial" w:eastAsia="Arial" w:hAnsi="Arial" w:cs="Arial"/>
                <w:b/>
                <w:bCs/>
                <w:i/>
                <w:iCs/>
                <w:sz w:val="28"/>
                <w:szCs w:val="28"/>
              </w:rPr>
            </w:rPrChange>
          </w:rPr>
          <w:delText>1.</w:delText>
        </w:r>
        <w:r w:rsidR="00637131" w:rsidRPr="00D76900" w:rsidDel="000751F5">
          <w:rPr>
            <w:rFonts w:ascii="Arial" w:eastAsia="Arial" w:hAnsi="Arial" w:cs="Arial"/>
            <w:b/>
            <w:bCs/>
            <w:i w:val="0"/>
            <w:iCs w:val="0"/>
            <w:color w:val="215E99" w:themeColor="text2" w:themeTint="BF"/>
            <w:sz w:val="28"/>
            <w:szCs w:val="28"/>
            <w:rPrChange w:id="4953" w:author="Mubiyarto Wibisono" w:date="2025-09-05T08:39:00Z" w16du:dateUtc="2025-09-05T01:39:00Z">
              <w:rPr>
                <w:rFonts w:ascii="Arial" w:eastAsia="Arial" w:hAnsi="Arial" w:cs="Arial"/>
                <w:b/>
                <w:bCs/>
                <w:i/>
                <w:iCs/>
                <w:sz w:val="28"/>
                <w:szCs w:val="28"/>
              </w:rPr>
            </w:rPrChange>
          </w:rPr>
          <w:delText>5</w:delText>
        </w:r>
        <w:r w:rsidRPr="00D76900" w:rsidDel="000751F5">
          <w:rPr>
            <w:rFonts w:ascii="Arial" w:eastAsia="Arial" w:hAnsi="Arial" w:cs="Arial"/>
            <w:b/>
            <w:bCs/>
            <w:i w:val="0"/>
            <w:iCs w:val="0"/>
            <w:color w:val="215E99" w:themeColor="text2" w:themeTint="BF"/>
            <w:sz w:val="28"/>
            <w:szCs w:val="28"/>
            <w:rPrChange w:id="4954" w:author="Mubiyarto Wibisono" w:date="2025-09-05T08:39:00Z" w16du:dateUtc="2025-09-05T01:39:00Z">
              <w:rPr>
                <w:rFonts w:ascii="Arial" w:eastAsia="Arial" w:hAnsi="Arial" w:cs="Arial"/>
                <w:b/>
                <w:bCs/>
                <w:i/>
                <w:iCs/>
                <w:sz w:val="28"/>
                <w:szCs w:val="28"/>
              </w:rPr>
            </w:rPrChange>
          </w:rPr>
          <w:delText>.</w:delText>
        </w:r>
        <w:r w:rsidR="00051BF0" w:rsidRPr="00D76900" w:rsidDel="000751F5">
          <w:rPr>
            <w:rFonts w:ascii="Arial" w:eastAsia="Arial" w:hAnsi="Arial" w:cs="Arial"/>
            <w:b/>
            <w:bCs/>
            <w:i w:val="0"/>
            <w:iCs w:val="0"/>
            <w:color w:val="215E99" w:themeColor="text2" w:themeTint="BF"/>
            <w:sz w:val="28"/>
            <w:szCs w:val="28"/>
            <w:rPrChange w:id="4955" w:author="Mubiyarto Wibisono" w:date="2025-09-05T08:39:00Z" w16du:dateUtc="2025-09-05T01:39:00Z">
              <w:rPr>
                <w:rFonts w:ascii="Arial" w:eastAsia="Arial" w:hAnsi="Arial" w:cs="Arial"/>
                <w:b/>
                <w:bCs/>
                <w:i/>
                <w:iCs/>
                <w:sz w:val="28"/>
                <w:szCs w:val="28"/>
              </w:rPr>
            </w:rPrChange>
          </w:rPr>
          <w:delText>5</w:delText>
        </w:r>
        <w:r w:rsidRPr="00D76900" w:rsidDel="000751F5">
          <w:rPr>
            <w:rFonts w:ascii="Arial" w:eastAsia="Arial" w:hAnsi="Arial" w:cs="Arial"/>
            <w:b/>
            <w:bCs/>
            <w:i w:val="0"/>
            <w:iCs w:val="0"/>
            <w:color w:val="215E99" w:themeColor="text2" w:themeTint="BF"/>
            <w:sz w:val="28"/>
            <w:szCs w:val="28"/>
            <w:rPrChange w:id="4956" w:author="Mubiyarto Wibisono" w:date="2025-09-05T08:39:00Z" w16du:dateUtc="2025-09-05T01:39:00Z">
              <w:rPr>
                <w:rFonts w:ascii="Arial" w:eastAsia="Arial" w:hAnsi="Arial" w:cs="Arial"/>
                <w:b/>
                <w:bCs/>
                <w:i/>
                <w:iCs/>
                <w:sz w:val="28"/>
                <w:szCs w:val="28"/>
              </w:rPr>
            </w:rPrChange>
          </w:rPr>
          <w:delText xml:space="preserve"> </w:delText>
        </w:r>
      </w:del>
      <w:bookmarkStart w:id="4957" w:name="_Toc207935556"/>
      <w:bookmarkStart w:id="4958" w:name="_Toc207957067"/>
      <w:bookmarkStart w:id="4959" w:name="_Toc207961317"/>
      <w:r w:rsidRPr="00D76900">
        <w:rPr>
          <w:rFonts w:ascii="Arial" w:eastAsia="Arial" w:hAnsi="Arial" w:cs="Arial"/>
          <w:b/>
          <w:bCs/>
          <w:i w:val="0"/>
          <w:iCs w:val="0"/>
          <w:color w:val="215E99" w:themeColor="text2" w:themeTint="BF"/>
          <w:sz w:val="28"/>
          <w:szCs w:val="28"/>
          <w:rPrChange w:id="4960" w:author="Mubiyarto Wibisono" w:date="2025-09-05T08:39:00Z" w16du:dateUtc="2025-09-05T01:39:00Z">
            <w:rPr>
              <w:rFonts w:ascii="Arial" w:eastAsia="Arial" w:hAnsi="Arial" w:cs="Arial"/>
              <w:b/>
              <w:bCs/>
              <w:i/>
              <w:iCs/>
              <w:sz w:val="28"/>
              <w:szCs w:val="28"/>
            </w:rPr>
          </w:rPrChange>
        </w:rPr>
        <w:t>Error Handling</w:t>
      </w:r>
      <w:bookmarkEnd w:id="4948"/>
      <w:bookmarkEnd w:id="4949"/>
      <w:bookmarkEnd w:id="4950"/>
      <w:bookmarkEnd w:id="4957"/>
      <w:bookmarkEnd w:id="4958"/>
      <w:bookmarkEnd w:id="4959"/>
    </w:p>
    <w:tbl>
      <w:tblPr>
        <w:tblStyle w:val="2"/>
        <w:tblW w:w="9360" w:type="dxa"/>
        <w:tblInd w:w="-5" w:type="dxa"/>
        <w:tblLayout w:type="fixed"/>
        <w:tblLook w:val="0400" w:firstRow="0" w:lastRow="0" w:firstColumn="0" w:lastColumn="0" w:noHBand="0" w:noVBand="1"/>
      </w:tblPr>
      <w:tblGrid>
        <w:gridCol w:w="2598"/>
        <w:gridCol w:w="1992"/>
        <w:gridCol w:w="4770"/>
      </w:tblGrid>
      <w:tr w:rsidR="00FC19D1" w:rsidRPr="00A41EA1" w14:paraId="2496CD44" w14:textId="77777777" w:rsidTr="004D78B9">
        <w:trPr>
          <w:trHeight w:val="288"/>
        </w:trPr>
        <w:tc>
          <w:tcPr>
            <w:tcW w:w="2598"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28E1F5" w14:textId="6DB67B60" w:rsidR="00FC19D1" w:rsidRPr="00A41EA1" w:rsidRDefault="00FC19D1" w:rsidP="004D78B9">
            <w:pPr>
              <w:jc w:val="center"/>
              <w:rPr>
                <w:rFonts w:ascii="Arial" w:eastAsia="Arial" w:hAnsi="Arial" w:cs="Arial"/>
                <w:b/>
                <w:color w:val="000000"/>
                <w:sz w:val="20"/>
                <w:szCs w:val="20"/>
              </w:rPr>
            </w:pPr>
            <w:r w:rsidRPr="00A41EA1">
              <w:rPr>
                <w:rFonts w:ascii="Arial" w:hAnsi="Arial" w:cs="Arial"/>
                <w:b/>
                <w:bCs/>
                <w:color w:val="000000"/>
                <w:sz w:val="20"/>
                <w:szCs w:val="20"/>
              </w:rPr>
              <w:t>Error Scenario</w:t>
            </w:r>
          </w:p>
        </w:tc>
        <w:tc>
          <w:tcPr>
            <w:tcW w:w="1992" w:type="dxa"/>
            <w:tcBorders>
              <w:top w:val="single" w:sz="4" w:space="0" w:color="000000"/>
              <w:left w:val="nil"/>
              <w:bottom w:val="single" w:sz="4" w:space="0" w:color="000000"/>
              <w:right w:val="single" w:sz="4" w:space="0" w:color="000000"/>
            </w:tcBorders>
            <w:shd w:val="clear" w:color="auto" w:fill="F2F2F2" w:themeFill="background1" w:themeFillShade="F2"/>
            <w:vAlign w:val="center"/>
          </w:tcPr>
          <w:p w14:paraId="55716AC4" w14:textId="26B63BD8" w:rsidR="00FC19D1" w:rsidRPr="00A41EA1" w:rsidRDefault="00FC19D1" w:rsidP="004D78B9">
            <w:pPr>
              <w:jc w:val="center"/>
              <w:rPr>
                <w:rFonts w:ascii="Arial" w:eastAsia="Arial" w:hAnsi="Arial" w:cs="Arial"/>
                <w:b/>
                <w:color w:val="000000"/>
                <w:sz w:val="20"/>
                <w:szCs w:val="20"/>
              </w:rPr>
            </w:pPr>
            <w:r w:rsidRPr="00A41EA1">
              <w:rPr>
                <w:rFonts w:ascii="Arial" w:hAnsi="Arial" w:cs="Arial"/>
                <w:b/>
                <w:bCs/>
                <w:color w:val="000000"/>
                <w:sz w:val="20"/>
                <w:szCs w:val="20"/>
              </w:rPr>
              <w:t>Definition</w:t>
            </w:r>
          </w:p>
        </w:tc>
        <w:tc>
          <w:tcPr>
            <w:tcW w:w="4770" w:type="dxa"/>
            <w:tcBorders>
              <w:top w:val="single" w:sz="4" w:space="0" w:color="000000"/>
              <w:left w:val="nil"/>
              <w:bottom w:val="single" w:sz="4" w:space="0" w:color="000000"/>
              <w:right w:val="single" w:sz="4" w:space="0" w:color="000000"/>
            </w:tcBorders>
            <w:shd w:val="clear" w:color="auto" w:fill="F2F2F2" w:themeFill="background1" w:themeFillShade="F2"/>
            <w:vAlign w:val="center"/>
          </w:tcPr>
          <w:p w14:paraId="7B19B738" w14:textId="22FB0493" w:rsidR="00FC19D1" w:rsidRPr="00A41EA1" w:rsidRDefault="00FC19D1" w:rsidP="004D78B9">
            <w:pPr>
              <w:jc w:val="center"/>
              <w:rPr>
                <w:rFonts w:ascii="Arial" w:eastAsia="Arial" w:hAnsi="Arial" w:cs="Arial"/>
                <w:b/>
                <w:color w:val="000000"/>
                <w:sz w:val="20"/>
                <w:szCs w:val="20"/>
              </w:rPr>
            </w:pPr>
            <w:r w:rsidRPr="00A41EA1">
              <w:rPr>
                <w:rFonts w:ascii="Arial" w:hAnsi="Arial" w:cs="Arial"/>
                <w:b/>
                <w:bCs/>
                <w:color w:val="000000"/>
                <w:sz w:val="20"/>
                <w:szCs w:val="20"/>
              </w:rPr>
              <w:t>Brief Description</w:t>
            </w:r>
          </w:p>
        </w:tc>
      </w:tr>
      <w:tr w:rsidR="00FC19D1" w:rsidRPr="00A41EA1" w14:paraId="7BBC21B9" w14:textId="77777777" w:rsidTr="00FC19D1">
        <w:trPr>
          <w:trHeight w:val="350"/>
        </w:trPr>
        <w:tc>
          <w:tcPr>
            <w:tcW w:w="2598" w:type="dxa"/>
            <w:tcBorders>
              <w:top w:val="single" w:sz="4" w:space="0" w:color="000000"/>
              <w:left w:val="single" w:sz="4" w:space="0" w:color="000000"/>
              <w:bottom w:val="single" w:sz="4" w:space="0" w:color="000000"/>
              <w:right w:val="single" w:sz="4" w:space="0" w:color="000000"/>
            </w:tcBorders>
            <w:vAlign w:val="center"/>
          </w:tcPr>
          <w:p w14:paraId="0B84CBD1" w14:textId="3D676D1D" w:rsidR="00FC19D1" w:rsidRPr="00A41EA1" w:rsidRDefault="00FC19D1" w:rsidP="00FC19D1">
            <w:pPr>
              <w:rPr>
                <w:rFonts w:ascii="Arial" w:eastAsia="Arial" w:hAnsi="Arial" w:cs="Arial"/>
                <w:color w:val="000000"/>
                <w:sz w:val="20"/>
                <w:szCs w:val="20"/>
              </w:rPr>
            </w:pPr>
            <w:r w:rsidRPr="00A41EA1">
              <w:rPr>
                <w:rFonts w:ascii="Arial" w:hAnsi="Arial" w:cs="Arial"/>
                <w:color w:val="000000"/>
                <w:sz w:val="20"/>
                <w:szCs w:val="20"/>
              </w:rPr>
              <w:t>Transaction timestamp missing</w:t>
            </w:r>
          </w:p>
        </w:tc>
        <w:tc>
          <w:tcPr>
            <w:tcW w:w="1992" w:type="dxa"/>
            <w:tcBorders>
              <w:top w:val="single" w:sz="4" w:space="0" w:color="000000"/>
              <w:left w:val="nil"/>
              <w:bottom w:val="single" w:sz="4" w:space="0" w:color="000000"/>
              <w:right w:val="single" w:sz="4" w:space="0" w:color="000000"/>
            </w:tcBorders>
            <w:vAlign w:val="center"/>
          </w:tcPr>
          <w:p w14:paraId="008BBA24" w14:textId="634E69B7" w:rsidR="00FC19D1" w:rsidRPr="00A41EA1" w:rsidRDefault="00FC19D1" w:rsidP="00FC19D1">
            <w:pPr>
              <w:rPr>
                <w:rFonts w:ascii="Arial" w:eastAsia="Arial" w:hAnsi="Arial" w:cs="Arial"/>
                <w:color w:val="000000"/>
                <w:sz w:val="20"/>
                <w:szCs w:val="20"/>
              </w:rPr>
            </w:pPr>
            <w:r w:rsidRPr="00A41EA1">
              <w:rPr>
                <w:rFonts w:ascii="Arial" w:hAnsi="Arial" w:cs="Arial"/>
                <w:color w:val="000000"/>
                <w:sz w:val="20"/>
                <w:szCs w:val="20"/>
              </w:rPr>
              <w:t>Payment transaction has no valid timestamp</w:t>
            </w:r>
          </w:p>
        </w:tc>
        <w:tc>
          <w:tcPr>
            <w:tcW w:w="4770" w:type="dxa"/>
            <w:tcBorders>
              <w:top w:val="single" w:sz="4" w:space="0" w:color="000000"/>
              <w:left w:val="nil"/>
              <w:bottom w:val="single" w:sz="4" w:space="0" w:color="000000"/>
              <w:right w:val="single" w:sz="4" w:space="0" w:color="000000"/>
            </w:tcBorders>
            <w:vAlign w:val="center"/>
          </w:tcPr>
          <w:p w14:paraId="0B70A6D0" w14:textId="2AF103E3" w:rsidR="00FC19D1" w:rsidRPr="00A41EA1" w:rsidRDefault="00FC19D1" w:rsidP="00FC19D1">
            <w:pPr>
              <w:rPr>
                <w:rFonts w:ascii="Arial" w:eastAsia="Arial" w:hAnsi="Arial" w:cs="Arial"/>
                <w:color w:val="000000"/>
                <w:sz w:val="20"/>
                <w:szCs w:val="20"/>
              </w:rPr>
            </w:pPr>
            <w:r w:rsidRPr="00A41EA1">
              <w:rPr>
                <w:rFonts w:ascii="Arial" w:hAnsi="Arial" w:cs="Arial"/>
                <w:color w:val="000000"/>
                <w:sz w:val="20"/>
                <w:szCs w:val="20"/>
              </w:rPr>
              <w:t>A transaction record exists but the timestamp is null or invalid</w:t>
            </w:r>
          </w:p>
        </w:tc>
      </w:tr>
      <w:tr w:rsidR="00FC19D1" w:rsidRPr="00A41EA1" w14:paraId="60BF0033" w14:textId="77777777" w:rsidTr="00FC19D1">
        <w:trPr>
          <w:trHeight w:val="350"/>
        </w:trPr>
        <w:tc>
          <w:tcPr>
            <w:tcW w:w="2598" w:type="dxa"/>
            <w:tcBorders>
              <w:top w:val="single" w:sz="4" w:space="0" w:color="000000"/>
              <w:left w:val="single" w:sz="4" w:space="0" w:color="000000"/>
              <w:bottom w:val="single" w:sz="4" w:space="0" w:color="000000"/>
              <w:right w:val="single" w:sz="4" w:space="0" w:color="000000"/>
            </w:tcBorders>
            <w:vAlign w:val="center"/>
          </w:tcPr>
          <w:p w14:paraId="3CEDAEB6" w14:textId="7B2EE81D"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Transaction time calculation error</w:t>
            </w:r>
          </w:p>
        </w:tc>
        <w:tc>
          <w:tcPr>
            <w:tcW w:w="1992" w:type="dxa"/>
            <w:tcBorders>
              <w:top w:val="single" w:sz="4" w:space="0" w:color="000000"/>
              <w:left w:val="nil"/>
              <w:bottom w:val="single" w:sz="4" w:space="0" w:color="000000"/>
              <w:right w:val="single" w:sz="4" w:space="0" w:color="000000"/>
            </w:tcBorders>
            <w:vAlign w:val="center"/>
          </w:tcPr>
          <w:p w14:paraId="05544FD1" w14:textId="518B99C5"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Unable to calculate time difference correctly</w:t>
            </w:r>
          </w:p>
        </w:tc>
        <w:tc>
          <w:tcPr>
            <w:tcW w:w="4770" w:type="dxa"/>
            <w:tcBorders>
              <w:top w:val="single" w:sz="4" w:space="0" w:color="000000"/>
              <w:left w:val="nil"/>
              <w:bottom w:val="single" w:sz="4" w:space="0" w:color="000000"/>
              <w:right w:val="single" w:sz="4" w:space="0" w:color="000000"/>
            </w:tcBorders>
            <w:vAlign w:val="center"/>
          </w:tcPr>
          <w:p w14:paraId="0E86B449" w14:textId="7396F082"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System fails to determine if transaction was within the 5-minute window</w:t>
            </w:r>
          </w:p>
        </w:tc>
      </w:tr>
      <w:tr w:rsidR="00FC19D1" w:rsidRPr="00A41EA1" w14:paraId="2E89F082" w14:textId="77777777" w:rsidTr="00FC19D1">
        <w:trPr>
          <w:trHeight w:val="350"/>
        </w:trPr>
        <w:tc>
          <w:tcPr>
            <w:tcW w:w="2598" w:type="dxa"/>
            <w:tcBorders>
              <w:top w:val="single" w:sz="4" w:space="0" w:color="000000"/>
              <w:left w:val="single" w:sz="4" w:space="0" w:color="000000"/>
              <w:bottom w:val="single" w:sz="4" w:space="0" w:color="000000"/>
              <w:right w:val="single" w:sz="4" w:space="0" w:color="000000"/>
            </w:tcBorders>
            <w:vAlign w:val="center"/>
          </w:tcPr>
          <w:p w14:paraId="1A77A0C3" w14:textId="0095922F"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Database query failure</w:t>
            </w:r>
          </w:p>
        </w:tc>
        <w:tc>
          <w:tcPr>
            <w:tcW w:w="1992" w:type="dxa"/>
            <w:tcBorders>
              <w:top w:val="single" w:sz="4" w:space="0" w:color="000000"/>
              <w:left w:val="nil"/>
              <w:bottom w:val="single" w:sz="4" w:space="0" w:color="000000"/>
              <w:right w:val="single" w:sz="4" w:space="0" w:color="000000"/>
            </w:tcBorders>
            <w:vAlign w:val="center"/>
          </w:tcPr>
          <w:p w14:paraId="7A5F1275" w14:textId="0515B85F"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Failure in fetching data from the database</w:t>
            </w:r>
          </w:p>
        </w:tc>
        <w:tc>
          <w:tcPr>
            <w:tcW w:w="4770" w:type="dxa"/>
            <w:tcBorders>
              <w:top w:val="single" w:sz="4" w:space="0" w:color="000000"/>
              <w:left w:val="nil"/>
              <w:bottom w:val="single" w:sz="4" w:space="0" w:color="000000"/>
              <w:right w:val="single" w:sz="4" w:space="0" w:color="000000"/>
            </w:tcBorders>
            <w:vAlign w:val="center"/>
          </w:tcPr>
          <w:p w14:paraId="2C54067F" w14:textId="2D4EB6D5"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System cannot retrieve transactions or messages due to DB errors</w:t>
            </w:r>
          </w:p>
        </w:tc>
      </w:tr>
      <w:tr w:rsidR="00FC19D1" w:rsidRPr="00A41EA1" w14:paraId="37DA78B1" w14:textId="77777777" w:rsidTr="00FC19D1">
        <w:trPr>
          <w:trHeight w:val="350"/>
        </w:trPr>
        <w:tc>
          <w:tcPr>
            <w:tcW w:w="2598" w:type="dxa"/>
            <w:tcBorders>
              <w:top w:val="single" w:sz="4" w:space="0" w:color="000000"/>
              <w:left w:val="single" w:sz="4" w:space="0" w:color="000000"/>
              <w:bottom w:val="single" w:sz="4" w:space="0" w:color="000000"/>
              <w:right w:val="single" w:sz="4" w:space="0" w:color="000000"/>
            </w:tcBorders>
            <w:vAlign w:val="center"/>
          </w:tcPr>
          <w:p w14:paraId="7CDC71CE" w14:textId="3FC8CFB2"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UI message retrieval failure</w:t>
            </w:r>
          </w:p>
        </w:tc>
        <w:tc>
          <w:tcPr>
            <w:tcW w:w="1992" w:type="dxa"/>
            <w:tcBorders>
              <w:top w:val="single" w:sz="4" w:space="0" w:color="000000"/>
              <w:left w:val="nil"/>
              <w:bottom w:val="single" w:sz="4" w:space="0" w:color="000000"/>
              <w:right w:val="single" w:sz="4" w:space="0" w:color="000000"/>
            </w:tcBorders>
            <w:vAlign w:val="center"/>
          </w:tcPr>
          <w:p w14:paraId="3006F016" w14:textId="15D4B0B4"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Unable to get appropriate user message</w:t>
            </w:r>
          </w:p>
        </w:tc>
        <w:tc>
          <w:tcPr>
            <w:tcW w:w="4770" w:type="dxa"/>
            <w:tcBorders>
              <w:top w:val="single" w:sz="4" w:space="0" w:color="000000"/>
              <w:left w:val="nil"/>
              <w:bottom w:val="single" w:sz="4" w:space="0" w:color="000000"/>
              <w:right w:val="single" w:sz="4" w:space="0" w:color="000000"/>
            </w:tcBorders>
            <w:vAlign w:val="center"/>
          </w:tcPr>
          <w:p w14:paraId="15354666" w14:textId="1B8B9AB2"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The system cannot fetch or generate the message to display to the user</w:t>
            </w:r>
          </w:p>
        </w:tc>
      </w:tr>
      <w:tr w:rsidR="00FC19D1" w:rsidRPr="00A41EA1" w14:paraId="4F99DD3B" w14:textId="77777777" w:rsidTr="00FC19D1">
        <w:trPr>
          <w:trHeight w:val="350"/>
        </w:trPr>
        <w:tc>
          <w:tcPr>
            <w:tcW w:w="2598" w:type="dxa"/>
            <w:tcBorders>
              <w:top w:val="single" w:sz="4" w:space="0" w:color="000000"/>
              <w:left w:val="single" w:sz="4" w:space="0" w:color="000000"/>
              <w:bottom w:val="single" w:sz="4" w:space="0" w:color="000000"/>
              <w:right w:val="single" w:sz="4" w:space="0" w:color="000000"/>
            </w:tcBorders>
            <w:vAlign w:val="center"/>
          </w:tcPr>
          <w:p w14:paraId="5441008B" w14:textId="55BA6612"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JSON patch/update failure</w:t>
            </w:r>
          </w:p>
        </w:tc>
        <w:tc>
          <w:tcPr>
            <w:tcW w:w="1992" w:type="dxa"/>
            <w:tcBorders>
              <w:top w:val="single" w:sz="4" w:space="0" w:color="000000"/>
              <w:left w:val="nil"/>
              <w:bottom w:val="single" w:sz="4" w:space="0" w:color="000000"/>
              <w:right w:val="single" w:sz="4" w:space="0" w:color="000000"/>
            </w:tcBorders>
            <w:vAlign w:val="center"/>
          </w:tcPr>
          <w:p w14:paraId="5CBEBA19" w14:textId="6AEA9E59"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Failure to update the JSON response</w:t>
            </w:r>
          </w:p>
        </w:tc>
        <w:tc>
          <w:tcPr>
            <w:tcW w:w="4770" w:type="dxa"/>
            <w:tcBorders>
              <w:top w:val="single" w:sz="4" w:space="0" w:color="000000"/>
              <w:left w:val="nil"/>
              <w:bottom w:val="single" w:sz="4" w:space="0" w:color="000000"/>
              <w:right w:val="single" w:sz="4" w:space="0" w:color="000000"/>
            </w:tcBorders>
            <w:vAlign w:val="center"/>
          </w:tcPr>
          <w:p w14:paraId="1BF6369D" w14:textId="45C9A60E" w:rsidR="00FC19D1" w:rsidRPr="00A41EA1" w:rsidRDefault="00FC19D1" w:rsidP="00FC19D1">
            <w:pPr>
              <w:rPr>
                <w:rFonts w:ascii="Arial" w:eastAsia="Aptos Narrow" w:hAnsi="Arial" w:cs="Arial"/>
                <w:color w:val="000000"/>
                <w:sz w:val="20"/>
                <w:szCs w:val="20"/>
              </w:rPr>
            </w:pPr>
            <w:r w:rsidRPr="00A41EA1">
              <w:rPr>
                <w:rFonts w:ascii="Arial" w:hAnsi="Arial" w:cs="Arial"/>
                <w:color w:val="000000"/>
                <w:sz w:val="20"/>
                <w:szCs w:val="20"/>
              </w:rPr>
              <w:t>System encounters an error when modifying the JSON with new info</w:t>
            </w:r>
          </w:p>
        </w:tc>
      </w:tr>
    </w:tbl>
    <w:p w14:paraId="572F3F25" w14:textId="77777777" w:rsidR="003A60F2" w:rsidRPr="00A41EA1" w:rsidRDefault="003A60F2">
      <w:pPr>
        <w:jc w:val="both"/>
        <w:rPr>
          <w:ins w:id="4961" w:author="Mubiyarto Wibisono" w:date="2025-09-04T14:38:00Z" w16du:dateUtc="2025-09-04T07:38:00Z"/>
          <w:rFonts w:ascii="Arial" w:eastAsia="Arial" w:hAnsi="Arial" w:cs="Arial"/>
          <w:sz w:val="20"/>
          <w:szCs w:val="20"/>
          <w:rPrChange w:id="4962" w:author="Mubiyarto Wibisono" w:date="2025-09-05T08:31:00Z" w16du:dateUtc="2025-09-05T01:31:00Z">
            <w:rPr>
              <w:ins w:id="4963" w:author="Mubiyarto Wibisono" w:date="2025-09-04T14:38:00Z" w16du:dateUtc="2025-09-04T07:38:00Z"/>
              <w:rFonts w:ascii="Arial" w:eastAsia="Arial" w:hAnsi="Arial" w:cs="Arial"/>
            </w:rPr>
          </w:rPrChange>
        </w:rPr>
      </w:pPr>
    </w:p>
    <w:p w14:paraId="49F8A1F7" w14:textId="77777777" w:rsidR="008934A7" w:rsidRPr="00A41EA1" w:rsidRDefault="008934A7">
      <w:pPr>
        <w:jc w:val="both"/>
        <w:rPr>
          <w:ins w:id="4964" w:author="Mubiyarto Wibisono" w:date="2025-09-04T14:38:00Z" w16du:dateUtc="2025-09-04T07:38:00Z"/>
          <w:rFonts w:ascii="Arial" w:eastAsia="Arial" w:hAnsi="Arial" w:cs="Arial"/>
          <w:sz w:val="20"/>
          <w:szCs w:val="20"/>
          <w:rPrChange w:id="4965" w:author="Mubiyarto Wibisono" w:date="2025-09-05T08:31:00Z" w16du:dateUtc="2025-09-05T01:31:00Z">
            <w:rPr>
              <w:ins w:id="4966" w:author="Mubiyarto Wibisono" w:date="2025-09-04T14:38:00Z" w16du:dateUtc="2025-09-04T07:38:00Z"/>
              <w:rFonts w:ascii="Arial" w:eastAsia="Arial" w:hAnsi="Arial" w:cs="Arial"/>
            </w:rPr>
          </w:rPrChange>
        </w:rPr>
      </w:pPr>
    </w:p>
    <w:p w14:paraId="097B8CA7" w14:textId="77777777" w:rsidR="008934A7" w:rsidRPr="00A41EA1" w:rsidRDefault="008934A7">
      <w:pPr>
        <w:jc w:val="both"/>
        <w:rPr>
          <w:ins w:id="4967" w:author="Mubiyarto Wibisono" w:date="2025-09-04T14:38:00Z" w16du:dateUtc="2025-09-04T07:38:00Z"/>
          <w:rFonts w:ascii="Arial" w:eastAsia="Arial" w:hAnsi="Arial" w:cs="Arial"/>
          <w:sz w:val="20"/>
          <w:szCs w:val="20"/>
          <w:rPrChange w:id="4968" w:author="Mubiyarto Wibisono" w:date="2025-09-05T08:31:00Z" w16du:dateUtc="2025-09-05T01:31:00Z">
            <w:rPr>
              <w:ins w:id="4969" w:author="Mubiyarto Wibisono" w:date="2025-09-04T14:38:00Z" w16du:dateUtc="2025-09-04T07:38:00Z"/>
              <w:rFonts w:ascii="Arial" w:eastAsia="Arial" w:hAnsi="Arial" w:cs="Arial"/>
            </w:rPr>
          </w:rPrChange>
        </w:rPr>
      </w:pPr>
    </w:p>
    <w:p w14:paraId="2B78555E" w14:textId="77777777" w:rsidR="008934A7" w:rsidRPr="00A41EA1" w:rsidRDefault="008934A7">
      <w:pPr>
        <w:jc w:val="both"/>
        <w:rPr>
          <w:ins w:id="4970" w:author="Mubiyarto Wibisono" w:date="2025-09-04T14:38:00Z" w16du:dateUtc="2025-09-04T07:38:00Z"/>
          <w:rFonts w:ascii="Arial" w:eastAsia="Arial" w:hAnsi="Arial" w:cs="Arial"/>
          <w:sz w:val="20"/>
          <w:szCs w:val="20"/>
          <w:rPrChange w:id="4971" w:author="Mubiyarto Wibisono" w:date="2025-09-05T08:31:00Z" w16du:dateUtc="2025-09-05T01:31:00Z">
            <w:rPr>
              <w:ins w:id="4972" w:author="Mubiyarto Wibisono" w:date="2025-09-04T14:38:00Z" w16du:dateUtc="2025-09-04T07:38:00Z"/>
              <w:rFonts w:ascii="Arial" w:eastAsia="Arial" w:hAnsi="Arial" w:cs="Arial"/>
            </w:rPr>
          </w:rPrChange>
        </w:rPr>
      </w:pPr>
    </w:p>
    <w:p w14:paraId="55837929" w14:textId="77777777" w:rsidR="008934A7" w:rsidRPr="00A41EA1" w:rsidRDefault="008934A7">
      <w:pPr>
        <w:jc w:val="both"/>
        <w:rPr>
          <w:ins w:id="4973" w:author="Mubiyarto Wibisono" w:date="2025-09-04T14:38:00Z" w16du:dateUtc="2025-09-04T07:38:00Z"/>
          <w:rFonts w:ascii="Arial" w:eastAsia="Arial" w:hAnsi="Arial" w:cs="Arial"/>
          <w:sz w:val="20"/>
          <w:szCs w:val="20"/>
          <w:rPrChange w:id="4974" w:author="Mubiyarto Wibisono" w:date="2025-09-05T08:31:00Z" w16du:dateUtc="2025-09-05T01:31:00Z">
            <w:rPr>
              <w:ins w:id="4975" w:author="Mubiyarto Wibisono" w:date="2025-09-04T14:38:00Z" w16du:dateUtc="2025-09-04T07:38:00Z"/>
              <w:rFonts w:ascii="Arial" w:eastAsia="Arial" w:hAnsi="Arial" w:cs="Arial"/>
            </w:rPr>
          </w:rPrChange>
        </w:rPr>
      </w:pPr>
    </w:p>
    <w:p w14:paraId="3FDC1340" w14:textId="77777777" w:rsidR="008934A7" w:rsidRPr="00A41EA1" w:rsidRDefault="008934A7">
      <w:pPr>
        <w:jc w:val="both"/>
        <w:rPr>
          <w:ins w:id="4976" w:author="Mubiyarto Wibisono" w:date="2025-09-04T14:38:00Z" w16du:dateUtc="2025-09-04T07:38:00Z"/>
          <w:rFonts w:ascii="Arial" w:eastAsia="Arial" w:hAnsi="Arial" w:cs="Arial"/>
          <w:sz w:val="20"/>
          <w:szCs w:val="20"/>
          <w:rPrChange w:id="4977" w:author="Mubiyarto Wibisono" w:date="2025-09-05T08:31:00Z" w16du:dateUtc="2025-09-05T01:31:00Z">
            <w:rPr>
              <w:ins w:id="4978" w:author="Mubiyarto Wibisono" w:date="2025-09-04T14:38:00Z" w16du:dateUtc="2025-09-04T07:38:00Z"/>
              <w:rFonts w:ascii="Arial" w:eastAsia="Arial" w:hAnsi="Arial" w:cs="Arial"/>
            </w:rPr>
          </w:rPrChange>
        </w:rPr>
      </w:pPr>
    </w:p>
    <w:p w14:paraId="135ECA0E" w14:textId="77777777" w:rsidR="008934A7" w:rsidRPr="00A41EA1" w:rsidRDefault="008934A7">
      <w:pPr>
        <w:jc w:val="both"/>
        <w:rPr>
          <w:ins w:id="4979" w:author="Mubiyarto Wibisono" w:date="2025-09-04T14:38:00Z" w16du:dateUtc="2025-09-04T07:38:00Z"/>
          <w:rFonts w:ascii="Arial" w:eastAsia="Arial" w:hAnsi="Arial" w:cs="Arial"/>
          <w:sz w:val="20"/>
          <w:szCs w:val="20"/>
          <w:rPrChange w:id="4980" w:author="Mubiyarto Wibisono" w:date="2025-09-05T08:31:00Z" w16du:dateUtc="2025-09-05T01:31:00Z">
            <w:rPr>
              <w:ins w:id="4981" w:author="Mubiyarto Wibisono" w:date="2025-09-04T14:38:00Z" w16du:dateUtc="2025-09-04T07:38:00Z"/>
              <w:rFonts w:ascii="Arial" w:eastAsia="Arial" w:hAnsi="Arial" w:cs="Arial"/>
            </w:rPr>
          </w:rPrChange>
        </w:rPr>
      </w:pPr>
    </w:p>
    <w:p w14:paraId="08AF581C" w14:textId="77777777" w:rsidR="008934A7" w:rsidRPr="00A41EA1" w:rsidRDefault="008934A7">
      <w:pPr>
        <w:jc w:val="both"/>
        <w:rPr>
          <w:ins w:id="4982" w:author="Mubiyarto Wibisono" w:date="2025-09-04T14:38:00Z" w16du:dateUtc="2025-09-04T07:38:00Z"/>
          <w:rFonts w:ascii="Arial" w:eastAsia="Arial" w:hAnsi="Arial" w:cs="Arial"/>
          <w:sz w:val="20"/>
          <w:szCs w:val="20"/>
          <w:rPrChange w:id="4983" w:author="Mubiyarto Wibisono" w:date="2025-09-05T08:31:00Z" w16du:dateUtc="2025-09-05T01:31:00Z">
            <w:rPr>
              <w:ins w:id="4984" w:author="Mubiyarto Wibisono" w:date="2025-09-04T14:38:00Z" w16du:dateUtc="2025-09-04T07:38:00Z"/>
              <w:rFonts w:ascii="Arial" w:eastAsia="Arial" w:hAnsi="Arial" w:cs="Arial"/>
            </w:rPr>
          </w:rPrChange>
        </w:rPr>
      </w:pPr>
    </w:p>
    <w:p w14:paraId="5E920A7E" w14:textId="77777777" w:rsidR="008934A7" w:rsidRPr="00A41EA1" w:rsidRDefault="008934A7">
      <w:pPr>
        <w:jc w:val="both"/>
        <w:rPr>
          <w:ins w:id="4985" w:author="Mubiyarto Wibisono" w:date="2025-09-04T14:38:00Z" w16du:dateUtc="2025-09-04T07:38:00Z"/>
          <w:rFonts w:ascii="Arial" w:eastAsia="Arial" w:hAnsi="Arial" w:cs="Arial"/>
          <w:sz w:val="20"/>
          <w:szCs w:val="20"/>
          <w:rPrChange w:id="4986" w:author="Mubiyarto Wibisono" w:date="2025-09-05T08:31:00Z" w16du:dateUtc="2025-09-05T01:31:00Z">
            <w:rPr>
              <w:ins w:id="4987" w:author="Mubiyarto Wibisono" w:date="2025-09-04T14:38:00Z" w16du:dateUtc="2025-09-04T07:38:00Z"/>
              <w:rFonts w:ascii="Arial" w:eastAsia="Arial" w:hAnsi="Arial" w:cs="Arial"/>
            </w:rPr>
          </w:rPrChange>
        </w:rPr>
      </w:pPr>
    </w:p>
    <w:p w14:paraId="3886A783" w14:textId="77777777" w:rsidR="008934A7" w:rsidRPr="00A41EA1" w:rsidRDefault="008934A7">
      <w:pPr>
        <w:jc w:val="both"/>
        <w:rPr>
          <w:ins w:id="4988" w:author="Mubiyarto Wibisono" w:date="2025-09-04T14:38:00Z" w16du:dateUtc="2025-09-04T07:38:00Z"/>
          <w:rFonts w:ascii="Arial" w:eastAsia="Arial" w:hAnsi="Arial" w:cs="Arial"/>
          <w:sz w:val="20"/>
          <w:szCs w:val="20"/>
          <w:rPrChange w:id="4989" w:author="Mubiyarto Wibisono" w:date="2025-09-05T08:31:00Z" w16du:dateUtc="2025-09-05T01:31:00Z">
            <w:rPr>
              <w:ins w:id="4990" w:author="Mubiyarto Wibisono" w:date="2025-09-04T14:38:00Z" w16du:dateUtc="2025-09-04T07:38:00Z"/>
              <w:rFonts w:ascii="Arial" w:eastAsia="Arial" w:hAnsi="Arial" w:cs="Arial"/>
            </w:rPr>
          </w:rPrChange>
        </w:rPr>
      </w:pPr>
    </w:p>
    <w:p w14:paraId="2A2AB2EA" w14:textId="77777777" w:rsidR="008934A7" w:rsidRPr="00A41EA1" w:rsidRDefault="008934A7">
      <w:pPr>
        <w:jc w:val="both"/>
        <w:rPr>
          <w:ins w:id="4991" w:author="Mubiyarto Wibisono" w:date="2025-09-04T14:38:00Z" w16du:dateUtc="2025-09-04T07:38:00Z"/>
          <w:rFonts w:ascii="Arial" w:eastAsia="Arial" w:hAnsi="Arial" w:cs="Arial"/>
          <w:sz w:val="20"/>
          <w:szCs w:val="20"/>
          <w:rPrChange w:id="4992" w:author="Mubiyarto Wibisono" w:date="2025-09-05T08:31:00Z" w16du:dateUtc="2025-09-05T01:31:00Z">
            <w:rPr>
              <w:ins w:id="4993" w:author="Mubiyarto Wibisono" w:date="2025-09-04T14:38:00Z" w16du:dateUtc="2025-09-04T07:38:00Z"/>
              <w:rFonts w:ascii="Arial" w:eastAsia="Arial" w:hAnsi="Arial" w:cs="Arial"/>
            </w:rPr>
          </w:rPrChange>
        </w:rPr>
      </w:pPr>
    </w:p>
    <w:p w14:paraId="035E8741" w14:textId="77777777" w:rsidR="008934A7" w:rsidRPr="00A41EA1" w:rsidRDefault="008934A7">
      <w:pPr>
        <w:jc w:val="both"/>
        <w:rPr>
          <w:ins w:id="4994" w:author="Mubiyarto Wibisono" w:date="2025-09-04T14:38:00Z" w16du:dateUtc="2025-09-04T07:38:00Z"/>
          <w:rFonts w:ascii="Arial" w:eastAsia="Arial" w:hAnsi="Arial" w:cs="Arial"/>
          <w:sz w:val="20"/>
          <w:szCs w:val="20"/>
          <w:rPrChange w:id="4995" w:author="Mubiyarto Wibisono" w:date="2025-09-05T08:31:00Z" w16du:dateUtc="2025-09-05T01:31:00Z">
            <w:rPr>
              <w:ins w:id="4996" w:author="Mubiyarto Wibisono" w:date="2025-09-04T14:38:00Z" w16du:dateUtc="2025-09-04T07:38:00Z"/>
              <w:rFonts w:ascii="Arial" w:eastAsia="Arial" w:hAnsi="Arial" w:cs="Arial"/>
            </w:rPr>
          </w:rPrChange>
        </w:rPr>
      </w:pPr>
    </w:p>
    <w:p w14:paraId="54D0D974" w14:textId="26C44BB2" w:rsidR="00DB706E" w:rsidRPr="00D76900" w:rsidDel="008934A7" w:rsidRDefault="00DB706E">
      <w:pPr>
        <w:jc w:val="both"/>
        <w:rPr>
          <w:del w:id="4997" w:author="Mubiyarto Wibisono" w:date="2025-09-04T14:36:00Z" w16du:dateUtc="2025-09-04T07:36:00Z"/>
          <w:rFonts w:ascii="Arial" w:eastAsia="Arial" w:hAnsi="Arial" w:cs="Arial"/>
          <w:sz w:val="28"/>
          <w:szCs w:val="28"/>
        </w:rPr>
      </w:pPr>
      <w:bookmarkStart w:id="4998" w:name="_Toc207935557"/>
      <w:bookmarkStart w:id="4999" w:name="_Toc207956517"/>
      <w:bookmarkStart w:id="5000" w:name="_Toc207957068"/>
      <w:bookmarkStart w:id="5001" w:name="_Toc207961318"/>
      <w:bookmarkEnd w:id="4998"/>
      <w:bookmarkEnd w:id="4999"/>
      <w:bookmarkEnd w:id="5000"/>
      <w:bookmarkEnd w:id="5001"/>
    </w:p>
    <w:p w14:paraId="68881EB7" w14:textId="77777777" w:rsidR="009A760E" w:rsidRPr="00D76900" w:rsidRDefault="009A760E" w:rsidP="000751F5">
      <w:pPr>
        <w:pStyle w:val="Heading3"/>
        <w:numPr>
          <w:ilvl w:val="1"/>
          <w:numId w:val="53"/>
        </w:numPr>
        <w:ind w:left="567" w:hanging="567"/>
        <w:rPr>
          <w:ins w:id="5002" w:author="Mubiyarto Wibisono" w:date="2025-09-04T13:28:00Z" w16du:dateUtc="2025-09-04T06:28:00Z"/>
          <w:rFonts w:eastAsia="Arial" w:cs="Arial"/>
          <w:b/>
          <w:bCs/>
          <w:color w:val="215E99" w:themeColor="text2" w:themeTint="BF"/>
          <w:rPrChange w:id="5003" w:author="Mubiyarto Wibisono" w:date="2025-09-05T08:40:00Z" w16du:dateUtc="2025-09-05T01:40:00Z">
            <w:rPr>
              <w:ins w:id="5004" w:author="Mubiyarto Wibisono" w:date="2025-09-04T13:28:00Z" w16du:dateUtc="2025-09-04T06:28:00Z"/>
              <w:rFonts w:eastAsia="Arial" w:cs="Arial"/>
              <w:b/>
              <w:bCs/>
            </w:rPr>
          </w:rPrChange>
        </w:rPr>
      </w:pPr>
      <w:ins w:id="5005" w:author="Ahmad Rafif" w:date="2025-08-26T13:38:00Z" w16du:dateUtc="2025-08-26T06:38:00Z">
        <w:del w:id="5006" w:author="Mubiyarto Wibisono" w:date="2025-09-04T13:25:00Z" w16du:dateUtc="2025-09-04T06:25:00Z">
          <w:r w:rsidRPr="00D76900" w:rsidDel="000751F5">
            <w:rPr>
              <w:rFonts w:eastAsia="Arial" w:cs="Arial"/>
              <w:b/>
              <w:bCs/>
              <w:color w:val="215E99" w:themeColor="text2" w:themeTint="BF"/>
              <w:rPrChange w:id="5007" w:author="Mubiyarto Wibisono" w:date="2025-09-05T08:40:00Z" w16du:dateUtc="2025-09-05T01:40:00Z">
                <w:rPr>
                  <w:rFonts w:eastAsia="Arial" w:cs="Arial"/>
                  <w:b/>
                  <w:bCs/>
                </w:rPr>
              </w:rPrChange>
            </w:rPr>
            <w:delText xml:space="preserve">1.6. </w:delText>
          </w:r>
        </w:del>
        <w:bookmarkStart w:id="5008" w:name="_Toc207935558"/>
        <w:bookmarkStart w:id="5009" w:name="_Toc207957069"/>
        <w:bookmarkStart w:id="5010" w:name="_Toc207961319"/>
        <w:r w:rsidRPr="00D76900">
          <w:rPr>
            <w:rFonts w:eastAsia="Arial" w:cs="Arial"/>
            <w:b/>
            <w:bCs/>
            <w:color w:val="215E99" w:themeColor="text2" w:themeTint="BF"/>
            <w:rPrChange w:id="5011" w:author="Mubiyarto Wibisono" w:date="2025-09-05T08:40:00Z" w16du:dateUtc="2025-09-05T01:40:00Z">
              <w:rPr>
                <w:rFonts w:eastAsia="Arial" w:cs="Arial"/>
                <w:b/>
                <w:bCs/>
              </w:rPr>
            </w:rPrChange>
          </w:rPr>
          <w:t>Validate Captcha Search using Vehicle Number or Notice Number</w:t>
        </w:r>
      </w:ins>
      <w:bookmarkEnd w:id="5008"/>
      <w:bookmarkEnd w:id="5009"/>
      <w:bookmarkEnd w:id="5010"/>
    </w:p>
    <w:p w14:paraId="2E444B4D" w14:textId="77777777" w:rsidR="00DB706E" w:rsidRPr="00D76900" w:rsidRDefault="00DB706E">
      <w:pPr>
        <w:pStyle w:val="Heading4"/>
        <w:numPr>
          <w:ilvl w:val="0"/>
          <w:numId w:val="69"/>
        </w:numPr>
        <w:ind w:hanging="720"/>
        <w:rPr>
          <w:ins w:id="5012" w:author="Mubiyarto Wibisono" w:date="2025-09-04T13:28:00Z" w16du:dateUtc="2025-09-04T06:28:00Z"/>
          <w:rFonts w:ascii="Arial" w:eastAsia="Arial" w:hAnsi="Arial" w:cs="Arial"/>
          <w:b/>
          <w:bCs/>
          <w:i w:val="0"/>
          <w:iCs w:val="0"/>
          <w:color w:val="215E99" w:themeColor="text2" w:themeTint="BF"/>
          <w:sz w:val="28"/>
          <w:szCs w:val="28"/>
          <w:rPrChange w:id="5013" w:author="Mubiyarto Wibisono" w:date="2025-09-05T08:40:00Z" w16du:dateUtc="2025-09-05T01:40:00Z">
            <w:rPr>
              <w:ins w:id="5014" w:author="Mubiyarto Wibisono" w:date="2025-09-04T13:28:00Z" w16du:dateUtc="2025-09-04T06:28:00Z"/>
              <w:rFonts w:ascii="Arial" w:eastAsia="Arial" w:hAnsi="Arial" w:cs="Arial"/>
              <w:b/>
              <w:bCs/>
              <w:i w:val="0"/>
              <w:iCs w:val="0"/>
              <w:sz w:val="28"/>
              <w:szCs w:val="28"/>
            </w:rPr>
          </w:rPrChange>
        </w:rPr>
        <w:pPrChange w:id="5015" w:author="Mubiyarto Wibisono" w:date="2025-09-04T13:28:00Z" w16du:dateUtc="2025-09-04T06:28:00Z">
          <w:pPr>
            <w:pStyle w:val="Heading4"/>
            <w:numPr>
              <w:numId w:val="67"/>
            </w:numPr>
            <w:ind w:left="720" w:hanging="720"/>
          </w:pPr>
        </w:pPrChange>
      </w:pPr>
      <w:bookmarkStart w:id="5016" w:name="_Toc207935559"/>
      <w:bookmarkStart w:id="5017" w:name="_Toc207957070"/>
      <w:bookmarkStart w:id="5018" w:name="_Toc207961320"/>
      <w:ins w:id="5019" w:author="Mubiyarto Wibisono" w:date="2025-09-04T13:28:00Z" w16du:dateUtc="2025-09-04T06:28:00Z">
        <w:r w:rsidRPr="00D76900">
          <w:rPr>
            <w:rFonts w:ascii="Arial" w:eastAsia="Arial" w:hAnsi="Arial" w:cs="Arial"/>
            <w:b/>
            <w:bCs/>
            <w:i w:val="0"/>
            <w:iCs w:val="0"/>
            <w:color w:val="215E99" w:themeColor="text2" w:themeTint="BF"/>
            <w:sz w:val="28"/>
            <w:szCs w:val="28"/>
            <w:rPrChange w:id="5020" w:author="Mubiyarto Wibisono" w:date="2025-09-05T08:40:00Z" w16du:dateUtc="2025-09-05T01:40:00Z">
              <w:rPr>
                <w:rFonts w:ascii="Arial" w:eastAsia="Arial" w:hAnsi="Arial" w:cs="Arial"/>
                <w:b/>
                <w:bCs/>
                <w:i w:val="0"/>
                <w:iCs w:val="0"/>
                <w:sz w:val="28"/>
                <w:szCs w:val="28"/>
              </w:rPr>
            </w:rPrChange>
          </w:rPr>
          <w:t>Diagram Flow Image</w:t>
        </w:r>
        <w:bookmarkEnd w:id="5016"/>
        <w:bookmarkEnd w:id="5017"/>
        <w:bookmarkEnd w:id="5018"/>
      </w:ins>
    </w:p>
    <w:p w14:paraId="00D0D6E4" w14:textId="77777777" w:rsidR="00DB706E" w:rsidRPr="00A41EA1" w:rsidRDefault="00DB706E">
      <w:pPr>
        <w:rPr>
          <w:ins w:id="5021" w:author="Ahmad Rafif" w:date="2025-08-26T13:38:00Z" w16du:dateUtc="2025-08-26T06:38:00Z"/>
          <w:rFonts w:ascii="Arial" w:eastAsia="Arial" w:hAnsi="Arial" w:cs="Arial"/>
          <w:sz w:val="20"/>
          <w:szCs w:val="20"/>
          <w:rPrChange w:id="5022" w:author="Mubiyarto Wibisono" w:date="2025-09-05T08:31:00Z" w16du:dateUtc="2025-09-05T01:31:00Z">
            <w:rPr>
              <w:ins w:id="5023" w:author="Ahmad Rafif" w:date="2025-08-26T13:38:00Z" w16du:dateUtc="2025-08-26T06:38:00Z"/>
              <w:rFonts w:ascii="Arial" w:eastAsia="Arial" w:hAnsi="Arial" w:cs="Arial"/>
              <w:b/>
              <w:bCs/>
            </w:rPr>
          </w:rPrChange>
        </w:rPr>
        <w:pPrChange w:id="5024" w:author="Mubiyarto Wibisono" w:date="2025-09-04T13:28:00Z" w16du:dateUtc="2025-09-04T06:28:00Z">
          <w:pPr>
            <w:pStyle w:val="Heading2"/>
          </w:pPr>
        </w:pPrChange>
      </w:pPr>
    </w:p>
    <w:p w14:paraId="490F48A4" w14:textId="529D8C49" w:rsidR="009A760E" w:rsidRPr="00A41EA1" w:rsidRDefault="00F35461" w:rsidP="009A760E">
      <w:pPr>
        <w:rPr>
          <w:ins w:id="5025" w:author="Ahmad Rafif" w:date="2025-08-26T13:38:00Z" w16du:dateUtc="2025-08-26T06:38:00Z"/>
          <w:rFonts w:ascii="Arial" w:hAnsi="Arial" w:cs="Arial"/>
          <w:sz w:val="20"/>
          <w:szCs w:val="20"/>
          <w:rPrChange w:id="5026" w:author="Mubiyarto Wibisono" w:date="2025-09-05T08:31:00Z" w16du:dateUtc="2025-09-05T01:31:00Z">
            <w:rPr>
              <w:ins w:id="5027" w:author="Ahmad Rafif" w:date="2025-08-26T13:38:00Z" w16du:dateUtc="2025-08-26T06:38:00Z"/>
            </w:rPr>
          </w:rPrChange>
        </w:rPr>
      </w:pPr>
      <w:ins w:id="5028" w:author="Mubiyarto Wibisono" w:date="2025-09-18T17:54:00Z" w16du:dateUtc="2025-09-18T09:54:00Z">
        <w:r>
          <w:rPr>
            <w:noProof/>
          </w:rPr>
          <w:drawing>
            <wp:inline distT="0" distB="0" distL="0" distR="0" wp14:anchorId="769A3D51" wp14:editId="65660312">
              <wp:extent cx="5943600" cy="2924175"/>
              <wp:effectExtent l="0" t="0" r="0" b="9525"/>
              <wp:docPr id="11956419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641910" name="Picture 10" descr="A screen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ins>
    </w:p>
    <w:p w14:paraId="6A62A693" w14:textId="77777777" w:rsidR="009A760E" w:rsidRPr="00A41EA1" w:rsidRDefault="009A760E" w:rsidP="009A760E">
      <w:pPr>
        <w:jc w:val="both"/>
        <w:rPr>
          <w:ins w:id="5029" w:author="Ahmad Rafif" w:date="2025-08-26T13:38:00Z" w16du:dateUtc="2025-08-26T06:38:00Z"/>
          <w:rFonts w:ascii="Arial" w:eastAsia="Arial" w:hAnsi="Arial" w:cs="Arial"/>
          <w:sz w:val="20"/>
          <w:szCs w:val="20"/>
        </w:rPr>
      </w:pPr>
      <w:ins w:id="5030" w:author="Ahmad Rafif" w:date="2025-08-26T13:38:00Z" w16du:dateUtc="2025-08-26T06:38:00Z">
        <w:r w:rsidRPr="00A41EA1">
          <w:rPr>
            <w:rFonts w:ascii="Arial" w:eastAsia="Arial" w:hAnsi="Arial" w:cs="Arial"/>
            <w:sz w:val="20"/>
            <w:szCs w:val="20"/>
          </w:rPr>
          <w:t>NOTE: Due to page size limit, the full-sized image is appended.</w:t>
        </w:r>
      </w:ins>
    </w:p>
    <w:p w14:paraId="659D3DED" w14:textId="42D25FA9" w:rsidR="009A760E" w:rsidRPr="00A41EA1" w:rsidRDefault="00F35461" w:rsidP="009A760E">
      <w:pPr>
        <w:rPr>
          <w:ins w:id="5031" w:author="Mubiyarto Wibisono" w:date="2025-09-04T13:25:00Z" w16du:dateUtc="2025-09-04T06:25:00Z"/>
          <w:rFonts w:ascii="Arial" w:hAnsi="Arial" w:cs="Arial"/>
          <w:sz w:val="20"/>
          <w:szCs w:val="20"/>
        </w:rPr>
      </w:pPr>
      <w:ins w:id="5032" w:author="Mubiyarto Wibisono" w:date="2025-09-18T17:54:00Z" w16du:dateUtc="2025-09-18T09:54:00Z">
        <w:r>
          <w:rPr>
            <w:rFonts w:ascii="Arial" w:hAnsi="Arial" w:cs="Arial"/>
            <w:sz w:val="20"/>
            <w:szCs w:val="20"/>
          </w:rPr>
          <w:object w:dxaOrig="1535" w:dyaOrig="993" w14:anchorId="4FC0FD1B">
            <v:shape id="_x0000_i1031" type="#_x0000_t75" style="width:79.45pt;height:50.25pt" o:ole="">
              <v:imagedata r:id="rId35" o:title=""/>
            </v:shape>
            <o:OLEObject Type="Embed" ProgID="Package" ShapeID="_x0000_i1031" DrawAspect="Icon" ObjectID="_1827411909" r:id="rId36"/>
          </w:object>
        </w:r>
      </w:ins>
    </w:p>
    <w:p w14:paraId="4F62AC78" w14:textId="06E98BC7" w:rsidR="000751F5" w:rsidRPr="00A41EA1" w:rsidDel="00F35461" w:rsidRDefault="000751F5" w:rsidP="009A760E">
      <w:pPr>
        <w:rPr>
          <w:ins w:id="5033" w:author="Ahmad Rafif" w:date="2025-08-26T13:38:00Z" w16du:dateUtc="2025-08-26T06:38:00Z"/>
          <w:del w:id="5034" w:author="Mubiyarto Wibisono" w:date="2025-09-18T17:54:00Z" w16du:dateUtc="2025-09-18T09:54:00Z"/>
          <w:rFonts w:ascii="Arial" w:hAnsi="Arial" w:cs="Arial"/>
          <w:sz w:val="20"/>
          <w:szCs w:val="20"/>
        </w:rPr>
      </w:pPr>
    </w:p>
    <w:tbl>
      <w:tblPr>
        <w:tblStyle w:val="TableGrid"/>
        <w:tblW w:w="0" w:type="auto"/>
        <w:tblCellMar>
          <w:top w:w="113" w:type="dxa"/>
          <w:bottom w:w="113" w:type="dxa"/>
        </w:tblCellMar>
        <w:tblLook w:val="04A0" w:firstRow="1" w:lastRow="0" w:firstColumn="1" w:lastColumn="0" w:noHBand="0" w:noVBand="1"/>
      </w:tblPr>
      <w:tblGrid>
        <w:gridCol w:w="2192"/>
        <w:gridCol w:w="2202"/>
        <w:gridCol w:w="4644"/>
        <w:gridCol w:w="312"/>
      </w:tblGrid>
      <w:tr w:rsidR="00A56007" w14:paraId="3A7CD8D5" w14:textId="77777777" w:rsidTr="00D97D12">
        <w:trPr>
          <w:ins w:id="5035" w:author="Mubiyarto Wibisono" w:date="2025-09-05T10:09:00Z"/>
        </w:trPr>
        <w:tc>
          <w:tcPr>
            <w:tcW w:w="2263" w:type="dxa"/>
            <w:shd w:val="clear" w:color="auto" w:fill="F2F2F2" w:themeFill="background1" w:themeFillShade="F2"/>
            <w:vAlign w:val="center"/>
          </w:tcPr>
          <w:p w14:paraId="3F255735" w14:textId="35112F1A" w:rsidR="00D97D12" w:rsidRPr="00D97D12" w:rsidRDefault="00D97D12">
            <w:pPr>
              <w:jc w:val="center"/>
              <w:rPr>
                <w:ins w:id="5036" w:author="Mubiyarto Wibisono" w:date="2025-09-05T10:09:00Z" w16du:dateUtc="2025-09-05T03:09:00Z"/>
                <w:rFonts w:ascii="Arial" w:hAnsi="Arial" w:cs="Arial"/>
                <w:sz w:val="20"/>
                <w:szCs w:val="20"/>
              </w:rPr>
              <w:pPrChange w:id="5037" w:author="Mubiyarto Wibisono" w:date="2025-09-05T10:10:00Z" w16du:dateUtc="2025-09-05T03:10:00Z">
                <w:pPr/>
              </w:pPrChange>
            </w:pPr>
            <w:ins w:id="5038" w:author="Mubiyarto Wibisono" w:date="2025-09-05T10:10:00Z" w16du:dateUtc="2025-09-05T03:10:00Z">
              <w:r w:rsidRPr="00D97D12">
                <w:rPr>
                  <w:rFonts w:ascii="Arial" w:hAnsi="Arial" w:cs="Arial"/>
                  <w:b/>
                  <w:bCs/>
                  <w:color w:val="000000"/>
                  <w:sz w:val="20"/>
                  <w:szCs w:val="20"/>
                  <w:rPrChange w:id="5039" w:author="Mubiyarto Wibisono" w:date="2025-09-05T10:10:00Z" w16du:dateUtc="2025-09-05T03:10:00Z">
                    <w:rPr>
                      <w:rFonts w:ascii="Calibri" w:hAnsi="Calibri" w:cs="Calibri"/>
                      <w:b/>
                      <w:bCs/>
                      <w:color w:val="000000"/>
                      <w:sz w:val="22"/>
                      <w:szCs w:val="22"/>
                    </w:rPr>
                  </w:rPrChange>
                </w:rPr>
                <w:t>Step</w:t>
              </w:r>
            </w:ins>
          </w:p>
        </w:tc>
        <w:tc>
          <w:tcPr>
            <w:tcW w:w="2268" w:type="dxa"/>
            <w:shd w:val="clear" w:color="auto" w:fill="F2F2F2" w:themeFill="background1" w:themeFillShade="F2"/>
            <w:vAlign w:val="center"/>
          </w:tcPr>
          <w:p w14:paraId="168F5383" w14:textId="6F48B655" w:rsidR="00D97D12" w:rsidRPr="00D97D12" w:rsidRDefault="00D97D12">
            <w:pPr>
              <w:jc w:val="center"/>
              <w:rPr>
                <w:ins w:id="5040" w:author="Mubiyarto Wibisono" w:date="2025-09-05T10:09:00Z" w16du:dateUtc="2025-09-05T03:09:00Z"/>
                <w:rFonts w:ascii="Arial" w:hAnsi="Arial" w:cs="Arial"/>
                <w:sz w:val="20"/>
                <w:szCs w:val="20"/>
              </w:rPr>
              <w:pPrChange w:id="5041" w:author="Mubiyarto Wibisono" w:date="2025-09-05T10:10:00Z" w16du:dateUtc="2025-09-05T03:10:00Z">
                <w:pPr/>
              </w:pPrChange>
            </w:pPr>
            <w:ins w:id="5042" w:author="Mubiyarto Wibisono" w:date="2025-09-05T10:10:00Z" w16du:dateUtc="2025-09-05T03:10:00Z">
              <w:r w:rsidRPr="00D97D12">
                <w:rPr>
                  <w:rFonts w:ascii="Arial" w:hAnsi="Arial" w:cs="Arial"/>
                  <w:b/>
                  <w:bCs/>
                  <w:color w:val="000000"/>
                  <w:sz w:val="20"/>
                  <w:szCs w:val="20"/>
                  <w:rPrChange w:id="5043" w:author="Mubiyarto Wibisono" w:date="2025-09-05T10:10:00Z" w16du:dateUtc="2025-09-05T03:10:00Z">
                    <w:rPr>
                      <w:rFonts w:ascii="Calibri" w:hAnsi="Calibri" w:cs="Calibri"/>
                      <w:b/>
                      <w:bCs/>
                      <w:color w:val="000000"/>
                      <w:sz w:val="22"/>
                      <w:szCs w:val="22"/>
                    </w:rPr>
                  </w:rPrChange>
                </w:rPr>
                <w:t>Definition</w:t>
              </w:r>
            </w:ins>
          </w:p>
        </w:tc>
        <w:tc>
          <w:tcPr>
            <w:tcW w:w="4819" w:type="dxa"/>
            <w:gridSpan w:val="2"/>
            <w:shd w:val="clear" w:color="auto" w:fill="F2F2F2" w:themeFill="background1" w:themeFillShade="F2"/>
            <w:vAlign w:val="center"/>
          </w:tcPr>
          <w:p w14:paraId="13839877" w14:textId="5387DC6E" w:rsidR="00D97D12" w:rsidRPr="00D97D12" w:rsidRDefault="00D97D12">
            <w:pPr>
              <w:jc w:val="center"/>
              <w:rPr>
                <w:ins w:id="5044" w:author="Mubiyarto Wibisono" w:date="2025-09-05T10:09:00Z" w16du:dateUtc="2025-09-05T03:09:00Z"/>
                <w:rFonts w:ascii="Arial" w:hAnsi="Arial" w:cs="Arial"/>
                <w:sz w:val="20"/>
                <w:szCs w:val="20"/>
              </w:rPr>
              <w:pPrChange w:id="5045" w:author="Mubiyarto Wibisono" w:date="2025-09-05T10:10:00Z" w16du:dateUtc="2025-09-05T03:10:00Z">
                <w:pPr/>
              </w:pPrChange>
            </w:pPr>
            <w:ins w:id="5046" w:author="Mubiyarto Wibisono" w:date="2025-09-05T10:10:00Z" w16du:dateUtc="2025-09-05T03:10:00Z">
              <w:r w:rsidRPr="00D97D12">
                <w:rPr>
                  <w:rFonts w:ascii="Arial" w:hAnsi="Arial" w:cs="Arial"/>
                  <w:b/>
                  <w:bCs/>
                  <w:color w:val="000000"/>
                  <w:sz w:val="20"/>
                  <w:szCs w:val="20"/>
                  <w:rPrChange w:id="5047" w:author="Mubiyarto Wibisono" w:date="2025-09-05T10:10:00Z" w16du:dateUtc="2025-09-05T03:10:00Z">
                    <w:rPr>
                      <w:rFonts w:ascii="Calibri" w:hAnsi="Calibri" w:cs="Calibri"/>
                      <w:b/>
                      <w:bCs/>
                      <w:color w:val="000000"/>
                      <w:sz w:val="22"/>
                      <w:szCs w:val="22"/>
                    </w:rPr>
                  </w:rPrChange>
                </w:rPr>
                <w:t>Brief Description</w:t>
              </w:r>
            </w:ins>
          </w:p>
        </w:tc>
      </w:tr>
      <w:tr w:rsidR="00A56007" w14:paraId="07DEB929" w14:textId="77777777" w:rsidTr="00D97D12">
        <w:trPr>
          <w:ins w:id="5048" w:author="Mubiyarto Wibisono" w:date="2025-09-05T10:09:00Z"/>
        </w:trPr>
        <w:tc>
          <w:tcPr>
            <w:tcW w:w="2263" w:type="dxa"/>
            <w:vAlign w:val="center"/>
          </w:tcPr>
          <w:p w14:paraId="21057072" w14:textId="4824A65B" w:rsidR="00D97D12" w:rsidRPr="00D97D12" w:rsidRDefault="00D97D12" w:rsidP="00D97D12">
            <w:pPr>
              <w:rPr>
                <w:ins w:id="5049" w:author="Mubiyarto Wibisono" w:date="2025-09-05T10:09:00Z" w16du:dateUtc="2025-09-05T03:09:00Z"/>
                <w:rFonts w:ascii="Arial" w:hAnsi="Arial" w:cs="Arial"/>
                <w:sz w:val="20"/>
                <w:szCs w:val="20"/>
              </w:rPr>
            </w:pPr>
            <w:ins w:id="5050" w:author="Mubiyarto Wibisono" w:date="2025-09-05T10:10:00Z" w16du:dateUtc="2025-09-05T03:10:00Z">
              <w:del w:id="5051" w:author="Mubiyarto Wibisono" w:date="2025-09-18T17:55:00Z" w16du:dateUtc="2025-09-18T09:55:00Z">
                <w:r w:rsidRPr="00D97D12" w:rsidDel="00F35461">
                  <w:rPr>
                    <w:rFonts w:ascii="Arial" w:hAnsi="Arial" w:cs="Arial"/>
                    <w:color w:val="000000"/>
                    <w:sz w:val="20"/>
                    <w:szCs w:val="20"/>
                    <w:rPrChange w:id="5052" w:author="Mubiyarto Wibisono" w:date="2025-09-05T10:10:00Z" w16du:dateUtc="2025-09-05T03:10:00Z">
                      <w:rPr>
                        <w:rFonts w:ascii="Calibri" w:hAnsi="Calibri" w:cs="Calibri"/>
                        <w:color w:val="000000"/>
                        <w:sz w:val="22"/>
                        <w:szCs w:val="22"/>
                      </w:rPr>
                    </w:rPrChange>
                  </w:rPr>
                  <w:delText>Load</w:delText>
                </w:r>
              </w:del>
            </w:ins>
            <w:ins w:id="5053" w:author="Mubiyarto Wibisono" w:date="2025-09-18T17:55:00Z" w16du:dateUtc="2025-09-18T09:55:00Z">
              <w:r w:rsidR="00F35461">
                <w:rPr>
                  <w:rFonts w:ascii="Arial" w:hAnsi="Arial" w:cs="Arial"/>
                  <w:color w:val="000000"/>
                  <w:sz w:val="20"/>
                  <w:szCs w:val="20"/>
                </w:rPr>
                <w:t>Show</w:t>
              </w:r>
            </w:ins>
            <w:ins w:id="5054" w:author="Mubiyarto Wibisono" w:date="2025-09-05T10:10:00Z" w16du:dateUtc="2025-09-05T03:10:00Z">
              <w:r w:rsidRPr="00D97D12">
                <w:rPr>
                  <w:rFonts w:ascii="Arial" w:hAnsi="Arial" w:cs="Arial"/>
                  <w:color w:val="000000"/>
                  <w:sz w:val="20"/>
                  <w:szCs w:val="20"/>
                  <w:rPrChange w:id="5055" w:author="Mubiyarto Wibisono" w:date="2025-09-05T10:10:00Z" w16du:dateUtc="2025-09-05T03:10:00Z">
                    <w:rPr>
                      <w:rFonts w:ascii="Calibri" w:hAnsi="Calibri" w:cs="Calibri"/>
                      <w:color w:val="000000"/>
                      <w:sz w:val="22"/>
                      <w:szCs w:val="22"/>
                    </w:rPr>
                  </w:rPrChange>
                </w:rPr>
                <w:t xml:space="preserve"> Turnstile widget</w:t>
              </w:r>
            </w:ins>
          </w:p>
        </w:tc>
        <w:tc>
          <w:tcPr>
            <w:tcW w:w="2268" w:type="dxa"/>
            <w:vAlign w:val="center"/>
          </w:tcPr>
          <w:p w14:paraId="68B79BA8" w14:textId="521CBF21" w:rsidR="00D97D12" w:rsidRPr="00D97D12" w:rsidRDefault="00D97D12" w:rsidP="00D97D12">
            <w:pPr>
              <w:rPr>
                <w:ins w:id="5056" w:author="Mubiyarto Wibisono" w:date="2025-09-05T10:09:00Z" w16du:dateUtc="2025-09-05T03:09:00Z"/>
                <w:rFonts w:ascii="Arial" w:hAnsi="Arial" w:cs="Arial"/>
                <w:sz w:val="20"/>
                <w:szCs w:val="20"/>
              </w:rPr>
            </w:pPr>
            <w:ins w:id="5057" w:author="Mubiyarto Wibisono" w:date="2025-09-05T10:10:00Z" w16du:dateUtc="2025-09-05T03:10:00Z">
              <w:r w:rsidRPr="00D97D12">
                <w:rPr>
                  <w:rFonts w:ascii="Arial" w:hAnsi="Arial" w:cs="Arial"/>
                  <w:color w:val="000000"/>
                  <w:sz w:val="20"/>
                  <w:szCs w:val="20"/>
                  <w:rPrChange w:id="5058" w:author="Mubiyarto Wibisono" w:date="2025-09-05T10:10:00Z" w16du:dateUtc="2025-09-05T03:10:00Z">
                    <w:rPr>
                      <w:rFonts w:ascii="Calibri" w:hAnsi="Calibri" w:cs="Calibri"/>
                      <w:color w:val="000000"/>
                      <w:sz w:val="22"/>
                      <w:szCs w:val="22"/>
                    </w:rPr>
                  </w:rPrChange>
                </w:rPr>
                <w:t>UI Rendering</w:t>
              </w:r>
            </w:ins>
          </w:p>
        </w:tc>
        <w:tc>
          <w:tcPr>
            <w:tcW w:w="4819" w:type="dxa"/>
            <w:gridSpan w:val="2"/>
            <w:vAlign w:val="center"/>
          </w:tcPr>
          <w:p w14:paraId="66DB587E" w14:textId="17EFD404" w:rsidR="00D97D12" w:rsidRPr="00D97D12" w:rsidRDefault="00E85EC0" w:rsidP="00D97D12">
            <w:pPr>
              <w:rPr>
                <w:ins w:id="5059" w:author="Mubiyarto Wibisono" w:date="2025-09-05T10:09:00Z" w16du:dateUtc="2025-09-05T03:09:00Z"/>
                <w:rFonts w:ascii="Arial" w:hAnsi="Arial" w:cs="Arial"/>
                <w:sz w:val="20"/>
                <w:szCs w:val="20"/>
              </w:rPr>
            </w:pPr>
            <w:ins w:id="5060" w:author="Mubiyarto Wibisono" w:date="2025-09-18T17:59:00Z">
              <w:r w:rsidRPr="00E85EC0">
                <w:rPr>
                  <w:rFonts w:ascii="Arial" w:hAnsi="Arial" w:cs="Arial"/>
                  <w:color w:val="000000"/>
                  <w:sz w:val="20"/>
                  <w:szCs w:val="20"/>
                </w:rPr>
                <w:t>Client renders the Turnstile widget.</w:t>
              </w:r>
            </w:ins>
            <w:ins w:id="5061" w:author="Mubiyarto Wibisono" w:date="2025-09-05T10:10:00Z" w16du:dateUtc="2025-09-05T03:10:00Z">
              <w:del w:id="5062" w:author="Mubiyarto Wibisono" w:date="2025-09-18T17:59:00Z" w16du:dateUtc="2025-09-18T09:59:00Z">
                <w:r w:rsidR="00D97D12" w:rsidRPr="00D97D12" w:rsidDel="00E85EC0">
                  <w:rPr>
                    <w:rFonts w:ascii="Arial" w:hAnsi="Arial" w:cs="Arial"/>
                    <w:color w:val="000000"/>
                    <w:sz w:val="20"/>
                    <w:szCs w:val="20"/>
                    <w:rPrChange w:id="5063" w:author="Mubiyarto Wibisono" w:date="2025-09-05T10:10:00Z" w16du:dateUtc="2025-09-05T03:10:00Z">
                      <w:rPr>
                        <w:rFonts w:ascii="Calibri" w:hAnsi="Calibri" w:cs="Calibri"/>
                        <w:color w:val="000000"/>
                        <w:sz w:val="22"/>
                        <w:szCs w:val="22"/>
                      </w:rPr>
                    </w:rPrChange>
                  </w:rPr>
                  <w:delText xml:space="preserve">Page </w:delText>
                </w:r>
              </w:del>
              <w:del w:id="5064" w:author="Mubiyarto Wibisono" w:date="2025-09-18T17:55:00Z" w16du:dateUtc="2025-09-18T09:55:00Z">
                <w:r w:rsidR="00D97D12" w:rsidRPr="00D97D12" w:rsidDel="00F35461">
                  <w:rPr>
                    <w:rFonts w:ascii="Arial" w:hAnsi="Arial" w:cs="Arial"/>
                    <w:color w:val="000000"/>
                    <w:sz w:val="20"/>
                    <w:szCs w:val="20"/>
                    <w:rPrChange w:id="5065" w:author="Mubiyarto Wibisono" w:date="2025-09-05T10:10:00Z" w16du:dateUtc="2025-09-05T03:10:00Z">
                      <w:rPr>
                        <w:rFonts w:ascii="Calibri" w:hAnsi="Calibri" w:cs="Calibri"/>
                        <w:color w:val="000000"/>
                        <w:sz w:val="22"/>
                        <w:szCs w:val="22"/>
                      </w:rPr>
                    </w:rPrChange>
                  </w:rPr>
                  <w:delText>loads</w:delText>
                </w:r>
              </w:del>
              <w:del w:id="5066" w:author="Mubiyarto Wibisono" w:date="2025-09-18T17:59:00Z" w16du:dateUtc="2025-09-18T09:59:00Z">
                <w:r w:rsidR="00D97D12" w:rsidRPr="00D97D12" w:rsidDel="00E85EC0">
                  <w:rPr>
                    <w:rFonts w:ascii="Arial" w:hAnsi="Arial" w:cs="Arial"/>
                    <w:color w:val="000000"/>
                    <w:sz w:val="20"/>
                    <w:szCs w:val="20"/>
                    <w:rPrChange w:id="5067" w:author="Mubiyarto Wibisono" w:date="2025-09-05T10:10:00Z" w16du:dateUtc="2025-09-05T03:10:00Z">
                      <w:rPr>
                        <w:rFonts w:ascii="Calibri" w:hAnsi="Calibri" w:cs="Calibri"/>
                        <w:color w:val="000000"/>
                        <w:sz w:val="22"/>
                        <w:szCs w:val="22"/>
                      </w:rPr>
                    </w:rPrChange>
                  </w:rPr>
                  <w:delText xml:space="preserve"> the Cloudflare Turnstile widget.</w:delText>
                </w:r>
              </w:del>
            </w:ins>
          </w:p>
        </w:tc>
      </w:tr>
      <w:tr w:rsidR="00A56007" w14:paraId="0C075E2F" w14:textId="77777777" w:rsidTr="00D97D12">
        <w:trPr>
          <w:ins w:id="5068" w:author="Mubiyarto Wibisono" w:date="2025-09-05T10:09:00Z"/>
        </w:trPr>
        <w:tc>
          <w:tcPr>
            <w:tcW w:w="2263" w:type="dxa"/>
            <w:vAlign w:val="center"/>
          </w:tcPr>
          <w:p w14:paraId="06721624" w14:textId="2B511C5F" w:rsidR="00D97D12" w:rsidRPr="00D97D12" w:rsidRDefault="00D97D12" w:rsidP="00D97D12">
            <w:pPr>
              <w:rPr>
                <w:ins w:id="5069" w:author="Mubiyarto Wibisono" w:date="2025-09-05T10:09:00Z" w16du:dateUtc="2025-09-05T03:09:00Z"/>
                <w:rFonts w:ascii="Arial" w:hAnsi="Arial" w:cs="Arial"/>
                <w:sz w:val="20"/>
                <w:szCs w:val="20"/>
              </w:rPr>
            </w:pPr>
            <w:ins w:id="5070" w:author="Mubiyarto Wibisono" w:date="2025-09-05T10:10:00Z" w16du:dateUtc="2025-09-05T03:10:00Z">
              <w:del w:id="5071" w:author="Mubiyarto Wibisono" w:date="2025-09-18T17:55:00Z" w16du:dateUtc="2025-09-18T09:55:00Z">
                <w:r w:rsidRPr="00D97D12" w:rsidDel="00F35461">
                  <w:rPr>
                    <w:rFonts w:ascii="Arial" w:hAnsi="Arial" w:cs="Arial"/>
                    <w:color w:val="000000"/>
                    <w:sz w:val="20"/>
                    <w:szCs w:val="20"/>
                    <w:rPrChange w:id="5072" w:author="Mubiyarto Wibisono" w:date="2025-09-05T10:10:00Z" w16du:dateUtc="2025-09-05T03:10:00Z">
                      <w:rPr>
                        <w:rFonts w:ascii="Calibri" w:hAnsi="Calibri" w:cs="Calibri"/>
                        <w:color w:val="000000"/>
                        <w:sz w:val="22"/>
                        <w:szCs w:val="22"/>
                      </w:rPr>
                    </w:rPrChange>
                  </w:rPr>
                  <w:delText>Widget rendered &amp; token ready</w:delText>
                </w:r>
              </w:del>
            </w:ins>
            <w:proofErr w:type="gramStart"/>
            <w:ins w:id="5073" w:author="Mubiyarto Wibisono" w:date="2025-09-18T17:55:00Z" w16du:dateUtc="2025-09-18T09:55:00Z">
              <w:r w:rsidR="00F35461">
                <w:rPr>
                  <w:rFonts w:ascii="Arial" w:hAnsi="Arial" w:cs="Arial"/>
                  <w:color w:val="000000"/>
                  <w:sz w:val="20"/>
                  <w:szCs w:val="20"/>
                </w:rPr>
                <w:t>User</w:t>
              </w:r>
              <w:proofErr w:type="gramEnd"/>
              <w:r w:rsidR="00F35461">
                <w:rPr>
                  <w:rFonts w:ascii="Arial" w:hAnsi="Arial" w:cs="Arial"/>
                  <w:color w:val="000000"/>
                  <w:sz w:val="20"/>
                  <w:szCs w:val="20"/>
                </w:rPr>
                <w:t xml:space="preserve"> validate turnstile</w:t>
              </w:r>
            </w:ins>
          </w:p>
        </w:tc>
        <w:tc>
          <w:tcPr>
            <w:tcW w:w="2268" w:type="dxa"/>
            <w:vAlign w:val="center"/>
          </w:tcPr>
          <w:p w14:paraId="61C8180D" w14:textId="438D0797" w:rsidR="00D97D12" w:rsidRPr="00D97D12" w:rsidRDefault="00D97D12" w:rsidP="00D97D12">
            <w:pPr>
              <w:rPr>
                <w:ins w:id="5074" w:author="Mubiyarto Wibisono" w:date="2025-09-05T10:09:00Z" w16du:dateUtc="2025-09-05T03:09:00Z"/>
                <w:rFonts w:ascii="Arial" w:hAnsi="Arial" w:cs="Arial"/>
                <w:sz w:val="20"/>
                <w:szCs w:val="20"/>
              </w:rPr>
            </w:pPr>
            <w:ins w:id="5075" w:author="Mubiyarto Wibisono" w:date="2025-09-05T10:10:00Z" w16du:dateUtc="2025-09-05T03:10:00Z">
              <w:del w:id="5076" w:author="Mubiyarto Wibisono" w:date="2025-09-18T17:55:00Z" w16du:dateUtc="2025-09-18T09:55:00Z">
                <w:r w:rsidRPr="00D97D12" w:rsidDel="00F35461">
                  <w:rPr>
                    <w:rFonts w:ascii="Arial" w:hAnsi="Arial" w:cs="Arial"/>
                    <w:color w:val="000000"/>
                    <w:sz w:val="20"/>
                    <w:szCs w:val="20"/>
                    <w:rPrChange w:id="5077" w:author="Mubiyarto Wibisono" w:date="2025-09-05T10:10:00Z" w16du:dateUtc="2025-09-05T03:10:00Z">
                      <w:rPr>
                        <w:rFonts w:ascii="Calibri" w:hAnsi="Calibri" w:cs="Calibri"/>
                        <w:color w:val="000000"/>
                        <w:sz w:val="22"/>
                        <w:szCs w:val="22"/>
                      </w:rPr>
                    </w:rPrChange>
                  </w:rPr>
                  <w:delText>System State</w:delText>
                </w:r>
              </w:del>
            </w:ins>
            <w:ins w:id="5078" w:author="Mubiyarto Wibisono" w:date="2025-09-18T17:55:00Z" w16du:dateUtc="2025-09-18T09:55:00Z">
              <w:r w:rsidR="00F35461">
                <w:rPr>
                  <w:rFonts w:ascii="Arial" w:hAnsi="Arial" w:cs="Arial"/>
                  <w:color w:val="000000"/>
                  <w:sz w:val="20"/>
                  <w:szCs w:val="20"/>
                </w:rPr>
                <w:t>User Action</w:t>
              </w:r>
            </w:ins>
          </w:p>
        </w:tc>
        <w:tc>
          <w:tcPr>
            <w:tcW w:w="4819" w:type="dxa"/>
            <w:gridSpan w:val="2"/>
            <w:vAlign w:val="center"/>
          </w:tcPr>
          <w:p w14:paraId="544F94AC" w14:textId="109AF370" w:rsidR="00D97D12" w:rsidRPr="00D97D12" w:rsidRDefault="00E85EC0" w:rsidP="00D97D12">
            <w:pPr>
              <w:rPr>
                <w:ins w:id="5079" w:author="Mubiyarto Wibisono" w:date="2025-09-05T10:09:00Z" w16du:dateUtc="2025-09-05T03:09:00Z"/>
                <w:rFonts w:ascii="Arial" w:hAnsi="Arial" w:cs="Arial"/>
                <w:sz w:val="20"/>
                <w:szCs w:val="20"/>
              </w:rPr>
            </w:pPr>
            <w:ins w:id="5080" w:author="Mubiyarto Wibisono" w:date="2025-09-18T17:59:00Z">
              <w:r w:rsidRPr="00E85EC0">
                <w:rPr>
                  <w:rFonts w:ascii="Arial" w:hAnsi="Arial" w:cs="Arial"/>
                  <w:color w:val="000000"/>
                  <w:sz w:val="20"/>
                  <w:szCs w:val="20"/>
                </w:rPr>
                <w:t>User completes the Turnstile challenge.</w:t>
              </w:r>
            </w:ins>
            <w:ins w:id="5081" w:author="Mubiyarto Wibisono" w:date="2025-09-05T10:10:00Z" w16du:dateUtc="2025-09-05T03:10:00Z">
              <w:del w:id="5082" w:author="Mubiyarto Wibisono" w:date="2025-09-18T17:59:00Z" w16du:dateUtc="2025-09-18T09:59:00Z">
                <w:r w:rsidR="00D97D12" w:rsidRPr="00D97D12" w:rsidDel="00E85EC0">
                  <w:rPr>
                    <w:rFonts w:ascii="Arial" w:hAnsi="Arial" w:cs="Arial"/>
                    <w:color w:val="000000"/>
                    <w:sz w:val="20"/>
                    <w:szCs w:val="20"/>
                    <w:rPrChange w:id="5083" w:author="Mubiyarto Wibisono" w:date="2025-09-05T10:10:00Z" w16du:dateUtc="2025-09-05T03:10:00Z">
                      <w:rPr>
                        <w:rFonts w:ascii="Calibri" w:hAnsi="Calibri" w:cs="Calibri"/>
                        <w:color w:val="000000"/>
                        <w:sz w:val="22"/>
                        <w:szCs w:val="22"/>
                      </w:rPr>
                    </w:rPrChange>
                  </w:rPr>
                  <w:delText>Turnstile renders successfully and prepares a one-time token.</w:delText>
                </w:r>
              </w:del>
            </w:ins>
          </w:p>
        </w:tc>
      </w:tr>
      <w:tr w:rsidR="00A56007" w14:paraId="3CE1A96A" w14:textId="77777777" w:rsidTr="00D97D12">
        <w:trPr>
          <w:ins w:id="5084" w:author="Mubiyarto Wibisono" w:date="2025-09-18T18:00:00Z"/>
        </w:trPr>
        <w:tc>
          <w:tcPr>
            <w:tcW w:w="2263" w:type="dxa"/>
            <w:vAlign w:val="center"/>
          </w:tcPr>
          <w:p w14:paraId="2C06C7EE" w14:textId="1E73D60E" w:rsidR="00E85EC0" w:rsidRPr="00E85EC0" w:rsidDel="00F35461" w:rsidRDefault="00E85EC0" w:rsidP="00D97D12">
            <w:pPr>
              <w:rPr>
                <w:ins w:id="5085" w:author="Mubiyarto Wibisono" w:date="2025-09-18T18:00:00Z" w16du:dateUtc="2025-09-18T10:00:00Z"/>
                <w:rFonts w:ascii="Arial" w:hAnsi="Arial" w:cs="Arial"/>
                <w:color w:val="000000"/>
                <w:sz w:val="20"/>
                <w:szCs w:val="20"/>
              </w:rPr>
            </w:pPr>
            <w:ins w:id="5086" w:author="Mubiyarto Wibisono" w:date="2025-09-18T18:00:00Z">
              <w:r w:rsidRPr="00E85EC0">
                <w:rPr>
                  <w:rFonts w:ascii="Arial" w:hAnsi="Arial" w:cs="Arial"/>
                  <w:color w:val="000000"/>
                  <w:sz w:val="20"/>
                  <w:szCs w:val="20"/>
                </w:rPr>
                <w:t>Receive token</w:t>
              </w:r>
            </w:ins>
          </w:p>
        </w:tc>
        <w:tc>
          <w:tcPr>
            <w:tcW w:w="2268" w:type="dxa"/>
            <w:vAlign w:val="center"/>
          </w:tcPr>
          <w:p w14:paraId="1B30B694" w14:textId="135BF0B8" w:rsidR="00E85EC0" w:rsidRPr="00E85EC0" w:rsidDel="00F35461" w:rsidRDefault="00E85EC0" w:rsidP="00D97D12">
            <w:pPr>
              <w:rPr>
                <w:ins w:id="5087" w:author="Mubiyarto Wibisono" w:date="2025-09-18T18:00:00Z" w16du:dateUtc="2025-09-18T10:00:00Z"/>
                <w:rFonts w:ascii="Arial" w:hAnsi="Arial" w:cs="Arial"/>
                <w:color w:val="000000"/>
                <w:sz w:val="20"/>
                <w:szCs w:val="20"/>
              </w:rPr>
            </w:pPr>
            <w:ins w:id="5088" w:author="Mubiyarto Wibisono" w:date="2025-09-18T18:00:00Z">
              <w:r w:rsidRPr="00E85EC0">
                <w:rPr>
                  <w:rFonts w:ascii="Arial" w:hAnsi="Arial" w:cs="Arial"/>
                  <w:color w:val="000000"/>
                  <w:sz w:val="20"/>
                  <w:szCs w:val="20"/>
                </w:rPr>
                <w:t>System Interaction</w:t>
              </w:r>
            </w:ins>
          </w:p>
        </w:tc>
        <w:tc>
          <w:tcPr>
            <w:tcW w:w="4819" w:type="dxa"/>
            <w:gridSpan w:val="2"/>
            <w:vAlign w:val="center"/>
          </w:tcPr>
          <w:p w14:paraId="36D8F953" w14:textId="5EC2B880" w:rsidR="00E85EC0" w:rsidRPr="00E85EC0" w:rsidRDefault="00E85EC0" w:rsidP="00D97D12">
            <w:pPr>
              <w:rPr>
                <w:ins w:id="5089" w:author="Mubiyarto Wibisono" w:date="2025-09-18T18:00:00Z" w16du:dateUtc="2025-09-18T10:00:00Z"/>
                <w:rFonts w:ascii="Arial" w:hAnsi="Arial" w:cs="Arial"/>
                <w:color w:val="000000"/>
                <w:sz w:val="20"/>
                <w:szCs w:val="20"/>
              </w:rPr>
            </w:pPr>
            <w:ins w:id="5090" w:author="Mubiyarto Wibisono" w:date="2025-09-18T18:00:00Z">
              <w:r w:rsidRPr="00E85EC0">
                <w:rPr>
                  <w:rFonts w:ascii="Arial" w:hAnsi="Arial" w:cs="Arial"/>
                  <w:color w:val="000000"/>
                  <w:sz w:val="20"/>
                  <w:szCs w:val="20"/>
                </w:rPr>
                <w:t>Browser receives Turnstile token from widget.</w:t>
              </w:r>
            </w:ins>
          </w:p>
        </w:tc>
      </w:tr>
      <w:tr w:rsidR="00A56007" w14:paraId="0B4229C6" w14:textId="77777777" w:rsidTr="00D97D12">
        <w:trPr>
          <w:ins w:id="5091" w:author="Mubiyarto Wibisono" w:date="2025-09-18T18:01:00Z"/>
        </w:trPr>
        <w:tc>
          <w:tcPr>
            <w:tcW w:w="2263" w:type="dxa"/>
            <w:vAlign w:val="center"/>
          </w:tcPr>
          <w:p w14:paraId="204390CC" w14:textId="3F4F369D" w:rsidR="00E85EC0" w:rsidRPr="00E85EC0" w:rsidRDefault="00E85EC0" w:rsidP="00D97D12">
            <w:pPr>
              <w:rPr>
                <w:ins w:id="5092" w:author="Mubiyarto Wibisono" w:date="2025-09-18T18:01:00Z" w16du:dateUtc="2025-09-18T10:01:00Z"/>
                <w:rFonts w:ascii="Arial" w:hAnsi="Arial" w:cs="Arial"/>
                <w:color w:val="000000"/>
                <w:sz w:val="20"/>
                <w:szCs w:val="20"/>
              </w:rPr>
            </w:pPr>
            <w:ins w:id="5093" w:author="Mubiyarto Wibisono" w:date="2025-09-18T18:01:00Z">
              <w:r w:rsidRPr="00E85EC0">
                <w:rPr>
                  <w:rFonts w:ascii="Arial" w:hAnsi="Arial" w:cs="Arial"/>
                  <w:color w:val="000000"/>
                  <w:sz w:val="20"/>
                  <w:szCs w:val="20"/>
                </w:rPr>
                <w:t>Submit token</w:t>
              </w:r>
            </w:ins>
          </w:p>
        </w:tc>
        <w:tc>
          <w:tcPr>
            <w:tcW w:w="2268" w:type="dxa"/>
            <w:vAlign w:val="center"/>
          </w:tcPr>
          <w:p w14:paraId="5B16B248" w14:textId="036D476F" w:rsidR="00E85EC0" w:rsidRPr="00E85EC0" w:rsidRDefault="00E85EC0" w:rsidP="00D97D12">
            <w:pPr>
              <w:rPr>
                <w:ins w:id="5094" w:author="Mubiyarto Wibisono" w:date="2025-09-18T18:01:00Z" w16du:dateUtc="2025-09-18T10:01:00Z"/>
                <w:rFonts w:ascii="Arial" w:hAnsi="Arial" w:cs="Arial"/>
                <w:color w:val="000000"/>
                <w:sz w:val="20"/>
                <w:szCs w:val="20"/>
              </w:rPr>
            </w:pPr>
            <w:ins w:id="5095" w:author="Mubiyarto Wibisono" w:date="2025-09-18T18:01:00Z">
              <w:r w:rsidRPr="00E85EC0">
                <w:rPr>
                  <w:rFonts w:ascii="Arial" w:hAnsi="Arial" w:cs="Arial"/>
                  <w:color w:val="000000"/>
                  <w:sz w:val="20"/>
                  <w:szCs w:val="20"/>
                </w:rPr>
                <w:t>API Call</w:t>
              </w:r>
            </w:ins>
          </w:p>
        </w:tc>
        <w:tc>
          <w:tcPr>
            <w:tcW w:w="4819" w:type="dxa"/>
            <w:gridSpan w:val="2"/>
            <w:vAlign w:val="center"/>
          </w:tcPr>
          <w:p w14:paraId="503821D1" w14:textId="77777777" w:rsidR="00E85EC0" w:rsidRDefault="00E85EC0" w:rsidP="00D97D12">
            <w:pPr>
              <w:rPr>
                <w:ins w:id="5096" w:author="Mubiyarto Wibisono" w:date="2025-09-18T18:01:00Z" w16du:dateUtc="2025-09-18T10:01:00Z"/>
                <w:rFonts w:ascii="Arial" w:hAnsi="Arial" w:cs="Arial"/>
                <w:color w:val="000000"/>
                <w:sz w:val="20"/>
                <w:szCs w:val="20"/>
              </w:rPr>
            </w:pPr>
            <w:ins w:id="5097" w:author="Mubiyarto Wibisono" w:date="2025-09-18T18:01:00Z">
              <w:r w:rsidRPr="00E85EC0">
                <w:rPr>
                  <w:rFonts w:ascii="Arial" w:hAnsi="Arial" w:cs="Arial"/>
                  <w:color w:val="000000"/>
                  <w:sz w:val="20"/>
                  <w:szCs w:val="20"/>
                </w:rPr>
                <w:t xml:space="preserve">Client sends POST /captcha/v1/validate with </w:t>
              </w:r>
            </w:ins>
          </w:p>
          <w:p w14:paraId="5620EC79" w14:textId="77777777" w:rsidR="00E85EC0" w:rsidRDefault="00E85EC0" w:rsidP="00D97D12">
            <w:pPr>
              <w:rPr>
                <w:ins w:id="5098" w:author="Mubiyarto Wibisono" w:date="2025-09-18T18:01:00Z" w16du:dateUtc="2025-09-18T10:01:00Z"/>
                <w:rFonts w:ascii="Arial" w:hAnsi="Arial" w:cs="Arial"/>
                <w:color w:val="000000"/>
                <w:sz w:val="20"/>
                <w:szCs w:val="20"/>
              </w:rPr>
            </w:pPr>
            <w:ins w:id="5099" w:author="Mubiyarto Wibisono" w:date="2025-09-18T18:01:00Z">
              <w:r w:rsidRPr="00E85EC0">
                <w:rPr>
                  <w:rFonts w:ascii="Arial" w:hAnsi="Arial" w:cs="Arial"/>
                  <w:color w:val="000000"/>
                  <w:sz w:val="20"/>
                  <w:szCs w:val="20"/>
                </w:rPr>
                <w:t xml:space="preserve">{ </w:t>
              </w:r>
            </w:ins>
          </w:p>
          <w:p w14:paraId="2A32EF9B" w14:textId="4763AE42" w:rsidR="00E85EC0" w:rsidRDefault="00E85EC0" w:rsidP="00D97D12">
            <w:pPr>
              <w:rPr>
                <w:ins w:id="5100" w:author="Mubiyarto Wibisono" w:date="2025-09-18T18:01:00Z" w16du:dateUtc="2025-09-18T10:01:00Z"/>
                <w:rFonts w:ascii="Arial" w:hAnsi="Arial" w:cs="Arial"/>
                <w:color w:val="000000"/>
                <w:sz w:val="20"/>
                <w:szCs w:val="20"/>
              </w:rPr>
            </w:pPr>
            <w:ins w:id="5101" w:author="Mubiyarto Wibisono" w:date="2025-09-18T18:01:00Z">
              <w:r w:rsidRPr="00E85EC0">
                <w:rPr>
                  <w:rFonts w:ascii="Arial" w:hAnsi="Arial" w:cs="Arial"/>
                  <w:color w:val="000000"/>
                  <w:sz w:val="20"/>
                  <w:szCs w:val="20"/>
                </w:rPr>
                <w:t xml:space="preserve">"token": "&lt;XXXXXXX&gt;" </w:t>
              </w:r>
            </w:ins>
          </w:p>
          <w:p w14:paraId="10C25BA3" w14:textId="6D9D78D5" w:rsidR="00E85EC0" w:rsidRPr="00E85EC0" w:rsidRDefault="00E85EC0" w:rsidP="00D97D12">
            <w:pPr>
              <w:rPr>
                <w:ins w:id="5102" w:author="Mubiyarto Wibisono" w:date="2025-09-18T18:01:00Z" w16du:dateUtc="2025-09-18T10:01:00Z"/>
                <w:rFonts w:ascii="Arial" w:hAnsi="Arial" w:cs="Arial"/>
                <w:color w:val="000000"/>
                <w:sz w:val="20"/>
                <w:szCs w:val="20"/>
              </w:rPr>
            </w:pPr>
            <w:ins w:id="5103" w:author="Mubiyarto Wibisono" w:date="2025-09-18T18:01:00Z">
              <w:r w:rsidRPr="00E85EC0">
                <w:rPr>
                  <w:rFonts w:ascii="Arial" w:hAnsi="Arial" w:cs="Arial"/>
                  <w:color w:val="000000"/>
                  <w:sz w:val="20"/>
                  <w:szCs w:val="20"/>
                </w:rPr>
                <w:t xml:space="preserve">} </w:t>
              </w:r>
            </w:ins>
          </w:p>
        </w:tc>
      </w:tr>
      <w:tr w:rsidR="00A56007" w:rsidDel="00E85EC0" w14:paraId="32EE7FC7" w14:textId="77777777" w:rsidTr="00D97D12">
        <w:trPr>
          <w:gridAfter w:val="1"/>
          <w:wAfter w:w="334" w:type="dxa"/>
          <w:ins w:id="5104" w:author="Mubiyarto Wibisono" w:date="2025-09-05T10:09:00Z"/>
          <w:del w:id="5105" w:author="Mubiyarto Wibisono" w:date="2025-09-18T18:04:00Z"/>
        </w:trPr>
        <w:tc>
          <w:tcPr>
            <w:tcW w:w="2263" w:type="dxa"/>
            <w:vAlign w:val="center"/>
          </w:tcPr>
          <w:p w14:paraId="11B4E06F" w14:textId="5DCB044D" w:rsidR="00D97D12" w:rsidRPr="00D97D12" w:rsidDel="00E85EC0" w:rsidRDefault="00D97D12" w:rsidP="00D97D12">
            <w:pPr>
              <w:rPr>
                <w:ins w:id="5106" w:author="Mubiyarto Wibisono" w:date="2025-09-05T10:09:00Z" w16du:dateUtc="2025-09-05T03:09:00Z"/>
                <w:del w:id="5107" w:author="Mubiyarto Wibisono" w:date="2025-09-18T18:04:00Z" w16du:dateUtc="2025-09-18T10:04:00Z"/>
                <w:rFonts w:ascii="Arial" w:hAnsi="Arial" w:cs="Arial"/>
                <w:sz w:val="20"/>
                <w:szCs w:val="20"/>
              </w:rPr>
            </w:pPr>
            <w:ins w:id="5108" w:author="Mubiyarto Wibisono" w:date="2025-09-05T10:10:00Z" w16du:dateUtc="2025-09-05T03:10:00Z">
              <w:del w:id="5109" w:author="Mubiyarto Wibisono" w:date="2025-09-18T18:02:00Z" w16du:dateUtc="2025-09-18T10:02:00Z">
                <w:r w:rsidRPr="00D97D12" w:rsidDel="00E85EC0">
                  <w:rPr>
                    <w:rFonts w:ascii="Arial" w:hAnsi="Arial" w:cs="Arial"/>
                    <w:color w:val="000000"/>
                    <w:sz w:val="20"/>
                    <w:szCs w:val="20"/>
                    <w:rPrChange w:id="5110" w:author="Mubiyarto Wibisono" w:date="2025-09-05T10:10:00Z" w16du:dateUtc="2025-09-05T03:10:00Z">
                      <w:rPr>
                        <w:rFonts w:ascii="Calibri" w:hAnsi="Calibri" w:cs="Calibri"/>
                        <w:color w:val="000000"/>
                        <w:sz w:val="22"/>
                        <w:szCs w:val="22"/>
                      </w:rPr>
                    </w:rPrChange>
                  </w:rPr>
                  <w:delText>User submits CAPTCHA</w:delText>
                </w:r>
              </w:del>
            </w:ins>
          </w:p>
        </w:tc>
        <w:tc>
          <w:tcPr>
            <w:tcW w:w="2268" w:type="dxa"/>
            <w:vAlign w:val="center"/>
          </w:tcPr>
          <w:p w14:paraId="6312AE01" w14:textId="1573DC6C" w:rsidR="00D97D12" w:rsidRPr="00D97D12" w:rsidDel="00E85EC0" w:rsidRDefault="00D97D12" w:rsidP="00D97D12">
            <w:pPr>
              <w:rPr>
                <w:ins w:id="5111" w:author="Mubiyarto Wibisono" w:date="2025-09-05T10:09:00Z" w16du:dateUtc="2025-09-05T03:09:00Z"/>
                <w:del w:id="5112" w:author="Mubiyarto Wibisono" w:date="2025-09-18T18:04:00Z" w16du:dateUtc="2025-09-18T10:04:00Z"/>
                <w:rFonts w:ascii="Arial" w:hAnsi="Arial" w:cs="Arial"/>
                <w:sz w:val="20"/>
                <w:szCs w:val="20"/>
              </w:rPr>
            </w:pPr>
            <w:ins w:id="5113" w:author="Mubiyarto Wibisono" w:date="2025-09-05T10:10:00Z" w16du:dateUtc="2025-09-05T03:10:00Z">
              <w:del w:id="5114" w:author="Mubiyarto Wibisono" w:date="2025-09-18T18:02:00Z" w16du:dateUtc="2025-09-18T10:02:00Z">
                <w:r w:rsidRPr="00D97D12" w:rsidDel="00E85EC0">
                  <w:rPr>
                    <w:rFonts w:ascii="Arial" w:hAnsi="Arial" w:cs="Arial"/>
                    <w:color w:val="000000"/>
                    <w:sz w:val="20"/>
                    <w:szCs w:val="20"/>
                    <w:rPrChange w:id="5115" w:author="Mubiyarto Wibisono" w:date="2025-09-05T10:10:00Z" w16du:dateUtc="2025-09-05T03:10:00Z">
                      <w:rPr>
                        <w:rFonts w:ascii="Calibri" w:hAnsi="Calibri" w:cs="Calibri"/>
                        <w:color w:val="000000"/>
                        <w:sz w:val="22"/>
                        <w:szCs w:val="22"/>
                      </w:rPr>
                    </w:rPrChange>
                  </w:rPr>
                  <w:delText>User Action</w:delText>
                </w:r>
              </w:del>
            </w:ins>
          </w:p>
        </w:tc>
        <w:tc>
          <w:tcPr>
            <w:tcW w:w="4819" w:type="dxa"/>
            <w:vAlign w:val="center"/>
          </w:tcPr>
          <w:p w14:paraId="5EAA5898" w14:textId="1066D72B" w:rsidR="00D97D12" w:rsidRPr="00D97D12" w:rsidDel="00E85EC0" w:rsidRDefault="00D97D12" w:rsidP="00D97D12">
            <w:pPr>
              <w:rPr>
                <w:ins w:id="5116" w:author="Mubiyarto Wibisono" w:date="2025-09-05T10:09:00Z" w16du:dateUtc="2025-09-05T03:09:00Z"/>
                <w:del w:id="5117" w:author="Mubiyarto Wibisono" w:date="2025-09-18T18:04:00Z" w16du:dateUtc="2025-09-18T10:04:00Z"/>
                <w:rFonts w:ascii="Arial" w:hAnsi="Arial" w:cs="Arial"/>
                <w:sz w:val="20"/>
                <w:szCs w:val="20"/>
              </w:rPr>
            </w:pPr>
            <w:ins w:id="5118" w:author="Mubiyarto Wibisono" w:date="2025-09-05T10:10:00Z" w16du:dateUtc="2025-09-05T03:10:00Z">
              <w:del w:id="5119" w:author="Mubiyarto Wibisono" w:date="2025-09-18T18:02:00Z" w16du:dateUtc="2025-09-18T10:02:00Z">
                <w:r w:rsidRPr="00D97D12" w:rsidDel="00E85EC0">
                  <w:rPr>
                    <w:rFonts w:ascii="Arial" w:hAnsi="Arial" w:cs="Arial"/>
                    <w:color w:val="000000"/>
                    <w:sz w:val="20"/>
                    <w:szCs w:val="20"/>
                    <w:rPrChange w:id="5120" w:author="Mubiyarto Wibisono" w:date="2025-09-05T10:10:00Z" w16du:dateUtc="2025-09-05T03:10:00Z">
                      <w:rPr>
                        <w:rFonts w:ascii="Calibri" w:hAnsi="Calibri" w:cs="Calibri"/>
                        <w:color w:val="000000"/>
                        <w:sz w:val="22"/>
                        <w:szCs w:val="22"/>
                      </w:rPr>
                    </w:rPrChange>
                  </w:rPr>
                  <w:delText>User completes the widget and submits the page/form for validation.</w:delText>
                </w:r>
              </w:del>
            </w:ins>
          </w:p>
        </w:tc>
      </w:tr>
      <w:tr w:rsidR="00A56007" w:rsidDel="00E85EC0" w14:paraId="4FDFBA02" w14:textId="77777777" w:rsidTr="00D97D12">
        <w:trPr>
          <w:gridAfter w:val="1"/>
          <w:wAfter w:w="334" w:type="dxa"/>
          <w:ins w:id="5121" w:author="Mubiyarto Wibisono" w:date="2025-09-05T10:09:00Z"/>
          <w:del w:id="5122" w:author="Mubiyarto Wibisono" w:date="2025-09-18T18:02:00Z"/>
        </w:trPr>
        <w:tc>
          <w:tcPr>
            <w:tcW w:w="2263" w:type="dxa"/>
            <w:vAlign w:val="center"/>
          </w:tcPr>
          <w:p w14:paraId="00895B85" w14:textId="6E2824F1" w:rsidR="00D97D12" w:rsidRPr="00D97D12" w:rsidDel="00E85EC0" w:rsidRDefault="00D97D12" w:rsidP="00D97D12">
            <w:pPr>
              <w:rPr>
                <w:ins w:id="5123" w:author="Mubiyarto Wibisono" w:date="2025-09-05T10:09:00Z" w16du:dateUtc="2025-09-05T03:09:00Z"/>
                <w:del w:id="5124" w:author="Mubiyarto Wibisono" w:date="2025-09-18T18:02:00Z" w16du:dateUtc="2025-09-18T10:02:00Z"/>
                <w:rFonts w:ascii="Arial" w:hAnsi="Arial" w:cs="Arial"/>
                <w:sz w:val="20"/>
                <w:szCs w:val="20"/>
              </w:rPr>
            </w:pPr>
            <w:ins w:id="5125" w:author="Mubiyarto Wibisono" w:date="2025-09-05T10:10:00Z" w16du:dateUtc="2025-09-05T03:10:00Z">
              <w:del w:id="5126" w:author="Mubiyarto Wibisono" w:date="2025-09-18T18:02:00Z" w16du:dateUtc="2025-09-18T10:02:00Z">
                <w:r w:rsidRPr="00D97D12" w:rsidDel="00E85EC0">
                  <w:rPr>
                    <w:rFonts w:ascii="Arial" w:hAnsi="Arial" w:cs="Arial"/>
                    <w:color w:val="000000"/>
                    <w:sz w:val="20"/>
                    <w:szCs w:val="20"/>
                    <w:rPrChange w:id="5127" w:author="Mubiyarto Wibisono" w:date="2025-09-05T10:10:00Z" w16du:dateUtc="2025-09-05T03:10:00Z">
                      <w:rPr>
                        <w:rFonts w:ascii="Calibri" w:hAnsi="Calibri" w:cs="Calibri"/>
                        <w:color w:val="000000"/>
                        <w:sz w:val="22"/>
                        <w:szCs w:val="22"/>
                      </w:rPr>
                    </w:rPrChange>
                  </w:rPr>
                  <w:delText>Validate request</w:delText>
                </w:r>
              </w:del>
            </w:ins>
          </w:p>
        </w:tc>
        <w:tc>
          <w:tcPr>
            <w:tcW w:w="2268" w:type="dxa"/>
            <w:vAlign w:val="center"/>
          </w:tcPr>
          <w:p w14:paraId="3088B7B0" w14:textId="40342435" w:rsidR="00D97D12" w:rsidRPr="00D97D12" w:rsidDel="00E85EC0" w:rsidRDefault="00D97D12" w:rsidP="00D97D12">
            <w:pPr>
              <w:rPr>
                <w:ins w:id="5128" w:author="Mubiyarto Wibisono" w:date="2025-09-05T10:09:00Z" w16du:dateUtc="2025-09-05T03:09:00Z"/>
                <w:del w:id="5129" w:author="Mubiyarto Wibisono" w:date="2025-09-18T18:02:00Z" w16du:dateUtc="2025-09-18T10:02:00Z"/>
                <w:rFonts w:ascii="Arial" w:hAnsi="Arial" w:cs="Arial"/>
                <w:sz w:val="20"/>
                <w:szCs w:val="20"/>
              </w:rPr>
            </w:pPr>
            <w:ins w:id="5130" w:author="Mubiyarto Wibisono" w:date="2025-09-05T10:10:00Z" w16du:dateUtc="2025-09-05T03:10:00Z">
              <w:del w:id="5131" w:author="Mubiyarto Wibisono" w:date="2025-09-18T18:02:00Z" w16du:dateUtc="2025-09-18T10:02:00Z">
                <w:r w:rsidRPr="00D97D12" w:rsidDel="00E85EC0">
                  <w:rPr>
                    <w:rFonts w:ascii="Arial" w:hAnsi="Arial" w:cs="Arial"/>
                    <w:color w:val="000000"/>
                    <w:sz w:val="20"/>
                    <w:szCs w:val="20"/>
                    <w:rPrChange w:id="5132" w:author="Mubiyarto Wibisono" w:date="2025-09-05T10:10:00Z" w16du:dateUtc="2025-09-05T03:10:00Z">
                      <w:rPr>
                        <w:rFonts w:ascii="Calibri" w:hAnsi="Calibri" w:cs="Calibri"/>
                        <w:color w:val="000000"/>
                        <w:sz w:val="22"/>
                        <w:szCs w:val="22"/>
                      </w:rPr>
                    </w:rPrChange>
                  </w:rPr>
                  <w:delText>System Interaction</w:delText>
                </w:r>
              </w:del>
            </w:ins>
          </w:p>
        </w:tc>
        <w:tc>
          <w:tcPr>
            <w:tcW w:w="4819" w:type="dxa"/>
            <w:vAlign w:val="center"/>
          </w:tcPr>
          <w:p w14:paraId="75CBDF5F" w14:textId="4C8EFE85" w:rsidR="00D97D12" w:rsidDel="00E85EC0" w:rsidRDefault="00D97D12" w:rsidP="00D97D12">
            <w:pPr>
              <w:rPr>
                <w:ins w:id="5133" w:author="Mubiyarto Wibisono" w:date="2025-09-05T10:12:00Z" w16du:dateUtc="2025-09-05T03:12:00Z"/>
                <w:del w:id="5134" w:author="Mubiyarto Wibisono" w:date="2025-09-18T18:02:00Z" w16du:dateUtc="2025-09-18T10:02:00Z"/>
                <w:rFonts w:ascii="Arial" w:hAnsi="Arial" w:cs="Arial"/>
                <w:color w:val="000000"/>
                <w:sz w:val="20"/>
                <w:szCs w:val="20"/>
              </w:rPr>
            </w:pPr>
            <w:ins w:id="5135" w:author="Mubiyarto Wibisono" w:date="2025-09-05T10:10:00Z" w16du:dateUtc="2025-09-05T03:10:00Z">
              <w:del w:id="5136" w:author="Mubiyarto Wibisono" w:date="2025-09-18T18:02:00Z" w16du:dateUtc="2025-09-18T10:02:00Z">
                <w:r w:rsidRPr="00D97D12" w:rsidDel="00E85EC0">
                  <w:rPr>
                    <w:rFonts w:ascii="Arial" w:hAnsi="Arial" w:cs="Arial"/>
                    <w:color w:val="000000"/>
                    <w:sz w:val="20"/>
                    <w:szCs w:val="20"/>
                    <w:rPrChange w:id="5137" w:author="Mubiyarto Wibisono" w:date="2025-09-05T10:10:00Z" w16du:dateUtc="2025-09-05T03:10:00Z">
                      <w:rPr>
                        <w:rFonts w:ascii="Calibri" w:hAnsi="Calibri" w:cs="Calibri"/>
                        <w:color w:val="000000"/>
                        <w:sz w:val="22"/>
                        <w:szCs w:val="22"/>
                      </w:rPr>
                    </w:rPrChange>
                  </w:rPr>
                  <w:delText>eService sends</w:delText>
                </w:r>
              </w:del>
            </w:ins>
          </w:p>
          <w:p w14:paraId="730930B5" w14:textId="015D5E64" w:rsidR="00D97D12" w:rsidRPr="00D97D12" w:rsidDel="00E85EC0" w:rsidRDefault="00D97D12" w:rsidP="00D97D12">
            <w:pPr>
              <w:rPr>
                <w:ins w:id="5138" w:author="Mubiyarto Wibisono" w:date="2025-09-05T10:12:00Z"/>
                <w:del w:id="5139" w:author="Mubiyarto Wibisono" w:date="2025-09-18T18:02:00Z" w16du:dateUtc="2025-09-18T10:02:00Z"/>
                <w:rFonts w:ascii="Arial" w:hAnsi="Arial" w:cs="Arial"/>
                <w:sz w:val="20"/>
                <w:szCs w:val="20"/>
              </w:rPr>
            </w:pPr>
            <w:ins w:id="5140" w:author="Mubiyarto Wibisono" w:date="2025-09-05T10:12:00Z">
              <w:del w:id="5141" w:author="Mubiyarto Wibisono" w:date="2025-09-18T18:02:00Z" w16du:dateUtc="2025-09-18T10:02:00Z">
                <w:r w:rsidRPr="00D97D12" w:rsidDel="00E85EC0">
                  <w:rPr>
                    <w:rFonts w:ascii="Arial" w:hAnsi="Arial" w:cs="Arial"/>
                    <w:sz w:val="20"/>
                    <w:szCs w:val="20"/>
                  </w:rPr>
                  <w:delText>POST /captcha/v1/validate</w:delText>
                </w:r>
              </w:del>
            </w:ins>
          </w:p>
          <w:p w14:paraId="429E956D" w14:textId="33592C77" w:rsidR="00D97D12" w:rsidRPr="00D97D12" w:rsidDel="00E85EC0" w:rsidRDefault="00D97D12" w:rsidP="00D97D12">
            <w:pPr>
              <w:rPr>
                <w:ins w:id="5142" w:author="Mubiyarto Wibisono" w:date="2025-09-05T10:12:00Z"/>
                <w:del w:id="5143" w:author="Mubiyarto Wibisono" w:date="2025-09-18T18:02:00Z" w16du:dateUtc="2025-09-18T10:02:00Z"/>
                <w:rFonts w:ascii="Arial" w:hAnsi="Arial" w:cs="Arial"/>
                <w:sz w:val="20"/>
                <w:szCs w:val="20"/>
              </w:rPr>
            </w:pPr>
            <w:ins w:id="5144" w:author="Mubiyarto Wibisono" w:date="2025-09-05T10:12:00Z">
              <w:del w:id="5145" w:author="Mubiyarto Wibisono" w:date="2025-09-18T18:02:00Z" w16du:dateUtc="2025-09-18T10:02:00Z">
                <w:r w:rsidRPr="00D97D12" w:rsidDel="00E85EC0">
                  <w:rPr>
                    <w:rFonts w:ascii="Arial" w:hAnsi="Arial" w:cs="Arial"/>
                    <w:sz w:val="20"/>
                    <w:szCs w:val="20"/>
                  </w:rPr>
                  <w:delText>{</w:delText>
                </w:r>
              </w:del>
            </w:ins>
          </w:p>
          <w:p w14:paraId="58D7523C" w14:textId="5B2AA93B" w:rsidR="00D97D12" w:rsidRPr="00D97D12" w:rsidDel="00E85EC0" w:rsidRDefault="00D97D12" w:rsidP="00D97D12">
            <w:pPr>
              <w:rPr>
                <w:ins w:id="5146" w:author="Mubiyarto Wibisono" w:date="2025-09-05T10:12:00Z"/>
                <w:del w:id="5147" w:author="Mubiyarto Wibisono" w:date="2025-09-18T18:02:00Z" w16du:dateUtc="2025-09-18T10:02:00Z"/>
                <w:rFonts w:ascii="Arial" w:hAnsi="Arial" w:cs="Arial"/>
                <w:sz w:val="20"/>
                <w:szCs w:val="20"/>
              </w:rPr>
            </w:pPr>
            <w:ins w:id="5148" w:author="Mubiyarto Wibisono" w:date="2025-09-05T10:12:00Z">
              <w:del w:id="5149" w:author="Mubiyarto Wibisono" w:date="2025-09-18T18:02:00Z" w16du:dateUtc="2025-09-18T10:02:00Z">
                <w:r w:rsidRPr="00D97D12" w:rsidDel="00E85EC0">
                  <w:rPr>
                    <w:rFonts w:ascii="Arial" w:hAnsi="Arial" w:cs="Arial"/>
                    <w:sz w:val="20"/>
                    <w:szCs w:val="20"/>
                  </w:rPr>
                  <w:delText>   "captchaText</w:delText>
                </w:r>
              </w:del>
            </w:ins>
            <w:ins w:id="5150" w:author="Ahmad Rafif" w:date="2025-09-05T11:25:00Z" w16du:dateUtc="2025-09-05T04:25:00Z">
              <w:del w:id="5151" w:author="Mubiyarto Wibisono" w:date="2025-09-18T18:02:00Z" w16du:dateUtc="2025-09-18T10:02:00Z">
                <w:r w:rsidR="00AB0657" w:rsidDel="00E85EC0">
                  <w:rPr>
                    <w:rFonts w:ascii="Arial" w:hAnsi="Arial" w:cs="Arial"/>
                    <w:sz w:val="20"/>
                    <w:szCs w:val="20"/>
                  </w:rPr>
                  <w:delText>token</w:delText>
                </w:r>
              </w:del>
            </w:ins>
            <w:ins w:id="5152" w:author="Mubiyarto Wibisono" w:date="2025-09-05T10:12:00Z">
              <w:del w:id="5153" w:author="Mubiyarto Wibisono" w:date="2025-09-18T18:02:00Z" w16du:dateUtc="2025-09-18T10:02:00Z">
                <w:r w:rsidRPr="00D97D12" w:rsidDel="00E85EC0">
                  <w:rPr>
                    <w:rFonts w:ascii="Arial" w:hAnsi="Arial" w:cs="Arial"/>
                    <w:sz w:val="20"/>
                    <w:szCs w:val="20"/>
                  </w:rPr>
                  <w:delText>": "XXXXXX"</w:delText>
                </w:r>
              </w:del>
            </w:ins>
          </w:p>
          <w:p w14:paraId="07FBA186" w14:textId="581A23B7" w:rsidR="00D97D12" w:rsidRPr="00D97D12" w:rsidDel="00E85EC0" w:rsidRDefault="00D97D12" w:rsidP="00D97D12">
            <w:pPr>
              <w:rPr>
                <w:ins w:id="5154" w:author="Mubiyarto Wibisono" w:date="2025-09-05T10:09:00Z" w16du:dateUtc="2025-09-05T03:09:00Z"/>
                <w:del w:id="5155" w:author="Mubiyarto Wibisono" w:date="2025-09-18T18:02:00Z" w16du:dateUtc="2025-09-18T10:02:00Z"/>
                <w:rFonts w:ascii="Arial" w:hAnsi="Arial" w:cs="Arial"/>
                <w:sz w:val="20"/>
                <w:szCs w:val="20"/>
              </w:rPr>
            </w:pPr>
            <w:ins w:id="5156" w:author="Mubiyarto Wibisono" w:date="2025-09-05T10:12:00Z">
              <w:del w:id="5157" w:author="Mubiyarto Wibisono" w:date="2025-09-18T18:02:00Z" w16du:dateUtc="2025-09-18T10:02:00Z">
                <w:r w:rsidRPr="00D97D12" w:rsidDel="00E85EC0">
                  <w:rPr>
                    <w:rFonts w:ascii="Arial" w:hAnsi="Arial" w:cs="Arial"/>
                    <w:sz w:val="20"/>
                    <w:szCs w:val="20"/>
                  </w:rPr>
                  <w:delText>}</w:delText>
                </w:r>
              </w:del>
            </w:ins>
          </w:p>
        </w:tc>
      </w:tr>
      <w:tr w:rsidR="00A56007" w14:paraId="140B387A" w14:textId="77777777" w:rsidTr="00D97D12">
        <w:trPr>
          <w:ins w:id="5158" w:author="Mubiyarto Wibisono" w:date="2025-09-05T10:09:00Z"/>
        </w:trPr>
        <w:tc>
          <w:tcPr>
            <w:tcW w:w="2263" w:type="dxa"/>
            <w:vAlign w:val="center"/>
          </w:tcPr>
          <w:p w14:paraId="7F6E565D" w14:textId="20A34272" w:rsidR="00D97D12" w:rsidRPr="00D97D12" w:rsidRDefault="00D97D12" w:rsidP="00D97D12">
            <w:pPr>
              <w:rPr>
                <w:ins w:id="5159" w:author="Mubiyarto Wibisono" w:date="2025-09-05T10:09:00Z" w16du:dateUtc="2025-09-05T03:09:00Z"/>
                <w:rFonts w:ascii="Arial" w:hAnsi="Arial" w:cs="Arial"/>
                <w:sz w:val="20"/>
                <w:szCs w:val="20"/>
              </w:rPr>
            </w:pPr>
            <w:ins w:id="5160" w:author="Mubiyarto Wibisono" w:date="2025-09-05T10:10:00Z" w16du:dateUtc="2025-09-05T03:10:00Z">
              <w:r w:rsidRPr="00D97D12">
                <w:rPr>
                  <w:rFonts w:ascii="Arial" w:hAnsi="Arial" w:cs="Arial"/>
                  <w:color w:val="000000"/>
                  <w:sz w:val="20"/>
                  <w:szCs w:val="20"/>
                  <w:rPrChange w:id="5161" w:author="Mubiyarto Wibisono" w:date="2025-09-05T10:10:00Z" w16du:dateUtc="2025-09-05T03:10:00Z">
                    <w:rPr>
                      <w:rFonts w:ascii="Calibri" w:hAnsi="Calibri" w:cs="Calibri"/>
                      <w:color w:val="000000"/>
                      <w:sz w:val="22"/>
                      <w:szCs w:val="22"/>
                    </w:rPr>
                  </w:rPrChange>
                </w:rPr>
                <w:t>Call Turnstile verify</w:t>
              </w:r>
            </w:ins>
          </w:p>
        </w:tc>
        <w:tc>
          <w:tcPr>
            <w:tcW w:w="2268" w:type="dxa"/>
            <w:vAlign w:val="center"/>
          </w:tcPr>
          <w:p w14:paraId="46F4358E" w14:textId="3238C656" w:rsidR="00D97D12" w:rsidRPr="00D97D12" w:rsidRDefault="00D97D12" w:rsidP="00D97D12">
            <w:pPr>
              <w:rPr>
                <w:ins w:id="5162" w:author="Mubiyarto Wibisono" w:date="2025-09-05T10:09:00Z" w16du:dateUtc="2025-09-05T03:09:00Z"/>
                <w:rFonts w:ascii="Arial" w:hAnsi="Arial" w:cs="Arial"/>
                <w:sz w:val="20"/>
                <w:szCs w:val="20"/>
              </w:rPr>
            </w:pPr>
            <w:ins w:id="5163" w:author="Mubiyarto Wibisono" w:date="2025-09-05T10:10:00Z" w16du:dateUtc="2025-09-05T03:10:00Z">
              <w:r w:rsidRPr="00D97D12">
                <w:rPr>
                  <w:rFonts w:ascii="Arial" w:hAnsi="Arial" w:cs="Arial"/>
                  <w:color w:val="000000"/>
                  <w:sz w:val="20"/>
                  <w:szCs w:val="20"/>
                  <w:rPrChange w:id="5164" w:author="Mubiyarto Wibisono" w:date="2025-09-05T10:10:00Z" w16du:dateUtc="2025-09-05T03:10:00Z">
                    <w:rPr>
                      <w:rFonts w:ascii="Calibri" w:hAnsi="Calibri" w:cs="Calibri"/>
                      <w:color w:val="000000"/>
                      <w:sz w:val="22"/>
                      <w:szCs w:val="22"/>
                    </w:rPr>
                  </w:rPrChange>
                </w:rPr>
                <w:t>System Interaction</w:t>
              </w:r>
            </w:ins>
          </w:p>
        </w:tc>
        <w:tc>
          <w:tcPr>
            <w:tcW w:w="4819" w:type="dxa"/>
            <w:gridSpan w:val="2"/>
            <w:vAlign w:val="center"/>
          </w:tcPr>
          <w:p w14:paraId="21B76786" w14:textId="7C2688B7" w:rsidR="00D97D12" w:rsidRPr="00A916D4" w:rsidRDefault="00D97D12" w:rsidP="00D97D12">
            <w:pPr>
              <w:rPr>
                <w:ins w:id="5165" w:author="Mubiyarto Wibisono" w:date="2025-09-05T10:09:00Z" w16du:dateUtc="2025-09-05T03:09:00Z"/>
                <w:rFonts w:ascii="Arial" w:hAnsi="Arial" w:cs="Arial"/>
                <w:color w:val="000000"/>
                <w:sz w:val="20"/>
                <w:szCs w:val="20"/>
              </w:rPr>
            </w:pPr>
            <w:ins w:id="5166" w:author="Mubiyarto Wibisono" w:date="2025-09-05T10:10:00Z" w16du:dateUtc="2025-09-05T03:10:00Z">
              <w:r w:rsidRPr="00D97D12">
                <w:rPr>
                  <w:rFonts w:ascii="Arial" w:hAnsi="Arial" w:cs="Arial"/>
                  <w:color w:val="000000"/>
                  <w:sz w:val="20"/>
                  <w:szCs w:val="20"/>
                  <w:rPrChange w:id="5167" w:author="Mubiyarto Wibisono" w:date="2025-09-05T10:10:00Z" w16du:dateUtc="2025-09-05T03:10:00Z">
                    <w:rPr>
                      <w:rFonts w:ascii="Calibri" w:hAnsi="Calibri" w:cs="Calibri"/>
                      <w:color w:val="000000"/>
                      <w:sz w:val="22"/>
                      <w:szCs w:val="22"/>
                    </w:rPr>
                  </w:rPrChange>
                </w:rPr>
                <w:t xml:space="preserve">Backend calls Turnstile verify endpoint </w:t>
              </w:r>
            </w:ins>
          </w:p>
        </w:tc>
      </w:tr>
      <w:tr w:rsidR="00A56007" w14:paraId="0EA9E58E" w14:textId="77777777" w:rsidTr="00D97D12">
        <w:trPr>
          <w:ins w:id="5168" w:author="Mubiyarto Wibisono" w:date="2025-09-05T10:09:00Z"/>
        </w:trPr>
        <w:tc>
          <w:tcPr>
            <w:tcW w:w="2263" w:type="dxa"/>
            <w:vAlign w:val="center"/>
          </w:tcPr>
          <w:p w14:paraId="0D826E06" w14:textId="590AECDC" w:rsidR="00D97D12" w:rsidRPr="00D97D12" w:rsidRDefault="00D97D12" w:rsidP="00D97D12">
            <w:pPr>
              <w:rPr>
                <w:ins w:id="5169" w:author="Mubiyarto Wibisono" w:date="2025-09-05T10:09:00Z" w16du:dateUtc="2025-09-05T03:09:00Z"/>
                <w:rFonts w:ascii="Arial" w:hAnsi="Arial" w:cs="Arial"/>
                <w:sz w:val="20"/>
                <w:szCs w:val="20"/>
              </w:rPr>
            </w:pPr>
            <w:ins w:id="5170" w:author="Mubiyarto Wibisono" w:date="2025-09-05T10:10:00Z" w16du:dateUtc="2025-09-05T03:10:00Z">
              <w:r w:rsidRPr="00D97D12">
                <w:rPr>
                  <w:rFonts w:ascii="Arial" w:hAnsi="Arial" w:cs="Arial"/>
                  <w:color w:val="000000"/>
                  <w:sz w:val="20"/>
                  <w:szCs w:val="20"/>
                  <w:rPrChange w:id="5171" w:author="Mubiyarto Wibisono" w:date="2025-09-05T10:10:00Z" w16du:dateUtc="2025-09-05T03:10:00Z">
                    <w:rPr>
                      <w:rFonts w:ascii="Calibri" w:hAnsi="Calibri" w:cs="Calibri"/>
                      <w:color w:val="000000"/>
                      <w:sz w:val="22"/>
                      <w:szCs w:val="22"/>
                    </w:rPr>
                  </w:rPrChange>
                </w:rPr>
                <w:t>Success?</w:t>
              </w:r>
            </w:ins>
          </w:p>
        </w:tc>
        <w:tc>
          <w:tcPr>
            <w:tcW w:w="2268" w:type="dxa"/>
            <w:vAlign w:val="center"/>
          </w:tcPr>
          <w:p w14:paraId="5FC39D84" w14:textId="132D9362" w:rsidR="00D97D12" w:rsidRPr="00D97D12" w:rsidRDefault="00D97D12" w:rsidP="00D97D12">
            <w:pPr>
              <w:rPr>
                <w:ins w:id="5172" w:author="Mubiyarto Wibisono" w:date="2025-09-05T10:09:00Z" w16du:dateUtc="2025-09-05T03:09:00Z"/>
                <w:rFonts w:ascii="Arial" w:hAnsi="Arial" w:cs="Arial"/>
                <w:sz w:val="20"/>
                <w:szCs w:val="20"/>
              </w:rPr>
            </w:pPr>
            <w:ins w:id="5173" w:author="Mubiyarto Wibisono" w:date="2025-09-05T10:10:00Z" w16du:dateUtc="2025-09-05T03:10:00Z">
              <w:r w:rsidRPr="00D97D12">
                <w:rPr>
                  <w:rFonts w:ascii="Arial" w:hAnsi="Arial" w:cs="Arial"/>
                  <w:color w:val="000000"/>
                  <w:sz w:val="20"/>
                  <w:szCs w:val="20"/>
                  <w:rPrChange w:id="5174" w:author="Mubiyarto Wibisono" w:date="2025-09-05T10:10:00Z" w16du:dateUtc="2025-09-05T03:10:00Z">
                    <w:rPr>
                      <w:rFonts w:ascii="Calibri" w:hAnsi="Calibri" w:cs="Calibri"/>
                      <w:color w:val="000000"/>
                      <w:sz w:val="22"/>
                      <w:szCs w:val="22"/>
                    </w:rPr>
                  </w:rPrChange>
                </w:rPr>
                <w:t>Decision</w:t>
              </w:r>
            </w:ins>
          </w:p>
        </w:tc>
        <w:tc>
          <w:tcPr>
            <w:tcW w:w="4819" w:type="dxa"/>
            <w:gridSpan w:val="2"/>
            <w:vAlign w:val="center"/>
          </w:tcPr>
          <w:p w14:paraId="6E7EB9C6" w14:textId="567BD9D0" w:rsidR="00D97D12" w:rsidRPr="00D97D12" w:rsidRDefault="00D97D12" w:rsidP="00D97D12">
            <w:pPr>
              <w:rPr>
                <w:ins w:id="5175" w:author="Mubiyarto Wibisono" w:date="2025-09-05T10:09:00Z" w16du:dateUtc="2025-09-05T03:09:00Z"/>
                <w:rFonts w:ascii="Arial" w:hAnsi="Arial" w:cs="Arial"/>
                <w:sz w:val="20"/>
                <w:szCs w:val="20"/>
              </w:rPr>
            </w:pPr>
            <w:ins w:id="5176" w:author="Mubiyarto Wibisono" w:date="2025-09-05T10:10:00Z" w16du:dateUtc="2025-09-05T03:10:00Z">
              <w:r w:rsidRPr="00D97D12">
                <w:rPr>
                  <w:rFonts w:ascii="Arial" w:hAnsi="Arial" w:cs="Arial"/>
                  <w:color w:val="000000"/>
                  <w:sz w:val="20"/>
                  <w:szCs w:val="20"/>
                  <w:rPrChange w:id="5177" w:author="Mubiyarto Wibisono" w:date="2025-09-05T10:10:00Z" w16du:dateUtc="2025-09-05T03:10:00Z">
                    <w:rPr>
                      <w:rFonts w:ascii="Calibri" w:hAnsi="Calibri" w:cs="Calibri"/>
                      <w:color w:val="000000"/>
                      <w:sz w:val="22"/>
                      <w:szCs w:val="22"/>
                    </w:rPr>
                  </w:rPrChange>
                </w:rPr>
                <w:t>If Turnstile says the token is valid, proceed; otherwise handle error.</w:t>
              </w:r>
            </w:ins>
          </w:p>
        </w:tc>
      </w:tr>
      <w:tr w:rsidR="00A56007" w14:paraId="65840CA1" w14:textId="77777777" w:rsidTr="00D97D12">
        <w:trPr>
          <w:ins w:id="5178" w:author="Mubiyarto Wibisono" w:date="2025-09-05T10:09:00Z"/>
        </w:trPr>
        <w:tc>
          <w:tcPr>
            <w:tcW w:w="2263" w:type="dxa"/>
            <w:vAlign w:val="center"/>
          </w:tcPr>
          <w:p w14:paraId="26D83F8B" w14:textId="685FD7C7" w:rsidR="00D97D12" w:rsidRPr="00D97D12" w:rsidRDefault="00D97D12" w:rsidP="00D97D12">
            <w:pPr>
              <w:rPr>
                <w:ins w:id="5179" w:author="Mubiyarto Wibisono" w:date="2025-09-05T10:09:00Z" w16du:dateUtc="2025-09-05T03:09:00Z"/>
                <w:rFonts w:ascii="Arial" w:hAnsi="Arial" w:cs="Arial"/>
                <w:sz w:val="20"/>
                <w:szCs w:val="20"/>
              </w:rPr>
            </w:pPr>
            <w:ins w:id="5180" w:author="Mubiyarto Wibisono" w:date="2025-09-05T10:10:00Z" w16du:dateUtc="2025-09-05T03:10:00Z">
              <w:r w:rsidRPr="00D97D12">
                <w:rPr>
                  <w:rFonts w:ascii="Arial" w:hAnsi="Arial" w:cs="Arial"/>
                  <w:color w:val="000000"/>
                  <w:sz w:val="20"/>
                  <w:szCs w:val="20"/>
                  <w:rPrChange w:id="5181" w:author="Mubiyarto Wibisono" w:date="2025-09-05T10:10:00Z" w16du:dateUtc="2025-09-05T03:10:00Z">
                    <w:rPr>
                      <w:rFonts w:ascii="Calibri" w:hAnsi="Calibri" w:cs="Calibri"/>
                      <w:color w:val="000000"/>
                      <w:sz w:val="22"/>
                      <w:szCs w:val="22"/>
                    </w:rPr>
                  </w:rPrChange>
                </w:rPr>
                <w:t>Success response</w:t>
              </w:r>
            </w:ins>
          </w:p>
        </w:tc>
        <w:tc>
          <w:tcPr>
            <w:tcW w:w="2268" w:type="dxa"/>
            <w:vAlign w:val="center"/>
          </w:tcPr>
          <w:p w14:paraId="510A91DC" w14:textId="3FE5D79E" w:rsidR="00D97D12" w:rsidRPr="00D97D12" w:rsidRDefault="00D97D12" w:rsidP="00D97D12">
            <w:pPr>
              <w:rPr>
                <w:ins w:id="5182" w:author="Mubiyarto Wibisono" w:date="2025-09-05T10:09:00Z" w16du:dateUtc="2025-09-05T03:09:00Z"/>
                <w:rFonts w:ascii="Arial" w:hAnsi="Arial" w:cs="Arial"/>
                <w:sz w:val="20"/>
                <w:szCs w:val="20"/>
              </w:rPr>
            </w:pPr>
            <w:ins w:id="5183" w:author="Mubiyarto Wibisono" w:date="2025-09-05T10:10:00Z" w16du:dateUtc="2025-09-05T03:10:00Z">
              <w:r w:rsidRPr="00D97D12">
                <w:rPr>
                  <w:rFonts w:ascii="Arial" w:hAnsi="Arial" w:cs="Arial"/>
                  <w:color w:val="000000"/>
                  <w:sz w:val="20"/>
                  <w:szCs w:val="20"/>
                  <w:rPrChange w:id="5184" w:author="Mubiyarto Wibisono" w:date="2025-09-05T10:10:00Z" w16du:dateUtc="2025-09-05T03:10:00Z">
                    <w:rPr>
                      <w:rFonts w:ascii="Calibri" w:hAnsi="Calibri" w:cs="Calibri"/>
                      <w:color w:val="000000"/>
                      <w:sz w:val="22"/>
                      <w:szCs w:val="22"/>
                    </w:rPr>
                  </w:rPrChange>
                </w:rPr>
                <w:t>System Interaction</w:t>
              </w:r>
            </w:ins>
          </w:p>
        </w:tc>
        <w:tc>
          <w:tcPr>
            <w:tcW w:w="4819" w:type="dxa"/>
            <w:gridSpan w:val="2"/>
            <w:vAlign w:val="center"/>
          </w:tcPr>
          <w:p w14:paraId="64A63CDE" w14:textId="77777777" w:rsidR="00D97D12" w:rsidRDefault="00D97D12" w:rsidP="00D97D12">
            <w:pPr>
              <w:rPr>
                <w:ins w:id="5185" w:author="Mubiyarto Wibisono" w:date="2025-09-05T10:12:00Z" w16du:dateUtc="2025-09-05T03:12:00Z"/>
                <w:rFonts w:ascii="Arial" w:hAnsi="Arial" w:cs="Arial"/>
                <w:color w:val="000000"/>
                <w:sz w:val="20"/>
                <w:szCs w:val="20"/>
              </w:rPr>
            </w:pPr>
            <w:ins w:id="5186" w:author="Mubiyarto Wibisono" w:date="2025-09-05T10:10:00Z" w16du:dateUtc="2025-09-05T03:10:00Z">
              <w:r w:rsidRPr="00D97D12">
                <w:rPr>
                  <w:rFonts w:ascii="Arial" w:hAnsi="Arial" w:cs="Arial"/>
                  <w:color w:val="000000"/>
                  <w:sz w:val="20"/>
                  <w:szCs w:val="20"/>
                  <w:rPrChange w:id="5187" w:author="Mubiyarto Wibisono" w:date="2025-09-05T10:10:00Z" w16du:dateUtc="2025-09-05T03:10:00Z">
                    <w:rPr>
                      <w:rFonts w:ascii="Calibri" w:hAnsi="Calibri" w:cs="Calibri"/>
                      <w:color w:val="000000"/>
                      <w:sz w:val="22"/>
                      <w:szCs w:val="22"/>
                    </w:rPr>
                  </w:rPrChange>
                </w:rPr>
                <w:t>Backend returns</w:t>
              </w:r>
            </w:ins>
          </w:p>
          <w:p w14:paraId="28312BA7" w14:textId="77777777" w:rsidR="00D97D12" w:rsidRDefault="00D97D12" w:rsidP="00D97D12">
            <w:pPr>
              <w:rPr>
                <w:ins w:id="5188" w:author="Mubiyarto Wibisono" w:date="2025-09-05T10:13:00Z" w16du:dateUtc="2025-09-05T03:13:00Z"/>
                <w:rFonts w:ascii="Arial" w:hAnsi="Arial" w:cs="Arial"/>
                <w:color w:val="000000"/>
                <w:sz w:val="20"/>
                <w:szCs w:val="20"/>
              </w:rPr>
            </w:pPr>
            <w:ins w:id="5189" w:author="Mubiyarto Wibisono" w:date="2025-09-05T10:10:00Z" w16du:dateUtc="2025-09-05T03:10:00Z">
              <w:r w:rsidRPr="00D97D12">
                <w:rPr>
                  <w:rFonts w:ascii="Arial" w:hAnsi="Arial" w:cs="Arial"/>
                  <w:color w:val="000000"/>
                  <w:sz w:val="20"/>
                  <w:szCs w:val="20"/>
                  <w:rPrChange w:id="5190" w:author="Mubiyarto Wibisono" w:date="2025-09-05T10:10:00Z" w16du:dateUtc="2025-09-05T03:10:00Z">
                    <w:rPr>
                      <w:rFonts w:ascii="Arial Unicode MS" w:hAnsi="Arial Unicode MS" w:cs="Calibri"/>
                      <w:color w:val="000000"/>
                      <w:sz w:val="20"/>
                      <w:szCs w:val="20"/>
                    </w:rPr>
                  </w:rPrChange>
                </w:rPr>
                <w:t xml:space="preserve">{ </w:t>
              </w:r>
            </w:ins>
          </w:p>
          <w:p w14:paraId="1F7ED400" w14:textId="77777777" w:rsidR="00D97D12" w:rsidRDefault="00D97D12" w:rsidP="00D97D12">
            <w:pPr>
              <w:rPr>
                <w:ins w:id="5191" w:author="Mubiyarto Wibisono" w:date="2025-09-05T10:13:00Z" w16du:dateUtc="2025-09-05T03:13:00Z"/>
                <w:rFonts w:ascii="Arial" w:hAnsi="Arial" w:cs="Arial"/>
                <w:color w:val="000000"/>
                <w:sz w:val="20"/>
                <w:szCs w:val="20"/>
              </w:rPr>
            </w:pPr>
            <w:proofErr w:type="spellStart"/>
            <w:ins w:id="5192" w:author="Mubiyarto Wibisono" w:date="2025-09-05T10:10:00Z" w16du:dateUtc="2025-09-05T03:10:00Z">
              <w:r w:rsidRPr="00D97D12">
                <w:rPr>
                  <w:rFonts w:ascii="Arial" w:hAnsi="Arial" w:cs="Arial"/>
                  <w:color w:val="000000"/>
                  <w:sz w:val="20"/>
                  <w:szCs w:val="20"/>
                  <w:rPrChange w:id="5193" w:author="Mubiyarto Wibisono" w:date="2025-09-05T10:10:00Z" w16du:dateUtc="2025-09-05T03:10:00Z">
                    <w:rPr>
                      <w:rFonts w:ascii="Arial Unicode MS" w:hAnsi="Arial Unicode MS" w:cs="Calibri"/>
                      <w:color w:val="000000"/>
                      <w:sz w:val="20"/>
                      <w:szCs w:val="20"/>
                    </w:rPr>
                  </w:rPrChange>
                </w:rPr>
                <w:t>appCode</w:t>
              </w:r>
              <w:proofErr w:type="spellEnd"/>
              <w:r w:rsidRPr="00D97D12">
                <w:rPr>
                  <w:rFonts w:ascii="Arial" w:hAnsi="Arial" w:cs="Arial"/>
                  <w:color w:val="000000"/>
                  <w:sz w:val="20"/>
                  <w:szCs w:val="20"/>
                  <w:rPrChange w:id="5194" w:author="Mubiyarto Wibisono" w:date="2025-09-05T10:10:00Z" w16du:dateUtc="2025-09-05T03:10:00Z">
                    <w:rPr>
                      <w:rFonts w:ascii="Arial Unicode MS" w:hAnsi="Arial Unicode MS" w:cs="Calibri"/>
                      <w:color w:val="000000"/>
                      <w:sz w:val="20"/>
                      <w:szCs w:val="20"/>
                    </w:rPr>
                  </w:rPrChange>
                </w:rPr>
                <w:t xml:space="preserve">: "OCMS-2000", </w:t>
              </w:r>
            </w:ins>
          </w:p>
          <w:p w14:paraId="125B22F4" w14:textId="77777777" w:rsidR="00D97D12" w:rsidRDefault="00D97D12" w:rsidP="00D97D12">
            <w:pPr>
              <w:rPr>
                <w:ins w:id="5195" w:author="Mubiyarto Wibisono" w:date="2025-09-05T10:13:00Z" w16du:dateUtc="2025-09-05T03:13:00Z"/>
                <w:rFonts w:ascii="Arial" w:hAnsi="Arial" w:cs="Arial"/>
                <w:color w:val="000000"/>
                <w:sz w:val="20"/>
                <w:szCs w:val="20"/>
              </w:rPr>
            </w:pPr>
            <w:ins w:id="5196" w:author="Mubiyarto Wibisono" w:date="2025-09-05T10:10:00Z" w16du:dateUtc="2025-09-05T03:10:00Z">
              <w:r w:rsidRPr="00D97D12">
                <w:rPr>
                  <w:rFonts w:ascii="Arial" w:hAnsi="Arial" w:cs="Arial"/>
                  <w:color w:val="000000"/>
                  <w:sz w:val="20"/>
                  <w:szCs w:val="20"/>
                  <w:rPrChange w:id="5197" w:author="Mubiyarto Wibisono" w:date="2025-09-05T10:10:00Z" w16du:dateUtc="2025-09-05T03:10:00Z">
                    <w:rPr>
                      <w:rFonts w:ascii="Arial Unicode MS" w:hAnsi="Arial Unicode MS" w:cs="Calibri"/>
                      <w:color w:val="000000"/>
                      <w:sz w:val="20"/>
                      <w:szCs w:val="20"/>
                    </w:rPr>
                  </w:rPrChange>
                </w:rPr>
                <w:t xml:space="preserve">message: "Success" </w:t>
              </w:r>
            </w:ins>
          </w:p>
          <w:p w14:paraId="1D84AEE2" w14:textId="77777777" w:rsidR="00D97D12" w:rsidRDefault="00D97D12" w:rsidP="00D97D12">
            <w:pPr>
              <w:rPr>
                <w:ins w:id="5198" w:author="Mubiyarto Wibisono" w:date="2025-09-05T10:13:00Z" w16du:dateUtc="2025-09-05T03:13:00Z"/>
                <w:rFonts w:ascii="Arial" w:hAnsi="Arial" w:cs="Arial"/>
                <w:color w:val="000000"/>
                <w:sz w:val="20"/>
                <w:szCs w:val="20"/>
              </w:rPr>
            </w:pPr>
            <w:ins w:id="5199" w:author="Mubiyarto Wibisono" w:date="2025-09-05T10:10:00Z" w16du:dateUtc="2025-09-05T03:10:00Z">
              <w:r w:rsidRPr="00D97D12">
                <w:rPr>
                  <w:rFonts w:ascii="Arial" w:hAnsi="Arial" w:cs="Arial"/>
                  <w:color w:val="000000"/>
                  <w:sz w:val="20"/>
                  <w:szCs w:val="20"/>
                  <w:rPrChange w:id="5200" w:author="Mubiyarto Wibisono" w:date="2025-09-05T10:10:00Z" w16du:dateUtc="2025-09-05T03:10:00Z">
                    <w:rPr>
                      <w:rFonts w:ascii="Arial Unicode MS" w:hAnsi="Arial Unicode MS" w:cs="Calibri"/>
                      <w:color w:val="000000"/>
                      <w:sz w:val="20"/>
                      <w:szCs w:val="20"/>
                    </w:rPr>
                  </w:rPrChange>
                </w:rPr>
                <w:t>}</w:t>
              </w:r>
              <w:r w:rsidRPr="00D97D12">
                <w:rPr>
                  <w:rFonts w:ascii="Arial" w:hAnsi="Arial" w:cs="Arial"/>
                  <w:color w:val="000000"/>
                  <w:sz w:val="20"/>
                  <w:szCs w:val="20"/>
                  <w:rPrChange w:id="5201" w:author="Mubiyarto Wibisono" w:date="2025-09-05T10:10:00Z" w16du:dateUtc="2025-09-05T03:10:00Z">
                    <w:rPr>
                      <w:rFonts w:ascii="Calibri" w:hAnsi="Calibri" w:cs="Calibri"/>
                      <w:color w:val="000000"/>
                      <w:sz w:val="22"/>
                      <w:szCs w:val="22"/>
                    </w:rPr>
                  </w:rPrChange>
                </w:rPr>
                <w:t xml:space="preserve"> </w:t>
              </w:r>
            </w:ins>
          </w:p>
          <w:p w14:paraId="1D8A8103" w14:textId="38F15633" w:rsidR="00D97D12" w:rsidRPr="00D97D12" w:rsidRDefault="00D97D12" w:rsidP="00D97D12">
            <w:pPr>
              <w:rPr>
                <w:ins w:id="5202" w:author="Mubiyarto Wibisono" w:date="2025-09-05T10:09:00Z" w16du:dateUtc="2025-09-05T03:09:00Z"/>
                <w:rFonts w:ascii="Arial" w:hAnsi="Arial" w:cs="Arial"/>
                <w:sz w:val="20"/>
                <w:szCs w:val="20"/>
              </w:rPr>
            </w:pPr>
            <w:ins w:id="5203" w:author="Mubiyarto Wibisono" w:date="2025-09-05T10:10:00Z" w16du:dateUtc="2025-09-05T03:10:00Z">
              <w:r w:rsidRPr="00D97D12">
                <w:rPr>
                  <w:rFonts w:ascii="Arial" w:hAnsi="Arial" w:cs="Arial"/>
                  <w:color w:val="000000"/>
                  <w:sz w:val="20"/>
                  <w:szCs w:val="20"/>
                  <w:rPrChange w:id="5204" w:author="Mubiyarto Wibisono" w:date="2025-09-05T10:10:00Z" w16du:dateUtc="2025-09-05T03:10:00Z">
                    <w:rPr>
                      <w:rFonts w:ascii="Calibri" w:hAnsi="Calibri" w:cs="Calibri"/>
                      <w:color w:val="000000"/>
                      <w:sz w:val="22"/>
                      <w:szCs w:val="22"/>
                    </w:rPr>
                  </w:rPrChange>
                </w:rPr>
                <w:t>to the UI.</w:t>
              </w:r>
            </w:ins>
          </w:p>
        </w:tc>
      </w:tr>
      <w:tr w:rsidR="00A56007" w14:paraId="13305ABA" w14:textId="77777777" w:rsidTr="00D97D12">
        <w:trPr>
          <w:ins w:id="5205" w:author="Mubiyarto Wibisono" w:date="2025-09-05T10:09:00Z"/>
        </w:trPr>
        <w:tc>
          <w:tcPr>
            <w:tcW w:w="2263" w:type="dxa"/>
            <w:vAlign w:val="center"/>
          </w:tcPr>
          <w:p w14:paraId="15E573B4" w14:textId="26230084" w:rsidR="00D97D12" w:rsidRPr="00D97D12" w:rsidRDefault="00D97D12" w:rsidP="00D97D12">
            <w:pPr>
              <w:rPr>
                <w:ins w:id="5206" w:author="Mubiyarto Wibisono" w:date="2025-09-05T10:09:00Z" w16du:dateUtc="2025-09-05T03:09:00Z"/>
                <w:rFonts w:ascii="Arial" w:hAnsi="Arial" w:cs="Arial"/>
                <w:sz w:val="20"/>
                <w:szCs w:val="20"/>
              </w:rPr>
            </w:pPr>
            <w:ins w:id="5207" w:author="Mubiyarto Wibisono" w:date="2025-09-05T10:10:00Z" w16du:dateUtc="2025-09-05T03:10:00Z">
              <w:r w:rsidRPr="00D97D12">
                <w:rPr>
                  <w:rFonts w:ascii="Arial" w:hAnsi="Arial" w:cs="Arial"/>
                  <w:color w:val="000000"/>
                  <w:sz w:val="20"/>
                  <w:szCs w:val="20"/>
                  <w:rPrChange w:id="5208" w:author="Mubiyarto Wibisono" w:date="2025-09-05T10:10:00Z" w16du:dateUtc="2025-09-05T03:10:00Z">
                    <w:rPr>
                      <w:rFonts w:ascii="Calibri" w:hAnsi="Calibri" w:cs="Calibri"/>
                      <w:color w:val="000000"/>
                      <w:sz w:val="22"/>
                      <w:szCs w:val="22"/>
                    </w:rPr>
                  </w:rPrChange>
                </w:rPr>
                <w:lastRenderedPageBreak/>
                <w:t>Display success</w:t>
              </w:r>
            </w:ins>
          </w:p>
        </w:tc>
        <w:tc>
          <w:tcPr>
            <w:tcW w:w="2268" w:type="dxa"/>
            <w:vAlign w:val="center"/>
          </w:tcPr>
          <w:p w14:paraId="1E94737E" w14:textId="27D79BF3" w:rsidR="00D97D12" w:rsidRPr="00D97D12" w:rsidRDefault="00D97D12" w:rsidP="00D97D12">
            <w:pPr>
              <w:rPr>
                <w:ins w:id="5209" w:author="Mubiyarto Wibisono" w:date="2025-09-05T10:09:00Z" w16du:dateUtc="2025-09-05T03:09:00Z"/>
                <w:rFonts w:ascii="Arial" w:hAnsi="Arial" w:cs="Arial"/>
                <w:sz w:val="20"/>
                <w:szCs w:val="20"/>
              </w:rPr>
            </w:pPr>
            <w:ins w:id="5210" w:author="Mubiyarto Wibisono" w:date="2025-09-05T10:10:00Z" w16du:dateUtc="2025-09-05T03:10:00Z">
              <w:r w:rsidRPr="00D97D12">
                <w:rPr>
                  <w:rFonts w:ascii="Arial" w:hAnsi="Arial" w:cs="Arial"/>
                  <w:color w:val="000000"/>
                  <w:sz w:val="20"/>
                  <w:szCs w:val="20"/>
                  <w:rPrChange w:id="5211" w:author="Mubiyarto Wibisono" w:date="2025-09-05T10:10:00Z" w16du:dateUtc="2025-09-05T03:10:00Z">
                    <w:rPr>
                      <w:rFonts w:ascii="Calibri" w:hAnsi="Calibri" w:cs="Calibri"/>
                      <w:color w:val="000000"/>
                      <w:sz w:val="22"/>
                      <w:szCs w:val="22"/>
                    </w:rPr>
                  </w:rPrChange>
                </w:rPr>
                <w:t>UI Feedback</w:t>
              </w:r>
            </w:ins>
          </w:p>
        </w:tc>
        <w:tc>
          <w:tcPr>
            <w:tcW w:w="4819" w:type="dxa"/>
            <w:gridSpan w:val="2"/>
            <w:vAlign w:val="center"/>
          </w:tcPr>
          <w:p w14:paraId="401F7DF8" w14:textId="15868482" w:rsidR="00D97D12" w:rsidRPr="00D97D12" w:rsidRDefault="00D97D12" w:rsidP="00D97D12">
            <w:pPr>
              <w:rPr>
                <w:ins w:id="5212" w:author="Mubiyarto Wibisono" w:date="2025-09-05T10:09:00Z" w16du:dateUtc="2025-09-05T03:09:00Z"/>
                <w:rFonts w:ascii="Arial" w:hAnsi="Arial" w:cs="Arial"/>
                <w:sz w:val="20"/>
                <w:szCs w:val="20"/>
              </w:rPr>
            </w:pPr>
            <w:ins w:id="5213" w:author="Mubiyarto Wibisono" w:date="2025-09-05T10:10:00Z" w16du:dateUtc="2025-09-05T03:10:00Z">
              <w:r w:rsidRPr="00D97D12">
                <w:rPr>
                  <w:rFonts w:ascii="Arial" w:hAnsi="Arial" w:cs="Arial"/>
                  <w:color w:val="000000"/>
                  <w:sz w:val="20"/>
                  <w:szCs w:val="20"/>
                  <w:rPrChange w:id="5214" w:author="Mubiyarto Wibisono" w:date="2025-09-05T10:10:00Z" w16du:dateUtc="2025-09-05T03:10:00Z">
                    <w:rPr>
                      <w:rFonts w:ascii="Calibri" w:hAnsi="Calibri" w:cs="Calibri"/>
                      <w:color w:val="000000"/>
                      <w:sz w:val="22"/>
                      <w:szCs w:val="22"/>
                    </w:rPr>
                  </w:rPrChange>
                </w:rPr>
                <w:t>UI shows success message and allows the user to continue the search process.</w:t>
              </w:r>
            </w:ins>
          </w:p>
        </w:tc>
      </w:tr>
      <w:tr w:rsidR="00A56007" w14:paraId="7964F83A" w14:textId="77777777" w:rsidTr="00D97D12">
        <w:trPr>
          <w:ins w:id="5215" w:author="Mubiyarto Wibisono" w:date="2025-09-05T10:09:00Z"/>
        </w:trPr>
        <w:tc>
          <w:tcPr>
            <w:tcW w:w="2263" w:type="dxa"/>
            <w:vAlign w:val="center"/>
          </w:tcPr>
          <w:p w14:paraId="41155DEC" w14:textId="649630C9" w:rsidR="00D97D12" w:rsidRPr="00D97D12" w:rsidRDefault="00D97D12" w:rsidP="00D97D12">
            <w:pPr>
              <w:rPr>
                <w:ins w:id="5216" w:author="Mubiyarto Wibisono" w:date="2025-09-05T10:09:00Z" w16du:dateUtc="2025-09-05T03:09:00Z"/>
                <w:rFonts w:ascii="Arial" w:hAnsi="Arial" w:cs="Arial"/>
                <w:sz w:val="20"/>
                <w:szCs w:val="20"/>
              </w:rPr>
            </w:pPr>
            <w:ins w:id="5217" w:author="Mubiyarto Wibisono" w:date="2025-09-05T10:10:00Z" w16du:dateUtc="2025-09-05T03:10:00Z">
              <w:r w:rsidRPr="00D97D12">
                <w:rPr>
                  <w:rFonts w:ascii="Arial" w:hAnsi="Arial" w:cs="Arial"/>
                  <w:color w:val="000000"/>
                  <w:sz w:val="20"/>
                  <w:szCs w:val="20"/>
                  <w:rPrChange w:id="5218" w:author="Mubiyarto Wibisono" w:date="2025-09-05T10:10:00Z" w16du:dateUtc="2025-09-05T03:10:00Z">
                    <w:rPr>
                      <w:rFonts w:ascii="Calibri" w:hAnsi="Calibri" w:cs="Calibri"/>
                      <w:color w:val="000000"/>
                      <w:sz w:val="22"/>
                      <w:szCs w:val="22"/>
                    </w:rPr>
                  </w:rPrChange>
                </w:rPr>
                <w:t>Error response</w:t>
              </w:r>
            </w:ins>
          </w:p>
        </w:tc>
        <w:tc>
          <w:tcPr>
            <w:tcW w:w="2268" w:type="dxa"/>
            <w:vAlign w:val="center"/>
          </w:tcPr>
          <w:p w14:paraId="6BC10418" w14:textId="70DA8CBF" w:rsidR="00D97D12" w:rsidRPr="00D97D12" w:rsidRDefault="00D97D12" w:rsidP="00D97D12">
            <w:pPr>
              <w:rPr>
                <w:ins w:id="5219" w:author="Mubiyarto Wibisono" w:date="2025-09-05T10:09:00Z" w16du:dateUtc="2025-09-05T03:09:00Z"/>
                <w:rFonts w:ascii="Arial" w:hAnsi="Arial" w:cs="Arial"/>
                <w:sz w:val="20"/>
                <w:szCs w:val="20"/>
              </w:rPr>
            </w:pPr>
            <w:ins w:id="5220" w:author="Mubiyarto Wibisono" w:date="2025-09-05T10:10:00Z" w16du:dateUtc="2025-09-05T03:10:00Z">
              <w:r w:rsidRPr="00D97D12">
                <w:rPr>
                  <w:rFonts w:ascii="Arial" w:hAnsi="Arial" w:cs="Arial"/>
                  <w:color w:val="000000"/>
                  <w:sz w:val="20"/>
                  <w:szCs w:val="20"/>
                  <w:rPrChange w:id="5221" w:author="Mubiyarto Wibisono" w:date="2025-09-05T10:10:00Z" w16du:dateUtc="2025-09-05T03:10:00Z">
                    <w:rPr>
                      <w:rFonts w:ascii="Calibri" w:hAnsi="Calibri" w:cs="Calibri"/>
                      <w:color w:val="000000"/>
                      <w:sz w:val="22"/>
                      <w:szCs w:val="22"/>
                    </w:rPr>
                  </w:rPrChange>
                </w:rPr>
                <w:t>System Interaction</w:t>
              </w:r>
            </w:ins>
          </w:p>
        </w:tc>
        <w:tc>
          <w:tcPr>
            <w:tcW w:w="4819" w:type="dxa"/>
            <w:gridSpan w:val="2"/>
            <w:vAlign w:val="center"/>
          </w:tcPr>
          <w:p w14:paraId="16EBA6A1" w14:textId="77777777" w:rsidR="00D97D12" w:rsidRDefault="00D97D12" w:rsidP="00D97D12">
            <w:pPr>
              <w:rPr>
                <w:ins w:id="5222" w:author="Mubiyarto Wibisono" w:date="2025-09-05T10:13:00Z" w16du:dateUtc="2025-09-05T03:13:00Z"/>
                <w:rFonts w:ascii="Arial" w:hAnsi="Arial" w:cs="Arial"/>
                <w:color w:val="000000"/>
                <w:sz w:val="20"/>
                <w:szCs w:val="20"/>
              </w:rPr>
            </w:pPr>
            <w:ins w:id="5223" w:author="Mubiyarto Wibisono" w:date="2025-09-05T10:10:00Z" w16du:dateUtc="2025-09-05T03:10:00Z">
              <w:r w:rsidRPr="00D97D12">
                <w:rPr>
                  <w:rFonts w:ascii="Arial" w:hAnsi="Arial" w:cs="Arial"/>
                  <w:color w:val="000000"/>
                  <w:sz w:val="20"/>
                  <w:szCs w:val="20"/>
                  <w:rPrChange w:id="5224" w:author="Mubiyarto Wibisono" w:date="2025-09-05T10:10:00Z" w16du:dateUtc="2025-09-05T03:10:00Z">
                    <w:rPr>
                      <w:rFonts w:ascii="Calibri" w:hAnsi="Calibri" w:cs="Calibri"/>
                      <w:color w:val="000000"/>
                      <w:sz w:val="22"/>
                      <w:szCs w:val="22"/>
                    </w:rPr>
                  </w:rPrChange>
                </w:rPr>
                <w:t xml:space="preserve">If invalid, backend returns </w:t>
              </w:r>
            </w:ins>
          </w:p>
          <w:p w14:paraId="417A3B1A" w14:textId="77777777" w:rsidR="00D97D12" w:rsidRDefault="00D97D12" w:rsidP="00D97D12">
            <w:pPr>
              <w:rPr>
                <w:ins w:id="5225" w:author="Mubiyarto Wibisono" w:date="2025-09-05T10:13:00Z" w16du:dateUtc="2025-09-05T03:13:00Z"/>
                <w:rFonts w:ascii="Arial" w:hAnsi="Arial" w:cs="Arial"/>
                <w:color w:val="000000"/>
                <w:sz w:val="20"/>
                <w:szCs w:val="20"/>
              </w:rPr>
            </w:pPr>
            <w:ins w:id="5226" w:author="Mubiyarto Wibisono" w:date="2025-09-05T10:10:00Z" w16du:dateUtc="2025-09-05T03:10:00Z">
              <w:r w:rsidRPr="00D97D12">
                <w:rPr>
                  <w:rFonts w:ascii="Arial" w:hAnsi="Arial" w:cs="Arial"/>
                  <w:color w:val="000000"/>
                  <w:sz w:val="20"/>
                  <w:szCs w:val="20"/>
                  <w:rPrChange w:id="5227" w:author="Mubiyarto Wibisono" w:date="2025-09-05T10:10:00Z" w16du:dateUtc="2025-09-05T03:10:00Z">
                    <w:rPr>
                      <w:rFonts w:ascii="Arial Unicode MS" w:hAnsi="Arial Unicode MS" w:cs="Calibri"/>
                      <w:color w:val="000000"/>
                      <w:sz w:val="20"/>
                      <w:szCs w:val="20"/>
                    </w:rPr>
                  </w:rPrChange>
                </w:rPr>
                <w:t xml:space="preserve">{ </w:t>
              </w:r>
            </w:ins>
          </w:p>
          <w:p w14:paraId="11D7AC53" w14:textId="77777777" w:rsidR="00D97D12" w:rsidRDefault="00D97D12" w:rsidP="00D97D12">
            <w:pPr>
              <w:rPr>
                <w:ins w:id="5228" w:author="Mubiyarto Wibisono" w:date="2025-09-05T10:13:00Z" w16du:dateUtc="2025-09-05T03:13:00Z"/>
                <w:rFonts w:ascii="Arial" w:hAnsi="Arial" w:cs="Arial"/>
                <w:color w:val="000000"/>
                <w:sz w:val="20"/>
                <w:szCs w:val="20"/>
              </w:rPr>
            </w:pPr>
            <w:proofErr w:type="spellStart"/>
            <w:ins w:id="5229" w:author="Mubiyarto Wibisono" w:date="2025-09-05T10:10:00Z" w16du:dateUtc="2025-09-05T03:10:00Z">
              <w:r w:rsidRPr="00D97D12">
                <w:rPr>
                  <w:rFonts w:ascii="Arial" w:hAnsi="Arial" w:cs="Arial"/>
                  <w:color w:val="000000"/>
                  <w:sz w:val="20"/>
                  <w:szCs w:val="20"/>
                  <w:rPrChange w:id="5230" w:author="Mubiyarto Wibisono" w:date="2025-09-05T10:10:00Z" w16du:dateUtc="2025-09-05T03:10:00Z">
                    <w:rPr>
                      <w:rFonts w:ascii="Arial Unicode MS" w:hAnsi="Arial Unicode MS" w:cs="Calibri"/>
                      <w:color w:val="000000"/>
                      <w:sz w:val="20"/>
                      <w:szCs w:val="20"/>
                    </w:rPr>
                  </w:rPrChange>
                </w:rPr>
                <w:t>appCode</w:t>
              </w:r>
              <w:proofErr w:type="spellEnd"/>
              <w:r w:rsidRPr="00D97D12">
                <w:rPr>
                  <w:rFonts w:ascii="Arial" w:hAnsi="Arial" w:cs="Arial"/>
                  <w:color w:val="000000"/>
                  <w:sz w:val="20"/>
                  <w:szCs w:val="20"/>
                  <w:rPrChange w:id="5231" w:author="Mubiyarto Wibisono" w:date="2025-09-05T10:10:00Z" w16du:dateUtc="2025-09-05T03:10:00Z">
                    <w:rPr>
                      <w:rFonts w:ascii="Arial Unicode MS" w:hAnsi="Arial Unicode MS" w:cs="Calibri"/>
                      <w:color w:val="000000"/>
                      <w:sz w:val="20"/>
                      <w:szCs w:val="20"/>
                    </w:rPr>
                  </w:rPrChange>
                </w:rPr>
                <w:t xml:space="preserve">: "OCMS-4000", </w:t>
              </w:r>
            </w:ins>
          </w:p>
          <w:p w14:paraId="5172D3F2" w14:textId="77777777" w:rsidR="00D97D12" w:rsidRDefault="00D97D12" w:rsidP="00D97D12">
            <w:pPr>
              <w:rPr>
                <w:ins w:id="5232" w:author="Mubiyarto Wibisono" w:date="2025-09-05T10:13:00Z" w16du:dateUtc="2025-09-05T03:13:00Z"/>
                <w:rFonts w:ascii="Arial" w:hAnsi="Arial" w:cs="Arial"/>
                <w:color w:val="000000"/>
                <w:sz w:val="20"/>
                <w:szCs w:val="20"/>
              </w:rPr>
            </w:pPr>
            <w:ins w:id="5233" w:author="Mubiyarto Wibisono" w:date="2025-09-05T10:10:00Z" w16du:dateUtc="2025-09-05T03:10:00Z">
              <w:r w:rsidRPr="00D97D12">
                <w:rPr>
                  <w:rFonts w:ascii="Arial" w:hAnsi="Arial" w:cs="Arial"/>
                  <w:color w:val="000000"/>
                  <w:sz w:val="20"/>
                  <w:szCs w:val="20"/>
                  <w:rPrChange w:id="5234" w:author="Mubiyarto Wibisono" w:date="2025-09-05T10:10:00Z" w16du:dateUtc="2025-09-05T03:10:00Z">
                    <w:rPr>
                      <w:rFonts w:ascii="Arial Unicode MS" w:hAnsi="Arial Unicode MS" w:cs="Calibri"/>
                      <w:color w:val="000000"/>
                      <w:sz w:val="20"/>
                      <w:szCs w:val="20"/>
                    </w:rPr>
                  </w:rPrChange>
                </w:rPr>
                <w:t xml:space="preserve">message: "Captcha </w:t>
              </w:r>
              <w:proofErr w:type="gramStart"/>
              <w:r w:rsidRPr="00D97D12">
                <w:rPr>
                  <w:rFonts w:ascii="Arial" w:hAnsi="Arial" w:cs="Arial"/>
                  <w:color w:val="000000"/>
                  <w:sz w:val="20"/>
                  <w:szCs w:val="20"/>
                  <w:rPrChange w:id="5235" w:author="Mubiyarto Wibisono" w:date="2025-09-05T10:10:00Z" w16du:dateUtc="2025-09-05T03:10:00Z">
                    <w:rPr>
                      <w:rFonts w:ascii="Arial Unicode MS" w:hAnsi="Arial Unicode MS" w:cs="Calibri"/>
                      <w:color w:val="000000"/>
                      <w:sz w:val="20"/>
                      <w:szCs w:val="20"/>
                    </w:rPr>
                  </w:rPrChange>
                </w:rPr>
                <w:t>not correct</w:t>
              </w:r>
              <w:proofErr w:type="gramEnd"/>
              <w:r w:rsidRPr="00D97D12">
                <w:rPr>
                  <w:rFonts w:ascii="Arial" w:hAnsi="Arial" w:cs="Arial"/>
                  <w:color w:val="000000"/>
                  <w:sz w:val="20"/>
                  <w:szCs w:val="20"/>
                  <w:rPrChange w:id="5236" w:author="Mubiyarto Wibisono" w:date="2025-09-05T10:10:00Z" w16du:dateUtc="2025-09-05T03:10:00Z">
                    <w:rPr>
                      <w:rFonts w:ascii="Arial Unicode MS" w:hAnsi="Arial Unicode MS" w:cs="Calibri"/>
                      <w:color w:val="000000"/>
                      <w:sz w:val="20"/>
                      <w:szCs w:val="20"/>
                    </w:rPr>
                  </w:rPrChange>
                </w:rPr>
                <w:t xml:space="preserve">. Please try again." </w:t>
              </w:r>
            </w:ins>
          </w:p>
          <w:p w14:paraId="66C6F2FE" w14:textId="0F086E0E" w:rsidR="00D97D12" w:rsidRPr="00D97D12" w:rsidRDefault="00D97D12" w:rsidP="00D97D12">
            <w:pPr>
              <w:rPr>
                <w:ins w:id="5237" w:author="Mubiyarto Wibisono" w:date="2025-09-05T10:09:00Z" w16du:dateUtc="2025-09-05T03:09:00Z"/>
                <w:rFonts w:ascii="Arial" w:hAnsi="Arial" w:cs="Arial"/>
                <w:sz w:val="20"/>
                <w:szCs w:val="20"/>
              </w:rPr>
            </w:pPr>
            <w:ins w:id="5238" w:author="Mubiyarto Wibisono" w:date="2025-09-05T10:10:00Z" w16du:dateUtc="2025-09-05T03:10:00Z">
              <w:r w:rsidRPr="00D97D12">
                <w:rPr>
                  <w:rFonts w:ascii="Arial" w:hAnsi="Arial" w:cs="Arial"/>
                  <w:color w:val="000000"/>
                  <w:sz w:val="20"/>
                  <w:szCs w:val="20"/>
                  <w:rPrChange w:id="5239" w:author="Mubiyarto Wibisono" w:date="2025-09-05T10:10:00Z" w16du:dateUtc="2025-09-05T03:10:00Z">
                    <w:rPr>
                      <w:rFonts w:ascii="Arial Unicode MS" w:hAnsi="Arial Unicode MS" w:cs="Calibri"/>
                      <w:color w:val="000000"/>
                      <w:sz w:val="20"/>
                      <w:szCs w:val="20"/>
                    </w:rPr>
                  </w:rPrChange>
                </w:rPr>
                <w:t>}</w:t>
              </w:r>
              <w:r w:rsidRPr="00D97D12">
                <w:rPr>
                  <w:rFonts w:ascii="Arial" w:hAnsi="Arial" w:cs="Arial"/>
                  <w:color w:val="000000"/>
                  <w:sz w:val="20"/>
                  <w:szCs w:val="20"/>
                  <w:rPrChange w:id="5240" w:author="Mubiyarto Wibisono" w:date="2025-09-05T10:10:00Z" w16du:dateUtc="2025-09-05T03:10:00Z">
                    <w:rPr>
                      <w:rFonts w:ascii="Calibri" w:hAnsi="Calibri" w:cs="Calibri"/>
                      <w:color w:val="000000"/>
                      <w:sz w:val="22"/>
                      <w:szCs w:val="22"/>
                    </w:rPr>
                  </w:rPrChange>
                </w:rPr>
                <w:t>.</w:t>
              </w:r>
            </w:ins>
          </w:p>
        </w:tc>
      </w:tr>
      <w:tr w:rsidR="00A56007" w14:paraId="11F2A53C" w14:textId="77777777" w:rsidTr="00D97D12">
        <w:trPr>
          <w:ins w:id="5241" w:author="Mubiyarto Wibisono" w:date="2025-09-05T10:09:00Z"/>
        </w:trPr>
        <w:tc>
          <w:tcPr>
            <w:tcW w:w="2263" w:type="dxa"/>
            <w:vAlign w:val="center"/>
          </w:tcPr>
          <w:p w14:paraId="3193AFE0" w14:textId="0E9F6F50" w:rsidR="00D97D12" w:rsidRPr="00D97D12" w:rsidRDefault="00D97D12" w:rsidP="00D97D12">
            <w:pPr>
              <w:rPr>
                <w:ins w:id="5242" w:author="Mubiyarto Wibisono" w:date="2025-09-05T10:09:00Z" w16du:dateUtc="2025-09-05T03:09:00Z"/>
                <w:rFonts w:ascii="Arial" w:hAnsi="Arial" w:cs="Arial"/>
                <w:sz w:val="20"/>
                <w:szCs w:val="20"/>
              </w:rPr>
            </w:pPr>
            <w:ins w:id="5243" w:author="Mubiyarto Wibisono" w:date="2025-09-05T10:10:00Z" w16du:dateUtc="2025-09-05T03:10:00Z">
              <w:r w:rsidRPr="00D97D12">
                <w:rPr>
                  <w:rFonts w:ascii="Arial" w:hAnsi="Arial" w:cs="Arial"/>
                  <w:color w:val="000000"/>
                  <w:sz w:val="20"/>
                  <w:szCs w:val="20"/>
                  <w:rPrChange w:id="5244" w:author="Mubiyarto Wibisono" w:date="2025-09-05T10:10:00Z" w16du:dateUtc="2025-09-05T03:10:00Z">
                    <w:rPr>
                      <w:rFonts w:ascii="Calibri" w:hAnsi="Calibri" w:cs="Calibri"/>
                      <w:color w:val="000000"/>
                      <w:sz w:val="22"/>
                      <w:szCs w:val="22"/>
                    </w:rPr>
                  </w:rPrChange>
                </w:rPr>
                <w:t>Display error</w:t>
              </w:r>
            </w:ins>
          </w:p>
        </w:tc>
        <w:tc>
          <w:tcPr>
            <w:tcW w:w="2268" w:type="dxa"/>
            <w:vAlign w:val="center"/>
          </w:tcPr>
          <w:p w14:paraId="09CEDFF2" w14:textId="157E18E5" w:rsidR="00D97D12" w:rsidRPr="00D97D12" w:rsidRDefault="00D97D12" w:rsidP="00D97D12">
            <w:pPr>
              <w:rPr>
                <w:ins w:id="5245" w:author="Mubiyarto Wibisono" w:date="2025-09-05T10:09:00Z" w16du:dateUtc="2025-09-05T03:09:00Z"/>
                <w:rFonts w:ascii="Arial" w:hAnsi="Arial" w:cs="Arial"/>
                <w:sz w:val="20"/>
                <w:szCs w:val="20"/>
              </w:rPr>
            </w:pPr>
            <w:ins w:id="5246" w:author="Mubiyarto Wibisono" w:date="2025-09-05T10:10:00Z" w16du:dateUtc="2025-09-05T03:10:00Z">
              <w:r w:rsidRPr="00D97D12">
                <w:rPr>
                  <w:rFonts w:ascii="Arial" w:hAnsi="Arial" w:cs="Arial"/>
                  <w:color w:val="000000"/>
                  <w:sz w:val="20"/>
                  <w:szCs w:val="20"/>
                  <w:rPrChange w:id="5247" w:author="Mubiyarto Wibisono" w:date="2025-09-05T10:10:00Z" w16du:dateUtc="2025-09-05T03:10:00Z">
                    <w:rPr>
                      <w:rFonts w:ascii="Calibri" w:hAnsi="Calibri" w:cs="Calibri"/>
                      <w:color w:val="000000"/>
                      <w:sz w:val="22"/>
                      <w:szCs w:val="22"/>
                    </w:rPr>
                  </w:rPrChange>
                </w:rPr>
                <w:t>UI Feedback</w:t>
              </w:r>
            </w:ins>
          </w:p>
        </w:tc>
        <w:tc>
          <w:tcPr>
            <w:tcW w:w="4819" w:type="dxa"/>
            <w:gridSpan w:val="2"/>
            <w:vAlign w:val="center"/>
          </w:tcPr>
          <w:p w14:paraId="607209E6" w14:textId="218DD1F3" w:rsidR="00D97D12" w:rsidRPr="00D97D12" w:rsidRDefault="00D97D12" w:rsidP="00D97D12">
            <w:pPr>
              <w:rPr>
                <w:ins w:id="5248" w:author="Mubiyarto Wibisono" w:date="2025-09-05T10:09:00Z" w16du:dateUtc="2025-09-05T03:09:00Z"/>
                <w:rFonts w:ascii="Arial" w:hAnsi="Arial" w:cs="Arial"/>
                <w:sz w:val="20"/>
                <w:szCs w:val="20"/>
              </w:rPr>
            </w:pPr>
            <w:ins w:id="5249" w:author="Mubiyarto Wibisono" w:date="2025-09-05T10:10:00Z" w16du:dateUtc="2025-09-05T03:10:00Z">
              <w:r w:rsidRPr="00D97D12">
                <w:rPr>
                  <w:rFonts w:ascii="Arial" w:hAnsi="Arial" w:cs="Arial"/>
                  <w:color w:val="000000"/>
                  <w:sz w:val="20"/>
                  <w:szCs w:val="20"/>
                  <w:rPrChange w:id="5250" w:author="Mubiyarto Wibisono" w:date="2025-09-05T10:10:00Z" w16du:dateUtc="2025-09-05T03:10:00Z">
                    <w:rPr>
                      <w:rFonts w:ascii="Calibri" w:hAnsi="Calibri" w:cs="Calibri"/>
                      <w:color w:val="000000"/>
                      <w:sz w:val="22"/>
                      <w:szCs w:val="22"/>
                    </w:rPr>
                  </w:rPrChange>
                </w:rPr>
                <w:t>UI shows an error pop-up with the message.</w:t>
              </w:r>
            </w:ins>
          </w:p>
        </w:tc>
      </w:tr>
      <w:tr w:rsidR="00A56007" w14:paraId="796A4D5D" w14:textId="77777777" w:rsidTr="00D97D12">
        <w:trPr>
          <w:ins w:id="5251" w:author="Mubiyarto Wibisono" w:date="2025-09-05T10:09:00Z"/>
        </w:trPr>
        <w:tc>
          <w:tcPr>
            <w:tcW w:w="2263" w:type="dxa"/>
            <w:vAlign w:val="center"/>
          </w:tcPr>
          <w:p w14:paraId="24B998C2" w14:textId="58BC1910" w:rsidR="00D97D12" w:rsidRPr="00D97D12" w:rsidRDefault="00D97D12" w:rsidP="00D97D12">
            <w:pPr>
              <w:rPr>
                <w:ins w:id="5252" w:author="Mubiyarto Wibisono" w:date="2025-09-05T10:09:00Z" w16du:dateUtc="2025-09-05T03:09:00Z"/>
                <w:rFonts w:ascii="Arial" w:hAnsi="Arial" w:cs="Arial"/>
                <w:sz w:val="20"/>
                <w:szCs w:val="20"/>
              </w:rPr>
            </w:pPr>
            <w:ins w:id="5253" w:author="Mubiyarto Wibisono" w:date="2025-09-05T10:10:00Z" w16du:dateUtc="2025-09-05T03:10:00Z">
              <w:r w:rsidRPr="00D97D12">
                <w:rPr>
                  <w:rFonts w:ascii="Arial" w:hAnsi="Arial" w:cs="Arial"/>
                  <w:color w:val="000000"/>
                  <w:sz w:val="20"/>
                  <w:szCs w:val="20"/>
                  <w:rPrChange w:id="5254" w:author="Mubiyarto Wibisono" w:date="2025-09-05T10:10:00Z" w16du:dateUtc="2025-09-05T03:10:00Z">
                    <w:rPr>
                      <w:rFonts w:ascii="Calibri" w:hAnsi="Calibri" w:cs="Calibri"/>
                      <w:color w:val="000000"/>
                      <w:sz w:val="22"/>
                      <w:szCs w:val="22"/>
                    </w:rPr>
                  </w:rPrChange>
                </w:rPr>
                <w:t>User confirms pop-up</w:t>
              </w:r>
            </w:ins>
          </w:p>
        </w:tc>
        <w:tc>
          <w:tcPr>
            <w:tcW w:w="2268" w:type="dxa"/>
            <w:vAlign w:val="center"/>
          </w:tcPr>
          <w:p w14:paraId="7F261986" w14:textId="431A6716" w:rsidR="00D97D12" w:rsidRPr="00D97D12" w:rsidRDefault="00D97D12" w:rsidP="00D97D12">
            <w:pPr>
              <w:rPr>
                <w:ins w:id="5255" w:author="Mubiyarto Wibisono" w:date="2025-09-05T10:09:00Z" w16du:dateUtc="2025-09-05T03:09:00Z"/>
                <w:rFonts w:ascii="Arial" w:hAnsi="Arial" w:cs="Arial"/>
                <w:sz w:val="20"/>
                <w:szCs w:val="20"/>
              </w:rPr>
            </w:pPr>
            <w:ins w:id="5256" w:author="Mubiyarto Wibisono" w:date="2025-09-05T10:10:00Z" w16du:dateUtc="2025-09-05T03:10:00Z">
              <w:r w:rsidRPr="00D97D12">
                <w:rPr>
                  <w:rFonts w:ascii="Arial" w:hAnsi="Arial" w:cs="Arial"/>
                  <w:color w:val="000000"/>
                  <w:sz w:val="20"/>
                  <w:szCs w:val="20"/>
                  <w:rPrChange w:id="5257" w:author="Mubiyarto Wibisono" w:date="2025-09-05T10:10:00Z" w16du:dateUtc="2025-09-05T03:10:00Z">
                    <w:rPr>
                      <w:rFonts w:ascii="Calibri" w:hAnsi="Calibri" w:cs="Calibri"/>
                      <w:color w:val="000000"/>
                      <w:sz w:val="22"/>
                      <w:szCs w:val="22"/>
                    </w:rPr>
                  </w:rPrChange>
                </w:rPr>
                <w:t>User Action</w:t>
              </w:r>
            </w:ins>
          </w:p>
        </w:tc>
        <w:tc>
          <w:tcPr>
            <w:tcW w:w="4819" w:type="dxa"/>
            <w:gridSpan w:val="2"/>
            <w:vAlign w:val="center"/>
          </w:tcPr>
          <w:p w14:paraId="73AE1BB8" w14:textId="66F17C86" w:rsidR="00D97D12" w:rsidRPr="00D97D12" w:rsidRDefault="00D97D12" w:rsidP="00D97D12">
            <w:pPr>
              <w:rPr>
                <w:ins w:id="5258" w:author="Mubiyarto Wibisono" w:date="2025-09-05T10:09:00Z" w16du:dateUtc="2025-09-05T03:09:00Z"/>
                <w:rFonts w:ascii="Arial" w:hAnsi="Arial" w:cs="Arial"/>
                <w:sz w:val="20"/>
                <w:szCs w:val="20"/>
              </w:rPr>
            </w:pPr>
            <w:ins w:id="5259" w:author="Mubiyarto Wibisono" w:date="2025-09-05T10:10:00Z" w16du:dateUtc="2025-09-05T03:10:00Z">
              <w:r w:rsidRPr="00D97D12">
                <w:rPr>
                  <w:rFonts w:ascii="Arial" w:hAnsi="Arial" w:cs="Arial"/>
                  <w:color w:val="000000"/>
                  <w:sz w:val="20"/>
                  <w:szCs w:val="20"/>
                  <w:rPrChange w:id="5260" w:author="Mubiyarto Wibisono" w:date="2025-09-05T10:10:00Z" w16du:dateUtc="2025-09-05T03:10:00Z">
                    <w:rPr>
                      <w:rFonts w:ascii="Calibri" w:hAnsi="Calibri" w:cs="Calibri"/>
                      <w:color w:val="000000"/>
                      <w:sz w:val="22"/>
                      <w:szCs w:val="22"/>
                    </w:rPr>
                  </w:rPrChange>
                </w:rPr>
                <w:t>User acknowledges the error.</w:t>
              </w:r>
            </w:ins>
          </w:p>
        </w:tc>
      </w:tr>
      <w:tr w:rsidR="00A56007" w14:paraId="414E969E" w14:textId="77777777" w:rsidTr="00D97D12">
        <w:trPr>
          <w:ins w:id="5261" w:author="Mubiyarto Wibisono" w:date="2025-09-05T10:09:00Z"/>
        </w:trPr>
        <w:tc>
          <w:tcPr>
            <w:tcW w:w="2263" w:type="dxa"/>
            <w:vAlign w:val="center"/>
          </w:tcPr>
          <w:p w14:paraId="7E26DBCC" w14:textId="59431019" w:rsidR="00D97D12" w:rsidRPr="00D97D12" w:rsidRDefault="00D97D12" w:rsidP="00D97D12">
            <w:pPr>
              <w:rPr>
                <w:ins w:id="5262" w:author="Mubiyarto Wibisono" w:date="2025-09-05T10:09:00Z" w16du:dateUtc="2025-09-05T03:09:00Z"/>
                <w:rFonts w:ascii="Arial" w:hAnsi="Arial" w:cs="Arial"/>
                <w:sz w:val="20"/>
                <w:szCs w:val="20"/>
              </w:rPr>
            </w:pPr>
            <w:ins w:id="5263" w:author="Mubiyarto Wibisono" w:date="2025-09-05T10:10:00Z" w16du:dateUtc="2025-09-05T03:10:00Z">
              <w:r w:rsidRPr="00D97D12">
                <w:rPr>
                  <w:rFonts w:ascii="Arial" w:hAnsi="Arial" w:cs="Arial"/>
                  <w:color w:val="000000"/>
                  <w:sz w:val="20"/>
                  <w:szCs w:val="20"/>
                  <w:rPrChange w:id="5264" w:author="Mubiyarto Wibisono" w:date="2025-09-05T10:10:00Z" w16du:dateUtc="2025-09-05T03:10:00Z">
                    <w:rPr>
                      <w:rFonts w:ascii="Calibri" w:hAnsi="Calibri" w:cs="Calibri"/>
                      <w:color w:val="000000"/>
                      <w:sz w:val="22"/>
                      <w:szCs w:val="22"/>
                    </w:rPr>
                  </w:rPrChange>
                </w:rPr>
                <w:t>Refresh page</w:t>
              </w:r>
            </w:ins>
          </w:p>
        </w:tc>
        <w:tc>
          <w:tcPr>
            <w:tcW w:w="2268" w:type="dxa"/>
            <w:vAlign w:val="center"/>
          </w:tcPr>
          <w:p w14:paraId="33CB1A6B" w14:textId="7CCD6CBD" w:rsidR="00D97D12" w:rsidRPr="00D97D12" w:rsidRDefault="00D97D12" w:rsidP="00D97D12">
            <w:pPr>
              <w:rPr>
                <w:ins w:id="5265" w:author="Mubiyarto Wibisono" w:date="2025-09-05T10:09:00Z" w16du:dateUtc="2025-09-05T03:09:00Z"/>
                <w:rFonts w:ascii="Arial" w:hAnsi="Arial" w:cs="Arial"/>
                <w:sz w:val="20"/>
                <w:szCs w:val="20"/>
              </w:rPr>
            </w:pPr>
            <w:ins w:id="5266" w:author="Mubiyarto Wibisono" w:date="2025-09-05T10:10:00Z" w16du:dateUtc="2025-09-05T03:10:00Z">
              <w:r w:rsidRPr="00D97D12">
                <w:rPr>
                  <w:rFonts w:ascii="Arial" w:hAnsi="Arial" w:cs="Arial"/>
                  <w:color w:val="000000"/>
                  <w:sz w:val="20"/>
                  <w:szCs w:val="20"/>
                  <w:rPrChange w:id="5267" w:author="Mubiyarto Wibisono" w:date="2025-09-05T10:10:00Z" w16du:dateUtc="2025-09-05T03:10:00Z">
                    <w:rPr>
                      <w:rFonts w:ascii="Calibri" w:hAnsi="Calibri" w:cs="Calibri"/>
                      <w:color w:val="000000"/>
                      <w:sz w:val="22"/>
                      <w:szCs w:val="22"/>
                    </w:rPr>
                  </w:rPrChange>
                </w:rPr>
                <w:t>UI Action</w:t>
              </w:r>
            </w:ins>
          </w:p>
        </w:tc>
        <w:tc>
          <w:tcPr>
            <w:tcW w:w="4819" w:type="dxa"/>
            <w:gridSpan w:val="2"/>
            <w:vAlign w:val="center"/>
          </w:tcPr>
          <w:p w14:paraId="11C157B6" w14:textId="6FD190CF" w:rsidR="00D97D12" w:rsidRPr="00D97D12" w:rsidRDefault="00D97D12" w:rsidP="00D97D12">
            <w:pPr>
              <w:rPr>
                <w:ins w:id="5268" w:author="Mubiyarto Wibisono" w:date="2025-09-05T10:09:00Z" w16du:dateUtc="2025-09-05T03:09:00Z"/>
                <w:rFonts w:ascii="Arial" w:hAnsi="Arial" w:cs="Arial"/>
                <w:sz w:val="20"/>
                <w:szCs w:val="20"/>
              </w:rPr>
            </w:pPr>
            <w:ins w:id="5269" w:author="Mubiyarto Wibisono" w:date="2025-09-05T10:10:00Z" w16du:dateUtc="2025-09-05T03:10:00Z">
              <w:r w:rsidRPr="00D97D12">
                <w:rPr>
                  <w:rFonts w:ascii="Arial" w:hAnsi="Arial" w:cs="Arial"/>
                  <w:color w:val="000000"/>
                  <w:sz w:val="20"/>
                  <w:szCs w:val="20"/>
                  <w:rPrChange w:id="5270" w:author="Mubiyarto Wibisono" w:date="2025-09-05T10:10:00Z" w16du:dateUtc="2025-09-05T03:10:00Z">
                    <w:rPr>
                      <w:rFonts w:ascii="Calibri" w:hAnsi="Calibri" w:cs="Calibri"/>
                      <w:color w:val="000000"/>
                      <w:sz w:val="22"/>
                      <w:szCs w:val="22"/>
                    </w:rPr>
                  </w:rPrChange>
                </w:rPr>
                <w:t>Page refreshes (widget reloads and a new token will be generated).</w:t>
              </w:r>
            </w:ins>
          </w:p>
        </w:tc>
      </w:tr>
      <w:tr w:rsidR="00A56007" w14:paraId="613B7DC1" w14:textId="77777777" w:rsidTr="00D97D12">
        <w:trPr>
          <w:ins w:id="5271" w:author="Mubiyarto Wibisono" w:date="2025-09-05T10:09:00Z"/>
        </w:trPr>
        <w:tc>
          <w:tcPr>
            <w:tcW w:w="2263" w:type="dxa"/>
            <w:vAlign w:val="center"/>
          </w:tcPr>
          <w:p w14:paraId="7EF4F965" w14:textId="55AD42AB" w:rsidR="00D97D12" w:rsidRPr="00D97D12" w:rsidRDefault="00D97D12" w:rsidP="00D97D12">
            <w:pPr>
              <w:rPr>
                <w:ins w:id="5272" w:author="Mubiyarto Wibisono" w:date="2025-09-05T10:09:00Z" w16du:dateUtc="2025-09-05T03:09:00Z"/>
                <w:rFonts w:ascii="Arial" w:hAnsi="Arial" w:cs="Arial"/>
                <w:sz w:val="20"/>
                <w:szCs w:val="20"/>
              </w:rPr>
            </w:pPr>
            <w:ins w:id="5273" w:author="Mubiyarto Wibisono" w:date="2025-09-05T10:10:00Z" w16du:dateUtc="2025-09-05T03:10:00Z">
              <w:r w:rsidRPr="00D97D12">
                <w:rPr>
                  <w:rFonts w:ascii="Arial" w:hAnsi="Arial" w:cs="Arial"/>
                  <w:color w:val="000000"/>
                  <w:sz w:val="20"/>
                  <w:szCs w:val="20"/>
                  <w:rPrChange w:id="5274" w:author="Mubiyarto Wibisono" w:date="2025-09-05T10:10:00Z" w16du:dateUtc="2025-09-05T03:10:00Z">
                    <w:rPr>
                      <w:rFonts w:ascii="Calibri" w:hAnsi="Calibri" w:cs="Calibri"/>
                      <w:color w:val="000000"/>
                      <w:sz w:val="22"/>
                      <w:szCs w:val="22"/>
                    </w:rPr>
                  </w:rPrChange>
                </w:rPr>
                <w:t>End</w:t>
              </w:r>
            </w:ins>
          </w:p>
        </w:tc>
        <w:tc>
          <w:tcPr>
            <w:tcW w:w="2268" w:type="dxa"/>
            <w:vAlign w:val="center"/>
          </w:tcPr>
          <w:p w14:paraId="17109B45" w14:textId="72E3827E" w:rsidR="00D97D12" w:rsidRPr="00D97D12" w:rsidRDefault="00D97D12" w:rsidP="00D97D12">
            <w:pPr>
              <w:rPr>
                <w:ins w:id="5275" w:author="Mubiyarto Wibisono" w:date="2025-09-05T10:09:00Z" w16du:dateUtc="2025-09-05T03:09:00Z"/>
                <w:rFonts w:ascii="Arial" w:hAnsi="Arial" w:cs="Arial"/>
                <w:sz w:val="20"/>
                <w:szCs w:val="20"/>
              </w:rPr>
            </w:pPr>
            <w:ins w:id="5276" w:author="Mubiyarto Wibisono" w:date="2025-09-05T10:10:00Z" w16du:dateUtc="2025-09-05T03:10:00Z">
              <w:r w:rsidRPr="00D97D12">
                <w:rPr>
                  <w:rFonts w:ascii="Arial" w:hAnsi="Arial" w:cs="Arial"/>
                  <w:color w:val="000000"/>
                  <w:sz w:val="20"/>
                  <w:szCs w:val="20"/>
                  <w:rPrChange w:id="5277" w:author="Mubiyarto Wibisono" w:date="2025-09-05T10:10:00Z" w16du:dateUtc="2025-09-05T03:10:00Z">
                    <w:rPr>
                      <w:rFonts w:ascii="Calibri" w:hAnsi="Calibri" w:cs="Calibri"/>
                      <w:color w:val="000000"/>
                      <w:sz w:val="22"/>
                      <w:szCs w:val="22"/>
                    </w:rPr>
                  </w:rPrChange>
                </w:rPr>
                <w:t>Termination</w:t>
              </w:r>
            </w:ins>
          </w:p>
        </w:tc>
        <w:tc>
          <w:tcPr>
            <w:tcW w:w="4819" w:type="dxa"/>
            <w:gridSpan w:val="2"/>
            <w:vAlign w:val="center"/>
          </w:tcPr>
          <w:p w14:paraId="7321580A" w14:textId="1D121CF4" w:rsidR="00D97D12" w:rsidRPr="00D97D12" w:rsidRDefault="00D97D12" w:rsidP="00D97D12">
            <w:pPr>
              <w:rPr>
                <w:ins w:id="5278" w:author="Mubiyarto Wibisono" w:date="2025-09-05T10:09:00Z" w16du:dateUtc="2025-09-05T03:09:00Z"/>
                <w:rFonts w:ascii="Arial" w:hAnsi="Arial" w:cs="Arial"/>
                <w:sz w:val="20"/>
                <w:szCs w:val="20"/>
              </w:rPr>
            </w:pPr>
            <w:ins w:id="5279" w:author="Mubiyarto Wibisono" w:date="2025-09-05T10:10:00Z" w16du:dateUtc="2025-09-05T03:10:00Z">
              <w:r w:rsidRPr="00D97D12">
                <w:rPr>
                  <w:rFonts w:ascii="Arial" w:hAnsi="Arial" w:cs="Arial"/>
                  <w:color w:val="000000"/>
                  <w:sz w:val="20"/>
                  <w:szCs w:val="20"/>
                  <w:rPrChange w:id="5280" w:author="Mubiyarto Wibisono" w:date="2025-09-05T10:10:00Z" w16du:dateUtc="2025-09-05T03:10:00Z">
                    <w:rPr>
                      <w:rFonts w:ascii="Calibri" w:hAnsi="Calibri" w:cs="Calibri"/>
                      <w:color w:val="000000"/>
                      <w:sz w:val="22"/>
                      <w:szCs w:val="22"/>
                    </w:rPr>
                  </w:rPrChange>
                </w:rPr>
                <w:t>Flow ends (either after success message or after refresh awaiting a new attempt).</w:t>
              </w:r>
            </w:ins>
          </w:p>
        </w:tc>
      </w:tr>
    </w:tbl>
    <w:p w14:paraId="5737743F" w14:textId="77777777" w:rsidR="009A760E" w:rsidRPr="00D76900" w:rsidRDefault="009A760E">
      <w:pPr>
        <w:pStyle w:val="Heading4"/>
        <w:numPr>
          <w:ilvl w:val="0"/>
          <w:numId w:val="69"/>
        </w:numPr>
        <w:ind w:hanging="720"/>
        <w:rPr>
          <w:ins w:id="5281" w:author="Ahmad Rafif" w:date="2025-08-26T13:38:00Z" w16du:dateUtc="2025-08-26T06:38:00Z"/>
          <w:rFonts w:ascii="Arial" w:hAnsi="Arial" w:cs="Arial"/>
          <w:b/>
          <w:bCs/>
          <w:color w:val="215E99" w:themeColor="text2" w:themeTint="BF"/>
          <w:sz w:val="28"/>
          <w:szCs w:val="28"/>
          <w:rPrChange w:id="5282" w:author="Mubiyarto Wibisono" w:date="2025-09-05T08:40:00Z" w16du:dateUtc="2025-09-05T01:40:00Z">
            <w:rPr>
              <w:ins w:id="5283" w:author="Ahmad Rafif" w:date="2025-08-26T13:38:00Z" w16du:dateUtc="2025-08-26T06:38:00Z"/>
              <w:rFonts w:ascii="Arial" w:hAnsi="Arial" w:cs="Arial"/>
              <w:b/>
              <w:bCs/>
            </w:rPr>
          </w:rPrChange>
        </w:rPr>
        <w:pPrChange w:id="5284" w:author="Mubiyarto Wibisono" w:date="2025-09-04T13:26:00Z" w16du:dateUtc="2025-09-04T06:26:00Z">
          <w:pPr>
            <w:pStyle w:val="Heading2"/>
          </w:pPr>
        </w:pPrChange>
      </w:pPr>
      <w:bookmarkStart w:id="5285" w:name="_Toc207935587"/>
      <w:bookmarkStart w:id="5286" w:name="_Toc207956547"/>
      <w:bookmarkStart w:id="5287" w:name="_Toc207957098"/>
      <w:bookmarkStart w:id="5288" w:name="_Toc207961348"/>
      <w:bookmarkEnd w:id="5285"/>
      <w:bookmarkEnd w:id="5286"/>
      <w:bookmarkEnd w:id="5287"/>
      <w:bookmarkEnd w:id="5288"/>
      <w:ins w:id="5289" w:author="Ahmad Rafif" w:date="2025-08-26T13:38:00Z" w16du:dateUtc="2025-08-26T06:38:00Z">
        <w:del w:id="5290" w:author="Mubiyarto Wibisono" w:date="2025-09-04T13:26:00Z" w16du:dateUtc="2025-09-04T06:26:00Z">
          <w:r w:rsidRPr="00D76900" w:rsidDel="000751F5">
            <w:rPr>
              <w:rFonts w:ascii="Arial" w:hAnsi="Arial" w:cs="Arial"/>
              <w:b/>
              <w:bCs/>
              <w:i w:val="0"/>
              <w:iCs w:val="0"/>
              <w:color w:val="215E99" w:themeColor="text2" w:themeTint="BF"/>
              <w:sz w:val="28"/>
              <w:szCs w:val="28"/>
              <w:rPrChange w:id="5291" w:author="Mubiyarto Wibisono" w:date="2025-09-05T08:40:00Z" w16du:dateUtc="2025-09-05T01:40:00Z">
                <w:rPr>
                  <w:rFonts w:ascii="Arial" w:hAnsi="Arial" w:cs="Arial"/>
                  <w:b/>
                  <w:bCs/>
                  <w:i/>
                  <w:iCs/>
                </w:rPr>
              </w:rPrChange>
            </w:rPr>
            <w:delText xml:space="preserve">1.6.2. </w:delText>
          </w:r>
        </w:del>
        <w:bookmarkStart w:id="5292" w:name="_Toc207935588"/>
        <w:bookmarkStart w:id="5293" w:name="_Toc207957099"/>
        <w:bookmarkStart w:id="5294" w:name="_Toc207961349"/>
        <w:r w:rsidRPr="00D76900">
          <w:rPr>
            <w:rFonts w:ascii="Arial" w:hAnsi="Arial" w:cs="Arial"/>
            <w:b/>
            <w:bCs/>
            <w:i w:val="0"/>
            <w:iCs w:val="0"/>
            <w:color w:val="215E99" w:themeColor="text2" w:themeTint="BF"/>
            <w:sz w:val="28"/>
            <w:szCs w:val="28"/>
            <w:rPrChange w:id="5295" w:author="Mubiyarto Wibisono" w:date="2025-09-05T08:40:00Z" w16du:dateUtc="2025-09-05T01:40:00Z">
              <w:rPr>
                <w:rFonts w:ascii="Arial" w:hAnsi="Arial" w:cs="Arial"/>
                <w:b/>
                <w:bCs/>
                <w:i/>
                <w:iCs/>
              </w:rPr>
            </w:rPrChange>
          </w:rPr>
          <w:t>API Specification</w:t>
        </w:r>
        <w:bookmarkEnd w:id="5292"/>
        <w:bookmarkEnd w:id="5293"/>
        <w:bookmarkEnd w:id="5294"/>
      </w:ins>
    </w:p>
    <w:p w14:paraId="1D047C69" w14:textId="48AE64EC" w:rsidR="009A760E" w:rsidRPr="00956BB2" w:rsidRDefault="009A760E">
      <w:pPr>
        <w:pStyle w:val="Heading5"/>
        <w:numPr>
          <w:ilvl w:val="0"/>
          <w:numId w:val="70"/>
        </w:numPr>
        <w:ind w:left="993" w:hanging="993"/>
        <w:rPr>
          <w:ins w:id="5296" w:author="Ahmad Rafif" w:date="2025-08-26T13:38:00Z" w16du:dateUtc="2025-08-26T06:38:00Z"/>
          <w:rFonts w:ascii="Arial" w:hAnsi="Arial" w:cs="Arial"/>
          <w:b/>
          <w:bCs/>
          <w:color w:val="215E99" w:themeColor="text2" w:themeTint="BF"/>
          <w:sz w:val="28"/>
          <w:szCs w:val="28"/>
          <w:rPrChange w:id="5297" w:author="Mubiyarto Wibisono" w:date="2025-09-23T16:13:00Z" w16du:dateUtc="2025-09-23T08:13:00Z">
            <w:rPr>
              <w:ins w:id="5298" w:author="Ahmad Rafif" w:date="2025-08-26T13:38:00Z" w16du:dateUtc="2025-08-26T06:38:00Z"/>
            </w:rPr>
          </w:rPrChange>
        </w:rPr>
        <w:pPrChange w:id="5299" w:author="Mubiyarto Wibisono" w:date="2025-09-04T13:30:00Z" w16du:dateUtc="2025-09-04T06:30:00Z">
          <w:pPr/>
        </w:pPrChange>
      </w:pPr>
      <w:ins w:id="5300" w:author="Ahmad Rafif" w:date="2025-08-26T13:38:00Z" w16du:dateUtc="2025-08-26T06:38:00Z">
        <w:del w:id="5301" w:author="Mubiyarto Wibisono" w:date="2025-09-04T13:27:00Z" w16du:dateUtc="2025-09-04T06:27:00Z">
          <w:r w:rsidRPr="00956BB2" w:rsidDel="000751F5">
            <w:rPr>
              <w:rFonts w:ascii="Arial" w:hAnsi="Arial" w:cs="Arial"/>
              <w:b/>
              <w:bCs/>
              <w:color w:val="215E99" w:themeColor="text2" w:themeTint="BF"/>
              <w:sz w:val="28"/>
              <w:szCs w:val="28"/>
              <w:rPrChange w:id="5302" w:author="Mubiyarto Wibisono" w:date="2025-09-23T16:13:00Z" w16du:dateUtc="2025-09-23T08:13:00Z">
                <w:rPr/>
              </w:rPrChange>
            </w:rPr>
            <w:delText xml:space="preserve">1.6.2.1. </w:delText>
          </w:r>
        </w:del>
      </w:ins>
      <w:bookmarkStart w:id="5303" w:name="_Toc207935591"/>
      <w:bookmarkStart w:id="5304" w:name="_Toc207961386"/>
      <w:ins w:id="5305" w:author="Mubiyarto Wibisono" w:date="2025-09-04T13:30:00Z" w16du:dateUtc="2025-09-04T06:30:00Z">
        <w:r w:rsidR="00DB706E" w:rsidRPr="00956BB2">
          <w:rPr>
            <w:rFonts w:ascii="Arial" w:hAnsi="Arial" w:cs="Arial"/>
            <w:b/>
            <w:bCs/>
            <w:color w:val="215E99" w:themeColor="text2" w:themeTint="BF"/>
            <w:sz w:val="28"/>
            <w:szCs w:val="28"/>
            <w:rPrChange w:id="5306" w:author="Mubiyarto Wibisono" w:date="2025-09-23T16:13:00Z" w16du:dateUtc="2025-09-23T08:13:00Z">
              <w:rPr>
                <w:i/>
                <w:iCs/>
              </w:rPr>
            </w:rPrChange>
          </w:rPr>
          <w:t>API to Validate Captcha</w:t>
        </w:r>
      </w:ins>
      <w:bookmarkEnd w:id="5303"/>
      <w:bookmarkEnd w:id="5304"/>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9A760E" w:rsidRPr="00A41EA1" w14:paraId="16AFE995" w14:textId="77777777" w:rsidTr="000157BA">
        <w:trPr>
          <w:trHeight w:val="315"/>
          <w:ins w:id="5307"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02583F0" w14:textId="77777777" w:rsidR="009A760E" w:rsidRPr="00A41EA1" w:rsidRDefault="009A760E" w:rsidP="000157BA">
            <w:pPr>
              <w:jc w:val="both"/>
              <w:rPr>
                <w:ins w:id="5308" w:author="Ahmad Rafif" w:date="2025-08-26T13:38:00Z" w16du:dateUtc="2025-08-26T06:38:00Z"/>
                <w:rFonts w:ascii="Arial" w:eastAsia="Arial" w:hAnsi="Arial" w:cs="Arial"/>
                <w:sz w:val="20"/>
                <w:szCs w:val="20"/>
              </w:rPr>
            </w:pPr>
            <w:ins w:id="5309" w:author="Ahmad Rafif" w:date="2025-08-26T13:38:00Z" w16du:dateUtc="2025-08-26T06:38:00Z">
              <w:r w:rsidRPr="00A41EA1">
                <w:rPr>
                  <w:rFonts w:ascii="Arial" w:eastAsia="Arial" w:hAnsi="Arial" w:cs="Arial"/>
                  <w:sz w:val="20"/>
                  <w:szCs w:val="20"/>
                </w:rPr>
                <w:t>API Name</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A436614" w14:textId="77777777" w:rsidR="009A760E" w:rsidRPr="00A41EA1" w:rsidRDefault="009A760E" w:rsidP="000157BA">
            <w:pPr>
              <w:jc w:val="both"/>
              <w:rPr>
                <w:ins w:id="5310" w:author="Ahmad Rafif" w:date="2025-08-26T13:38:00Z" w16du:dateUtc="2025-08-26T06:38:00Z"/>
                <w:rFonts w:ascii="Arial" w:eastAsia="Arial" w:hAnsi="Arial" w:cs="Arial"/>
                <w:sz w:val="20"/>
                <w:szCs w:val="20"/>
              </w:rPr>
            </w:pPr>
            <w:ins w:id="5311" w:author="Ahmad Rafif" w:date="2025-08-26T13:38:00Z" w16du:dateUtc="2025-08-26T06:38:00Z">
              <w:r w:rsidRPr="00A41EA1">
                <w:rPr>
                  <w:rFonts w:ascii="Arial" w:eastAsia="Arial" w:hAnsi="Arial" w:cs="Arial"/>
                  <w:sz w:val="20"/>
                  <w:szCs w:val="20"/>
                </w:rPr>
                <w:t>Validate captcha</w:t>
              </w:r>
            </w:ins>
          </w:p>
        </w:tc>
      </w:tr>
      <w:tr w:rsidR="009A760E" w:rsidRPr="00A41EA1" w14:paraId="3F8D5BA9" w14:textId="77777777" w:rsidTr="000157BA">
        <w:trPr>
          <w:trHeight w:val="315"/>
          <w:ins w:id="5312"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5A0A436" w14:textId="77777777" w:rsidR="009A760E" w:rsidRPr="00A41EA1" w:rsidRDefault="009A760E" w:rsidP="000157BA">
            <w:pPr>
              <w:jc w:val="both"/>
              <w:rPr>
                <w:ins w:id="5313" w:author="Ahmad Rafif" w:date="2025-08-26T13:38:00Z" w16du:dateUtc="2025-08-26T06:38:00Z"/>
                <w:rFonts w:ascii="Arial" w:eastAsia="Arial" w:hAnsi="Arial" w:cs="Arial"/>
                <w:sz w:val="20"/>
                <w:szCs w:val="20"/>
              </w:rPr>
            </w:pPr>
            <w:ins w:id="5314" w:author="Ahmad Rafif" w:date="2025-08-26T13:38:00Z" w16du:dateUtc="2025-08-26T06:38:00Z">
              <w:r w:rsidRPr="00A41EA1">
                <w:rPr>
                  <w:rFonts w:ascii="Arial" w:eastAsia="Arial" w:hAnsi="Arial" w:cs="Arial"/>
                  <w:sz w:val="20"/>
                  <w:szCs w:val="20"/>
                </w:rPr>
                <w:t>URL</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EC89677" w14:textId="77777777" w:rsidR="009A760E" w:rsidRPr="00A41EA1" w:rsidRDefault="009A760E" w:rsidP="000157BA">
            <w:pPr>
              <w:jc w:val="both"/>
              <w:rPr>
                <w:ins w:id="5315" w:author="Ahmad Rafif" w:date="2025-08-26T13:38:00Z" w16du:dateUtc="2025-08-26T06:38:00Z"/>
                <w:rFonts w:ascii="Arial" w:eastAsia="Arial" w:hAnsi="Arial" w:cs="Arial"/>
                <w:sz w:val="20"/>
                <w:szCs w:val="20"/>
              </w:rPr>
            </w:pPr>
            <w:ins w:id="5316" w:author="Ahmad Rafif" w:date="2025-08-26T13:38:00Z" w16du:dateUtc="2025-08-26T06:38:00Z">
              <w:r w:rsidRPr="00A41EA1">
                <w:rPr>
                  <w:rFonts w:ascii="Arial" w:eastAsia="Arial" w:hAnsi="Arial" w:cs="Arial"/>
                  <w:sz w:val="20"/>
                  <w:szCs w:val="20"/>
                </w:rPr>
                <w:t>UAT: https://parking2.uraz.gov.sg/ocms/captcha/v1/validate</w:t>
              </w:r>
            </w:ins>
          </w:p>
          <w:p w14:paraId="60412DF8" w14:textId="77777777" w:rsidR="009A760E" w:rsidRPr="00A41EA1" w:rsidRDefault="009A760E" w:rsidP="000157BA">
            <w:pPr>
              <w:jc w:val="both"/>
              <w:rPr>
                <w:ins w:id="5317" w:author="Ahmad Rafif" w:date="2025-08-26T13:38:00Z" w16du:dateUtc="2025-08-26T06:38:00Z"/>
                <w:rFonts w:ascii="Arial" w:eastAsia="Arial" w:hAnsi="Arial" w:cs="Arial"/>
                <w:sz w:val="20"/>
                <w:szCs w:val="20"/>
              </w:rPr>
            </w:pPr>
            <w:ins w:id="5318" w:author="Ahmad Rafif" w:date="2025-08-26T13:38:00Z" w16du:dateUtc="2025-08-26T06:38:00Z">
              <w:r w:rsidRPr="00A41EA1">
                <w:rPr>
                  <w:rFonts w:ascii="Arial" w:eastAsia="Arial" w:hAnsi="Arial" w:cs="Arial"/>
                  <w:sz w:val="20"/>
                  <w:szCs w:val="20"/>
                </w:rPr>
                <w:t>PRD: https://parking.uraz.gov.sg/ocms/captcha/v1/validate</w:t>
              </w:r>
            </w:ins>
          </w:p>
        </w:tc>
      </w:tr>
      <w:tr w:rsidR="009A760E" w:rsidRPr="00A41EA1" w14:paraId="197670D3" w14:textId="77777777" w:rsidTr="000157BA">
        <w:trPr>
          <w:trHeight w:val="315"/>
          <w:ins w:id="5319"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D0230B2" w14:textId="77777777" w:rsidR="009A760E" w:rsidRPr="00A41EA1" w:rsidRDefault="009A760E" w:rsidP="000157BA">
            <w:pPr>
              <w:jc w:val="both"/>
              <w:rPr>
                <w:ins w:id="5320" w:author="Ahmad Rafif" w:date="2025-08-26T13:38:00Z" w16du:dateUtc="2025-08-26T06:38:00Z"/>
                <w:rFonts w:ascii="Arial" w:eastAsia="Arial" w:hAnsi="Arial" w:cs="Arial"/>
                <w:sz w:val="20"/>
                <w:szCs w:val="20"/>
              </w:rPr>
            </w:pPr>
            <w:ins w:id="5321" w:author="Ahmad Rafif" w:date="2025-08-26T13:38:00Z" w16du:dateUtc="2025-08-26T06:38:00Z">
              <w:r w:rsidRPr="00A41EA1">
                <w:rPr>
                  <w:rFonts w:ascii="Arial" w:eastAsia="Arial" w:hAnsi="Arial" w:cs="Arial"/>
                  <w:sz w:val="20"/>
                  <w:szCs w:val="20"/>
                </w:rPr>
                <w:t>Description</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812EF62" w14:textId="77777777" w:rsidR="009A760E" w:rsidRPr="00A41EA1" w:rsidRDefault="009A760E" w:rsidP="000157BA">
            <w:pPr>
              <w:jc w:val="both"/>
              <w:rPr>
                <w:ins w:id="5322" w:author="Ahmad Rafif" w:date="2025-08-26T13:38:00Z" w16du:dateUtc="2025-08-26T06:38:00Z"/>
                <w:rFonts w:ascii="Arial" w:eastAsia="Arial" w:hAnsi="Arial" w:cs="Arial"/>
                <w:sz w:val="20"/>
                <w:szCs w:val="20"/>
              </w:rPr>
            </w:pPr>
            <w:ins w:id="5323" w:author="Ahmad Rafif" w:date="2025-08-26T13:38:00Z" w16du:dateUtc="2025-08-26T06:38:00Z">
              <w:r w:rsidRPr="00A41EA1">
                <w:rPr>
                  <w:rFonts w:ascii="Arial" w:eastAsia="Arial" w:hAnsi="Arial" w:cs="Arial"/>
                  <w:sz w:val="20"/>
                  <w:szCs w:val="20"/>
                </w:rPr>
                <w:t>The API to validate captcha</w:t>
              </w:r>
            </w:ins>
          </w:p>
        </w:tc>
      </w:tr>
      <w:tr w:rsidR="009A760E" w:rsidRPr="00A41EA1" w14:paraId="4BED8909" w14:textId="77777777" w:rsidTr="000157BA">
        <w:trPr>
          <w:trHeight w:val="315"/>
          <w:ins w:id="5324"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FD3098B" w14:textId="77777777" w:rsidR="009A760E" w:rsidRPr="00A41EA1" w:rsidRDefault="009A760E" w:rsidP="000157BA">
            <w:pPr>
              <w:jc w:val="both"/>
              <w:rPr>
                <w:ins w:id="5325" w:author="Ahmad Rafif" w:date="2025-08-26T13:38:00Z" w16du:dateUtc="2025-08-26T06:38:00Z"/>
                <w:rFonts w:ascii="Arial" w:eastAsia="Arial" w:hAnsi="Arial" w:cs="Arial"/>
                <w:sz w:val="20"/>
                <w:szCs w:val="20"/>
              </w:rPr>
            </w:pPr>
            <w:ins w:id="5326" w:author="Ahmad Rafif" w:date="2025-08-26T13:38:00Z" w16du:dateUtc="2025-08-26T06:38:00Z">
              <w:r w:rsidRPr="00A41EA1">
                <w:rPr>
                  <w:rFonts w:ascii="Arial" w:eastAsia="Arial" w:hAnsi="Arial" w:cs="Arial"/>
                  <w:sz w:val="20"/>
                  <w:szCs w:val="20"/>
                </w:rPr>
                <w:t>Method</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E2210DC" w14:textId="77777777" w:rsidR="009A760E" w:rsidRPr="00A41EA1" w:rsidRDefault="009A760E" w:rsidP="000157BA">
            <w:pPr>
              <w:jc w:val="both"/>
              <w:rPr>
                <w:ins w:id="5327" w:author="Ahmad Rafif" w:date="2025-08-26T13:38:00Z" w16du:dateUtc="2025-08-26T06:38:00Z"/>
                <w:rFonts w:ascii="Arial" w:eastAsia="Arial" w:hAnsi="Arial" w:cs="Arial"/>
                <w:sz w:val="20"/>
                <w:szCs w:val="20"/>
              </w:rPr>
            </w:pPr>
            <w:ins w:id="5328" w:author="Ahmad Rafif" w:date="2025-08-26T13:38:00Z" w16du:dateUtc="2025-08-26T06:38:00Z">
              <w:r w:rsidRPr="00A41EA1">
                <w:rPr>
                  <w:rFonts w:ascii="Arial" w:eastAsia="Arial" w:hAnsi="Arial" w:cs="Arial"/>
                  <w:sz w:val="20"/>
                  <w:szCs w:val="20"/>
                </w:rPr>
                <w:t>POST</w:t>
              </w:r>
            </w:ins>
          </w:p>
        </w:tc>
      </w:tr>
      <w:tr w:rsidR="009A760E" w:rsidRPr="00A41EA1" w14:paraId="7251E185" w14:textId="77777777" w:rsidTr="000157BA">
        <w:trPr>
          <w:trHeight w:val="315"/>
          <w:ins w:id="5329"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2AEF230" w14:textId="77777777" w:rsidR="009A760E" w:rsidRPr="00A41EA1" w:rsidRDefault="009A760E" w:rsidP="000157BA">
            <w:pPr>
              <w:jc w:val="both"/>
              <w:rPr>
                <w:ins w:id="5330" w:author="Ahmad Rafif" w:date="2025-08-26T13:38:00Z" w16du:dateUtc="2025-08-26T06:38:00Z"/>
                <w:rFonts w:ascii="Arial" w:eastAsia="Arial" w:hAnsi="Arial" w:cs="Arial"/>
                <w:sz w:val="20"/>
                <w:szCs w:val="20"/>
              </w:rPr>
            </w:pPr>
            <w:ins w:id="5331" w:author="Ahmad Rafif" w:date="2025-08-26T13:38:00Z" w16du:dateUtc="2025-08-26T06:38:00Z">
              <w:r w:rsidRPr="00A41EA1">
                <w:rPr>
                  <w:rFonts w:ascii="Arial" w:eastAsia="Arial" w:hAnsi="Arial" w:cs="Arial"/>
                  <w:sz w:val="20"/>
                  <w:szCs w:val="20"/>
                </w:rPr>
                <w:t>Header</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C8E0610" w14:textId="77777777" w:rsidR="009A760E" w:rsidRPr="00A41EA1" w:rsidRDefault="009A760E" w:rsidP="000157BA">
            <w:pPr>
              <w:jc w:val="both"/>
              <w:rPr>
                <w:ins w:id="5332" w:author="Ahmad Rafif" w:date="2025-08-26T13:38:00Z" w16du:dateUtc="2025-08-26T06:38:00Z"/>
                <w:rFonts w:ascii="Arial" w:eastAsia="Arial" w:hAnsi="Arial" w:cs="Arial"/>
                <w:sz w:val="20"/>
                <w:szCs w:val="20"/>
              </w:rPr>
            </w:pPr>
            <w:ins w:id="5333" w:author="Ahmad Rafif" w:date="2025-08-26T13:38:00Z" w16du:dateUtc="2025-08-26T06:38:00Z">
              <w:r w:rsidRPr="00A41EA1">
                <w:rPr>
                  <w:rFonts w:ascii="Arial" w:eastAsia="Arial" w:hAnsi="Arial" w:cs="Arial"/>
                  <w:sz w:val="20"/>
                  <w:szCs w:val="20"/>
                </w:rPr>
                <w:t>{ </w:t>
              </w:r>
            </w:ins>
          </w:p>
          <w:p w14:paraId="2F8B5992" w14:textId="77777777" w:rsidR="009A760E" w:rsidRPr="00A41EA1" w:rsidRDefault="009A760E" w:rsidP="000157BA">
            <w:pPr>
              <w:jc w:val="both"/>
              <w:rPr>
                <w:ins w:id="5334" w:author="Ahmad Rafif" w:date="2025-08-26T13:38:00Z" w16du:dateUtc="2025-08-26T06:38:00Z"/>
                <w:rFonts w:ascii="Arial" w:eastAsia="Arial" w:hAnsi="Arial" w:cs="Arial"/>
                <w:sz w:val="20"/>
                <w:szCs w:val="20"/>
              </w:rPr>
            </w:pPr>
            <w:ins w:id="5335" w:author="Ahmad Rafif" w:date="2025-08-26T13:38:00Z" w16du:dateUtc="2025-08-26T06:38:00Z">
              <w:r w:rsidRPr="00A41EA1">
                <w:rPr>
                  <w:rFonts w:ascii="Arial" w:eastAsia="Arial" w:hAnsi="Arial" w:cs="Arial"/>
                  <w:sz w:val="20"/>
                  <w:szCs w:val="20"/>
                </w:rPr>
                <w:t>"Authorization": "Bearer eyJhbGciOiJIUzI1NiIsInR5cCI6IkpXVCJ9...",</w:t>
              </w:r>
            </w:ins>
          </w:p>
          <w:p w14:paraId="0FF81401" w14:textId="77777777" w:rsidR="009A760E" w:rsidRPr="00A41EA1" w:rsidRDefault="009A760E" w:rsidP="000157BA">
            <w:pPr>
              <w:jc w:val="both"/>
              <w:rPr>
                <w:ins w:id="5336" w:author="Ahmad Rafif" w:date="2025-08-26T13:38:00Z" w16du:dateUtc="2025-08-26T06:38:00Z"/>
                <w:rFonts w:ascii="Arial" w:eastAsia="Arial" w:hAnsi="Arial" w:cs="Arial"/>
                <w:sz w:val="20"/>
                <w:szCs w:val="20"/>
              </w:rPr>
            </w:pPr>
            <w:ins w:id="5337" w:author="Ahmad Rafif" w:date="2025-08-26T13:38:00Z" w16du:dateUtc="2025-08-26T06:38:00Z">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ins>
          </w:p>
          <w:p w14:paraId="3B24154C" w14:textId="77777777" w:rsidR="009A760E" w:rsidRPr="00A41EA1" w:rsidRDefault="009A760E" w:rsidP="000157BA">
            <w:pPr>
              <w:jc w:val="both"/>
              <w:rPr>
                <w:ins w:id="5338" w:author="Ahmad Rafif" w:date="2025-08-26T13:38:00Z" w16du:dateUtc="2025-08-26T06:38:00Z"/>
                <w:rFonts w:ascii="Arial" w:eastAsia="Arial" w:hAnsi="Arial" w:cs="Arial"/>
                <w:sz w:val="20"/>
                <w:szCs w:val="20"/>
              </w:rPr>
            </w:pPr>
            <w:ins w:id="5339" w:author="Ahmad Rafif" w:date="2025-08-26T13:38:00Z" w16du:dateUtc="2025-08-26T06:38:00Z">
              <w:r w:rsidRPr="00A41EA1">
                <w:rPr>
                  <w:rFonts w:ascii="Arial" w:eastAsia="Arial" w:hAnsi="Arial" w:cs="Arial"/>
                  <w:sz w:val="20"/>
                  <w:szCs w:val="20"/>
                </w:rPr>
                <w:t>}</w:t>
              </w:r>
            </w:ins>
          </w:p>
        </w:tc>
      </w:tr>
      <w:tr w:rsidR="009A760E" w:rsidRPr="00A41EA1" w14:paraId="535A60D6" w14:textId="77777777" w:rsidTr="000157BA">
        <w:trPr>
          <w:trHeight w:val="315"/>
          <w:ins w:id="5340"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A458E26" w14:textId="77777777" w:rsidR="009A760E" w:rsidRPr="00A41EA1" w:rsidRDefault="009A760E" w:rsidP="000157BA">
            <w:pPr>
              <w:jc w:val="both"/>
              <w:rPr>
                <w:ins w:id="5341" w:author="Ahmad Rafif" w:date="2025-08-26T13:38:00Z" w16du:dateUtc="2025-08-26T06:38:00Z"/>
                <w:rFonts w:ascii="Arial" w:eastAsia="Arial" w:hAnsi="Arial" w:cs="Arial"/>
                <w:sz w:val="20"/>
                <w:szCs w:val="20"/>
              </w:rPr>
            </w:pPr>
            <w:ins w:id="5342" w:author="Ahmad Rafif" w:date="2025-08-26T13:38:00Z" w16du:dateUtc="2025-08-26T06:38:00Z">
              <w:r w:rsidRPr="00A41EA1">
                <w:rPr>
                  <w:rFonts w:ascii="Arial" w:eastAsia="Arial" w:hAnsi="Arial" w:cs="Arial"/>
                  <w:sz w:val="20"/>
                  <w:szCs w:val="20"/>
                </w:rPr>
                <w:t>Payload</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96B11C2" w14:textId="77777777" w:rsidR="009A760E" w:rsidRPr="00A41EA1" w:rsidRDefault="009A760E" w:rsidP="000157BA">
            <w:pPr>
              <w:jc w:val="both"/>
              <w:rPr>
                <w:ins w:id="5343" w:author="Ahmad Rafif" w:date="2025-08-26T13:38:00Z" w16du:dateUtc="2025-08-26T06:38:00Z"/>
                <w:rFonts w:ascii="Arial" w:eastAsia="Arial" w:hAnsi="Arial" w:cs="Arial"/>
                <w:sz w:val="20"/>
                <w:szCs w:val="20"/>
                <w:lang w:val="en-SG"/>
              </w:rPr>
            </w:pPr>
            <w:ins w:id="5344" w:author="Ahmad Rafif" w:date="2025-08-26T13:38:00Z" w16du:dateUtc="2025-08-26T06:38:00Z">
              <w:r w:rsidRPr="00A41EA1">
                <w:rPr>
                  <w:rFonts w:ascii="Arial" w:eastAsia="Arial" w:hAnsi="Arial" w:cs="Arial"/>
                  <w:sz w:val="20"/>
                  <w:szCs w:val="20"/>
                  <w:lang w:val="en-SG"/>
                </w:rPr>
                <w:t>{</w:t>
              </w:r>
            </w:ins>
          </w:p>
          <w:p w14:paraId="4B952408" w14:textId="2D6DF3A9" w:rsidR="009A760E" w:rsidRPr="00A41EA1" w:rsidRDefault="009A760E" w:rsidP="000157BA">
            <w:pPr>
              <w:jc w:val="both"/>
              <w:rPr>
                <w:ins w:id="5345" w:author="Ahmad Rafif" w:date="2025-08-26T13:38:00Z" w16du:dateUtc="2025-08-26T06:38:00Z"/>
                <w:rFonts w:ascii="Arial" w:eastAsia="Arial" w:hAnsi="Arial" w:cs="Arial"/>
                <w:sz w:val="20"/>
                <w:szCs w:val="20"/>
                <w:lang w:val="en-SG"/>
              </w:rPr>
            </w:pPr>
            <w:ins w:id="5346" w:author="Ahmad Rafif" w:date="2025-08-26T13:38:00Z" w16du:dateUtc="2025-08-26T06:38:00Z">
              <w:r w:rsidRPr="00A41EA1">
                <w:rPr>
                  <w:rFonts w:ascii="Arial" w:eastAsia="Arial" w:hAnsi="Arial" w:cs="Arial"/>
                  <w:sz w:val="20"/>
                  <w:szCs w:val="20"/>
                  <w:lang w:val="en-SG"/>
                </w:rPr>
                <w:t>   "</w:t>
              </w:r>
            </w:ins>
            <w:ins w:id="5347" w:author="Ahmad Rafif" w:date="2025-09-05T11:26:00Z" w16du:dateUtc="2025-09-05T04:26:00Z">
              <w:r w:rsidR="00AB0657">
                <w:rPr>
                  <w:rFonts w:ascii="Arial" w:eastAsia="Arial" w:hAnsi="Arial" w:cs="Arial"/>
                  <w:sz w:val="20"/>
                  <w:szCs w:val="20"/>
                  <w:lang w:val="en-SG"/>
                </w:rPr>
                <w:t>token</w:t>
              </w:r>
            </w:ins>
            <w:ins w:id="5348" w:author="Ahmad Rafif" w:date="2025-08-26T13:38:00Z" w16du:dateUtc="2025-08-26T06:38:00Z">
              <w:r w:rsidRPr="00A41EA1">
                <w:rPr>
                  <w:rFonts w:ascii="Arial" w:eastAsia="Arial" w:hAnsi="Arial" w:cs="Arial"/>
                  <w:sz w:val="20"/>
                  <w:szCs w:val="20"/>
                  <w:lang w:val="en-SG"/>
                </w:rPr>
                <w:t>": "XXXXXX"</w:t>
              </w:r>
            </w:ins>
          </w:p>
          <w:p w14:paraId="3394179B" w14:textId="77777777" w:rsidR="009A760E" w:rsidRPr="00A41EA1" w:rsidRDefault="009A760E" w:rsidP="000157BA">
            <w:pPr>
              <w:jc w:val="both"/>
              <w:rPr>
                <w:ins w:id="5349" w:author="Ahmad Rafif" w:date="2025-08-26T13:38:00Z" w16du:dateUtc="2025-08-26T06:38:00Z"/>
                <w:rFonts w:ascii="Arial" w:eastAsia="Arial" w:hAnsi="Arial" w:cs="Arial"/>
                <w:sz w:val="20"/>
                <w:szCs w:val="20"/>
                <w:lang w:val="en-SG"/>
              </w:rPr>
            </w:pPr>
            <w:ins w:id="5350" w:author="Ahmad Rafif" w:date="2025-08-26T13:38:00Z" w16du:dateUtc="2025-08-26T06:38:00Z">
              <w:r w:rsidRPr="00A41EA1">
                <w:rPr>
                  <w:rFonts w:ascii="Arial" w:eastAsia="Arial" w:hAnsi="Arial" w:cs="Arial"/>
                  <w:sz w:val="20"/>
                  <w:szCs w:val="20"/>
                  <w:lang w:val="en-SG"/>
                </w:rPr>
                <w:t>}</w:t>
              </w:r>
            </w:ins>
          </w:p>
        </w:tc>
      </w:tr>
      <w:tr w:rsidR="009A760E" w:rsidRPr="00A41EA1" w14:paraId="3F3A1F4F" w14:textId="77777777" w:rsidTr="000157BA">
        <w:trPr>
          <w:trHeight w:val="315"/>
          <w:ins w:id="5351"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D41CF2D" w14:textId="77777777" w:rsidR="009A760E" w:rsidRPr="00A41EA1" w:rsidRDefault="009A760E" w:rsidP="000157BA">
            <w:pPr>
              <w:jc w:val="both"/>
              <w:rPr>
                <w:ins w:id="5352" w:author="Ahmad Rafif" w:date="2025-08-26T13:38:00Z" w16du:dateUtc="2025-08-26T06:38:00Z"/>
                <w:rFonts w:ascii="Arial" w:eastAsia="Arial" w:hAnsi="Arial" w:cs="Arial"/>
                <w:sz w:val="20"/>
                <w:szCs w:val="20"/>
              </w:rPr>
            </w:pPr>
            <w:ins w:id="5353" w:author="Ahmad Rafif" w:date="2025-08-26T13:38:00Z" w16du:dateUtc="2025-08-26T06:38:00Z">
              <w:r w:rsidRPr="00A41EA1">
                <w:rPr>
                  <w:rFonts w:ascii="Arial" w:eastAsia="Arial" w:hAnsi="Arial" w:cs="Arial"/>
                  <w:sz w:val="20"/>
                  <w:szCs w:val="20"/>
                </w:rPr>
                <w:t>Response</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0B5DE97" w14:textId="77777777" w:rsidR="009A760E" w:rsidRPr="00A41EA1" w:rsidRDefault="009A760E" w:rsidP="000157BA">
            <w:pPr>
              <w:jc w:val="both"/>
              <w:rPr>
                <w:ins w:id="5354" w:author="Ahmad Rafif" w:date="2025-08-26T13:38:00Z" w16du:dateUtc="2025-08-26T06:38:00Z"/>
                <w:rFonts w:ascii="Arial" w:eastAsia="Arial" w:hAnsi="Arial" w:cs="Arial"/>
                <w:sz w:val="20"/>
                <w:szCs w:val="20"/>
              </w:rPr>
            </w:pPr>
            <w:ins w:id="5355" w:author="Ahmad Rafif" w:date="2025-08-26T13:38:00Z" w16du:dateUtc="2025-08-26T06:38:00Z">
              <w:r w:rsidRPr="00A41EA1">
                <w:rPr>
                  <w:rFonts w:ascii="Arial" w:eastAsia="Arial" w:hAnsi="Arial" w:cs="Arial"/>
                  <w:sz w:val="20"/>
                  <w:szCs w:val="20"/>
                </w:rPr>
                <w:t xml:space="preserve">{ </w:t>
              </w:r>
              <w:r w:rsidRPr="00A41EA1">
                <w:rPr>
                  <w:rFonts w:ascii="Arial" w:eastAsia="Arial" w:hAnsi="Arial" w:cs="Arial"/>
                  <w:sz w:val="20"/>
                  <w:szCs w:val="20"/>
                </w:rPr>
                <w:tab/>
              </w:r>
            </w:ins>
          </w:p>
          <w:p w14:paraId="0C29409E" w14:textId="77777777" w:rsidR="009A760E" w:rsidRPr="00A41EA1" w:rsidRDefault="009A760E" w:rsidP="000157BA">
            <w:pPr>
              <w:jc w:val="both"/>
              <w:rPr>
                <w:ins w:id="5356" w:author="Ahmad Rafif" w:date="2025-08-26T13:38:00Z" w16du:dateUtc="2025-08-26T06:38:00Z"/>
                <w:rFonts w:ascii="Arial" w:eastAsia="Arial" w:hAnsi="Arial" w:cs="Arial"/>
                <w:sz w:val="20"/>
                <w:szCs w:val="20"/>
              </w:rPr>
            </w:pPr>
            <w:ins w:id="5357" w:author="Ahmad Rafif" w:date="2025-08-26T13:38:00Z" w16du:dateUtc="2025-08-26T06:38:00Z">
              <w:r w:rsidRPr="00A41EA1">
                <w:rPr>
                  <w:rFonts w:ascii="Arial" w:eastAsia="Arial" w:hAnsi="Arial" w:cs="Arial"/>
                  <w:sz w:val="20"/>
                  <w:szCs w:val="20"/>
                </w:rPr>
                <w:t xml:space="preserve">       “data”: {</w:t>
              </w:r>
            </w:ins>
          </w:p>
          <w:p w14:paraId="25A0A752" w14:textId="77777777" w:rsidR="009A760E" w:rsidRPr="00A41EA1" w:rsidRDefault="009A760E" w:rsidP="000157BA">
            <w:pPr>
              <w:jc w:val="both"/>
              <w:rPr>
                <w:ins w:id="5358" w:author="Ahmad Rafif" w:date="2025-08-26T13:38:00Z" w16du:dateUtc="2025-08-26T06:38:00Z"/>
                <w:rFonts w:ascii="Arial" w:eastAsia="Arial" w:hAnsi="Arial" w:cs="Arial"/>
                <w:sz w:val="20"/>
                <w:szCs w:val="20"/>
              </w:rPr>
            </w:pPr>
            <w:ins w:id="5359" w:author="Ahmad Rafif" w:date="2025-08-26T13:38:00Z" w16du:dateUtc="2025-08-26T06:38:00Z">
              <w:r w:rsidRPr="00A41EA1">
                <w:rPr>
                  <w:rFonts w:ascii="Arial" w:eastAsia="Arial" w:hAnsi="Arial" w:cs="Arial"/>
                  <w:sz w:val="20"/>
                  <w:szCs w:val="20"/>
                </w:rPr>
                <w:t xml:space="preserve">        "</w:t>
              </w:r>
              <w:proofErr w:type="spellStart"/>
              <w:r w:rsidRPr="00A41EA1">
                <w:rPr>
                  <w:rFonts w:ascii="Arial" w:eastAsia="Arial" w:hAnsi="Arial" w:cs="Arial"/>
                  <w:sz w:val="20"/>
                  <w:szCs w:val="20"/>
                </w:rPr>
                <w:t>appCode</w:t>
              </w:r>
              <w:proofErr w:type="spellEnd"/>
              <w:r w:rsidRPr="00A41EA1">
                <w:rPr>
                  <w:rFonts w:ascii="Arial" w:eastAsia="Arial" w:hAnsi="Arial" w:cs="Arial"/>
                  <w:sz w:val="20"/>
                  <w:szCs w:val="20"/>
                </w:rPr>
                <w:t>": "OCMS-2000",</w:t>
              </w:r>
            </w:ins>
          </w:p>
          <w:p w14:paraId="1F3FB7ED" w14:textId="77777777" w:rsidR="009A760E" w:rsidRPr="00A41EA1" w:rsidRDefault="009A760E" w:rsidP="000157BA">
            <w:pPr>
              <w:jc w:val="both"/>
              <w:rPr>
                <w:ins w:id="5360" w:author="Ahmad Rafif" w:date="2025-08-26T13:38:00Z" w16du:dateUtc="2025-08-26T06:38:00Z"/>
                <w:rFonts w:ascii="Arial" w:eastAsia="Arial" w:hAnsi="Arial" w:cs="Arial"/>
                <w:sz w:val="20"/>
                <w:szCs w:val="20"/>
              </w:rPr>
            </w:pPr>
            <w:ins w:id="5361" w:author="Ahmad Rafif" w:date="2025-08-26T13:38:00Z" w16du:dateUtc="2025-08-26T06:38:00Z">
              <w:r w:rsidRPr="00A41EA1">
                <w:rPr>
                  <w:rFonts w:ascii="Arial" w:eastAsia="Arial" w:hAnsi="Arial" w:cs="Arial"/>
                  <w:sz w:val="20"/>
                  <w:szCs w:val="20"/>
                </w:rPr>
                <w:t xml:space="preserve">        "message": "Success"</w:t>
              </w:r>
            </w:ins>
          </w:p>
          <w:p w14:paraId="6A7FCF58" w14:textId="77777777" w:rsidR="009A760E" w:rsidRPr="00A41EA1" w:rsidRDefault="009A760E" w:rsidP="000157BA">
            <w:pPr>
              <w:jc w:val="both"/>
              <w:rPr>
                <w:ins w:id="5362" w:author="Ahmad Rafif" w:date="2025-08-26T13:38:00Z" w16du:dateUtc="2025-08-26T06:38:00Z"/>
                <w:rFonts w:ascii="Arial" w:eastAsia="Arial" w:hAnsi="Arial" w:cs="Arial"/>
                <w:sz w:val="20"/>
                <w:szCs w:val="20"/>
              </w:rPr>
            </w:pPr>
            <w:ins w:id="5363" w:author="Ahmad Rafif" w:date="2025-08-26T13:38:00Z" w16du:dateUtc="2025-08-26T06:38:00Z">
              <w:r w:rsidRPr="00A41EA1">
                <w:rPr>
                  <w:rFonts w:ascii="Arial" w:eastAsia="Arial" w:hAnsi="Arial" w:cs="Arial"/>
                  <w:sz w:val="20"/>
                  <w:szCs w:val="20"/>
                </w:rPr>
                <w:t xml:space="preserve">       }</w:t>
              </w:r>
            </w:ins>
          </w:p>
          <w:p w14:paraId="4442516A" w14:textId="77777777" w:rsidR="009A760E" w:rsidRPr="00A41EA1" w:rsidRDefault="009A760E" w:rsidP="000157BA">
            <w:pPr>
              <w:jc w:val="both"/>
              <w:rPr>
                <w:ins w:id="5364" w:author="Ahmad Rafif" w:date="2025-08-26T13:38:00Z" w16du:dateUtc="2025-08-26T06:38:00Z"/>
                <w:rFonts w:ascii="Arial" w:eastAsia="Arial" w:hAnsi="Arial" w:cs="Arial"/>
                <w:sz w:val="20"/>
                <w:szCs w:val="20"/>
              </w:rPr>
            </w:pPr>
            <w:ins w:id="5365" w:author="Ahmad Rafif" w:date="2025-08-26T13:38:00Z" w16du:dateUtc="2025-08-26T06:38:00Z">
              <w:r w:rsidRPr="00A41EA1">
                <w:rPr>
                  <w:rFonts w:ascii="Arial" w:eastAsia="Arial" w:hAnsi="Arial" w:cs="Arial"/>
                  <w:sz w:val="20"/>
                  <w:szCs w:val="20"/>
                </w:rPr>
                <w:t>}</w:t>
              </w:r>
            </w:ins>
          </w:p>
        </w:tc>
      </w:tr>
      <w:tr w:rsidR="009A760E" w:rsidRPr="00A41EA1" w14:paraId="6B97556D" w14:textId="77777777" w:rsidTr="000157BA">
        <w:trPr>
          <w:trHeight w:val="315"/>
          <w:ins w:id="5366" w:author="Ahmad Rafif" w:date="2025-08-26T13:38:00Z"/>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3CFDE56" w14:textId="77777777" w:rsidR="009A760E" w:rsidRPr="00A41EA1" w:rsidRDefault="009A760E" w:rsidP="000157BA">
            <w:pPr>
              <w:jc w:val="both"/>
              <w:rPr>
                <w:ins w:id="5367" w:author="Ahmad Rafif" w:date="2025-08-26T13:38:00Z" w16du:dateUtc="2025-08-26T06:38:00Z"/>
                <w:rFonts w:ascii="Arial" w:eastAsia="Arial" w:hAnsi="Arial" w:cs="Arial"/>
                <w:sz w:val="20"/>
                <w:szCs w:val="20"/>
              </w:rPr>
            </w:pPr>
            <w:ins w:id="5368" w:author="Ahmad Rafif" w:date="2025-08-26T13:38:00Z" w16du:dateUtc="2025-08-26T06:38:00Z">
              <w:r w:rsidRPr="00A41EA1">
                <w:rPr>
                  <w:rFonts w:ascii="Arial" w:eastAsia="Arial" w:hAnsi="Arial" w:cs="Arial"/>
                  <w:sz w:val="20"/>
                  <w:szCs w:val="20"/>
                </w:rPr>
                <w:t>Response Failure</w:t>
              </w:r>
            </w:ins>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8914B67" w14:textId="77777777" w:rsidR="009A760E" w:rsidRPr="00A41EA1" w:rsidRDefault="009A760E" w:rsidP="000157BA">
            <w:pPr>
              <w:jc w:val="both"/>
              <w:rPr>
                <w:ins w:id="5369" w:author="Ahmad Rafif" w:date="2025-08-26T13:38:00Z" w16du:dateUtc="2025-08-26T06:38:00Z"/>
                <w:rFonts w:ascii="Arial" w:eastAsia="Arial" w:hAnsi="Arial" w:cs="Arial"/>
                <w:sz w:val="20"/>
                <w:szCs w:val="20"/>
              </w:rPr>
            </w:pPr>
            <w:ins w:id="5370" w:author="Ahmad Rafif" w:date="2025-08-26T13:38:00Z" w16du:dateUtc="2025-08-26T06:38:00Z">
              <w:r w:rsidRPr="00A41EA1">
                <w:rPr>
                  <w:rFonts w:ascii="Arial" w:eastAsia="Arial" w:hAnsi="Arial" w:cs="Arial"/>
                  <w:sz w:val="20"/>
                  <w:szCs w:val="20"/>
                </w:rPr>
                <w:t>{</w:t>
              </w:r>
            </w:ins>
          </w:p>
          <w:p w14:paraId="0906972C" w14:textId="77777777" w:rsidR="009A760E" w:rsidRPr="00A41EA1" w:rsidRDefault="009A760E" w:rsidP="000157BA">
            <w:pPr>
              <w:jc w:val="both"/>
              <w:rPr>
                <w:ins w:id="5371" w:author="Ahmad Rafif" w:date="2025-08-26T13:38:00Z" w16du:dateUtc="2025-08-26T06:38:00Z"/>
                <w:rFonts w:ascii="Arial" w:eastAsia="Arial" w:hAnsi="Arial" w:cs="Arial"/>
                <w:sz w:val="20"/>
                <w:szCs w:val="20"/>
              </w:rPr>
            </w:pPr>
            <w:ins w:id="5372" w:author="Ahmad Rafif" w:date="2025-08-26T13:38:00Z" w16du:dateUtc="2025-08-26T06:38:00Z">
              <w:r w:rsidRPr="00A41EA1">
                <w:rPr>
                  <w:rFonts w:ascii="Arial" w:eastAsia="Arial" w:hAnsi="Arial" w:cs="Arial"/>
                  <w:sz w:val="20"/>
                  <w:szCs w:val="20"/>
                </w:rPr>
                <w:t>    "data": {</w:t>
              </w:r>
            </w:ins>
          </w:p>
          <w:p w14:paraId="5CE223E9" w14:textId="77777777" w:rsidR="009A760E" w:rsidRPr="00A41EA1" w:rsidRDefault="009A760E" w:rsidP="000157BA">
            <w:pPr>
              <w:jc w:val="both"/>
              <w:rPr>
                <w:ins w:id="5373" w:author="Ahmad Rafif" w:date="2025-08-26T13:38:00Z" w16du:dateUtc="2025-08-26T06:38:00Z"/>
                <w:rFonts w:ascii="Arial" w:eastAsia="Arial" w:hAnsi="Arial" w:cs="Arial"/>
                <w:sz w:val="20"/>
                <w:szCs w:val="20"/>
              </w:rPr>
            </w:pPr>
            <w:ins w:id="5374" w:author="Ahmad Rafif" w:date="2025-08-26T13:38:00Z" w16du:dateUtc="2025-08-26T06:38:00Z">
              <w:r w:rsidRPr="00A41EA1">
                <w:rPr>
                  <w:rFonts w:ascii="Arial" w:eastAsia="Arial" w:hAnsi="Arial" w:cs="Arial"/>
                  <w:sz w:val="20"/>
                  <w:szCs w:val="20"/>
                </w:rPr>
                <w:t>        "</w:t>
              </w:r>
              <w:proofErr w:type="spellStart"/>
              <w:r w:rsidRPr="00A41EA1">
                <w:rPr>
                  <w:rFonts w:ascii="Arial" w:eastAsia="Arial" w:hAnsi="Arial" w:cs="Arial"/>
                  <w:sz w:val="20"/>
                  <w:szCs w:val="20"/>
                </w:rPr>
                <w:t>appCode</w:t>
              </w:r>
              <w:proofErr w:type="spellEnd"/>
              <w:r w:rsidRPr="00A41EA1">
                <w:rPr>
                  <w:rFonts w:ascii="Arial" w:eastAsia="Arial" w:hAnsi="Arial" w:cs="Arial"/>
                  <w:sz w:val="20"/>
                  <w:szCs w:val="20"/>
                </w:rPr>
                <w:t>": "OCMS-4000",</w:t>
              </w:r>
            </w:ins>
          </w:p>
          <w:p w14:paraId="6A8892EF" w14:textId="77777777" w:rsidR="009A760E" w:rsidRPr="00A41EA1" w:rsidRDefault="009A760E" w:rsidP="000157BA">
            <w:pPr>
              <w:jc w:val="both"/>
              <w:rPr>
                <w:ins w:id="5375" w:author="Ahmad Rafif" w:date="2025-08-26T13:38:00Z" w16du:dateUtc="2025-08-26T06:38:00Z"/>
                <w:rFonts w:ascii="Arial" w:eastAsia="Arial" w:hAnsi="Arial" w:cs="Arial"/>
                <w:sz w:val="20"/>
                <w:szCs w:val="20"/>
              </w:rPr>
            </w:pPr>
            <w:ins w:id="5376" w:author="Ahmad Rafif" w:date="2025-08-26T13:38:00Z" w16du:dateUtc="2025-08-26T06:38:00Z">
              <w:r w:rsidRPr="00A41EA1">
                <w:rPr>
                  <w:rFonts w:ascii="Arial" w:eastAsia="Arial" w:hAnsi="Arial" w:cs="Arial"/>
                  <w:sz w:val="20"/>
                  <w:szCs w:val="20"/>
                </w:rPr>
                <w:t>        "message": "</w:t>
              </w:r>
              <w:r w:rsidRPr="00A41EA1">
                <w:rPr>
                  <w:rFonts w:ascii="Arial" w:eastAsia="Arial" w:hAnsi="Arial" w:cs="Arial"/>
                  <w:sz w:val="20"/>
                  <w:szCs w:val="20"/>
                  <w:lang w:val="en-SG"/>
                </w:rPr>
                <w:t xml:space="preserve">Captcha </w:t>
              </w:r>
              <w:proofErr w:type="gramStart"/>
              <w:r w:rsidRPr="00A41EA1">
                <w:rPr>
                  <w:rFonts w:ascii="Arial" w:eastAsia="Arial" w:hAnsi="Arial" w:cs="Arial"/>
                  <w:sz w:val="20"/>
                  <w:szCs w:val="20"/>
                  <w:lang w:val="en-SG"/>
                </w:rPr>
                <w:t>not correct</w:t>
              </w:r>
              <w:proofErr w:type="gramEnd"/>
              <w:r w:rsidRPr="00A41EA1">
                <w:rPr>
                  <w:rFonts w:ascii="Arial" w:eastAsia="Arial" w:hAnsi="Arial" w:cs="Arial"/>
                  <w:sz w:val="20"/>
                  <w:szCs w:val="20"/>
                  <w:lang w:val="en-SG"/>
                </w:rPr>
                <w:t>. Please try again</w:t>
              </w:r>
              <w:r w:rsidRPr="00A41EA1">
                <w:rPr>
                  <w:rFonts w:ascii="Arial" w:eastAsia="Arial" w:hAnsi="Arial" w:cs="Arial"/>
                  <w:sz w:val="20"/>
                  <w:szCs w:val="20"/>
                </w:rPr>
                <w:t>."</w:t>
              </w:r>
            </w:ins>
          </w:p>
          <w:p w14:paraId="1479CD3E" w14:textId="77777777" w:rsidR="009A760E" w:rsidRPr="00A41EA1" w:rsidRDefault="009A760E" w:rsidP="000157BA">
            <w:pPr>
              <w:jc w:val="both"/>
              <w:rPr>
                <w:ins w:id="5377" w:author="Ahmad Rafif" w:date="2025-08-26T13:38:00Z" w16du:dateUtc="2025-08-26T06:38:00Z"/>
                <w:rFonts w:ascii="Arial" w:eastAsia="Arial" w:hAnsi="Arial" w:cs="Arial"/>
                <w:sz w:val="20"/>
                <w:szCs w:val="20"/>
              </w:rPr>
            </w:pPr>
            <w:ins w:id="5378" w:author="Ahmad Rafif" w:date="2025-08-26T13:38:00Z" w16du:dateUtc="2025-08-26T06:38:00Z">
              <w:r w:rsidRPr="00A41EA1">
                <w:rPr>
                  <w:rFonts w:ascii="Arial" w:eastAsia="Arial" w:hAnsi="Arial" w:cs="Arial"/>
                  <w:sz w:val="20"/>
                  <w:szCs w:val="20"/>
                </w:rPr>
                <w:t>    }</w:t>
              </w:r>
            </w:ins>
          </w:p>
          <w:p w14:paraId="1FC38503" w14:textId="77777777" w:rsidR="009A760E" w:rsidRPr="00A41EA1" w:rsidRDefault="009A760E" w:rsidP="000157BA">
            <w:pPr>
              <w:jc w:val="both"/>
              <w:rPr>
                <w:ins w:id="5379" w:author="Ahmad Rafif" w:date="2025-08-26T13:38:00Z" w16du:dateUtc="2025-08-26T06:38:00Z"/>
                <w:rFonts w:ascii="Arial" w:eastAsia="Arial" w:hAnsi="Arial" w:cs="Arial"/>
                <w:sz w:val="20"/>
                <w:szCs w:val="20"/>
              </w:rPr>
            </w:pPr>
            <w:ins w:id="5380" w:author="Ahmad Rafif" w:date="2025-08-26T13:38:00Z" w16du:dateUtc="2025-08-26T06:38:00Z">
              <w:r w:rsidRPr="00A41EA1">
                <w:rPr>
                  <w:rFonts w:ascii="Arial" w:eastAsia="Arial" w:hAnsi="Arial" w:cs="Arial"/>
                  <w:sz w:val="20"/>
                  <w:szCs w:val="20"/>
                </w:rPr>
                <w:t>}</w:t>
              </w:r>
            </w:ins>
          </w:p>
          <w:p w14:paraId="2AD2947D" w14:textId="77777777" w:rsidR="009A760E" w:rsidRPr="00A41EA1" w:rsidRDefault="009A760E" w:rsidP="000157BA">
            <w:pPr>
              <w:jc w:val="both"/>
              <w:rPr>
                <w:ins w:id="5381" w:author="Ahmad Rafif" w:date="2025-08-26T13:38:00Z" w16du:dateUtc="2025-08-26T06:38:00Z"/>
                <w:rFonts w:ascii="Arial" w:eastAsia="Arial" w:hAnsi="Arial" w:cs="Arial"/>
                <w:sz w:val="20"/>
                <w:szCs w:val="20"/>
              </w:rPr>
            </w:pPr>
          </w:p>
        </w:tc>
      </w:tr>
    </w:tbl>
    <w:p w14:paraId="0565F7B0" w14:textId="74B24DA9" w:rsidR="00DB706E" w:rsidRDefault="00DB706E" w:rsidP="00A916D4">
      <w:bookmarkStart w:id="5382" w:name="_Toc207935592"/>
      <w:bookmarkStart w:id="5383" w:name="_Toc207956549"/>
      <w:bookmarkStart w:id="5384" w:name="_Toc207957101"/>
      <w:bookmarkStart w:id="5385" w:name="_Toc207961387"/>
      <w:bookmarkStart w:id="5386" w:name="_Toc207935593"/>
      <w:bookmarkStart w:id="5387" w:name="_Toc207956550"/>
      <w:bookmarkStart w:id="5388" w:name="_Toc207957102"/>
      <w:bookmarkStart w:id="5389" w:name="_Toc207961388"/>
      <w:bookmarkStart w:id="5390" w:name="_Toc207935595"/>
      <w:bookmarkStart w:id="5391" w:name="_Toc207961405"/>
      <w:bookmarkEnd w:id="5382"/>
      <w:bookmarkEnd w:id="5383"/>
      <w:bookmarkEnd w:id="5384"/>
      <w:bookmarkEnd w:id="5385"/>
      <w:bookmarkEnd w:id="5386"/>
      <w:bookmarkEnd w:id="5387"/>
      <w:bookmarkEnd w:id="5388"/>
      <w:bookmarkEnd w:id="5389"/>
      <w:bookmarkEnd w:id="5390"/>
      <w:bookmarkEnd w:id="5391"/>
    </w:p>
    <w:p w14:paraId="6D4F42FC" w14:textId="77777777" w:rsidR="00A916D4" w:rsidRPr="00A916D4" w:rsidDel="00D76900" w:rsidRDefault="00A916D4" w:rsidP="00A916D4">
      <w:pPr>
        <w:numPr>
          <w:ilvl w:val="0"/>
          <w:numId w:val="69"/>
        </w:numPr>
        <w:ind w:hanging="720"/>
        <w:rPr>
          <w:del w:id="5392" w:author="Mubiyarto Wibisono" w:date="2025-09-04T14:37:00Z" w16du:dateUtc="2025-09-04T07:37:00Z"/>
          <w:rFonts w:ascii="Arial" w:hAnsi="Arial" w:cs="Arial"/>
          <w:b/>
          <w:bCs/>
          <w:color w:val="215E99" w:themeColor="text2" w:themeTint="BF"/>
          <w:sz w:val="28"/>
          <w:szCs w:val="28"/>
        </w:rPr>
      </w:pPr>
    </w:p>
    <w:p w14:paraId="0D188067" w14:textId="19D63E93" w:rsidR="009A760E" w:rsidRPr="00D76900" w:rsidRDefault="009A760E">
      <w:pPr>
        <w:pStyle w:val="Heading4"/>
        <w:numPr>
          <w:ilvl w:val="0"/>
          <w:numId w:val="69"/>
        </w:numPr>
        <w:ind w:hanging="720"/>
        <w:rPr>
          <w:ins w:id="5393" w:author="Ahmad Rafif" w:date="2025-08-26T13:38:00Z" w16du:dateUtc="2025-08-26T06:38:00Z"/>
          <w:rFonts w:ascii="Arial" w:hAnsi="Arial" w:cs="Arial"/>
          <w:b/>
          <w:bCs/>
          <w:color w:val="215E99" w:themeColor="text2" w:themeTint="BF"/>
          <w:sz w:val="28"/>
          <w:szCs w:val="28"/>
          <w:rPrChange w:id="5394" w:author="Mubiyarto Wibisono" w:date="2025-09-05T08:41:00Z" w16du:dateUtc="2025-09-05T01:41:00Z">
            <w:rPr>
              <w:ins w:id="5395" w:author="Ahmad Rafif" w:date="2025-08-26T13:38:00Z" w16du:dateUtc="2025-08-26T06:38:00Z"/>
              <w:rFonts w:ascii="Arial" w:hAnsi="Arial" w:cs="Arial"/>
              <w:b/>
              <w:bCs/>
            </w:rPr>
          </w:rPrChange>
        </w:rPr>
        <w:pPrChange w:id="5396" w:author="Mubiyarto Wibisono" w:date="2025-09-05T08:42:00Z" w16du:dateUtc="2025-09-05T01:42:00Z">
          <w:pPr>
            <w:pStyle w:val="Heading2"/>
          </w:pPr>
        </w:pPrChange>
      </w:pPr>
      <w:ins w:id="5397" w:author="Ahmad Rafif" w:date="2025-08-26T13:38:00Z" w16du:dateUtc="2025-08-26T06:38:00Z">
        <w:del w:id="5398" w:author="Mubiyarto Wibisono" w:date="2025-09-04T13:32:00Z" w16du:dateUtc="2025-09-04T06:32:00Z">
          <w:r w:rsidRPr="00A916D4" w:rsidDel="00DB706E">
            <w:rPr>
              <w:rFonts w:ascii="Arial" w:hAnsi="Arial" w:cs="Arial"/>
              <w:b/>
              <w:bCs/>
              <w:i w:val="0"/>
              <w:iCs w:val="0"/>
              <w:color w:val="215E99" w:themeColor="text2" w:themeTint="BF"/>
              <w:sz w:val="28"/>
              <w:szCs w:val="28"/>
              <w:rPrChange w:id="5399" w:author="Mubiyarto Wibisono" w:date="2025-09-05T08:41:00Z" w16du:dateUtc="2025-09-05T01:41:00Z">
                <w:rPr>
                  <w:rFonts w:ascii="Arial" w:hAnsi="Arial" w:cs="Arial"/>
                  <w:b/>
                  <w:bCs/>
                  <w:i/>
                  <w:iCs/>
                </w:rPr>
              </w:rPrChange>
            </w:rPr>
            <w:delText xml:space="preserve">1.6.4. </w:delText>
          </w:r>
        </w:del>
        <w:bookmarkStart w:id="5400" w:name="_Toc207935596"/>
        <w:bookmarkStart w:id="5401" w:name="_Toc207957104"/>
        <w:bookmarkStart w:id="5402" w:name="_Toc207961406"/>
        <w:r w:rsidRPr="00A916D4">
          <w:rPr>
            <w:rFonts w:ascii="Arial" w:hAnsi="Arial" w:cs="Arial"/>
            <w:b/>
            <w:bCs/>
            <w:i w:val="0"/>
            <w:iCs w:val="0"/>
            <w:color w:val="215E99" w:themeColor="text2" w:themeTint="BF"/>
            <w:sz w:val="28"/>
            <w:szCs w:val="28"/>
            <w:rPrChange w:id="5403" w:author="Mubiyarto Wibisono" w:date="2025-09-05T08:41:00Z" w16du:dateUtc="2025-09-05T01:41:00Z">
              <w:rPr>
                <w:rFonts w:ascii="Arial" w:hAnsi="Arial" w:cs="Arial"/>
                <w:b/>
                <w:bCs/>
                <w:i/>
                <w:iCs/>
              </w:rPr>
            </w:rPrChange>
          </w:rPr>
          <w:t>Success</w:t>
        </w:r>
        <w:r w:rsidRPr="00D76900">
          <w:rPr>
            <w:rFonts w:ascii="Arial" w:hAnsi="Arial" w:cs="Arial"/>
            <w:b/>
            <w:bCs/>
            <w:i w:val="0"/>
            <w:iCs w:val="0"/>
            <w:color w:val="215E99" w:themeColor="text2" w:themeTint="BF"/>
            <w:sz w:val="28"/>
            <w:szCs w:val="28"/>
            <w:rPrChange w:id="5404" w:author="Mubiyarto Wibisono" w:date="2025-09-05T08:41:00Z" w16du:dateUtc="2025-09-05T01:41:00Z">
              <w:rPr>
                <w:rFonts w:ascii="Arial" w:hAnsi="Arial" w:cs="Arial"/>
                <w:b/>
                <w:bCs/>
                <w:i/>
                <w:iCs/>
              </w:rPr>
            </w:rPrChange>
          </w:rPr>
          <w:t xml:space="preserve"> Outcome</w:t>
        </w:r>
        <w:bookmarkEnd w:id="5400"/>
        <w:bookmarkEnd w:id="5401"/>
        <w:bookmarkEnd w:id="5402"/>
      </w:ins>
    </w:p>
    <w:p w14:paraId="0002A333" w14:textId="37C5F760" w:rsidR="00987B38" w:rsidRPr="00A41EA1" w:rsidRDefault="00987B38" w:rsidP="00987B38">
      <w:pPr>
        <w:pStyle w:val="ListParagraph"/>
        <w:numPr>
          <w:ilvl w:val="0"/>
          <w:numId w:val="48"/>
        </w:numPr>
        <w:spacing w:before="240" w:after="160" w:line="360" w:lineRule="auto"/>
        <w:ind w:left="426"/>
        <w:rPr>
          <w:rFonts w:ascii="Arial" w:hAnsi="Arial" w:cs="Arial"/>
          <w:sz w:val="20"/>
          <w:szCs w:val="20"/>
        </w:rPr>
      </w:pPr>
      <w:ins w:id="5405" w:author="Ahmad Rafif" w:date="2025-09-08T04:39:00Z" w16du:dateUtc="2025-09-07T21:39:00Z">
        <w:r w:rsidRPr="00987B38">
          <w:rPr>
            <w:rFonts w:ascii="Arial" w:hAnsi="Arial" w:cs="Arial"/>
            <w:sz w:val="20"/>
            <w:szCs w:val="20"/>
          </w:rPr>
          <w:t>Turnstile loads successfully and generates a one-time token for the session.</w:t>
        </w:r>
      </w:ins>
      <w:ins w:id="5406" w:author="Ahmad Rafif" w:date="2025-08-26T13:38:00Z" w16du:dateUtc="2025-08-26T06:38:00Z">
        <w:r w:rsidR="009A760E" w:rsidRPr="00A41EA1">
          <w:rPr>
            <w:rFonts w:ascii="Arial" w:hAnsi="Arial" w:cs="Arial"/>
            <w:sz w:val="20"/>
            <w:szCs w:val="20"/>
          </w:rPr>
          <w:t xml:space="preserve"> </w:t>
        </w:r>
      </w:ins>
    </w:p>
    <w:p w14:paraId="4081AD43" w14:textId="55627443" w:rsidR="009A760E" w:rsidRDefault="00987B38">
      <w:pPr>
        <w:pStyle w:val="ListParagraph"/>
        <w:numPr>
          <w:ilvl w:val="0"/>
          <w:numId w:val="48"/>
        </w:numPr>
        <w:spacing w:before="240" w:after="160" w:line="360" w:lineRule="auto"/>
        <w:ind w:left="426"/>
        <w:rPr>
          <w:ins w:id="5407" w:author="Ahmad Rafif" w:date="2025-09-08T04:39:00Z" w16du:dateUtc="2025-09-07T21:39:00Z"/>
          <w:rFonts w:ascii="Arial" w:hAnsi="Arial" w:cs="Arial"/>
          <w:sz w:val="20"/>
          <w:szCs w:val="20"/>
        </w:rPr>
      </w:pPr>
      <w:ins w:id="5408" w:author="Ahmad Rafif" w:date="2025-09-08T04:39:00Z" w16du:dateUtc="2025-09-07T21:39:00Z">
        <w:r w:rsidRPr="00987B38">
          <w:rPr>
            <w:rFonts w:ascii="Arial" w:hAnsi="Arial" w:cs="Arial"/>
            <w:sz w:val="20"/>
            <w:szCs w:val="20"/>
          </w:rPr>
          <w:t>User completes the widget and submits the form with the generated token.</w:t>
        </w:r>
      </w:ins>
    </w:p>
    <w:p w14:paraId="14C7DD8C" w14:textId="12F6053F" w:rsidR="00987B38" w:rsidRDefault="00987B38">
      <w:pPr>
        <w:pStyle w:val="ListParagraph"/>
        <w:numPr>
          <w:ilvl w:val="0"/>
          <w:numId w:val="48"/>
        </w:numPr>
        <w:spacing w:before="240" w:after="160" w:line="360" w:lineRule="auto"/>
        <w:ind w:left="426"/>
        <w:rPr>
          <w:ins w:id="5409" w:author="Ahmad Rafif" w:date="2025-09-08T04:39:00Z" w16du:dateUtc="2025-09-07T21:39:00Z"/>
          <w:rFonts w:ascii="Arial" w:hAnsi="Arial" w:cs="Arial"/>
          <w:sz w:val="20"/>
          <w:szCs w:val="20"/>
        </w:rPr>
      </w:pPr>
      <w:ins w:id="5410" w:author="Ahmad Rafif" w:date="2025-09-08T04:39:00Z" w16du:dateUtc="2025-09-07T21:39:00Z">
        <w:r w:rsidRPr="00987B38">
          <w:rPr>
            <w:rFonts w:ascii="Arial" w:hAnsi="Arial" w:cs="Arial"/>
            <w:sz w:val="20"/>
            <w:szCs w:val="20"/>
          </w:rPr>
          <w:t>eService</w:t>
        </w:r>
      </w:ins>
      <w:ins w:id="5411" w:author="Ahmad Rafif" w:date="2025-09-08T04:40:00Z" w16du:dateUtc="2025-09-07T21:40:00Z">
        <w:r>
          <w:rPr>
            <w:rFonts w:ascii="Arial" w:hAnsi="Arial" w:cs="Arial"/>
            <w:sz w:val="20"/>
            <w:szCs w:val="20"/>
          </w:rPr>
          <w:t xml:space="preserve"> success</w:t>
        </w:r>
      </w:ins>
      <w:ins w:id="5412" w:author="Ahmad Rafif" w:date="2025-09-08T04:39:00Z" w16du:dateUtc="2025-09-07T21:39:00Z">
        <w:r w:rsidRPr="00987B38">
          <w:rPr>
            <w:rFonts w:ascii="Arial" w:hAnsi="Arial" w:cs="Arial"/>
            <w:sz w:val="20"/>
            <w:szCs w:val="20"/>
          </w:rPr>
          <w:t xml:space="preserve"> backend calls Turnstile /</w:t>
        </w:r>
        <w:proofErr w:type="spellStart"/>
        <w:r w:rsidRPr="00987B38">
          <w:rPr>
            <w:rFonts w:ascii="Arial" w:hAnsi="Arial" w:cs="Arial"/>
            <w:sz w:val="20"/>
            <w:szCs w:val="20"/>
          </w:rPr>
          <w:t>siteverify</w:t>
        </w:r>
        <w:proofErr w:type="spellEnd"/>
        <w:r w:rsidRPr="00987B38">
          <w:rPr>
            <w:rFonts w:ascii="Arial" w:hAnsi="Arial" w:cs="Arial"/>
            <w:sz w:val="20"/>
            <w:szCs w:val="20"/>
          </w:rPr>
          <w:t xml:space="preserve"> with secret + token.</w:t>
        </w:r>
      </w:ins>
    </w:p>
    <w:p w14:paraId="15CFC3AE" w14:textId="40FDDC38" w:rsidR="00987B38" w:rsidRDefault="00987B38">
      <w:pPr>
        <w:pStyle w:val="ListParagraph"/>
        <w:numPr>
          <w:ilvl w:val="0"/>
          <w:numId w:val="48"/>
        </w:numPr>
        <w:spacing w:before="240" w:after="160" w:line="360" w:lineRule="auto"/>
        <w:ind w:left="426"/>
        <w:rPr>
          <w:ins w:id="5413" w:author="Ahmad Rafif" w:date="2025-09-08T04:40:00Z" w16du:dateUtc="2025-09-07T21:40:00Z"/>
          <w:rFonts w:ascii="Arial" w:hAnsi="Arial" w:cs="Arial"/>
          <w:sz w:val="20"/>
          <w:szCs w:val="20"/>
        </w:rPr>
      </w:pPr>
      <w:ins w:id="5414" w:author="Ahmad Rafif" w:date="2025-09-08T04:40:00Z" w16du:dateUtc="2025-09-07T21:40:00Z">
        <w:r w:rsidRPr="00987B38">
          <w:rPr>
            <w:rFonts w:ascii="Arial" w:hAnsi="Arial" w:cs="Arial"/>
            <w:sz w:val="20"/>
            <w:szCs w:val="20"/>
          </w:rPr>
          <w:t>Turnstile confirms validity, backend returns {</w:t>
        </w:r>
        <w:proofErr w:type="spellStart"/>
        <w:r w:rsidRPr="00987B38">
          <w:rPr>
            <w:rFonts w:ascii="Arial" w:hAnsi="Arial" w:cs="Arial"/>
            <w:sz w:val="20"/>
            <w:szCs w:val="20"/>
          </w:rPr>
          <w:t>appCode</w:t>
        </w:r>
        <w:proofErr w:type="spellEnd"/>
        <w:r w:rsidRPr="00987B38">
          <w:rPr>
            <w:rFonts w:ascii="Arial" w:hAnsi="Arial" w:cs="Arial"/>
            <w:sz w:val="20"/>
            <w:szCs w:val="20"/>
          </w:rPr>
          <w:t>: "OCMS-2000", message: "Success"}.</w:t>
        </w:r>
      </w:ins>
    </w:p>
    <w:p w14:paraId="4BF02546" w14:textId="39E9E059" w:rsidR="00987B38" w:rsidRPr="00A41EA1" w:rsidRDefault="00987B38">
      <w:pPr>
        <w:pStyle w:val="ListParagraph"/>
        <w:numPr>
          <w:ilvl w:val="0"/>
          <w:numId w:val="48"/>
        </w:numPr>
        <w:spacing w:before="240" w:after="160" w:line="360" w:lineRule="auto"/>
        <w:ind w:left="426"/>
        <w:rPr>
          <w:ins w:id="5415" w:author="Ahmad Rafif" w:date="2025-08-26T13:38:00Z" w16du:dateUtc="2025-08-26T06:38:00Z"/>
          <w:rFonts w:ascii="Arial" w:hAnsi="Arial" w:cs="Arial"/>
          <w:sz w:val="20"/>
          <w:szCs w:val="20"/>
        </w:rPr>
        <w:pPrChange w:id="5416" w:author="Mubiyarto Wibisono" w:date="2025-09-04T14:38:00Z" w16du:dateUtc="2025-09-04T07:38:00Z">
          <w:pPr>
            <w:pStyle w:val="ListParagraph"/>
            <w:numPr>
              <w:numId w:val="48"/>
            </w:numPr>
            <w:spacing w:after="160" w:line="360" w:lineRule="auto"/>
            <w:ind w:left="426" w:hanging="360"/>
          </w:pPr>
        </w:pPrChange>
      </w:pPr>
      <w:ins w:id="5417" w:author="Ahmad Rafif" w:date="2025-09-08T04:40:00Z" w16du:dateUtc="2025-09-07T21:40:00Z">
        <w:r w:rsidRPr="00987B38">
          <w:rPr>
            <w:rFonts w:ascii="Arial" w:hAnsi="Arial" w:cs="Arial"/>
            <w:sz w:val="20"/>
            <w:szCs w:val="20"/>
          </w:rPr>
          <w:t>UI shows a success message and allows the user to proceed with the search process.</w:t>
        </w:r>
      </w:ins>
    </w:p>
    <w:p w14:paraId="49E0AD98" w14:textId="19D63E93" w:rsidR="009A760E" w:rsidRPr="00D76900" w:rsidRDefault="009A760E">
      <w:pPr>
        <w:pStyle w:val="Heading4"/>
        <w:numPr>
          <w:ilvl w:val="0"/>
          <w:numId w:val="69"/>
        </w:numPr>
        <w:ind w:hanging="720"/>
        <w:rPr>
          <w:ins w:id="5418" w:author="Ahmad Rafif" w:date="2025-08-26T13:38:00Z" w16du:dateUtc="2025-08-26T06:38:00Z"/>
          <w:rFonts w:ascii="Arial" w:hAnsi="Arial" w:cs="Arial"/>
          <w:b/>
          <w:bCs/>
          <w:color w:val="215E99" w:themeColor="text2" w:themeTint="BF"/>
          <w:sz w:val="28"/>
          <w:szCs w:val="28"/>
          <w:rPrChange w:id="5419" w:author="Mubiyarto Wibisono" w:date="2025-09-05T08:41:00Z" w16du:dateUtc="2025-09-05T01:41:00Z">
            <w:rPr>
              <w:ins w:id="5420" w:author="Ahmad Rafif" w:date="2025-08-26T13:38:00Z" w16du:dateUtc="2025-08-26T06:38:00Z"/>
              <w:rFonts w:ascii="Arial" w:hAnsi="Arial" w:cs="Arial"/>
              <w:b/>
              <w:bCs/>
            </w:rPr>
          </w:rPrChange>
        </w:rPr>
        <w:pPrChange w:id="5421" w:author="Mubiyarto Wibisono" w:date="2025-09-04T13:32:00Z" w16du:dateUtc="2025-09-04T06:32:00Z">
          <w:pPr>
            <w:pStyle w:val="Heading2"/>
          </w:pPr>
        </w:pPrChange>
      </w:pPr>
      <w:ins w:id="5422" w:author="Ahmad Rafif" w:date="2025-08-26T13:38:00Z" w16du:dateUtc="2025-08-26T06:38:00Z">
        <w:del w:id="5423" w:author="Mubiyarto Wibisono" w:date="2025-09-04T13:32:00Z" w16du:dateUtc="2025-09-04T06:32:00Z">
          <w:r w:rsidRPr="00D76900" w:rsidDel="00DB706E">
            <w:rPr>
              <w:rFonts w:ascii="Arial" w:hAnsi="Arial" w:cs="Arial"/>
              <w:b/>
              <w:bCs/>
              <w:i w:val="0"/>
              <w:iCs w:val="0"/>
              <w:color w:val="215E99" w:themeColor="text2" w:themeTint="BF"/>
              <w:sz w:val="28"/>
              <w:szCs w:val="28"/>
              <w:rPrChange w:id="5424" w:author="Mubiyarto Wibisono" w:date="2025-09-05T08:41:00Z" w16du:dateUtc="2025-09-05T01:41:00Z">
                <w:rPr>
                  <w:rFonts w:ascii="Arial" w:hAnsi="Arial" w:cs="Arial"/>
                  <w:b/>
                  <w:bCs/>
                  <w:i/>
                  <w:iCs/>
                </w:rPr>
              </w:rPrChange>
            </w:rPr>
            <w:delText xml:space="preserve">1.6.5. </w:delText>
          </w:r>
        </w:del>
        <w:bookmarkStart w:id="5425" w:name="_Toc207935597"/>
        <w:bookmarkStart w:id="5426" w:name="_Toc207957105"/>
        <w:bookmarkStart w:id="5427" w:name="_Toc207961407"/>
        <w:r w:rsidRPr="00D76900">
          <w:rPr>
            <w:rFonts w:ascii="Arial" w:hAnsi="Arial" w:cs="Arial"/>
            <w:b/>
            <w:bCs/>
            <w:i w:val="0"/>
            <w:iCs w:val="0"/>
            <w:color w:val="215E99" w:themeColor="text2" w:themeTint="BF"/>
            <w:sz w:val="28"/>
            <w:szCs w:val="28"/>
            <w:rPrChange w:id="5428" w:author="Mubiyarto Wibisono" w:date="2025-09-05T08:41:00Z" w16du:dateUtc="2025-09-05T01:41:00Z">
              <w:rPr>
                <w:rFonts w:ascii="Arial" w:hAnsi="Arial" w:cs="Arial"/>
                <w:b/>
                <w:bCs/>
                <w:i/>
                <w:iCs/>
              </w:rPr>
            </w:rPrChange>
          </w:rPr>
          <w:t>Error Handling</w:t>
        </w:r>
        <w:bookmarkEnd w:id="5425"/>
        <w:bookmarkEnd w:id="5426"/>
        <w:bookmarkEnd w:id="5427"/>
      </w:ins>
    </w:p>
    <w:tbl>
      <w:tblPr>
        <w:tblStyle w:val="TableGrid"/>
        <w:tblW w:w="0" w:type="auto"/>
        <w:tblLook w:val="04A0" w:firstRow="1" w:lastRow="0" w:firstColumn="1" w:lastColumn="0" w:noHBand="0" w:noVBand="1"/>
      </w:tblPr>
      <w:tblGrid>
        <w:gridCol w:w="1722"/>
        <w:gridCol w:w="1598"/>
        <w:gridCol w:w="6030"/>
        <w:tblGridChange w:id="5429">
          <w:tblGrid>
            <w:gridCol w:w="1722"/>
            <w:gridCol w:w="58"/>
            <w:gridCol w:w="1540"/>
            <w:gridCol w:w="1297"/>
            <w:gridCol w:w="4733"/>
          </w:tblGrid>
        </w:tblGridChange>
      </w:tblGrid>
      <w:tr w:rsidR="009A760E" w:rsidRPr="00A41EA1" w14:paraId="06FD4681" w14:textId="77777777" w:rsidTr="000157BA">
        <w:trPr>
          <w:ins w:id="5430" w:author="Ahmad Rafif" w:date="2025-08-26T13:38:00Z"/>
        </w:trPr>
        <w:tc>
          <w:tcPr>
            <w:tcW w:w="0" w:type="auto"/>
            <w:shd w:val="clear" w:color="auto" w:fill="F2F2F2" w:themeFill="background1" w:themeFillShade="F2"/>
            <w:hideMark/>
          </w:tcPr>
          <w:p w14:paraId="4B707A48" w14:textId="77777777" w:rsidR="009A760E" w:rsidRPr="00A41EA1" w:rsidRDefault="009A760E" w:rsidP="000157BA">
            <w:pPr>
              <w:spacing w:after="160" w:line="259" w:lineRule="auto"/>
              <w:rPr>
                <w:ins w:id="5431" w:author="Ahmad Rafif" w:date="2025-08-26T13:38:00Z" w16du:dateUtc="2025-08-26T06:38:00Z"/>
                <w:rFonts w:ascii="Arial" w:hAnsi="Arial" w:cs="Arial"/>
                <w:b/>
                <w:bCs/>
                <w:sz w:val="20"/>
                <w:szCs w:val="20"/>
              </w:rPr>
            </w:pPr>
            <w:ins w:id="5432" w:author="Ahmad Rafif" w:date="2025-08-26T13:38:00Z" w16du:dateUtc="2025-08-26T06:38:00Z">
              <w:r w:rsidRPr="00A41EA1">
                <w:rPr>
                  <w:rFonts w:ascii="Arial" w:hAnsi="Arial" w:cs="Arial"/>
                  <w:b/>
                  <w:bCs/>
                  <w:sz w:val="20"/>
                  <w:szCs w:val="20"/>
                </w:rPr>
                <w:t>Error Scenario</w:t>
              </w:r>
            </w:ins>
          </w:p>
        </w:tc>
        <w:tc>
          <w:tcPr>
            <w:tcW w:w="0" w:type="auto"/>
            <w:shd w:val="clear" w:color="auto" w:fill="F2F2F2" w:themeFill="background1" w:themeFillShade="F2"/>
            <w:hideMark/>
          </w:tcPr>
          <w:p w14:paraId="351002BC" w14:textId="77777777" w:rsidR="009A760E" w:rsidRPr="00A41EA1" w:rsidRDefault="009A760E" w:rsidP="000157BA">
            <w:pPr>
              <w:spacing w:after="160" w:line="259" w:lineRule="auto"/>
              <w:rPr>
                <w:ins w:id="5433" w:author="Ahmad Rafif" w:date="2025-08-26T13:38:00Z" w16du:dateUtc="2025-08-26T06:38:00Z"/>
                <w:rFonts w:ascii="Arial" w:hAnsi="Arial" w:cs="Arial"/>
                <w:b/>
                <w:bCs/>
                <w:sz w:val="20"/>
                <w:szCs w:val="20"/>
              </w:rPr>
            </w:pPr>
            <w:ins w:id="5434" w:author="Ahmad Rafif" w:date="2025-08-26T13:38:00Z" w16du:dateUtc="2025-08-26T06:38:00Z">
              <w:r w:rsidRPr="00A41EA1">
                <w:rPr>
                  <w:rFonts w:ascii="Arial" w:hAnsi="Arial" w:cs="Arial"/>
                  <w:b/>
                  <w:bCs/>
                  <w:sz w:val="20"/>
                  <w:szCs w:val="20"/>
                </w:rPr>
                <w:t>Definition</w:t>
              </w:r>
            </w:ins>
          </w:p>
        </w:tc>
        <w:tc>
          <w:tcPr>
            <w:tcW w:w="0" w:type="auto"/>
            <w:shd w:val="clear" w:color="auto" w:fill="F2F2F2" w:themeFill="background1" w:themeFillShade="F2"/>
            <w:hideMark/>
          </w:tcPr>
          <w:p w14:paraId="4245B353" w14:textId="77777777" w:rsidR="009A760E" w:rsidRPr="00A41EA1" w:rsidRDefault="009A760E" w:rsidP="000157BA">
            <w:pPr>
              <w:spacing w:after="160" w:line="259" w:lineRule="auto"/>
              <w:rPr>
                <w:ins w:id="5435" w:author="Ahmad Rafif" w:date="2025-08-26T13:38:00Z" w16du:dateUtc="2025-08-26T06:38:00Z"/>
                <w:rFonts w:ascii="Arial" w:hAnsi="Arial" w:cs="Arial"/>
                <w:b/>
                <w:bCs/>
                <w:sz w:val="20"/>
                <w:szCs w:val="20"/>
              </w:rPr>
            </w:pPr>
            <w:ins w:id="5436" w:author="Ahmad Rafif" w:date="2025-08-26T13:38:00Z" w16du:dateUtc="2025-08-26T06:38:00Z">
              <w:r w:rsidRPr="00A41EA1">
                <w:rPr>
                  <w:rFonts w:ascii="Arial" w:hAnsi="Arial" w:cs="Arial"/>
                  <w:b/>
                  <w:bCs/>
                  <w:sz w:val="20"/>
                  <w:szCs w:val="20"/>
                </w:rPr>
                <w:t>Brief Description</w:t>
              </w:r>
            </w:ins>
          </w:p>
        </w:tc>
      </w:tr>
      <w:tr w:rsidR="00987B38" w:rsidRPr="00A41EA1" w14:paraId="0F83D869" w14:textId="77777777" w:rsidTr="002E4732">
        <w:tblPrEx>
          <w:tblW w:w="0" w:type="auto"/>
          <w:tblPrExChange w:id="5437" w:author="Ahmad Rafif" w:date="2025-09-08T04:41:00Z" w16du:dateUtc="2025-09-07T21:41:00Z">
            <w:tblPrEx>
              <w:tblW w:w="0" w:type="auto"/>
            </w:tblPrEx>
          </w:tblPrExChange>
        </w:tblPrEx>
        <w:trPr>
          <w:ins w:id="5438" w:author="Ahmad Rafif" w:date="2025-08-26T13:38:00Z"/>
        </w:trPr>
        <w:tc>
          <w:tcPr>
            <w:tcW w:w="0" w:type="auto"/>
            <w:vAlign w:val="center"/>
            <w:hideMark/>
            <w:tcPrChange w:id="5439" w:author="Ahmad Rafif" w:date="2025-09-08T04:41:00Z" w16du:dateUtc="2025-09-07T21:41:00Z">
              <w:tcPr>
                <w:tcW w:w="0" w:type="auto"/>
                <w:gridSpan w:val="2"/>
                <w:hideMark/>
              </w:tcPr>
            </w:tcPrChange>
          </w:tcPr>
          <w:p w14:paraId="3D86840D" w14:textId="68644FF4" w:rsidR="00987B38" w:rsidRPr="00A41EA1" w:rsidRDefault="00987B38" w:rsidP="00987B38">
            <w:pPr>
              <w:spacing w:after="160" w:line="259" w:lineRule="auto"/>
              <w:rPr>
                <w:ins w:id="5440" w:author="Ahmad Rafif" w:date="2025-08-26T13:38:00Z" w16du:dateUtc="2025-08-26T06:38:00Z"/>
                <w:rFonts w:ascii="Arial" w:hAnsi="Arial" w:cs="Arial"/>
                <w:sz w:val="20"/>
                <w:szCs w:val="20"/>
              </w:rPr>
            </w:pPr>
            <w:ins w:id="5441" w:author="Ahmad Rafif" w:date="2025-09-08T04:41:00Z" w16du:dateUtc="2025-09-07T21:41:00Z">
              <w:r>
                <w:rPr>
                  <w:rFonts w:ascii="Arial" w:hAnsi="Arial" w:cs="Arial"/>
                  <w:color w:val="000000"/>
                  <w:sz w:val="20"/>
                  <w:szCs w:val="20"/>
                </w:rPr>
                <w:t>Invalid token</w:t>
              </w:r>
            </w:ins>
          </w:p>
        </w:tc>
        <w:tc>
          <w:tcPr>
            <w:tcW w:w="0" w:type="auto"/>
            <w:vAlign w:val="center"/>
            <w:hideMark/>
            <w:tcPrChange w:id="5442" w:author="Ahmad Rafif" w:date="2025-09-08T04:41:00Z" w16du:dateUtc="2025-09-07T21:41:00Z">
              <w:tcPr>
                <w:tcW w:w="0" w:type="auto"/>
                <w:gridSpan w:val="2"/>
                <w:hideMark/>
              </w:tcPr>
            </w:tcPrChange>
          </w:tcPr>
          <w:p w14:paraId="6C84C19C" w14:textId="139D658E" w:rsidR="00987B38" w:rsidRPr="00A41EA1" w:rsidRDefault="00987B38" w:rsidP="00987B38">
            <w:pPr>
              <w:spacing w:after="160" w:line="259" w:lineRule="auto"/>
              <w:rPr>
                <w:ins w:id="5443" w:author="Ahmad Rafif" w:date="2025-08-26T13:38:00Z" w16du:dateUtc="2025-08-26T06:38:00Z"/>
                <w:rFonts w:ascii="Arial" w:hAnsi="Arial" w:cs="Arial"/>
                <w:sz w:val="20"/>
                <w:szCs w:val="20"/>
              </w:rPr>
            </w:pPr>
            <w:ins w:id="5444" w:author="Ahmad Rafif" w:date="2025-09-08T04:41:00Z" w16du:dateUtc="2025-09-07T21:41:00Z">
              <w:r>
                <w:rPr>
                  <w:rFonts w:ascii="Arial" w:hAnsi="Arial" w:cs="Arial"/>
                  <w:color w:val="000000"/>
                  <w:sz w:val="20"/>
                  <w:szCs w:val="20"/>
                </w:rPr>
                <w:t>System Interaction</w:t>
              </w:r>
            </w:ins>
          </w:p>
        </w:tc>
        <w:tc>
          <w:tcPr>
            <w:tcW w:w="0" w:type="auto"/>
            <w:vAlign w:val="center"/>
            <w:hideMark/>
            <w:tcPrChange w:id="5445" w:author="Ahmad Rafif" w:date="2025-09-08T04:41:00Z" w16du:dateUtc="2025-09-07T21:41:00Z">
              <w:tcPr>
                <w:tcW w:w="0" w:type="auto"/>
                <w:hideMark/>
              </w:tcPr>
            </w:tcPrChange>
          </w:tcPr>
          <w:p w14:paraId="3C04642D" w14:textId="1380DEDC" w:rsidR="00987B38" w:rsidRPr="00A41EA1" w:rsidRDefault="00987B38" w:rsidP="00987B38">
            <w:pPr>
              <w:spacing w:after="160" w:line="259" w:lineRule="auto"/>
              <w:rPr>
                <w:ins w:id="5446" w:author="Ahmad Rafif" w:date="2025-08-26T13:38:00Z" w16du:dateUtc="2025-08-26T06:38:00Z"/>
                <w:rFonts w:ascii="Arial" w:hAnsi="Arial" w:cs="Arial"/>
                <w:sz w:val="20"/>
                <w:szCs w:val="20"/>
              </w:rPr>
            </w:pPr>
            <w:ins w:id="5447" w:author="Ahmad Rafif" w:date="2025-09-08T04:41:00Z" w16du:dateUtc="2025-09-07T21:41:00Z">
              <w:r>
                <w:rPr>
                  <w:rFonts w:ascii="Arial" w:hAnsi="Arial" w:cs="Arial"/>
                  <w:color w:val="000000"/>
                  <w:sz w:val="20"/>
                  <w:szCs w:val="20"/>
                </w:rPr>
                <w:t>Backend receives a failed response from Turnstile /</w:t>
              </w:r>
              <w:proofErr w:type="spellStart"/>
              <w:r>
                <w:rPr>
                  <w:rFonts w:ascii="Arial" w:hAnsi="Arial" w:cs="Arial"/>
                  <w:color w:val="000000"/>
                  <w:sz w:val="20"/>
                  <w:szCs w:val="20"/>
                </w:rPr>
                <w:t>siteverify</w:t>
              </w:r>
              <w:proofErr w:type="spellEnd"/>
              <w:r>
                <w:rPr>
                  <w:rFonts w:ascii="Arial" w:hAnsi="Arial" w:cs="Arial"/>
                  <w:color w:val="000000"/>
                  <w:sz w:val="20"/>
                  <w:szCs w:val="20"/>
                </w:rPr>
                <w:t>.</w:t>
              </w:r>
            </w:ins>
          </w:p>
        </w:tc>
      </w:tr>
      <w:tr w:rsidR="00987B38" w:rsidRPr="00A41EA1" w14:paraId="27315879" w14:textId="77777777" w:rsidTr="002E4732">
        <w:tblPrEx>
          <w:tblW w:w="0" w:type="auto"/>
          <w:tblPrExChange w:id="5448" w:author="Ahmad Rafif" w:date="2025-09-08T04:41:00Z" w16du:dateUtc="2025-09-07T21:41:00Z">
            <w:tblPrEx>
              <w:tblW w:w="0" w:type="auto"/>
            </w:tblPrEx>
          </w:tblPrExChange>
        </w:tblPrEx>
        <w:trPr>
          <w:ins w:id="5449" w:author="Ahmad Rafif" w:date="2025-08-26T13:38:00Z"/>
        </w:trPr>
        <w:tc>
          <w:tcPr>
            <w:tcW w:w="0" w:type="auto"/>
            <w:vAlign w:val="center"/>
            <w:hideMark/>
            <w:tcPrChange w:id="5450" w:author="Ahmad Rafif" w:date="2025-09-08T04:41:00Z" w16du:dateUtc="2025-09-07T21:41:00Z">
              <w:tcPr>
                <w:tcW w:w="0" w:type="auto"/>
                <w:gridSpan w:val="2"/>
                <w:hideMark/>
              </w:tcPr>
            </w:tcPrChange>
          </w:tcPr>
          <w:p w14:paraId="5011E140" w14:textId="57A26DCE" w:rsidR="00987B38" w:rsidRPr="00A41EA1" w:rsidRDefault="00987B38" w:rsidP="00987B38">
            <w:pPr>
              <w:spacing w:after="160" w:line="259" w:lineRule="auto"/>
              <w:rPr>
                <w:ins w:id="5451" w:author="Ahmad Rafif" w:date="2025-08-26T13:38:00Z" w16du:dateUtc="2025-08-26T06:38:00Z"/>
                <w:rFonts w:ascii="Arial" w:hAnsi="Arial" w:cs="Arial"/>
                <w:sz w:val="20"/>
                <w:szCs w:val="20"/>
              </w:rPr>
            </w:pPr>
            <w:ins w:id="5452" w:author="Ahmad Rafif" w:date="2025-09-08T04:41:00Z" w16du:dateUtc="2025-09-07T21:41:00Z">
              <w:r>
                <w:rPr>
                  <w:rFonts w:ascii="Arial" w:hAnsi="Arial" w:cs="Arial"/>
                  <w:color w:val="000000"/>
                  <w:sz w:val="20"/>
                  <w:szCs w:val="20"/>
                </w:rPr>
                <w:t>Error response</w:t>
              </w:r>
            </w:ins>
          </w:p>
        </w:tc>
        <w:tc>
          <w:tcPr>
            <w:tcW w:w="0" w:type="auto"/>
            <w:vAlign w:val="center"/>
            <w:hideMark/>
            <w:tcPrChange w:id="5453" w:author="Ahmad Rafif" w:date="2025-09-08T04:41:00Z" w16du:dateUtc="2025-09-07T21:41:00Z">
              <w:tcPr>
                <w:tcW w:w="0" w:type="auto"/>
                <w:gridSpan w:val="2"/>
                <w:hideMark/>
              </w:tcPr>
            </w:tcPrChange>
          </w:tcPr>
          <w:p w14:paraId="58FB3B6D" w14:textId="038FC911" w:rsidR="00987B38" w:rsidRPr="00A41EA1" w:rsidRDefault="00987B38" w:rsidP="00987B38">
            <w:pPr>
              <w:spacing w:after="160" w:line="259" w:lineRule="auto"/>
              <w:rPr>
                <w:ins w:id="5454" w:author="Ahmad Rafif" w:date="2025-08-26T13:38:00Z" w16du:dateUtc="2025-08-26T06:38:00Z"/>
                <w:rFonts w:ascii="Arial" w:hAnsi="Arial" w:cs="Arial"/>
                <w:sz w:val="20"/>
                <w:szCs w:val="20"/>
              </w:rPr>
            </w:pPr>
            <w:ins w:id="5455" w:author="Ahmad Rafif" w:date="2025-09-08T04:41:00Z" w16du:dateUtc="2025-09-07T21:41:00Z">
              <w:r>
                <w:rPr>
                  <w:rFonts w:ascii="Arial" w:hAnsi="Arial" w:cs="Arial"/>
                  <w:color w:val="000000"/>
                  <w:sz w:val="20"/>
                  <w:szCs w:val="20"/>
                </w:rPr>
                <w:t>System Interaction</w:t>
              </w:r>
            </w:ins>
          </w:p>
        </w:tc>
        <w:tc>
          <w:tcPr>
            <w:tcW w:w="0" w:type="auto"/>
            <w:vAlign w:val="center"/>
            <w:hideMark/>
            <w:tcPrChange w:id="5456" w:author="Ahmad Rafif" w:date="2025-09-08T04:41:00Z" w16du:dateUtc="2025-09-07T21:41:00Z">
              <w:tcPr>
                <w:tcW w:w="0" w:type="auto"/>
                <w:hideMark/>
              </w:tcPr>
            </w:tcPrChange>
          </w:tcPr>
          <w:p w14:paraId="3923A302" w14:textId="3E4C1923" w:rsidR="00987B38" w:rsidRPr="00A41EA1" w:rsidRDefault="00987B38" w:rsidP="00987B38">
            <w:pPr>
              <w:spacing w:after="160" w:line="259" w:lineRule="auto"/>
              <w:rPr>
                <w:ins w:id="5457" w:author="Ahmad Rafif" w:date="2025-08-26T13:38:00Z" w16du:dateUtc="2025-08-26T06:38:00Z"/>
                <w:rFonts w:ascii="Arial" w:hAnsi="Arial" w:cs="Arial"/>
                <w:sz w:val="20"/>
                <w:szCs w:val="20"/>
              </w:rPr>
            </w:pPr>
            <w:ins w:id="5458" w:author="Ahmad Rafif" w:date="2025-09-08T04:41:00Z" w16du:dateUtc="2025-09-07T21:41:00Z">
              <w:r>
                <w:rPr>
                  <w:rFonts w:ascii="Arial" w:hAnsi="Arial" w:cs="Arial"/>
                  <w:color w:val="000000"/>
                  <w:sz w:val="20"/>
                  <w:szCs w:val="20"/>
                </w:rPr>
                <w:t>Backend returns {</w:t>
              </w:r>
              <w:proofErr w:type="spellStart"/>
              <w:r>
                <w:rPr>
                  <w:rFonts w:ascii="Arial" w:hAnsi="Arial" w:cs="Arial"/>
                  <w:color w:val="000000"/>
                  <w:sz w:val="20"/>
                  <w:szCs w:val="20"/>
                </w:rPr>
                <w:t>appCode</w:t>
              </w:r>
              <w:proofErr w:type="spellEnd"/>
              <w:r>
                <w:rPr>
                  <w:rFonts w:ascii="Arial" w:hAnsi="Arial" w:cs="Arial"/>
                  <w:color w:val="000000"/>
                  <w:sz w:val="20"/>
                  <w:szCs w:val="20"/>
                </w:rPr>
                <w:t xml:space="preserve">: "OCMS-4000", message: "Captcha </w:t>
              </w:r>
              <w:proofErr w:type="gramStart"/>
              <w:r>
                <w:rPr>
                  <w:rFonts w:ascii="Arial" w:hAnsi="Arial" w:cs="Arial"/>
                  <w:color w:val="000000"/>
                  <w:sz w:val="20"/>
                  <w:szCs w:val="20"/>
                </w:rPr>
                <w:t>not correct</w:t>
              </w:r>
              <w:proofErr w:type="gramEnd"/>
              <w:r>
                <w:rPr>
                  <w:rFonts w:ascii="Arial" w:hAnsi="Arial" w:cs="Arial"/>
                  <w:color w:val="000000"/>
                  <w:sz w:val="20"/>
                  <w:szCs w:val="20"/>
                </w:rPr>
                <w:t>. Please try again."}.</w:t>
              </w:r>
            </w:ins>
          </w:p>
        </w:tc>
      </w:tr>
      <w:tr w:rsidR="00987B38" w:rsidRPr="00A41EA1" w14:paraId="4C2DD3FC" w14:textId="77777777" w:rsidTr="002E4732">
        <w:tblPrEx>
          <w:tblW w:w="0" w:type="auto"/>
          <w:tblPrExChange w:id="5459" w:author="Ahmad Rafif" w:date="2025-09-08T04:41:00Z" w16du:dateUtc="2025-09-07T21:41:00Z">
            <w:tblPrEx>
              <w:tblW w:w="0" w:type="auto"/>
            </w:tblPrEx>
          </w:tblPrExChange>
        </w:tblPrEx>
        <w:trPr>
          <w:ins w:id="5460" w:author="Ahmad Rafif" w:date="2025-08-26T13:38:00Z"/>
        </w:trPr>
        <w:tc>
          <w:tcPr>
            <w:tcW w:w="0" w:type="auto"/>
            <w:vAlign w:val="center"/>
            <w:hideMark/>
            <w:tcPrChange w:id="5461" w:author="Ahmad Rafif" w:date="2025-09-08T04:41:00Z" w16du:dateUtc="2025-09-07T21:41:00Z">
              <w:tcPr>
                <w:tcW w:w="0" w:type="auto"/>
                <w:gridSpan w:val="2"/>
                <w:hideMark/>
              </w:tcPr>
            </w:tcPrChange>
          </w:tcPr>
          <w:p w14:paraId="2B1BDE25" w14:textId="5EB31B2E" w:rsidR="00987B38" w:rsidRPr="00A41EA1" w:rsidRDefault="00987B38" w:rsidP="00987B38">
            <w:pPr>
              <w:spacing w:after="160" w:line="259" w:lineRule="auto"/>
              <w:rPr>
                <w:ins w:id="5462" w:author="Ahmad Rafif" w:date="2025-08-26T13:38:00Z" w16du:dateUtc="2025-08-26T06:38:00Z"/>
                <w:rFonts w:ascii="Arial" w:hAnsi="Arial" w:cs="Arial"/>
                <w:sz w:val="20"/>
                <w:szCs w:val="20"/>
              </w:rPr>
            </w:pPr>
            <w:ins w:id="5463" w:author="Ahmad Rafif" w:date="2025-09-08T04:41:00Z" w16du:dateUtc="2025-09-07T21:41:00Z">
              <w:r>
                <w:rPr>
                  <w:rFonts w:ascii="Arial" w:hAnsi="Arial" w:cs="Arial"/>
                  <w:color w:val="000000"/>
                  <w:sz w:val="20"/>
                  <w:szCs w:val="20"/>
                </w:rPr>
                <w:t>Display error</w:t>
              </w:r>
            </w:ins>
          </w:p>
        </w:tc>
        <w:tc>
          <w:tcPr>
            <w:tcW w:w="0" w:type="auto"/>
            <w:vAlign w:val="center"/>
            <w:hideMark/>
            <w:tcPrChange w:id="5464" w:author="Ahmad Rafif" w:date="2025-09-08T04:41:00Z" w16du:dateUtc="2025-09-07T21:41:00Z">
              <w:tcPr>
                <w:tcW w:w="0" w:type="auto"/>
                <w:gridSpan w:val="2"/>
                <w:hideMark/>
              </w:tcPr>
            </w:tcPrChange>
          </w:tcPr>
          <w:p w14:paraId="6725F028" w14:textId="1C5E7163" w:rsidR="00987B38" w:rsidRPr="00A41EA1" w:rsidRDefault="00987B38" w:rsidP="00987B38">
            <w:pPr>
              <w:spacing w:after="160" w:line="259" w:lineRule="auto"/>
              <w:rPr>
                <w:ins w:id="5465" w:author="Ahmad Rafif" w:date="2025-08-26T13:38:00Z" w16du:dateUtc="2025-08-26T06:38:00Z"/>
                <w:rFonts w:ascii="Arial" w:hAnsi="Arial" w:cs="Arial"/>
                <w:sz w:val="20"/>
                <w:szCs w:val="20"/>
              </w:rPr>
            </w:pPr>
            <w:ins w:id="5466" w:author="Ahmad Rafif" w:date="2025-09-08T04:41:00Z" w16du:dateUtc="2025-09-07T21:41:00Z">
              <w:r>
                <w:rPr>
                  <w:rFonts w:ascii="Arial" w:hAnsi="Arial" w:cs="Arial"/>
                  <w:color w:val="000000"/>
                  <w:sz w:val="20"/>
                  <w:szCs w:val="20"/>
                </w:rPr>
                <w:t>UI Feedback</w:t>
              </w:r>
            </w:ins>
          </w:p>
        </w:tc>
        <w:tc>
          <w:tcPr>
            <w:tcW w:w="0" w:type="auto"/>
            <w:vAlign w:val="center"/>
            <w:hideMark/>
            <w:tcPrChange w:id="5467" w:author="Ahmad Rafif" w:date="2025-09-08T04:41:00Z" w16du:dateUtc="2025-09-07T21:41:00Z">
              <w:tcPr>
                <w:tcW w:w="0" w:type="auto"/>
                <w:hideMark/>
              </w:tcPr>
            </w:tcPrChange>
          </w:tcPr>
          <w:p w14:paraId="357B09A5" w14:textId="3522166A" w:rsidR="00987B38" w:rsidRPr="00A41EA1" w:rsidRDefault="00987B38" w:rsidP="00987B38">
            <w:pPr>
              <w:spacing w:after="160" w:line="259" w:lineRule="auto"/>
              <w:rPr>
                <w:ins w:id="5468" w:author="Ahmad Rafif" w:date="2025-08-26T13:38:00Z" w16du:dateUtc="2025-08-26T06:38:00Z"/>
                <w:rFonts w:ascii="Arial" w:hAnsi="Arial" w:cs="Arial"/>
                <w:sz w:val="20"/>
                <w:szCs w:val="20"/>
              </w:rPr>
            </w:pPr>
            <w:ins w:id="5469" w:author="Ahmad Rafif" w:date="2025-09-08T04:41:00Z" w16du:dateUtc="2025-09-07T21:41:00Z">
              <w:r>
                <w:rPr>
                  <w:rFonts w:ascii="Arial" w:hAnsi="Arial" w:cs="Arial"/>
                  <w:color w:val="000000"/>
                  <w:sz w:val="20"/>
                  <w:szCs w:val="20"/>
                </w:rPr>
                <w:t>UI displays an error pop-up showing the failure message.</w:t>
              </w:r>
            </w:ins>
          </w:p>
        </w:tc>
      </w:tr>
      <w:tr w:rsidR="00987B38" w:rsidRPr="00A41EA1" w14:paraId="58C4EA5D" w14:textId="77777777" w:rsidTr="002E4732">
        <w:tblPrEx>
          <w:tblW w:w="0" w:type="auto"/>
          <w:tblPrExChange w:id="5470" w:author="Ahmad Rafif" w:date="2025-09-08T04:41:00Z" w16du:dateUtc="2025-09-07T21:41:00Z">
            <w:tblPrEx>
              <w:tblW w:w="0" w:type="auto"/>
            </w:tblPrEx>
          </w:tblPrExChange>
        </w:tblPrEx>
        <w:trPr>
          <w:ins w:id="5471" w:author="Ahmad Rafif" w:date="2025-08-26T13:38:00Z"/>
        </w:trPr>
        <w:tc>
          <w:tcPr>
            <w:tcW w:w="0" w:type="auto"/>
            <w:vAlign w:val="center"/>
            <w:hideMark/>
            <w:tcPrChange w:id="5472" w:author="Ahmad Rafif" w:date="2025-09-08T04:41:00Z" w16du:dateUtc="2025-09-07T21:41:00Z">
              <w:tcPr>
                <w:tcW w:w="0" w:type="auto"/>
                <w:gridSpan w:val="2"/>
                <w:hideMark/>
              </w:tcPr>
            </w:tcPrChange>
          </w:tcPr>
          <w:p w14:paraId="152A4A9C" w14:textId="00352AE5" w:rsidR="00987B38" w:rsidRPr="00A41EA1" w:rsidRDefault="00987B38" w:rsidP="00987B38">
            <w:pPr>
              <w:spacing w:after="160" w:line="259" w:lineRule="auto"/>
              <w:rPr>
                <w:ins w:id="5473" w:author="Ahmad Rafif" w:date="2025-08-26T13:38:00Z" w16du:dateUtc="2025-08-26T06:38:00Z"/>
                <w:rFonts w:ascii="Arial" w:hAnsi="Arial" w:cs="Arial"/>
                <w:sz w:val="20"/>
                <w:szCs w:val="20"/>
              </w:rPr>
            </w:pPr>
            <w:ins w:id="5474" w:author="Ahmad Rafif" w:date="2025-09-08T04:41:00Z" w16du:dateUtc="2025-09-07T21:41:00Z">
              <w:r>
                <w:rPr>
                  <w:rFonts w:ascii="Arial" w:hAnsi="Arial" w:cs="Arial"/>
                  <w:color w:val="000000"/>
                  <w:sz w:val="20"/>
                  <w:szCs w:val="20"/>
                </w:rPr>
                <w:t>User confirms pop-up</w:t>
              </w:r>
            </w:ins>
          </w:p>
        </w:tc>
        <w:tc>
          <w:tcPr>
            <w:tcW w:w="0" w:type="auto"/>
            <w:vAlign w:val="center"/>
            <w:hideMark/>
            <w:tcPrChange w:id="5475" w:author="Ahmad Rafif" w:date="2025-09-08T04:41:00Z" w16du:dateUtc="2025-09-07T21:41:00Z">
              <w:tcPr>
                <w:tcW w:w="0" w:type="auto"/>
                <w:gridSpan w:val="2"/>
                <w:hideMark/>
              </w:tcPr>
            </w:tcPrChange>
          </w:tcPr>
          <w:p w14:paraId="127CF0E8" w14:textId="333CFAB2" w:rsidR="00987B38" w:rsidRPr="00A41EA1" w:rsidRDefault="00987B38" w:rsidP="00987B38">
            <w:pPr>
              <w:spacing w:after="160" w:line="259" w:lineRule="auto"/>
              <w:rPr>
                <w:ins w:id="5476" w:author="Ahmad Rafif" w:date="2025-08-26T13:38:00Z" w16du:dateUtc="2025-08-26T06:38:00Z"/>
                <w:rFonts w:ascii="Arial" w:hAnsi="Arial" w:cs="Arial"/>
                <w:sz w:val="20"/>
                <w:szCs w:val="20"/>
              </w:rPr>
            </w:pPr>
            <w:ins w:id="5477" w:author="Ahmad Rafif" w:date="2025-09-08T04:41:00Z" w16du:dateUtc="2025-09-07T21:41:00Z">
              <w:r>
                <w:rPr>
                  <w:rFonts w:ascii="Arial" w:hAnsi="Arial" w:cs="Arial"/>
                  <w:color w:val="000000"/>
                  <w:sz w:val="20"/>
                  <w:szCs w:val="20"/>
                </w:rPr>
                <w:t>User Action</w:t>
              </w:r>
            </w:ins>
          </w:p>
        </w:tc>
        <w:tc>
          <w:tcPr>
            <w:tcW w:w="0" w:type="auto"/>
            <w:vAlign w:val="center"/>
            <w:hideMark/>
            <w:tcPrChange w:id="5478" w:author="Ahmad Rafif" w:date="2025-09-08T04:41:00Z" w16du:dateUtc="2025-09-07T21:41:00Z">
              <w:tcPr>
                <w:tcW w:w="0" w:type="auto"/>
                <w:hideMark/>
              </w:tcPr>
            </w:tcPrChange>
          </w:tcPr>
          <w:p w14:paraId="5E32AA87" w14:textId="2E17590E" w:rsidR="00987B38" w:rsidRPr="00A41EA1" w:rsidRDefault="00987B38" w:rsidP="00987B38">
            <w:pPr>
              <w:spacing w:after="160" w:line="259" w:lineRule="auto"/>
              <w:rPr>
                <w:ins w:id="5479" w:author="Ahmad Rafif" w:date="2025-08-26T13:38:00Z" w16du:dateUtc="2025-08-26T06:38:00Z"/>
                <w:rFonts w:ascii="Arial" w:hAnsi="Arial" w:cs="Arial"/>
                <w:sz w:val="20"/>
                <w:szCs w:val="20"/>
              </w:rPr>
            </w:pPr>
            <w:ins w:id="5480" w:author="Ahmad Rafif" w:date="2025-09-08T04:41:00Z" w16du:dateUtc="2025-09-07T21:41:00Z">
              <w:r>
                <w:rPr>
                  <w:rFonts w:ascii="Arial" w:hAnsi="Arial" w:cs="Arial"/>
                  <w:color w:val="000000"/>
                  <w:sz w:val="20"/>
                  <w:szCs w:val="20"/>
                </w:rPr>
                <w:t>User acknowledges the error message by confirming/closing the pop-up.</w:t>
              </w:r>
            </w:ins>
          </w:p>
        </w:tc>
      </w:tr>
      <w:tr w:rsidR="00987B38" w:rsidRPr="00A41EA1" w14:paraId="04176726" w14:textId="77777777" w:rsidTr="002E4732">
        <w:tblPrEx>
          <w:tblW w:w="0" w:type="auto"/>
          <w:tblPrExChange w:id="5481" w:author="Ahmad Rafif" w:date="2025-09-08T04:41:00Z" w16du:dateUtc="2025-09-07T21:41:00Z">
            <w:tblPrEx>
              <w:tblW w:w="0" w:type="auto"/>
            </w:tblPrEx>
          </w:tblPrExChange>
        </w:tblPrEx>
        <w:trPr>
          <w:ins w:id="5482" w:author="Ahmad Rafif" w:date="2025-08-26T13:38:00Z"/>
        </w:trPr>
        <w:tc>
          <w:tcPr>
            <w:tcW w:w="0" w:type="auto"/>
            <w:vAlign w:val="center"/>
            <w:hideMark/>
            <w:tcPrChange w:id="5483" w:author="Ahmad Rafif" w:date="2025-09-08T04:41:00Z" w16du:dateUtc="2025-09-07T21:41:00Z">
              <w:tcPr>
                <w:tcW w:w="0" w:type="auto"/>
                <w:gridSpan w:val="2"/>
                <w:hideMark/>
              </w:tcPr>
            </w:tcPrChange>
          </w:tcPr>
          <w:p w14:paraId="155FCC27" w14:textId="7B4F23DF" w:rsidR="00987B38" w:rsidRPr="00A41EA1" w:rsidRDefault="00987B38" w:rsidP="00987B38">
            <w:pPr>
              <w:spacing w:after="160" w:line="259" w:lineRule="auto"/>
              <w:rPr>
                <w:ins w:id="5484" w:author="Ahmad Rafif" w:date="2025-08-26T13:38:00Z" w16du:dateUtc="2025-08-26T06:38:00Z"/>
                <w:rFonts w:ascii="Arial" w:hAnsi="Arial" w:cs="Arial"/>
                <w:sz w:val="20"/>
                <w:szCs w:val="20"/>
              </w:rPr>
            </w:pPr>
            <w:ins w:id="5485" w:author="Ahmad Rafif" w:date="2025-09-08T04:41:00Z" w16du:dateUtc="2025-09-07T21:41:00Z">
              <w:r>
                <w:rPr>
                  <w:rFonts w:ascii="Arial" w:hAnsi="Arial" w:cs="Arial"/>
                  <w:color w:val="000000"/>
                  <w:sz w:val="20"/>
                  <w:szCs w:val="20"/>
                </w:rPr>
                <w:t>Refresh page</w:t>
              </w:r>
            </w:ins>
          </w:p>
        </w:tc>
        <w:tc>
          <w:tcPr>
            <w:tcW w:w="0" w:type="auto"/>
            <w:vAlign w:val="center"/>
            <w:hideMark/>
            <w:tcPrChange w:id="5486" w:author="Ahmad Rafif" w:date="2025-09-08T04:41:00Z" w16du:dateUtc="2025-09-07T21:41:00Z">
              <w:tcPr>
                <w:tcW w:w="0" w:type="auto"/>
                <w:gridSpan w:val="2"/>
                <w:hideMark/>
              </w:tcPr>
            </w:tcPrChange>
          </w:tcPr>
          <w:p w14:paraId="1727A9E5" w14:textId="7C85EAF5" w:rsidR="00987B38" w:rsidRPr="00A41EA1" w:rsidRDefault="00987B38" w:rsidP="00987B38">
            <w:pPr>
              <w:spacing w:after="160" w:line="259" w:lineRule="auto"/>
              <w:rPr>
                <w:ins w:id="5487" w:author="Ahmad Rafif" w:date="2025-08-26T13:38:00Z" w16du:dateUtc="2025-08-26T06:38:00Z"/>
                <w:rFonts w:ascii="Arial" w:hAnsi="Arial" w:cs="Arial"/>
                <w:sz w:val="20"/>
                <w:szCs w:val="20"/>
              </w:rPr>
            </w:pPr>
            <w:ins w:id="5488" w:author="Ahmad Rafif" w:date="2025-09-08T04:41:00Z" w16du:dateUtc="2025-09-07T21:41:00Z">
              <w:r>
                <w:rPr>
                  <w:rFonts w:ascii="Arial" w:hAnsi="Arial" w:cs="Arial"/>
                  <w:color w:val="000000"/>
                  <w:sz w:val="20"/>
                  <w:szCs w:val="20"/>
                </w:rPr>
                <w:t>UI Action</w:t>
              </w:r>
            </w:ins>
          </w:p>
        </w:tc>
        <w:tc>
          <w:tcPr>
            <w:tcW w:w="0" w:type="auto"/>
            <w:vAlign w:val="center"/>
            <w:hideMark/>
            <w:tcPrChange w:id="5489" w:author="Ahmad Rafif" w:date="2025-09-08T04:41:00Z" w16du:dateUtc="2025-09-07T21:41:00Z">
              <w:tcPr>
                <w:tcW w:w="0" w:type="auto"/>
                <w:hideMark/>
              </w:tcPr>
            </w:tcPrChange>
          </w:tcPr>
          <w:p w14:paraId="67AD72BB" w14:textId="4F9E9466" w:rsidR="00987B38" w:rsidRPr="00A41EA1" w:rsidRDefault="00987B38" w:rsidP="00987B38">
            <w:pPr>
              <w:spacing w:after="160" w:line="259" w:lineRule="auto"/>
              <w:rPr>
                <w:ins w:id="5490" w:author="Ahmad Rafif" w:date="2025-08-26T13:38:00Z" w16du:dateUtc="2025-08-26T06:38:00Z"/>
                <w:rFonts w:ascii="Arial" w:hAnsi="Arial" w:cs="Arial"/>
                <w:sz w:val="20"/>
                <w:szCs w:val="20"/>
              </w:rPr>
            </w:pPr>
            <w:ins w:id="5491" w:author="Ahmad Rafif" w:date="2025-09-08T04:41:00Z" w16du:dateUtc="2025-09-07T21:41:00Z">
              <w:r>
                <w:rPr>
                  <w:rFonts w:ascii="Arial" w:hAnsi="Arial" w:cs="Arial"/>
                  <w:color w:val="000000"/>
                  <w:sz w:val="20"/>
                  <w:szCs w:val="20"/>
                </w:rPr>
                <w:t>Page reloads, widget re-renders, and a new token is generated for retry.</w:t>
              </w:r>
            </w:ins>
          </w:p>
        </w:tc>
      </w:tr>
    </w:tbl>
    <w:p w14:paraId="084333A4" w14:textId="77777777" w:rsidR="009A760E" w:rsidRPr="00A41EA1" w:rsidRDefault="009A760E" w:rsidP="009A760E">
      <w:pPr>
        <w:rPr>
          <w:ins w:id="5492" w:author="Ahmad Rafif" w:date="2025-08-26T13:38:00Z" w16du:dateUtc="2025-08-26T06:38:00Z"/>
          <w:rFonts w:ascii="Arial" w:hAnsi="Arial" w:cs="Arial"/>
          <w:sz w:val="20"/>
          <w:szCs w:val="20"/>
          <w:rPrChange w:id="5493" w:author="Mubiyarto Wibisono" w:date="2025-09-05T08:31:00Z" w16du:dateUtc="2025-09-05T01:31:00Z">
            <w:rPr>
              <w:ins w:id="5494" w:author="Ahmad Rafif" w:date="2025-08-26T13:38:00Z" w16du:dateUtc="2025-08-26T06:38:00Z"/>
            </w:rPr>
          </w:rPrChange>
        </w:rPr>
      </w:pPr>
    </w:p>
    <w:p w14:paraId="731AA2EE" w14:textId="77777777" w:rsidR="00D2548C" w:rsidRPr="00A41EA1" w:rsidDel="009A760E" w:rsidRDefault="00D2548C">
      <w:pPr>
        <w:jc w:val="both"/>
        <w:rPr>
          <w:del w:id="5495" w:author="Ahmad Rafif" w:date="2025-08-26T13:38:00Z" w16du:dateUtc="2025-08-26T06:38:00Z"/>
          <w:rFonts w:ascii="Arial" w:eastAsia="Arial" w:hAnsi="Arial" w:cs="Arial"/>
          <w:sz w:val="20"/>
          <w:szCs w:val="20"/>
          <w:rPrChange w:id="5496" w:author="Mubiyarto Wibisono" w:date="2025-09-05T08:31:00Z" w16du:dateUtc="2025-09-05T01:31:00Z">
            <w:rPr>
              <w:del w:id="5497" w:author="Ahmad Rafif" w:date="2025-08-26T13:38:00Z" w16du:dateUtc="2025-08-26T06:38:00Z"/>
              <w:rFonts w:ascii="Arial" w:eastAsia="Arial" w:hAnsi="Arial" w:cs="Arial"/>
            </w:rPr>
          </w:rPrChange>
        </w:rPr>
      </w:pPr>
    </w:p>
    <w:p w14:paraId="0279A2AB" w14:textId="77777777" w:rsidR="003A60F2" w:rsidRPr="00A41EA1" w:rsidRDefault="003A60F2">
      <w:pPr>
        <w:jc w:val="both"/>
        <w:rPr>
          <w:rFonts w:ascii="Arial" w:eastAsia="Arial" w:hAnsi="Arial" w:cs="Arial"/>
          <w:sz w:val="20"/>
          <w:szCs w:val="20"/>
          <w:rPrChange w:id="5498" w:author="Mubiyarto Wibisono" w:date="2025-09-05T08:31:00Z" w16du:dateUtc="2025-09-05T01:31:00Z">
            <w:rPr>
              <w:rFonts w:ascii="Arial" w:eastAsia="Arial" w:hAnsi="Arial" w:cs="Arial"/>
            </w:rPr>
          </w:rPrChange>
        </w:rPr>
      </w:pPr>
    </w:p>
    <w:p w14:paraId="025C2DFE" w14:textId="77777777" w:rsidR="0087458E" w:rsidRPr="00A41EA1" w:rsidRDefault="0087458E">
      <w:pPr>
        <w:jc w:val="both"/>
        <w:rPr>
          <w:rFonts w:ascii="Arial" w:eastAsia="Arial" w:hAnsi="Arial" w:cs="Arial"/>
          <w:sz w:val="20"/>
          <w:szCs w:val="20"/>
          <w:rPrChange w:id="5499" w:author="Mubiyarto Wibisono" w:date="2025-09-05T08:31:00Z" w16du:dateUtc="2025-09-05T01:31:00Z">
            <w:rPr>
              <w:rFonts w:ascii="Arial" w:eastAsia="Arial" w:hAnsi="Arial" w:cs="Arial"/>
            </w:rPr>
          </w:rPrChange>
        </w:rPr>
      </w:pPr>
    </w:p>
    <w:p w14:paraId="0263A990" w14:textId="77777777" w:rsidR="0087458E" w:rsidRPr="00A41EA1" w:rsidRDefault="0087458E">
      <w:pPr>
        <w:jc w:val="both"/>
        <w:rPr>
          <w:rFonts w:ascii="Arial" w:eastAsia="Arial" w:hAnsi="Arial" w:cs="Arial"/>
          <w:sz w:val="20"/>
          <w:szCs w:val="20"/>
          <w:rPrChange w:id="5500" w:author="Mubiyarto Wibisono" w:date="2025-09-05T08:31:00Z" w16du:dateUtc="2025-09-05T01:31:00Z">
            <w:rPr>
              <w:rFonts w:ascii="Arial" w:eastAsia="Arial" w:hAnsi="Arial" w:cs="Arial"/>
            </w:rPr>
          </w:rPrChange>
        </w:rPr>
      </w:pPr>
    </w:p>
    <w:p w14:paraId="18C5EC35" w14:textId="77777777" w:rsidR="0087458E" w:rsidRPr="00A41EA1" w:rsidRDefault="0087458E">
      <w:pPr>
        <w:jc w:val="both"/>
        <w:rPr>
          <w:rFonts w:ascii="Arial" w:eastAsia="Arial" w:hAnsi="Arial" w:cs="Arial"/>
          <w:sz w:val="20"/>
          <w:szCs w:val="20"/>
          <w:rPrChange w:id="5501" w:author="Mubiyarto Wibisono" w:date="2025-09-05T08:31:00Z" w16du:dateUtc="2025-09-05T01:31:00Z">
            <w:rPr>
              <w:rFonts w:ascii="Arial" w:eastAsia="Arial" w:hAnsi="Arial" w:cs="Arial"/>
            </w:rPr>
          </w:rPrChange>
        </w:rPr>
      </w:pPr>
    </w:p>
    <w:p w14:paraId="6CAF49F0" w14:textId="77777777" w:rsidR="009B57AB" w:rsidRPr="00A41EA1" w:rsidRDefault="009B57AB">
      <w:pPr>
        <w:jc w:val="both"/>
        <w:rPr>
          <w:rFonts w:ascii="Arial" w:eastAsia="Arial" w:hAnsi="Arial" w:cs="Arial"/>
          <w:sz w:val="20"/>
          <w:szCs w:val="20"/>
          <w:rPrChange w:id="5502" w:author="Mubiyarto Wibisono" w:date="2025-09-05T08:31:00Z" w16du:dateUtc="2025-09-05T01:31:00Z">
            <w:rPr>
              <w:rFonts w:ascii="Arial" w:eastAsia="Arial" w:hAnsi="Arial" w:cs="Arial"/>
            </w:rPr>
          </w:rPrChange>
        </w:rPr>
      </w:pPr>
    </w:p>
    <w:p w14:paraId="767C556B" w14:textId="77777777" w:rsidR="009B57AB" w:rsidRPr="00A41EA1" w:rsidRDefault="009B57AB">
      <w:pPr>
        <w:jc w:val="both"/>
        <w:rPr>
          <w:rFonts w:ascii="Arial" w:eastAsia="Arial" w:hAnsi="Arial" w:cs="Arial"/>
          <w:sz w:val="20"/>
          <w:szCs w:val="20"/>
          <w:rPrChange w:id="5503" w:author="Mubiyarto Wibisono" w:date="2025-09-05T08:31:00Z" w16du:dateUtc="2025-09-05T01:31:00Z">
            <w:rPr>
              <w:rFonts w:ascii="Arial" w:eastAsia="Arial" w:hAnsi="Arial" w:cs="Arial"/>
            </w:rPr>
          </w:rPrChange>
        </w:rPr>
      </w:pPr>
    </w:p>
    <w:p w14:paraId="7D4F7AE4" w14:textId="77777777" w:rsidR="009B57AB" w:rsidRPr="00A41EA1" w:rsidRDefault="009B57AB">
      <w:pPr>
        <w:jc w:val="both"/>
        <w:rPr>
          <w:rFonts w:ascii="Arial" w:eastAsia="Arial" w:hAnsi="Arial" w:cs="Arial"/>
          <w:sz w:val="20"/>
          <w:szCs w:val="20"/>
          <w:rPrChange w:id="5504" w:author="Mubiyarto Wibisono" w:date="2025-09-05T08:31:00Z" w16du:dateUtc="2025-09-05T01:31:00Z">
            <w:rPr>
              <w:rFonts w:ascii="Arial" w:eastAsia="Arial" w:hAnsi="Arial" w:cs="Arial"/>
            </w:rPr>
          </w:rPrChange>
        </w:rPr>
      </w:pPr>
    </w:p>
    <w:p w14:paraId="6FCF5261" w14:textId="77777777" w:rsidR="009B57AB" w:rsidRPr="00A41EA1" w:rsidRDefault="009B57AB">
      <w:pPr>
        <w:jc w:val="both"/>
        <w:rPr>
          <w:rFonts w:ascii="Arial" w:eastAsia="Arial" w:hAnsi="Arial" w:cs="Arial"/>
          <w:sz w:val="20"/>
          <w:szCs w:val="20"/>
          <w:rPrChange w:id="5505" w:author="Mubiyarto Wibisono" w:date="2025-09-05T08:31:00Z" w16du:dateUtc="2025-09-05T01:31:00Z">
            <w:rPr>
              <w:rFonts w:ascii="Arial" w:eastAsia="Arial" w:hAnsi="Arial" w:cs="Arial"/>
            </w:rPr>
          </w:rPrChange>
        </w:rPr>
      </w:pPr>
    </w:p>
    <w:p w14:paraId="0EEEA898" w14:textId="77777777" w:rsidR="009B57AB" w:rsidRPr="00A41EA1" w:rsidRDefault="009B57AB">
      <w:pPr>
        <w:jc w:val="both"/>
        <w:rPr>
          <w:rFonts w:ascii="Arial" w:eastAsia="Arial" w:hAnsi="Arial" w:cs="Arial"/>
          <w:sz w:val="20"/>
          <w:szCs w:val="20"/>
          <w:rPrChange w:id="5506" w:author="Mubiyarto Wibisono" w:date="2025-09-05T08:31:00Z" w16du:dateUtc="2025-09-05T01:31:00Z">
            <w:rPr>
              <w:rFonts w:ascii="Arial" w:eastAsia="Arial" w:hAnsi="Arial" w:cs="Arial"/>
            </w:rPr>
          </w:rPrChange>
        </w:rPr>
      </w:pPr>
    </w:p>
    <w:p w14:paraId="019E952A" w14:textId="77777777" w:rsidR="009B57AB" w:rsidRPr="00A41EA1" w:rsidRDefault="009B57AB">
      <w:pPr>
        <w:jc w:val="both"/>
        <w:rPr>
          <w:rFonts w:ascii="Arial" w:eastAsia="Arial" w:hAnsi="Arial" w:cs="Arial"/>
          <w:sz w:val="20"/>
          <w:szCs w:val="20"/>
          <w:rPrChange w:id="5507" w:author="Mubiyarto Wibisono" w:date="2025-09-05T08:31:00Z" w16du:dateUtc="2025-09-05T01:31:00Z">
            <w:rPr>
              <w:rFonts w:ascii="Arial" w:eastAsia="Arial" w:hAnsi="Arial" w:cs="Arial"/>
            </w:rPr>
          </w:rPrChange>
        </w:rPr>
      </w:pPr>
    </w:p>
    <w:p w14:paraId="45F9CFF9" w14:textId="77777777" w:rsidR="009B57AB" w:rsidRPr="00A41EA1" w:rsidRDefault="009B57AB">
      <w:pPr>
        <w:jc w:val="both"/>
        <w:rPr>
          <w:rFonts w:ascii="Arial" w:eastAsia="Arial" w:hAnsi="Arial" w:cs="Arial"/>
          <w:sz w:val="20"/>
          <w:szCs w:val="20"/>
          <w:rPrChange w:id="5508" w:author="Mubiyarto Wibisono" w:date="2025-09-05T08:31:00Z" w16du:dateUtc="2025-09-05T01:31:00Z">
            <w:rPr>
              <w:rFonts w:ascii="Arial" w:eastAsia="Arial" w:hAnsi="Arial" w:cs="Arial"/>
            </w:rPr>
          </w:rPrChange>
        </w:rPr>
      </w:pPr>
    </w:p>
    <w:p w14:paraId="3D112EF7" w14:textId="77777777" w:rsidR="009B57AB" w:rsidRPr="00A41EA1" w:rsidRDefault="009B57AB">
      <w:pPr>
        <w:jc w:val="both"/>
        <w:rPr>
          <w:rFonts w:ascii="Arial" w:eastAsia="Arial" w:hAnsi="Arial" w:cs="Arial"/>
          <w:sz w:val="20"/>
          <w:szCs w:val="20"/>
          <w:rPrChange w:id="5509" w:author="Mubiyarto Wibisono" w:date="2025-09-05T08:31:00Z" w16du:dateUtc="2025-09-05T01:31:00Z">
            <w:rPr>
              <w:rFonts w:ascii="Arial" w:eastAsia="Arial" w:hAnsi="Arial" w:cs="Arial"/>
            </w:rPr>
          </w:rPrChange>
        </w:rPr>
      </w:pPr>
    </w:p>
    <w:p w14:paraId="559E03ED" w14:textId="316EBA33" w:rsidR="009B57AB" w:rsidRDefault="009B57AB" w:rsidP="00FB3371">
      <w:pPr>
        <w:rPr>
          <w:rFonts w:ascii="Arial" w:eastAsia="Arial" w:hAnsi="Arial" w:cs="Arial"/>
          <w:sz w:val="20"/>
          <w:szCs w:val="20"/>
        </w:rPr>
      </w:pPr>
    </w:p>
    <w:p w14:paraId="5E6639D1" w14:textId="77777777" w:rsidR="00FF69A5" w:rsidRDefault="00FF69A5" w:rsidP="00FB3371">
      <w:pPr>
        <w:rPr>
          <w:rFonts w:ascii="Arial" w:eastAsia="Arial" w:hAnsi="Arial" w:cs="Arial"/>
          <w:sz w:val="20"/>
          <w:szCs w:val="20"/>
        </w:rPr>
      </w:pPr>
    </w:p>
    <w:p w14:paraId="032415BE" w14:textId="77777777" w:rsidR="00FF69A5" w:rsidRDefault="00FF69A5" w:rsidP="00FB3371">
      <w:pPr>
        <w:rPr>
          <w:rFonts w:ascii="Arial" w:eastAsia="Arial" w:hAnsi="Arial" w:cs="Arial"/>
          <w:sz w:val="20"/>
          <w:szCs w:val="20"/>
        </w:rPr>
      </w:pPr>
    </w:p>
    <w:p w14:paraId="58C937D3" w14:textId="77777777" w:rsidR="00FF69A5" w:rsidRDefault="00FF69A5" w:rsidP="00FB3371">
      <w:pPr>
        <w:rPr>
          <w:rFonts w:ascii="Arial" w:eastAsia="Arial" w:hAnsi="Arial" w:cs="Arial"/>
          <w:sz w:val="20"/>
          <w:szCs w:val="20"/>
        </w:rPr>
      </w:pPr>
    </w:p>
    <w:p w14:paraId="60F37757" w14:textId="77777777" w:rsidR="00FF69A5" w:rsidRDefault="00FF69A5" w:rsidP="00FB3371">
      <w:pPr>
        <w:rPr>
          <w:rFonts w:ascii="Arial" w:eastAsia="Arial" w:hAnsi="Arial" w:cs="Arial"/>
          <w:sz w:val="20"/>
          <w:szCs w:val="20"/>
        </w:rPr>
      </w:pPr>
    </w:p>
    <w:p w14:paraId="749671ED" w14:textId="77777777" w:rsidR="00FF69A5" w:rsidRDefault="00FF69A5" w:rsidP="00FB3371">
      <w:pPr>
        <w:rPr>
          <w:rFonts w:ascii="Arial" w:eastAsia="Arial" w:hAnsi="Arial" w:cs="Arial"/>
          <w:sz w:val="20"/>
          <w:szCs w:val="20"/>
        </w:rPr>
      </w:pPr>
    </w:p>
    <w:p w14:paraId="1694AE7C" w14:textId="77777777" w:rsidR="00FF69A5" w:rsidRDefault="00FF69A5" w:rsidP="00FB3371">
      <w:pPr>
        <w:rPr>
          <w:rFonts w:ascii="Arial" w:eastAsia="Arial" w:hAnsi="Arial" w:cs="Arial"/>
          <w:sz w:val="20"/>
          <w:szCs w:val="20"/>
        </w:rPr>
      </w:pPr>
    </w:p>
    <w:p w14:paraId="6E7728C9" w14:textId="77777777" w:rsidR="00FF69A5" w:rsidRDefault="00FF69A5" w:rsidP="00FB3371">
      <w:pPr>
        <w:rPr>
          <w:rFonts w:ascii="Arial" w:eastAsia="Arial" w:hAnsi="Arial" w:cs="Arial"/>
          <w:sz w:val="20"/>
          <w:szCs w:val="20"/>
        </w:rPr>
      </w:pPr>
    </w:p>
    <w:p w14:paraId="69428BFA" w14:textId="77777777" w:rsidR="00FF69A5" w:rsidRDefault="00FF69A5" w:rsidP="00FB3371">
      <w:pPr>
        <w:rPr>
          <w:rFonts w:ascii="Arial" w:eastAsia="Arial" w:hAnsi="Arial" w:cs="Arial"/>
          <w:sz w:val="20"/>
          <w:szCs w:val="20"/>
        </w:rPr>
      </w:pPr>
    </w:p>
    <w:p w14:paraId="716A3E33" w14:textId="77777777" w:rsidR="00FF69A5" w:rsidRDefault="00FF69A5" w:rsidP="00FB3371">
      <w:pPr>
        <w:rPr>
          <w:rFonts w:ascii="Arial" w:eastAsia="Arial" w:hAnsi="Arial" w:cs="Arial"/>
          <w:sz w:val="20"/>
          <w:szCs w:val="20"/>
        </w:rPr>
      </w:pPr>
    </w:p>
    <w:p w14:paraId="3D56FA88" w14:textId="77777777" w:rsidR="00FF69A5" w:rsidRDefault="00FF69A5" w:rsidP="00FB3371">
      <w:pPr>
        <w:rPr>
          <w:rFonts w:ascii="Arial" w:eastAsia="Arial" w:hAnsi="Arial" w:cs="Arial"/>
          <w:sz w:val="20"/>
          <w:szCs w:val="20"/>
        </w:rPr>
      </w:pPr>
    </w:p>
    <w:p w14:paraId="47A4FFA4" w14:textId="77777777" w:rsidR="00FF69A5" w:rsidRDefault="00FF69A5" w:rsidP="00FB3371">
      <w:pPr>
        <w:rPr>
          <w:rFonts w:ascii="Arial" w:eastAsia="Arial" w:hAnsi="Arial" w:cs="Arial"/>
          <w:sz w:val="20"/>
          <w:szCs w:val="20"/>
        </w:rPr>
      </w:pPr>
    </w:p>
    <w:p w14:paraId="57764D42" w14:textId="77777777" w:rsidR="00FF69A5" w:rsidRDefault="00FF69A5" w:rsidP="00FB3371">
      <w:pPr>
        <w:rPr>
          <w:rFonts w:ascii="Arial" w:eastAsia="Arial" w:hAnsi="Arial" w:cs="Arial"/>
          <w:sz w:val="20"/>
          <w:szCs w:val="20"/>
        </w:rPr>
      </w:pPr>
    </w:p>
    <w:p w14:paraId="499F916E" w14:textId="77777777" w:rsidR="00FF69A5" w:rsidRDefault="00FF69A5" w:rsidP="00FB3371">
      <w:pPr>
        <w:rPr>
          <w:rFonts w:ascii="Arial" w:eastAsia="Arial" w:hAnsi="Arial" w:cs="Arial"/>
          <w:sz w:val="20"/>
          <w:szCs w:val="20"/>
        </w:rPr>
      </w:pPr>
    </w:p>
    <w:p w14:paraId="1E031EE7" w14:textId="77777777" w:rsidR="00FF69A5" w:rsidRDefault="00FF69A5" w:rsidP="00FB3371">
      <w:pPr>
        <w:rPr>
          <w:rFonts w:ascii="Arial" w:eastAsia="Arial" w:hAnsi="Arial" w:cs="Arial"/>
          <w:sz w:val="20"/>
          <w:szCs w:val="20"/>
        </w:rPr>
      </w:pPr>
    </w:p>
    <w:p w14:paraId="1C072A77" w14:textId="77777777" w:rsidR="00FF69A5" w:rsidRDefault="00FF69A5" w:rsidP="00FB3371">
      <w:pPr>
        <w:rPr>
          <w:rFonts w:ascii="Arial" w:eastAsia="Arial" w:hAnsi="Arial" w:cs="Arial"/>
          <w:sz w:val="20"/>
          <w:szCs w:val="20"/>
        </w:rPr>
      </w:pPr>
    </w:p>
    <w:p w14:paraId="382B8E80" w14:textId="77777777" w:rsidR="00FF69A5" w:rsidRDefault="00FF69A5" w:rsidP="00FB3371">
      <w:pPr>
        <w:rPr>
          <w:rFonts w:ascii="Arial" w:eastAsia="Arial" w:hAnsi="Arial" w:cs="Arial"/>
          <w:sz w:val="20"/>
          <w:szCs w:val="20"/>
        </w:rPr>
      </w:pPr>
    </w:p>
    <w:p w14:paraId="411B59B7" w14:textId="77777777" w:rsidR="00FF69A5" w:rsidRDefault="00FF69A5" w:rsidP="00FB3371">
      <w:pPr>
        <w:rPr>
          <w:rFonts w:ascii="Arial" w:eastAsia="Arial" w:hAnsi="Arial" w:cs="Arial"/>
          <w:sz w:val="20"/>
          <w:szCs w:val="20"/>
        </w:rPr>
      </w:pPr>
    </w:p>
    <w:p w14:paraId="557AA121" w14:textId="77777777" w:rsidR="00FF69A5" w:rsidRDefault="00FF69A5" w:rsidP="00FB3371">
      <w:pPr>
        <w:rPr>
          <w:rFonts w:ascii="Arial" w:eastAsia="Arial" w:hAnsi="Arial" w:cs="Arial"/>
          <w:sz w:val="20"/>
          <w:szCs w:val="20"/>
        </w:rPr>
      </w:pPr>
    </w:p>
    <w:p w14:paraId="7CD75BA2" w14:textId="77777777" w:rsidR="00FF69A5" w:rsidRPr="00A41EA1" w:rsidDel="00DB706E" w:rsidRDefault="00FF69A5">
      <w:pPr>
        <w:jc w:val="both"/>
        <w:rPr>
          <w:del w:id="5510" w:author="Mubiyarto Wibisono" w:date="2025-09-04T13:34:00Z" w16du:dateUtc="2025-09-04T06:34:00Z"/>
          <w:rFonts w:ascii="Arial" w:eastAsia="Arial" w:hAnsi="Arial" w:cs="Arial"/>
          <w:sz w:val="20"/>
          <w:szCs w:val="20"/>
          <w:rPrChange w:id="5511" w:author="Mubiyarto Wibisono" w:date="2025-09-05T08:31:00Z" w16du:dateUtc="2025-09-05T01:31:00Z">
            <w:rPr>
              <w:del w:id="5512" w:author="Mubiyarto Wibisono" w:date="2025-09-04T13:34:00Z" w16du:dateUtc="2025-09-04T06:34:00Z"/>
              <w:rFonts w:ascii="Arial" w:eastAsia="Arial" w:hAnsi="Arial" w:cs="Arial"/>
            </w:rPr>
          </w:rPrChange>
        </w:rPr>
      </w:pPr>
    </w:p>
    <w:p w14:paraId="2019BBDC" w14:textId="77777777" w:rsidR="00757C39" w:rsidRPr="00A41EA1" w:rsidRDefault="00757C39" w:rsidP="00FB3371">
      <w:pPr>
        <w:rPr>
          <w:rFonts w:ascii="Arial" w:hAnsi="Arial" w:cs="Arial"/>
          <w:sz w:val="20"/>
          <w:szCs w:val="20"/>
          <w:rPrChange w:id="5513" w:author="Mubiyarto Wibisono" w:date="2025-09-05T08:31:00Z" w16du:dateUtc="2025-09-05T01:31:00Z">
            <w:rPr/>
          </w:rPrChange>
        </w:rPr>
      </w:pPr>
    </w:p>
    <w:p w14:paraId="7F151626" w14:textId="77777777" w:rsidR="00757C39" w:rsidRPr="00A41EA1" w:rsidRDefault="00757C39" w:rsidP="00FB3371">
      <w:pPr>
        <w:rPr>
          <w:rFonts w:ascii="Arial" w:hAnsi="Arial" w:cs="Arial"/>
          <w:sz w:val="20"/>
          <w:szCs w:val="20"/>
          <w:rPrChange w:id="5514" w:author="Mubiyarto Wibisono" w:date="2025-09-05T08:31:00Z" w16du:dateUtc="2025-09-05T01:31:00Z">
            <w:rPr/>
          </w:rPrChange>
        </w:rPr>
      </w:pPr>
    </w:p>
    <w:p w14:paraId="7816253B" w14:textId="77777777" w:rsidR="00757C39" w:rsidRPr="00A41EA1" w:rsidRDefault="00757C39" w:rsidP="00FB3371">
      <w:pPr>
        <w:rPr>
          <w:rFonts w:ascii="Arial" w:hAnsi="Arial" w:cs="Arial"/>
          <w:sz w:val="20"/>
          <w:szCs w:val="20"/>
          <w:rPrChange w:id="5515" w:author="Mubiyarto Wibisono" w:date="2025-09-05T08:31:00Z" w16du:dateUtc="2025-09-05T01:31:00Z">
            <w:rPr/>
          </w:rPrChange>
        </w:rPr>
      </w:pPr>
    </w:p>
    <w:p w14:paraId="41B9F6D3" w14:textId="77777777" w:rsidR="00757C39" w:rsidRPr="00A41EA1" w:rsidRDefault="00757C39" w:rsidP="00FB3371">
      <w:pPr>
        <w:rPr>
          <w:rFonts w:ascii="Arial" w:hAnsi="Arial" w:cs="Arial"/>
          <w:sz w:val="20"/>
          <w:szCs w:val="20"/>
          <w:rPrChange w:id="5516" w:author="Mubiyarto Wibisono" w:date="2025-09-05T08:31:00Z" w16du:dateUtc="2025-09-05T01:31:00Z">
            <w:rPr/>
          </w:rPrChange>
        </w:rPr>
      </w:pPr>
    </w:p>
    <w:p w14:paraId="5814CF63" w14:textId="77777777" w:rsidR="00FB3371" w:rsidRPr="00A41EA1" w:rsidRDefault="00FB3371" w:rsidP="00FB3371">
      <w:pPr>
        <w:rPr>
          <w:rFonts w:ascii="Arial" w:hAnsi="Arial" w:cs="Arial"/>
          <w:sz w:val="20"/>
          <w:szCs w:val="20"/>
          <w:rPrChange w:id="5517" w:author="Mubiyarto Wibisono" w:date="2025-09-05T08:31:00Z" w16du:dateUtc="2025-09-05T01:31:00Z">
            <w:rPr/>
          </w:rPrChange>
        </w:rPr>
      </w:pPr>
    </w:p>
    <w:p w14:paraId="3164EB7F" w14:textId="77777777" w:rsidR="00FB3371" w:rsidRPr="00A41EA1" w:rsidRDefault="00FB3371" w:rsidP="00FB3371">
      <w:pPr>
        <w:rPr>
          <w:ins w:id="5518" w:author="Mubiyarto Wibisono" w:date="2025-09-04T14:38:00Z" w16du:dateUtc="2025-09-04T07:38:00Z"/>
          <w:rFonts w:ascii="Arial" w:hAnsi="Arial" w:cs="Arial"/>
          <w:sz w:val="20"/>
          <w:szCs w:val="20"/>
          <w:rPrChange w:id="5519" w:author="Mubiyarto Wibisono" w:date="2025-09-05T08:31:00Z" w16du:dateUtc="2025-09-05T01:31:00Z">
            <w:rPr>
              <w:ins w:id="5520" w:author="Mubiyarto Wibisono" w:date="2025-09-04T14:38:00Z" w16du:dateUtc="2025-09-04T07:38:00Z"/>
            </w:rPr>
          </w:rPrChange>
        </w:rPr>
      </w:pPr>
    </w:p>
    <w:p w14:paraId="35DDD44E" w14:textId="77777777" w:rsidR="008934A7" w:rsidRPr="00A41EA1" w:rsidRDefault="008934A7" w:rsidP="00FB3371">
      <w:pPr>
        <w:rPr>
          <w:ins w:id="5521" w:author="Mubiyarto Wibisono" w:date="2025-09-04T14:39:00Z" w16du:dateUtc="2025-09-04T07:39:00Z"/>
          <w:rFonts w:ascii="Arial" w:hAnsi="Arial" w:cs="Arial"/>
          <w:sz w:val="20"/>
          <w:szCs w:val="20"/>
          <w:rPrChange w:id="5522" w:author="Mubiyarto Wibisono" w:date="2025-09-05T08:31:00Z" w16du:dateUtc="2025-09-05T01:31:00Z">
            <w:rPr>
              <w:ins w:id="5523" w:author="Mubiyarto Wibisono" w:date="2025-09-04T14:39:00Z" w16du:dateUtc="2025-09-04T07:39:00Z"/>
            </w:rPr>
          </w:rPrChange>
        </w:rPr>
      </w:pPr>
    </w:p>
    <w:p w14:paraId="6530E5E9" w14:textId="77777777" w:rsidR="008934A7" w:rsidRPr="00A41EA1" w:rsidRDefault="008934A7" w:rsidP="00FB3371">
      <w:pPr>
        <w:rPr>
          <w:ins w:id="5524" w:author="Mubiyarto Wibisono" w:date="2025-09-04T14:39:00Z" w16du:dateUtc="2025-09-04T07:39:00Z"/>
          <w:rFonts w:ascii="Arial" w:hAnsi="Arial" w:cs="Arial"/>
          <w:sz w:val="20"/>
          <w:szCs w:val="20"/>
          <w:rPrChange w:id="5525" w:author="Mubiyarto Wibisono" w:date="2025-09-05T08:31:00Z" w16du:dateUtc="2025-09-05T01:31:00Z">
            <w:rPr>
              <w:ins w:id="5526" w:author="Mubiyarto Wibisono" w:date="2025-09-04T14:39:00Z" w16du:dateUtc="2025-09-04T07:39:00Z"/>
            </w:rPr>
          </w:rPrChange>
        </w:rPr>
      </w:pPr>
    </w:p>
    <w:p w14:paraId="7B14CEE0" w14:textId="77777777" w:rsidR="008934A7" w:rsidRDefault="008934A7" w:rsidP="00FB3371">
      <w:pPr>
        <w:rPr>
          <w:ins w:id="5527" w:author="Mubiyarto Wibisono" w:date="2025-09-18T18:04:00Z" w16du:dateUtc="2025-09-18T10:04:00Z"/>
          <w:rFonts w:ascii="Arial" w:hAnsi="Arial" w:cs="Arial"/>
          <w:sz w:val="20"/>
          <w:szCs w:val="20"/>
        </w:rPr>
      </w:pPr>
    </w:p>
    <w:p w14:paraId="0A83C063" w14:textId="77777777" w:rsidR="00E85EC0" w:rsidRDefault="00E85EC0" w:rsidP="00FB3371">
      <w:pPr>
        <w:rPr>
          <w:ins w:id="5528" w:author="Mubiyarto Wibisono" w:date="2025-09-18T18:04:00Z" w16du:dateUtc="2025-09-18T10:04:00Z"/>
          <w:rFonts w:ascii="Arial" w:hAnsi="Arial" w:cs="Arial"/>
          <w:sz w:val="20"/>
          <w:szCs w:val="20"/>
        </w:rPr>
      </w:pPr>
    </w:p>
    <w:p w14:paraId="098C6CFF" w14:textId="77777777" w:rsidR="00E85EC0" w:rsidRDefault="00E85EC0" w:rsidP="00FB3371">
      <w:pPr>
        <w:rPr>
          <w:ins w:id="5529" w:author="Mubiyarto Wibisono" w:date="2025-09-18T18:04:00Z" w16du:dateUtc="2025-09-18T10:04:00Z"/>
          <w:rFonts w:ascii="Arial" w:hAnsi="Arial" w:cs="Arial"/>
          <w:sz w:val="20"/>
          <w:szCs w:val="20"/>
        </w:rPr>
      </w:pPr>
    </w:p>
    <w:p w14:paraId="49D31D82" w14:textId="77777777" w:rsidR="00E85EC0" w:rsidRDefault="00E85EC0" w:rsidP="00FB3371">
      <w:pPr>
        <w:rPr>
          <w:ins w:id="5530" w:author="Mubiyarto Wibisono" w:date="2025-09-18T18:04:00Z" w16du:dateUtc="2025-09-18T10:04:00Z"/>
          <w:rFonts w:ascii="Arial" w:hAnsi="Arial" w:cs="Arial"/>
          <w:sz w:val="20"/>
          <w:szCs w:val="20"/>
        </w:rPr>
      </w:pPr>
    </w:p>
    <w:p w14:paraId="05224242" w14:textId="77777777" w:rsidR="00E85EC0" w:rsidRDefault="00E85EC0" w:rsidP="00FB3371">
      <w:pPr>
        <w:rPr>
          <w:ins w:id="5531" w:author="Mubiyarto Wibisono" w:date="2025-09-18T18:04:00Z" w16du:dateUtc="2025-09-18T10:04:00Z"/>
          <w:rFonts w:ascii="Arial" w:hAnsi="Arial" w:cs="Arial"/>
          <w:sz w:val="20"/>
          <w:szCs w:val="20"/>
        </w:rPr>
      </w:pPr>
    </w:p>
    <w:p w14:paraId="5E03994F" w14:textId="77777777" w:rsidR="00E85EC0" w:rsidRDefault="00E85EC0" w:rsidP="00FB3371">
      <w:pPr>
        <w:rPr>
          <w:ins w:id="5532" w:author="Mubiyarto Wibisono" w:date="2025-09-18T18:04:00Z" w16du:dateUtc="2025-09-18T10:04:00Z"/>
          <w:rFonts w:ascii="Arial" w:hAnsi="Arial" w:cs="Arial"/>
          <w:sz w:val="20"/>
          <w:szCs w:val="20"/>
        </w:rPr>
      </w:pPr>
    </w:p>
    <w:p w14:paraId="0518D07C" w14:textId="77777777" w:rsidR="00E85EC0" w:rsidRPr="00A41EA1" w:rsidRDefault="00E85EC0" w:rsidP="00FB3371">
      <w:pPr>
        <w:rPr>
          <w:ins w:id="5533" w:author="Mubiyarto Wibisono" w:date="2025-09-04T14:39:00Z" w16du:dateUtc="2025-09-04T07:39:00Z"/>
          <w:rFonts w:ascii="Arial" w:hAnsi="Arial" w:cs="Arial"/>
          <w:sz w:val="20"/>
          <w:szCs w:val="20"/>
          <w:rPrChange w:id="5534" w:author="Mubiyarto Wibisono" w:date="2025-09-05T08:31:00Z" w16du:dateUtc="2025-09-05T01:31:00Z">
            <w:rPr>
              <w:ins w:id="5535" w:author="Mubiyarto Wibisono" w:date="2025-09-04T14:39:00Z" w16du:dateUtc="2025-09-04T07:39:00Z"/>
            </w:rPr>
          </w:rPrChange>
        </w:rPr>
      </w:pPr>
    </w:p>
    <w:p w14:paraId="782EBAFD" w14:textId="77777777" w:rsidR="008934A7" w:rsidRPr="00A41EA1" w:rsidRDefault="008934A7" w:rsidP="00FB3371">
      <w:pPr>
        <w:rPr>
          <w:ins w:id="5536" w:author="Mubiyarto Wibisono" w:date="2025-09-04T14:39:00Z" w16du:dateUtc="2025-09-04T07:39:00Z"/>
          <w:rFonts w:ascii="Arial" w:hAnsi="Arial" w:cs="Arial"/>
          <w:sz w:val="20"/>
          <w:szCs w:val="20"/>
          <w:rPrChange w:id="5537" w:author="Mubiyarto Wibisono" w:date="2025-09-05T08:31:00Z" w16du:dateUtc="2025-09-05T01:31:00Z">
            <w:rPr>
              <w:ins w:id="5538" w:author="Mubiyarto Wibisono" w:date="2025-09-04T14:39:00Z" w16du:dateUtc="2025-09-04T07:39:00Z"/>
            </w:rPr>
          </w:rPrChange>
        </w:rPr>
      </w:pPr>
    </w:p>
    <w:p w14:paraId="0E6ECBE7" w14:textId="2F740A1B" w:rsidR="004C7A45" w:rsidRPr="00D97D12" w:rsidDel="00D97D12" w:rsidRDefault="00D76900" w:rsidP="00FB3371">
      <w:pPr>
        <w:rPr>
          <w:del w:id="5539" w:author="Mubiyarto Wibisono" w:date="2025-09-05T10:14:00Z" w16du:dateUtc="2025-09-05T03:14:00Z"/>
          <w:rFonts w:ascii="Arial" w:hAnsi="Arial" w:cs="Arial"/>
          <w:sz w:val="18"/>
          <w:szCs w:val="18"/>
          <w:rPrChange w:id="5540" w:author="Mubiyarto Wibisono" w:date="2025-09-05T10:15:00Z" w16du:dateUtc="2025-09-05T03:15:00Z">
            <w:rPr>
              <w:del w:id="5541" w:author="Mubiyarto Wibisono" w:date="2025-09-05T10:14:00Z" w16du:dateUtc="2025-09-05T03:14:00Z"/>
            </w:rPr>
          </w:rPrChange>
        </w:rPr>
      </w:pPr>
      <w:del w:id="5542" w:author="Mubiyarto Wibisono" w:date="2025-09-05T10:15:00Z" w16du:dateUtc="2025-09-05T03:15:00Z">
        <w:r w:rsidRPr="00D97D12" w:rsidDel="00D97D12">
          <w:rPr>
            <w:rFonts w:ascii="Arial" w:hAnsi="Arial" w:cs="Arial"/>
            <w:noProof/>
            <w:sz w:val="18"/>
            <w:szCs w:val="18"/>
            <w14:ligatures w14:val="standardContextual"/>
            <w:rPrChange w:id="5543" w:author="Mubiyarto Wibisono" w:date="2025-09-05T10:15:00Z" w16du:dateUtc="2025-09-05T03:15:00Z">
              <w:rPr>
                <w:rFonts w:ascii="Arial" w:hAnsi="Arial" w:cs="Arial"/>
                <w:noProof/>
                <w14:ligatures w14:val="standardContextual"/>
              </w:rPr>
            </w:rPrChange>
          </w:rPr>
          <mc:AlternateContent>
            <mc:Choice Requires="wps">
              <w:drawing>
                <wp:anchor distT="0" distB="0" distL="114300" distR="114300" simplePos="0" relativeHeight="251662336" behindDoc="0" locked="0" layoutInCell="1" allowOverlap="1" wp14:anchorId="664A36CA" wp14:editId="11B47405">
                  <wp:simplePos x="0" y="0"/>
                  <wp:positionH relativeFrom="column">
                    <wp:posOffset>-899160</wp:posOffset>
                  </wp:positionH>
                  <wp:positionV relativeFrom="paragraph">
                    <wp:posOffset>127635</wp:posOffset>
                  </wp:positionV>
                  <wp:extent cx="7743825" cy="1895475"/>
                  <wp:effectExtent l="0" t="0" r="9525" b="9525"/>
                  <wp:wrapNone/>
                  <wp:docPr id="1639815831"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44168AA8" w14:textId="77777777" w:rsidR="00FB3371" w:rsidRPr="00DF4573" w:rsidRDefault="00FB3371" w:rsidP="00FB3371">
                              <w:pPr>
                                <w:pStyle w:val="Heading1"/>
                                <w:jc w:val="center"/>
                                <w:rPr>
                                  <w:rFonts w:ascii="Arial" w:hAnsi="Arial" w:cs="Arial"/>
                                  <w:b/>
                                  <w:bCs/>
                                  <w:color w:val="215E99" w:themeColor="text2" w:themeTint="BF"/>
                                  <w:rPrChange w:id="5544" w:author="Mubiyarto Wibisono" w:date="2025-09-04T14:12:00Z" w16du:dateUtc="2025-09-04T07:12:00Z">
                                    <w:rPr>
                                      <w:rFonts w:ascii="Arial" w:hAnsi="Arial" w:cs="Arial"/>
                                      <w:b/>
                                      <w:bCs/>
                                    </w:rPr>
                                  </w:rPrChange>
                                </w:rPr>
                              </w:pPr>
                              <w:bookmarkStart w:id="5545" w:name="_Toc204073160"/>
                              <w:bookmarkStart w:id="5546" w:name="_Toc205888882"/>
                              <w:bookmarkStart w:id="5547" w:name="_Toc205889317"/>
                              <w:bookmarkStart w:id="5548" w:name="_Toc205889410"/>
                              <w:bookmarkStart w:id="5549" w:name="_Toc206576664"/>
                              <w:bookmarkStart w:id="5550" w:name="_Toc206577198"/>
                              <w:bookmarkStart w:id="5551" w:name="_Toc207935598"/>
                              <w:bookmarkStart w:id="5552" w:name="_Toc207957106"/>
                              <w:bookmarkStart w:id="5553" w:name="_Toc207961408"/>
                              <w:r w:rsidRPr="00DF4573">
                                <w:rPr>
                                  <w:rFonts w:ascii="Arial" w:hAnsi="Arial" w:cs="Arial"/>
                                  <w:b/>
                                  <w:bCs/>
                                  <w:color w:val="215E99" w:themeColor="text2" w:themeTint="BF"/>
                                  <w:rPrChange w:id="5554" w:author="Mubiyarto Wibisono" w:date="2025-09-04T14:12:00Z" w16du:dateUtc="2025-09-04T07:12:00Z">
                                    <w:rPr>
                                      <w:rFonts w:ascii="Arial" w:hAnsi="Arial" w:cs="Arial"/>
                                      <w:b/>
                                      <w:bCs/>
                                    </w:rPr>
                                  </w:rPrChange>
                                </w:rPr>
                                <w:t xml:space="preserve">Section 2 </w:t>
                              </w:r>
                              <w:r w:rsidRPr="00DF4573">
                                <w:rPr>
                                  <w:rFonts w:ascii="Arial" w:hAnsi="Arial" w:cs="Arial"/>
                                  <w:b/>
                                  <w:bCs/>
                                  <w:color w:val="215E99" w:themeColor="text2" w:themeTint="BF"/>
                                  <w:rPrChange w:id="5555" w:author="Mubiyarto Wibisono" w:date="2025-09-04T14:12:00Z" w16du:dateUtc="2025-09-04T07:12:00Z">
                                    <w:rPr>
                                      <w:rFonts w:ascii="Arial" w:hAnsi="Arial" w:cs="Arial"/>
                                      <w:b/>
                                      <w:bCs/>
                                      <w:color w:val="005392"/>
                                    </w:rPr>
                                  </w:rPrChange>
                                </w:rPr>
                                <w:t>–</w:t>
                              </w:r>
                              <w:r w:rsidRPr="00DF4573">
                                <w:rPr>
                                  <w:rFonts w:ascii="Arial" w:hAnsi="Arial" w:cs="Arial"/>
                                  <w:b/>
                                  <w:bCs/>
                                  <w:color w:val="215E99" w:themeColor="text2" w:themeTint="BF"/>
                                  <w:rPrChange w:id="5556" w:author="Mubiyarto Wibisono" w:date="2025-09-04T14:12:00Z" w16du:dateUtc="2025-09-04T07:12:00Z">
                                    <w:rPr>
                                      <w:rFonts w:ascii="Arial" w:hAnsi="Arial" w:cs="Arial"/>
                                      <w:b/>
                                      <w:bCs/>
                                    </w:rPr>
                                  </w:rPrChange>
                                </w:rPr>
                                <w:t xml:space="preserve"> Send outstanding parking offence notices to the payment channels according to Payment Matrix</w:t>
                              </w:r>
                              <w:bookmarkEnd w:id="5545"/>
                              <w:bookmarkEnd w:id="5546"/>
                              <w:bookmarkEnd w:id="5547"/>
                              <w:bookmarkEnd w:id="5548"/>
                              <w:bookmarkEnd w:id="5549"/>
                              <w:bookmarkEnd w:id="5550"/>
                              <w:bookmarkEnd w:id="5551"/>
                              <w:bookmarkEnd w:id="5552"/>
                              <w:bookmarkEnd w:id="5553"/>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4A36CA" id="Rectangle 2" o:spid="_x0000_s1028" style="position:absolute;margin-left:-70.8pt;margin-top:10.05pt;width:609.75pt;height:14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" fillcolor="window" stroked="f" strokeweight="1.5pt">
                  <v:textbox>
                    <w:txbxContent>
                      <w:p w14:paraId="44168AA8" w14:textId="77777777" w:rsidR="00FB3371" w:rsidRPr="00DF4573" w:rsidRDefault="00FB3371" w:rsidP="00FB3371">
                        <w:pPr>
                          <w:pStyle w:val="Heading1"/>
                          <w:jc w:val="center"/>
                          <w:rPr>
                            <w:rFonts w:ascii="Arial" w:hAnsi="Arial" w:cs="Arial"/>
                            <w:b/>
                            <w:bCs/>
                            <w:color w:val="215E99" w:themeColor="text2" w:themeTint="BF"/>
                            <w:rPrChange w:id="5557" w:author="Mubiyarto Wibisono" w:date="2025-09-04T14:12:00Z" w16du:dateUtc="2025-09-04T07:12:00Z">
                              <w:rPr>
                                <w:rFonts w:ascii="Arial" w:hAnsi="Arial" w:cs="Arial"/>
                                <w:b/>
                                <w:bCs/>
                              </w:rPr>
                            </w:rPrChange>
                          </w:rPr>
                        </w:pPr>
                        <w:bookmarkStart w:id="5558" w:name="_Toc204073160"/>
                        <w:bookmarkStart w:id="5559" w:name="_Toc205888882"/>
                        <w:bookmarkStart w:id="5560" w:name="_Toc205889317"/>
                        <w:bookmarkStart w:id="5561" w:name="_Toc205889410"/>
                        <w:bookmarkStart w:id="5562" w:name="_Toc206576664"/>
                        <w:bookmarkStart w:id="5563" w:name="_Toc206577198"/>
                        <w:bookmarkStart w:id="5564" w:name="_Toc207935598"/>
                        <w:bookmarkStart w:id="5565" w:name="_Toc207957106"/>
                        <w:bookmarkStart w:id="5566" w:name="_Toc207961408"/>
                        <w:r w:rsidRPr="00DF4573">
                          <w:rPr>
                            <w:rFonts w:ascii="Arial" w:hAnsi="Arial" w:cs="Arial"/>
                            <w:b/>
                            <w:bCs/>
                            <w:color w:val="215E99" w:themeColor="text2" w:themeTint="BF"/>
                            <w:rPrChange w:id="5567" w:author="Mubiyarto Wibisono" w:date="2025-09-04T14:12:00Z" w16du:dateUtc="2025-09-04T07:12:00Z">
                              <w:rPr>
                                <w:rFonts w:ascii="Arial" w:hAnsi="Arial" w:cs="Arial"/>
                                <w:b/>
                                <w:bCs/>
                              </w:rPr>
                            </w:rPrChange>
                          </w:rPr>
                          <w:t xml:space="preserve">Section 2 </w:t>
                        </w:r>
                        <w:r w:rsidRPr="00DF4573">
                          <w:rPr>
                            <w:rFonts w:ascii="Arial" w:hAnsi="Arial" w:cs="Arial"/>
                            <w:b/>
                            <w:bCs/>
                            <w:color w:val="215E99" w:themeColor="text2" w:themeTint="BF"/>
                            <w:rPrChange w:id="5568" w:author="Mubiyarto Wibisono" w:date="2025-09-04T14:12:00Z" w16du:dateUtc="2025-09-04T07:12:00Z">
                              <w:rPr>
                                <w:rFonts w:ascii="Arial" w:hAnsi="Arial" w:cs="Arial"/>
                                <w:b/>
                                <w:bCs/>
                                <w:color w:val="005392"/>
                              </w:rPr>
                            </w:rPrChange>
                          </w:rPr>
                          <w:t>–</w:t>
                        </w:r>
                        <w:r w:rsidRPr="00DF4573">
                          <w:rPr>
                            <w:rFonts w:ascii="Arial" w:hAnsi="Arial" w:cs="Arial"/>
                            <w:b/>
                            <w:bCs/>
                            <w:color w:val="215E99" w:themeColor="text2" w:themeTint="BF"/>
                            <w:rPrChange w:id="5569" w:author="Mubiyarto Wibisono" w:date="2025-09-04T14:12:00Z" w16du:dateUtc="2025-09-04T07:12:00Z">
                              <w:rPr>
                                <w:rFonts w:ascii="Arial" w:hAnsi="Arial" w:cs="Arial"/>
                                <w:b/>
                                <w:bCs/>
                              </w:rPr>
                            </w:rPrChange>
                          </w:rPr>
                          <w:t xml:space="preserve"> Send outstanding parking offence notices to the payment channels according to Payment Matrix</w:t>
                        </w:r>
                        <w:bookmarkEnd w:id="5558"/>
                        <w:bookmarkEnd w:id="5559"/>
                        <w:bookmarkEnd w:id="5560"/>
                        <w:bookmarkEnd w:id="5561"/>
                        <w:bookmarkEnd w:id="5562"/>
                        <w:bookmarkEnd w:id="5563"/>
                        <w:bookmarkEnd w:id="5564"/>
                        <w:bookmarkEnd w:id="5565"/>
                        <w:bookmarkEnd w:id="5566"/>
                      </w:p>
                    </w:txbxContent>
                  </v:textbox>
                </v:rect>
              </w:pict>
            </mc:Fallback>
          </mc:AlternateContent>
        </w:r>
      </w:del>
    </w:p>
    <w:p w14:paraId="07AB3B82" w14:textId="5FA3908D" w:rsidR="00FB3371" w:rsidRPr="00D97D12" w:rsidDel="00D97D12" w:rsidRDefault="00FB3371" w:rsidP="00FB3371">
      <w:pPr>
        <w:rPr>
          <w:del w:id="5570" w:author="Mubiyarto Wibisono" w:date="2025-09-05T10:14:00Z" w16du:dateUtc="2025-09-05T03:14:00Z"/>
          <w:rFonts w:ascii="Arial" w:hAnsi="Arial" w:cs="Arial"/>
          <w:sz w:val="18"/>
          <w:szCs w:val="18"/>
          <w:rPrChange w:id="5571" w:author="Mubiyarto Wibisono" w:date="2025-09-05T10:15:00Z" w16du:dateUtc="2025-09-05T03:15:00Z">
            <w:rPr>
              <w:del w:id="5572" w:author="Mubiyarto Wibisono" w:date="2025-09-05T10:14:00Z" w16du:dateUtc="2025-09-05T03:14:00Z"/>
            </w:rPr>
          </w:rPrChange>
        </w:rPr>
      </w:pPr>
    </w:p>
    <w:p w14:paraId="7AB25AA4" w14:textId="054AF47F" w:rsidR="00D97D12" w:rsidRPr="00D97D12" w:rsidRDefault="00D97D12" w:rsidP="00D97D12">
      <w:pPr>
        <w:pStyle w:val="Heading1"/>
        <w:jc w:val="center"/>
        <w:rPr>
          <w:ins w:id="5573" w:author="Mubiyarto Wibisono" w:date="2025-09-05T10:15:00Z" w16du:dateUtc="2025-09-05T03:15:00Z"/>
          <w:rFonts w:ascii="Arial" w:hAnsi="Arial" w:cs="Arial"/>
          <w:b/>
          <w:bCs/>
          <w:color w:val="215E99" w:themeColor="text2" w:themeTint="BF"/>
          <w:sz w:val="36"/>
          <w:szCs w:val="36"/>
          <w:rPrChange w:id="5574" w:author="Mubiyarto Wibisono" w:date="2025-09-05T10:15:00Z" w16du:dateUtc="2025-09-05T03:15:00Z">
            <w:rPr>
              <w:ins w:id="5575" w:author="Mubiyarto Wibisono" w:date="2025-09-05T10:15:00Z" w16du:dateUtc="2025-09-05T03:15:00Z"/>
              <w:rFonts w:ascii="Arial" w:hAnsi="Arial" w:cs="Arial"/>
              <w:b/>
              <w:bCs/>
              <w:color w:val="215E99" w:themeColor="text2" w:themeTint="BF"/>
            </w:rPr>
          </w:rPrChange>
        </w:rPr>
      </w:pPr>
      <w:bookmarkStart w:id="5576" w:name="_Toc207961409"/>
      <w:ins w:id="5577" w:author="Mubiyarto Wibisono" w:date="2025-09-05T10:15:00Z" w16du:dateUtc="2025-09-05T03:15:00Z">
        <w:r w:rsidRPr="00D97D12">
          <w:rPr>
            <w:rFonts w:ascii="Arial" w:hAnsi="Arial" w:cs="Arial"/>
            <w:b/>
            <w:bCs/>
            <w:color w:val="215E99" w:themeColor="text2" w:themeTint="BF"/>
            <w:sz w:val="36"/>
            <w:szCs w:val="36"/>
            <w:rPrChange w:id="5578" w:author="Mubiyarto Wibisono" w:date="2025-09-05T10:15:00Z" w16du:dateUtc="2025-09-05T03:15:00Z">
              <w:rPr>
                <w:rFonts w:ascii="Arial" w:hAnsi="Arial" w:cs="Arial"/>
                <w:b/>
                <w:bCs/>
                <w:color w:val="215E99" w:themeColor="text2" w:themeTint="BF"/>
              </w:rPr>
            </w:rPrChange>
          </w:rPr>
          <w:t>Section 2 – Send outstanding parking offence notices to the payment channels</w:t>
        </w:r>
        <w:bookmarkEnd w:id="5576"/>
      </w:ins>
    </w:p>
    <w:p w14:paraId="4F16B1EF" w14:textId="757A94FB" w:rsidR="00FB3371" w:rsidRPr="00A41EA1" w:rsidDel="00D97D12" w:rsidRDefault="00FB3371" w:rsidP="00FB3371">
      <w:pPr>
        <w:rPr>
          <w:del w:id="5579" w:author="Mubiyarto Wibisono" w:date="2025-09-05T10:15:00Z" w16du:dateUtc="2025-09-05T03:15:00Z"/>
          <w:rFonts w:ascii="Arial" w:hAnsi="Arial" w:cs="Arial"/>
          <w:sz w:val="20"/>
          <w:szCs w:val="20"/>
          <w:rPrChange w:id="5580" w:author="Mubiyarto Wibisono" w:date="2025-09-05T08:31:00Z" w16du:dateUtc="2025-09-05T01:31:00Z">
            <w:rPr>
              <w:del w:id="5581" w:author="Mubiyarto Wibisono" w:date="2025-09-05T10:15:00Z" w16du:dateUtc="2025-09-05T03:15:00Z"/>
            </w:rPr>
          </w:rPrChange>
        </w:rPr>
      </w:pPr>
    </w:p>
    <w:p w14:paraId="34B4F125" w14:textId="77777777" w:rsidR="00FB3371" w:rsidRPr="00A41EA1" w:rsidRDefault="00FB3371" w:rsidP="00FB3371">
      <w:pPr>
        <w:rPr>
          <w:rFonts w:ascii="Arial" w:hAnsi="Arial" w:cs="Arial"/>
          <w:sz w:val="20"/>
          <w:szCs w:val="20"/>
          <w:rPrChange w:id="5582" w:author="Mubiyarto Wibisono" w:date="2025-09-05T08:31:00Z" w16du:dateUtc="2025-09-05T01:31:00Z">
            <w:rPr/>
          </w:rPrChange>
        </w:rPr>
      </w:pPr>
    </w:p>
    <w:p w14:paraId="1C93F1AF" w14:textId="77777777" w:rsidR="00FB3371" w:rsidRPr="00A41EA1" w:rsidRDefault="00FB3371" w:rsidP="00FB3371">
      <w:pPr>
        <w:rPr>
          <w:rFonts w:ascii="Arial" w:hAnsi="Arial" w:cs="Arial"/>
          <w:sz w:val="20"/>
          <w:szCs w:val="20"/>
          <w:rPrChange w:id="5583" w:author="Mubiyarto Wibisono" w:date="2025-09-05T08:31:00Z" w16du:dateUtc="2025-09-05T01:31:00Z">
            <w:rPr/>
          </w:rPrChange>
        </w:rPr>
      </w:pPr>
    </w:p>
    <w:p w14:paraId="72AB86DC" w14:textId="77777777" w:rsidR="00FB3371" w:rsidRPr="00A41EA1" w:rsidRDefault="00FB3371" w:rsidP="00FB3371">
      <w:pPr>
        <w:rPr>
          <w:rFonts w:ascii="Arial" w:hAnsi="Arial" w:cs="Arial"/>
          <w:sz w:val="20"/>
          <w:szCs w:val="20"/>
          <w:rPrChange w:id="5584" w:author="Mubiyarto Wibisono" w:date="2025-09-05T08:31:00Z" w16du:dateUtc="2025-09-05T01:31:00Z">
            <w:rPr/>
          </w:rPrChange>
        </w:rPr>
      </w:pPr>
    </w:p>
    <w:p w14:paraId="3961A048" w14:textId="77777777" w:rsidR="00FB3371" w:rsidRPr="00A41EA1" w:rsidRDefault="00FB3371" w:rsidP="00FB3371">
      <w:pPr>
        <w:rPr>
          <w:rFonts w:ascii="Arial" w:hAnsi="Arial" w:cs="Arial"/>
          <w:sz w:val="20"/>
          <w:szCs w:val="20"/>
          <w:rPrChange w:id="5585" w:author="Mubiyarto Wibisono" w:date="2025-09-05T08:31:00Z" w16du:dateUtc="2025-09-05T01:31:00Z">
            <w:rPr/>
          </w:rPrChange>
        </w:rPr>
      </w:pPr>
    </w:p>
    <w:p w14:paraId="714EB575" w14:textId="77777777" w:rsidR="00FB3371" w:rsidRPr="00A41EA1" w:rsidRDefault="00FB3371" w:rsidP="00FB3371">
      <w:pPr>
        <w:rPr>
          <w:rFonts w:ascii="Arial" w:hAnsi="Arial" w:cs="Arial"/>
          <w:sz w:val="20"/>
          <w:szCs w:val="20"/>
          <w:rPrChange w:id="5586" w:author="Mubiyarto Wibisono" w:date="2025-09-05T08:31:00Z" w16du:dateUtc="2025-09-05T01:31:00Z">
            <w:rPr/>
          </w:rPrChange>
        </w:rPr>
      </w:pPr>
    </w:p>
    <w:p w14:paraId="73943865" w14:textId="77777777" w:rsidR="00FB3371" w:rsidRPr="00A41EA1" w:rsidRDefault="00FB3371" w:rsidP="00FB3371">
      <w:pPr>
        <w:rPr>
          <w:rFonts w:ascii="Arial" w:hAnsi="Arial" w:cs="Arial"/>
          <w:sz w:val="20"/>
          <w:szCs w:val="20"/>
          <w:rPrChange w:id="5587" w:author="Mubiyarto Wibisono" w:date="2025-09-05T08:31:00Z" w16du:dateUtc="2025-09-05T01:31:00Z">
            <w:rPr/>
          </w:rPrChange>
        </w:rPr>
      </w:pPr>
    </w:p>
    <w:p w14:paraId="1844744E" w14:textId="77777777" w:rsidR="00FB3371" w:rsidRPr="00A41EA1" w:rsidRDefault="00FB3371" w:rsidP="00FB3371">
      <w:pPr>
        <w:rPr>
          <w:rFonts w:ascii="Arial" w:hAnsi="Arial" w:cs="Arial"/>
          <w:sz w:val="20"/>
          <w:szCs w:val="20"/>
          <w:rPrChange w:id="5588" w:author="Mubiyarto Wibisono" w:date="2025-09-05T08:31:00Z" w16du:dateUtc="2025-09-05T01:31:00Z">
            <w:rPr/>
          </w:rPrChange>
        </w:rPr>
      </w:pPr>
    </w:p>
    <w:p w14:paraId="152E8052" w14:textId="77777777" w:rsidR="00FB3371" w:rsidRPr="00A41EA1" w:rsidRDefault="00FB3371" w:rsidP="00FB3371">
      <w:pPr>
        <w:rPr>
          <w:rFonts w:ascii="Arial" w:hAnsi="Arial" w:cs="Arial"/>
          <w:sz w:val="20"/>
          <w:szCs w:val="20"/>
          <w:rPrChange w:id="5589" w:author="Mubiyarto Wibisono" w:date="2025-09-05T08:31:00Z" w16du:dateUtc="2025-09-05T01:31:00Z">
            <w:rPr/>
          </w:rPrChange>
        </w:rPr>
      </w:pPr>
    </w:p>
    <w:p w14:paraId="33FD952B" w14:textId="77777777" w:rsidR="00FB3371" w:rsidRPr="00A41EA1" w:rsidRDefault="00FB3371" w:rsidP="00FB3371">
      <w:pPr>
        <w:rPr>
          <w:rFonts w:ascii="Arial" w:hAnsi="Arial" w:cs="Arial"/>
          <w:sz w:val="20"/>
          <w:szCs w:val="20"/>
          <w:rPrChange w:id="5590" w:author="Mubiyarto Wibisono" w:date="2025-09-05T08:31:00Z" w16du:dateUtc="2025-09-05T01:31:00Z">
            <w:rPr/>
          </w:rPrChange>
        </w:rPr>
      </w:pPr>
    </w:p>
    <w:p w14:paraId="2250621F" w14:textId="77777777" w:rsidR="00FB3371" w:rsidRPr="00A41EA1" w:rsidRDefault="00FB3371" w:rsidP="00FB3371">
      <w:pPr>
        <w:rPr>
          <w:rFonts w:ascii="Arial" w:hAnsi="Arial" w:cs="Arial"/>
          <w:sz w:val="20"/>
          <w:szCs w:val="20"/>
          <w:rPrChange w:id="5591" w:author="Mubiyarto Wibisono" w:date="2025-09-05T08:31:00Z" w16du:dateUtc="2025-09-05T01:31:00Z">
            <w:rPr/>
          </w:rPrChange>
        </w:rPr>
      </w:pPr>
    </w:p>
    <w:p w14:paraId="00D10E64" w14:textId="77777777" w:rsidR="00FB3371" w:rsidRPr="00A41EA1" w:rsidRDefault="00FB3371" w:rsidP="00FB3371">
      <w:pPr>
        <w:rPr>
          <w:rFonts w:ascii="Arial" w:hAnsi="Arial" w:cs="Arial"/>
          <w:sz w:val="20"/>
          <w:szCs w:val="20"/>
          <w:rPrChange w:id="5592" w:author="Mubiyarto Wibisono" w:date="2025-09-05T08:31:00Z" w16du:dateUtc="2025-09-05T01:31:00Z">
            <w:rPr/>
          </w:rPrChange>
        </w:rPr>
      </w:pPr>
    </w:p>
    <w:p w14:paraId="6F21BE9C" w14:textId="77777777" w:rsidR="00FB3371" w:rsidRPr="00A41EA1" w:rsidRDefault="00FB3371" w:rsidP="00FB3371">
      <w:pPr>
        <w:rPr>
          <w:rFonts w:ascii="Arial" w:hAnsi="Arial" w:cs="Arial"/>
          <w:sz w:val="20"/>
          <w:szCs w:val="20"/>
          <w:rPrChange w:id="5593" w:author="Mubiyarto Wibisono" w:date="2025-09-05T08:31:00Z" w16du:dateUtc="2025-09-05T01:31:00Z">
            <w:rPr/>
          </w:rPrChange>
        </w:rPr>
      </w:pPr>
    </w:p>
    <w:p w14:paraId="7C9A4DEC" w14:textId="77777777" w:rsidR="00FB3371" w:rsidRPr="00A41EA1" w:rsidRDefault="00FB3371" w:rsidP="00FB3371">
      <w:pPr>
        <w:rPr>
          <w:rFonts w:ascii="Arial" w:hAnsi="Arial" w:cs="Arial"/>
          <w:sz w:val="20"/>
          <w:szCs w:val="20"/>
          <w:rPrChange w:id="5594" w:author="Mubiyarto Wibisono" w:date="2025-09-05T08:31:00Z" w16du:dateUtc="2025-09-05T01:31:00Z">
            <w:rPr/>
          </w:rPrChange>
        </w:rPr>
      </w:pPr>
    </w:p>
    <w:p w14:paraId="46AC47A7" w14:textId="77777777" w:rsidR="00FB3371" w:rsidRPr="00A41EA1" w:rsidRDefault="00FB3371" w:rsidP="00FB3371">
      <w:pPr>
        <w:rPr>
          <w:rFonts w:ascii="Arial" w:hAnsi="Arial" w:cs="Arial"/>
          <w:sz w:val="20"/>
          <w:szCs w:val="20"/>
          <w:rPrChange w:id="5595" w:author="Mubiyarto Wibisono" w:date="2025-09-05T08:31:00Z" w16du:dateUtc="2025-09-05T01:31:00Z">
            <w:rPr/>
          </w:rPrChange>
        </w:rPr>
      </w:pPr>
    </w:p>
    <w:p w14:paraId="5A45A151" w14:textId="77777777" w:rsidR="00FB3371" w:rsidRPr="00A41EA1" w:rsidRDefault="00FB3371" w:rsidP="00FB3371">
      <w:pPr>
        <w:rPr>
          <w:rFonts w:ascii="Arial" w:hAnsi="Arial" w:cs="Arial"/>
          <w:sz w:val="20"/>
          <w:szCs w:val="20"/>
          <w:rPrChange w:id="5596" w:author="Mubiyarto Wibisono" w:date="2025-09-05T08:31:00Z" w16du:dateUtc="2025-09-05T01:31:00Z">
            <w:rPr/>
          </w:rPrChange>
        </w:rPr>
      </w:pPr>
    </w:p>
    <w:p w14:paraId="3C4A7D7D" w14:textId="77777777" w:rsidR="00FB3371" w:rsidRPr="00A41EA1" w:rsidRDefault="00FB3371" w:rsidP="00FB3371">
      <w:pPr>
        <w:rPr>
          <w:rFonts w:ascii="Arial" w:hAnsi="Arial" w:cs="Arial"/>
          <w:sz w:val="20"/>
          <w:szCs w:val="20"/>
          <w:rPrChange w:id="5597" w:author="Mubiyarto Wibisono" w:date="2025-09-05T08:31:00Z" w16du:dateUtc="2025-09-05T01:31:00Z">
            <w:rPr/>
          </w:rPrChange>
        </w:rPr>
      </w:pPr>
    </w:p>
    <w:p w14:paraId="10BCEED1" w14:textId="77777777" w:rsidR="00FB3371" w:rsidRPr="00A41EA1" w:rsidRDefault="00FB3371" w:rsidP="00FB3371">
      <w:pPr>
        <w:rPr>
          <w:rFonts w:ascii="Arial" w:hAnsi="Arial" w:cs="Arial"/>
          <w:sz w:val="20"/>
          <w:szCs w:val="20"/>
          <w:rPrChange w:id="5598" w:author="Mubiyarto Wibisono" w:date="2025-09-05T08:31:00Z" w16du:dateUtc="2025-09-05T01:31:00Z">
            <w:rPr/>
          </w:rPrChange>
        </w:rPr>
      </w:pPr>
    </w:p>
    <w:p w14:paraId="3B228990" w14:textId="77777777" w:rsidR="00FB3371" w:rsidRPr="00A41EA1" w:rsidRDefault="00FB3371" w:rsidP="00FB3371">
      <w:pPr>
        <w:rPr>
          <w:rFonts w:ascii="Arial" w:hAnsi="Arial" w:cs="Arial"/>
          <w:sz w:val="20"/>
          <w:szCs w:val="20"/>
          <w:rPrChange w:id="5599" w:author="Mubiyarto Wibisono" w:date="2025-09-05T08:31:00Z" w16du:dateUtc="2025-09-05T01:31:00Z">
            <w:rPr/>
          </w:rPrChange>
        </w:rPr>
      </w:pPr>
    </w:p>
    <w:p w14:paraId="370437A6" w14:textId="77777777" w:rsidR="00FB3371" w:rsidRPr="00A41EA1" w:rsidRDefault="00FB3371" w:rsidP="00FB3371">
      <w:pPr>
        <w:rPr>
          <w:rFonts w:ascii="Arial" w:hAnsi="Arial" w:cs="Arial"/>
          <w:sz w:val="20"/>
          <w:szCs w:val="20"/>
          <w:rPrChange w:id="5600" w:author="Mubiyarto Wibisono" w:date="2025-09-05T08:31:00Z" w16du:dateUtc="2025-09-05T01:31:00Z">
            <w:rPr/>
          </w:rPrChange>
        </w:rPr>
      </w:pPr>
    </w:p>
    <w:p w14:paraId="37D7A915" w14:textId="77777777" w:rsidR="00FB3371" w:rsidRPr="00A41EA1" w:rsidRDefault="00FB3371" w:rsidP="00FB3371">
      <w:pPr>
        <w:jc w:val="center"/>
        <w:rPr>
          <w:rFonts w:ascii="Arial" w:hAnsi="Arial" w:cs="Arial"/>
          <w:sz w:val="20"/>
          <w:szCs w:val="20"/>
          <w:rPrChange w:id="5601" w:author="Mubiyarto Wibisono" w:date="2025-09-05T08:31:00Z" w16du:dateUtc="2025-09-05T01:31:00Z">
            <w:rPr/>
          </w:rPrChange>
        </w:rPr>
      </w:pPr>
    </w:p>
    <w:p w14:paraId="677E52EF" w14:textId="77777777" w:rsidR="00FB3371" w:rsidRPr="00A41EA1" w:rsidRDefault="00FB3371" w:rsidP="00FB3371">
      <w:pPr>
        <w:jc w:val="center"/>
        <w:rPr>
          <w:rFonts w:ascii="Arial" w:hAnsi="Arial" w:cs="Arial"/>
          <w:sz w:val="20"/>
          <w:szCs w:val="20"/>
          <w:rPrChange w:id="5602" w:author="Mubiyarto Wibisono" w:date="2025-09-05T08:31:00Z" w16du:dateUtc="2025-09-05T01:31:00Z">
            <w:rPr/>
          </w:rPrChange>
        </w:rPr>
      </w:pPr>
    </w:p>
    <w:p w14:paraId="74407F86" w14:textId="77777777" w:rsidR="00FB3371" w:rsidRPr="00A41EA1" w:rsidRDefault="00FB3371" w:rsidP="00FB3371">
      <w:pPr>
        <w:jc w:val="center"/>
        <w:rPr>
          <w:rFonts w:ascii="Arial" w:hAnsi="Arial" w:cs="Arial"/>
          <w:sz w:val="20"/>
          <w:szCs w:val="20"/>
          <w:rPrChange w:id="5603" w:author="Mubiyarto Wibisono" w:date="2025-09-05T08:31:00Z" w16du:dateUtc="2025-09-05T01:31:00Z">
            <w:rPr/>
          </w:rPrChange>
        </w:rPr>
      </w:pPr>
    </w:p>
    <w:p w14:paraId="69693CAD" w14:textId="77777777" w:rsidR="00FB3371" w:rsidRPr="00A41EA1" w:rsidRDefault="00FB3371" w:rsidP="00FB3371">
      <w:pPr>
        <w:jc w:val="center"/>
        <w:rPr>
          <w:rFonts w:ascii="Arial" w:hAnsi="Arial" w:cs="Arial"/>
          <w:sz w:val="20"/>
          <w:szCs w:val="20"/>
          <w:rPrChange w:id="5604" w:author="Mubiyarto Wibisono" w:date="2025-09-05T08:31:00Z" w16du:dateUtc="2025-09-05T01:31:00Z">
            <w:rPr/>
          </w:rPrChange>
        </w:rPr>
      </w:pPr>
    </w:p>
    <w:p w14:paraId="0549A293" w14:textId="77777777" w:rsidR="00FB3371" w:rsidRPr="00A41EA1" w:rsidRDefault="00FB3371" w:rsidP="00FB3371">
      <w:pPr>
        <w:jc w:val="center"/>
        <w:rPr>
          <w:rFonts w:ascii="Arial" w:hAnsi="Arial" w:cs="Arial"/>
          <w:sz w:val="20"/>
          <w:szCs w:val="20"/>
          <w:rPrChange w:id="5605" w:author="Mubiyarto Wibisono" w:date="2025-09-05T08:31:00Z" w16du:dateUtc="2025-09-05T01:31:00Z">
            <w:rPr/>
          </w:rPrChange>
        </w:rPr>
      </w:pPr>
    </w:p>
    <w:p w14:paraId="74EEA030" w14:textId="14AA31C1" w:rsidR="00FB3371" w:rsidRPr="00D76900" w:rsidDel="008934A7" w:rsidRDefault="00FB3371" w:rsidP="00FB3371">
      <w:pPr>
        <w:jc w:val="center"/>
        <w:rPr>
          <w:del w:id="5606" w:author="Mubiyarto Wibisono" w:date="2025-09-04T14:39:00Z" w16du:dateUtc="2025-09-04T07:39:00Z"/>
          <w:rFonts w:ascii="Arial" w:hAnsi="Arial" w:cs="Arial"/>
          <w:sz w:val="28"/>
          <w:szCs w:val="28"/>
        </w:rPr>
      </w:pPr>
      <w:bookmarkStart w:id="5607" w:name="_Toc207935600"/>
      <w:bookmarkStart w:id="5608" w:name="_Toc207956556"/>
      <w:bookmarkStart w:id="5609" w:name="_Toc207957108"/>
      <w:bookmarkStart w:id="5610" w:name="_Toc207961410"/>
      <w:bookmarkEnd w:id="5607"/>
      <w:bookmarkEnd w:id="5608"/>
      <w:bookmarkEnd w:id="5609"/>
      <w:bookmarkEnd w:id="5610"/>
    </w:p>
    <w:p w14:paraId="018459E3" w14:textId="73A83DAB" w:rsidR="00FB3371" w:rsidRPr="00D76900" w:rsidDel="008934A7" w:rsidRDefault="00FB3371" w:rsidP="00FB3371">
      <w:pPr>
        <w:jc w:val="center"/>
        <w:rPr>
          <w:del w:id="5611" w:author="Mubiyarto Wibisono" w:date="2025-09-04T14:39:00Z" w16du:dateUtc="2025-09-04T07:39:00Z"/>
          <w:rFonts w:ascii="Arial" w:hAnsi="Arial" w:cs="Arial"/>
          <w:sz w:val="28"/>
          <w:szCs w:val="28"/>
        </w:rPr>
      </w:pPr>
      <w:bookmarkStart w:id="5612" w:name="_Toc207935601"/>
      <w:bookmarkStart w:id="5613" w:name="_Toc207956557"/>
      <w:bookmarkStart w:id="5614" w:name="_Toc207957109"/>
      <w:bookmarkStart w:id="5615" w:name="_Toc207961411"/>
      <w:bookmarkEnd w:id="5612"/>
      <w:bookmarkEnd w:id="5613"/>
      <w:bookmarkEnd w:id="5614"/>
      <w:bookmarkEnd w:id="5615"/>
    </w:p>
    <w:p w14:paraId="4D790419" w14:textId="5F6A92C5" w:rsidR="00FB3371" w:rsidRPr="00D76900" w:rsidDel="008934A7" w:rsidRDefault="00FB3371" w:rsidP="00FB3371">
      <w:pPr>
        <w:jc w:val="center"/>
        <w:rPr>
          <w:del w:id="5616" w:author="Mubiyarto Wibisono" w:date="2025-09-04T14:39:00Z" w16du:dateUtc="2025-09-04T07:39:00Z"/>
          <w:rFonts w:ascii="Arial" w:hAnsi="Arial" w:cs="Arial"/>
          <w:sz w:val="28"/>
          <w:szCs w:val="28"/>
        </w:rPr>
      </w:pPr>
      <w:bookmarkStart w:id="5617" w:name="_Toc207935602"/>
      <w:bookmarkStart w:id="5618" w:name="_Toc207956558"/>
      <w:bookmarkStart w:id="5619" w:name="_Toc207957110"/>
      <w:bookmarkStart w:id="5620" w:name="_Toc207961412"/>
      <w:bookmarkEnd w:id="5617"/>
      <w:bookmarkEnd w:id="5618"/>
      <w:bookmarkEnd w:id="5619"/>
      <w:bookmarkEnd w:id="5620"/>
    </w:p>
    <w:p w14:paraId="369F1A7C" w14:textId="19CB714A" w:rsidR="00FB3371" w:rsidRPr="00D76900" w:rsidDel="008934A7" w:rsidRDefault="00FB3371" w:rsidP="00FB3371">
      <w:pPr>
        <w:ind w:left="552" w:hanging="552"/>
        <w:contextualSpacing/>
        <w:jc w:val="center"/>
        <w:rPr>
          <w:del w:id="5621" w:author="Mubiyarto Wibisono" w:date="2025-09-04T14:39:00Z" w16du:dateUtc="2025-09-04T07:39:00Z"/>
          <w:rFonts w:ascii="Arial" w:hAnsi="Arial" w:cs="Arial"/>
          <w:sz w:val="28"/>
          <w:szCs w:val="28"/>
        </w:rPr>
      </w:pPr>
      <w:bookmarkStart w:id="5622" w:name="_Toc207935603"/>
      <w:bookmarkStart w:id="5623" w:name="_Toc207956559"/>
      <w:bookmarkStart w:id="5624" w:name="_Toc207957111"/>
      <w:bookmarkStart w:id="5625" w:name="_Toc207961413"/>
      <w:bookmarkEnd w:id="5622"/>
      <w:bookmarkEnd w:id="5623"/>
      <w:bookmarkEnd w:id="5624"/>
      <w:bookmarkEnd w:id="5625"/>
    </w:p>
    <w:p w14:paraId="10C7DF77" w14:textId="5046185D" w:rsidR="00FB3371" w:rsidRPr="00D76900" w:rsidRDefault="00FB3371">
      <w:pPr>
        <w:pStyle w:val="Heading3"/>
        <w:numPr>
          <w:ilvl w:val="0"/>
          <w:numId w:val="72"/>
        </w:numPr>
        <w:ind w:left="567" w:hanging="567"/>
        <w:rPr>
          <w:rFonts w:cs="Arial"/>
          <w:b/>
          <w:bCs/>
          <w:color w:val="215E99" w:themeColor="text2" w:themeTint="BF"/>
          <w:rPrChange w:id="5626" w:author="Mubiyarto Wibisono" w:date="2025-09-05T08:43:00Z" w16du:dateUtc="2025-09-05T01:43:00Z">
            <w:rPr>
              <w:rFonts w:eastAsiaTheme="majorEastAsia"/>
            </w:rPr>
          </w:rPrChange>
        </w:rPr>
        <w:pPrChange w:id="5627" w:author="Mubiyarto Wibisono" w:date="2025-09-04T13:38:00Z" w16du:dateUtc="2025-09-04T06:38:00Z">
          <w:pPr>
            <w:keepNext/>
            <w:keepLines/>
            <w:numPr>
              <w:ilvl w:val="1"/>
            </w:numPr>
            <w:spacing w:before="160" w:after="80"/>
            <w:ind w:left="709" w:hanging="720"/>
            <w:outlineLvl w:val="1"/>
          </w:pPr>
        </w:pPrChange>
      </w:pPr>
      <w:bookmarkStart w:id="5628" w:name="_Toc204073161"/>
      <w:bookmarkStart w:id="5629" w:name="_Toc205888883"/>
      <w:bookmarkStart w:id="5630" w:name="_Toc205889318"/>
      <w:bookmarkStart w:id="5631" w:name="_Toc205889411"/>
      <w:bookmarkStart w:id="5632" w:name="_Toc206576665"/>
      <w:bookmarkStart w:id="5633" w:name="_Toc206577199"/>
      <w:del w:id="5634" w:author="Mubiyarto Wibisono" w:date="2025-09-04T13:38:00Z" w16du:dateUtc="2025-09-04T06:38:00Z">
        <w:r w:rsidRPr="00D76900" w:rsidDel="00406C7B">
          <w:rPr>
            <w:rFonts w:cs="Arial"/>
            <w:b/>
            <w:bCs/>
            <w:color w:val="215E99" w:themeColor="text2" w:themeTint="BF"/>
            <w:rPrChange w:id="5635" w:author="Mubiyarto Wibisono" w:date="2025-09-05T08:43:00Z" w16du:dateUtc="2025-09-05T01:43:00Z">
              <w:rPr/>
            </w:rPrChange>
          </w:rPr>
          <w:delText xml:space="preserve">2.1 </w:delText>
        </w:r>
      </w:del>
      <w:bookmarkStart w:id="5636" w:name="_Toc207935604"/>
      <w:bookmarkStart w:id="5637" w:name="_Toc207957112"/>
      <w:bookmarkStart w:id="5638" w:name="_Toc207961414"/>
      <w:r w:rsidRPr="00D76900">
        <w:rPr>
          <w:rFonts w:cs="Arial"/>
          <w:b/>
          <w:bCs/>
          <w:color w:val="215E99" w:themeColor="text2" w:themeTint="BF"/>
          <w:rPrChange w:id="5639" w:author="Mubiyarto Wibisono" w:date="2025-09-05T08:43:00Z" w16du:dateUtc="2025-09-05T01:43:00Z">
            <w:rPr/>
          </w:rPrChange>
        </w:rPr>
        <w:t>Use Case</w:t>
      </w:r>
      <w:bookmarkEnd w:id="5628"/>
      <w:bookmarkEnd w:id="5629"/>
      <w:bookmarkEnd w:id="5630"/>
      <w:bookmarkEnd w:id="5631"/>
      <w:bookmarkEnd w:id="5632"/>
      <w:bookmarkEnd w:id="5633"/>
      <w:bookmarkEnd w:id="5636"/>
      <w:bookmarkEnd w:id="5637"/>
      <w:bookmarkEnd w:id="5638"/>
    </w:p>
    <w:p w14:paraId="5ED49898" w14:textId="77777777" w:rsidR="00FB3371" w:rsidRPr="00A41EA1" w:rsidDel="00DB706E" w:rsidRDefault="00FB3371">
      <w:pPr>
        <w:numPr>
          <w:ilvl w:val="0"/>
          <w:numId w:val="34"/>
        </w:numPr>
        <w:tabs>
          <w:tab w:val="clear" w:pos="720"/>
          <w:tab w:val="num" w:pos="993"/>
        </w:tabs>
        <w:spacing w:before="240" w:line="360" w:lineRule="auto"/>
        <w:ind w:left="567" w:hanging="426"/>
        <w:rPr>
          <w:del w:id="5640" w:author="Mubiyarto Wibisono" w:date="2025-09-04T13:34:00Z" w16du:dateUtc="2025-09-04T06:34:00Z"/>
          <w:rFonts w:ascii="Arial" w:hAnsi="Arial" w:cs="Arial"/>
          <w:sz w:val="20"/>
          <w:szCs w:val="20"/>
          <w:lang w:val="en-SG"/>
        </w:rPr>
        <w:pPrChange w:id="5641" w:author="Mubiyarto Wibisono" w:date="2025-09-04T13:36:00Z" w16du:dateUtc="2025-09-04T06:36:00Z">
          <w:pPr>
            <w:numPr>
              <w:numId w:val="34"/>
            </w:numPr>
            <w:tabs>
              <w:tab w:val="num" w:pos="720"/>
            </w:tabs>
            <w:spacing w:line="360" w:lineRule="auto"/>
            <w:ind w:left="426" w:hanging="426"/>
          </w:pPr>
        </w:pPrChange>
      </w:pPr>
      <w:r w:rsidRPr="00A41EA1">
        <w:rPr>
          <w:rFonts w:ascii="Arial" w:hAnsi="Arial" w:cs="Arial"/>
          <w:sz w:val="20"/>
          <w:szCs w:val="20"/>
          <w:lang w:val="en-SG"/>
        </w:rPr>
        <w:t xml:space="preserve">When the Pay for Parking Fines eService or AXS sends a backend request to search for notices based on the motorist’s search parameter, OCMS validates the search results against a pre-defined Payment Matrix before returning the search results. </w:t>
      </w:r>
    </w:p>
    <w:p w14:paraId="1CEEDA2F" w14:textId="77777777" w:rsidR="00FB3371" w:rsidRPr="00A41EA1" w:rsidRDefault="00FB3371">
      <w:pPr>
        <w:numPr>
          <w:ilvl w:val="0"/>
          <w:numId w:val="34"/>
        </w:numPr>
        <w:tabs>
          <w:tab w:val="clear" w:pos="720"/>
          <w:tab w:val="num" w:pos="993"/>
        </w:tabs>
        <w:spacing w:before="240" w:line="360" w:lineRule="auto"/>
        <w:ind w:left="567" w:hanging="426"/>
        <w:rPr>
          <w:rFonts w:ascii="Arial" w:hAnsi="Arial" w:cs="Arial"/>
          <w:sz w:val="20"/>
          <w:szCs w:val="20"/>
          <w:lang w:val="en-SG"/>
        </w:rPr>
        <w:pPrChange w:id="5642" w:author="Mubiyarto Wibisono" w:date="2025-09-04T13:36:00Z" w16du:dateUtc="2025-09-04T06:36:00Z">
          <w:pPr>
            <w:spacing w:line="360" w:lineRule="auto"/>
            <w:ind w:left="426"/>
          </w:pPr>
        </w:pPrChange>
      </w:pPr>
    </w:p>
    <w:p w14:paraId="1235042F" w14:textId="77777777" w:rsidR="00FB3371" w:rsidRPr="00A41EA1" w:rsidRDefault="00FB3371">
      <w:pPr>
        <w:numPr>
          <w:ilvl w:val="0"/>
          <w:numId w:val="34"/>
        </w:numPr>
        <w:tabs>
          <w:tab w:val="num" w:pos="993"/>
        </w:tabs>
        <w:spacing w:before="240" w:line="360" w:lineRule="auto"/>
        <w:ind w:left="567" w:hanging="426"/>
        <w:rPr>
          <w:rFonts w:ascii="Arial" w:hAnsi="Arial" w:cs="Arial"/>
          <w:sz w:val="20"/>
          <w:szCs w:val="20"/>
          <w:lang w:val="en-SG"/>
        </w:rPr>
        <w:pPrChange w:id="5643" w:author="Mubiyarto Wibisono" w:date="2025-09-04T13:36:00Z" w16du:dateUtc="2025-09-04T06:36:00Z">
          <w:pPr>
            <w:numPr>
              <w:numId w:val="34"/>
            </w:numPr>
            <w:tabs>
              <w:tab w:val="num" w:pos="720"/>
            </w:tabs>
            <w:spacing w:line="360" w:lineRule="auto"/>
            <w:ind w:left="426" w:hanging="426"/>
          </w:pPr>
        </w:pPrChange>
      </w:pPr>
      <w:r w:rsidRPr="00A41EA1">
        <w:rPr>
          <w:rFonts w:ascii="Arial" w:hAnsi="Arial" w:cs="Arial"/>
          <w:sz w:val="20"/>
          <w:szCs w:val="20"/>
          <w:lang w:val="en-SG"/>
        </w:rPr>
        <w:t>The Payment Matrix is a standard checklist of rules that determines:</w:t>
      </w:r>
    </w:p>
    <w:p w14:paraId="16EE4104" w14:textId="77777777" w:rsidR="00FB3371" w:rsidRPr="00A41EA1" w:rsidRDefault="00FB3371">
      <w:pPr>
        <w:numPr>
          <w:ilvl w:val="1"/>
          <w:numId w:val="35"/>
        </w:numPr>
        <w:tabs>
          <w:tab w:val="num" w:pos="993"/>
        </w:tabs>
        <w:spacing w:before="240" w:line="276" w:lineRule="auto"/>
        <w:ind w:left="709" w:hanging="283"/>
        <w:rPr>
          <w:rFonts w:ascii="Arial" w:hAnsi="Arial" w:cs="Arial"/>
          <w:sz w:val="20"/>
          <w:szCs w:val="20"/>
          <w:lang w:val="en-SG"/>
        </w:rPr>
        <w:pPrChange w:id="5644" w:author="Mubiyarto Wibisono" w:date="2025-09-04T13:36:00Z" w16du:dateUtc="2025-09-04T06:36:00Z">
          <w:pPr>
            <w:numPr>
              <w:ilvl w:val="1"/>
              <w:numId w:val="35"/>
            </w:numPr>
            <w:spacing w:line="360" w:lineRule="auto"/>
            <w:ind w:left="567"/>
          </w:pPr>
        </w:pPrChange>
      </w:pPr>
      <w:r w:rsidRPr="00A41EA1">
        <w:rPr>
          <w:rFonts w:ascii="Arial" w:hAnsi="Arial" w:cs="Arial"/>
          <w:sz w:val="20"/>
          <w:szCs w:val="20"/>
          <w:lang w:val="en-SG"/>
        </w:rPr>
        <w:t>Whether a notice can be displayed on the payment portal</w:t>
      </w:r>
    </w:p>
    <w:p w14:paraId="4D40E3EF" w14:textId="77777777" w:rsidR="00FB3371" w:rsidRPr="00A41EA1" w:rsidRDefault="00FB3371">
      <w:pPr>
        <w:numPr>
          <w:ilvl w:val="1"/>
          <w:numId w:val="36"/>
        </w:numPr>
        <w:tabs>
          <w:tab w:val="num" w:pos="993"/>
        </w:tabs>
        <w:spacing w:before="240" w:line="276" w:lineRule="auto"/>
        <w:ind w:left="709" w:hanging="283"/>
        <w:rPr>
          <w:rFonts w:ascii="Arial" w:hAnsi="Arial" w:cs="Arial"/>
          <w:sz w:val="20"/>
          <w:szCs w:val="20"/>
          <w:lang w:val="en-SG"/>
        </w:rPr>
        <w:pPrChange w:id="5645" w:author="Mubiyarto Wibisono" w:date="2025-09-04T13:36:00Z" w16du:dateUtc="2025-09-04T06:36:00Z">
          <w:pPr>
            <w:numPr>
              <w:ilvl w:val="1"/>
              <w:numId w:val="36"/>
            </w:numPr>
            <w:spacing w:line="360" w:lineRule="auto"/>
            <w:ind w:left="567"/>
          </w:pPr>
        </w:pPrChange>
      </w:pPr>
      <w:r w:rsidRPr="00A41EA1">
        <w:rPr>
          <w:rFonts w:ascii="Arial" w:hAnsi="Arial" w:cs="Arial"/>
          <w:sz w:val="20"/>
          <w:szCs w:val="20"/>
          <w:lang w:val="en-SG"/>
        </w:rPr>
        <w:t>Whether a notice is payable </w:t>
      </w:r>
    </w:p>
    <w:p w14:paraId="538F7FB2" w14:textId="77777777" w:rsidR="00DB706E" w:rsidRPr="00A41EA1" w:rsidRDefault="00FB3371">
      <w:pPr>
        <w:numPr>
          <w:ilvl w:val="1"/>
          <w:numId w:val="37"/>
        </w:numPr>
        <w:tabs>
          <w:tab w:val="num" w:pos="993"/>
        </w:tabs>
        <w:spacing w:before="240" w:line="276" w:lineRule="auto"/>
        <w:ind w:left="709" w:hanging="283"/>
        <w:rPr>
          <w:ins w:id="5646" w:author="Mubiyarto Wibisono" w:date="2025-09-04T13:34:00Z" w16du:dateUtc="2025-09-04T06:34:00Z"/>
          <w:rFonts w:ascii="Arial" w:hAnsi="Arial" w:cs="Arial"/>
          <w:sz w:val="20"/>
          <w:szCs w:val="20"/>
          <w:lang w:val="en-SG"/>
        </w:rPr>
        <w:pPrChange w:id="5647" w:author="Mubiyarto Wibisono" w:date="2025-09-04T13:36:00Z" w16du:dateUtc="2025-09-04T06:36:00Z">
          <w:pPr>
            <w:numPr>
              <w:ilvl w:val="1"/>
              <w:numId w:val="37"/>
            </w:numPr>
            <w:spacing w:line="360" w:lineRule="auto"/>
            <w:ind w:left="567" w:hanging="141"/>
          </w:pPr>
        </w:pPrChange>
      </w:pPr>
      <w:r w:rsidRPr="00A41EA1">
        <w:rPr>
          <w:rFonts w:ascii="Arial" w:hAnsi="Arial" w:cs="Arial"/>
          <w:sz w:val="20"/>
          <w:szCs w:val="20"/>
          <w:lang w:val="en-SG"/>
        </w:rPr>
        <w:t>The corresponding user message that the eService portal should display based on the notice’s</w:t>
      </w:r>
      <w:ins w:id="5648" w:author="Mubiyarto Wibisono" w:date="2025-09-04T13:34:00Z" w16du:dateUtc="2025-09-04T06:34:00Z">
        <w:r w:rsidR="00DB706E" w:rsidRPr="00A41EA1">
          <w:rPr>
            <w:rFonts w:ascii="Arial" w:hAnsi="Arial" w:cs="Arial"/>
            <w:sz w:val="20"/>
            <w:szCs w:val="20"/>
            <w:lang w:val="en-SG"/>
          </w:rPr>
          <w:t xml:space="preserve">                      </w:t>
        </w:r>
      </w:ins>
    </w:p>
    <w:p w14:paraId="4D752B7A" w14:textId="0FA21ACF" w:rsidR="00FB3371" w:rsidRPr="00A41EA1" w:rsidDel="00DB706E" w:rsidRDefault="00DB706E">
      <w:pPr>
        <w:tabs>
          <w:tab w:val="num" w:pos="993"/>
        </w:tabs>
        <w:spacing w:before="240" w:line="276" w:lineRule="auto"/>
        <w:ind w:left="709" w:hanging="283"/>
        <w:rPr>
          <w:del w:id="5649" w:author="Mubiyarto Wibisono" w:date="2025-09-04T13:34:00Z" w16du:dateUtc="2025-09-04T06:34:00Z"/>
          <w:rFonts w:ascii="Arial" w:hAnsi="Arial" w:cs="Arial"/>
          <w:sz w:val="20"/>
          <w:szCs w:val="20"/>
          <w:lang w:val="en-SG"/>
        </w:rPr>
        <w:pPrChange w:id="5650" w:author="Mubiyarto Wibisono" w:date="2025-09-04T13:36:00Z" w16du:dateUtc="2025-09-04T06:36:00Z">
          <w:pPr>
            <w:numPr>
              <w:ilvl w:val="1"/>
              <w:numId w:val="37"/>
            </w:numPr>
            <w:spacing w:line="360" w:lineRule="auto"/>
            <w:ind w:left="567"/>
          </w:pPr>
        </w:pPrChange>
      </w:pPr>
      <w:ins w:id="5651" w:author="Mubiyarto Wibisono" w:date="2025-09-04T13:34:00Z" w16du:dateUtc="2025-09-04T06:34:00Z">
        <w:r w:rsidRPr="00A41EA1">
          <w:rPr>
            <w:rFonts w:ascii="Arial" w:hAnsi="Arial" w:cs="Arial"/>
            <w:sz w:val="20"/>
            <w:szCs w:val="20"/>
            <w:lang w:val="en-SG"/>
          </w:rPr>
          <w:t xml:space="preserve"> </w:t>
        </w:r>
      </w:ins>
      <w:ins w:id="5652" w:author="Mubiyarto Wibisono" w:date="2025-09-04T13:36:00Z" w16du:dateUtc="2025-09-04T06:36:00Z">
        <w:r w:rsidRPr="00A41EA1">
          <w:rPr>
            <w:rFonts w:ascii="Arial" w:hAnsi="Arial" w:cs="Arial"/>
            <w:sz w:val="20"/>
            <w:szCs w:val="20"/>
            <w:lang w:val="en-SG"/>
          </w:rPr>
          <w:t xml:space="preserve">  </w:t>
        </w:r>
      </w:ins>
      <w:ins w:id="5653" w:author="Mubiyarto Wibisono" w:date="2025-09-04T13:34:00Z" w16du:dateUtc="2025-09-04T06:34:00Z">
        <w:r w:rsidRPr="00A41EA1">
          <w:rPr>
            <w:rFonts w:ascii="Arial" w:hAnsi="Arial" w:cs="Arial"/>
            <w:sz w:val="20"/>
            <w:szCs w:val="20"/>
            <w:lang w:val="en-SG"/>
          </w:rPr>
          <w:t xml:space="preserve">  </w:t>
        </w:r>
      </w:ins>
      <w:del w:id="5654" w:author="Mubiyarto Wibisono" w:date="2025-09-04T13:34:00Z" w16du:dateUtc="2025-09-04T06:34:00Z">
        <w:r w:rsidR="00FB3371" w:rsidRPr="00A41EA1" w:rsidDel="00DB706E">
          <w:rPr>
            <w:rFonts w:ascii="Arial" w:hAnsi="Arial" w:cs="Arial"/>
            <w:sz w:val="20"/>
            <w:szCs w:val="20"/>
            <w:lang w:val="en-SG"/>
          </w:rPr>
          <w:delText xml:space="preserve"> </w:delText>
        </w:r>
      </w:del>
      <w:r w:rsidR="00FB3371" w:rsidRPr="00A41EA1">
        <w:rPr>
          <w:rFonts w:ascii="Arial" w:hAnsi="Arial" w:cs="Arial"/>
          <w:sz w:val="20"/>
          <w:szCs w:val="20"/>
          <w:lang w:val="en-SG"/>
        </w:rPr>
        <w:t>attributes</w:t>
      </w:r>
    </w:p>
    <w:p w14:paraId="2311D77D" w14:textId="77777777" w:rsidR="00FB3371" w:rsidRPr="00A41EA1" w:rsidRDefault="00FB3371">
      <w:pPr>
        <w:tabs>
          <w:tab w:val="num" w:pos="993"/>
        </w:tabs>
        <w:spacing w:before="240" w:line="276" w:lineRule="auto"/>
        <w:ind w:left="709" w:hanging="283"/>
        <w:rPr>
          <w:rFonts w:ascii="Arial" w:hAnsi="Arial" w:cs="Arial"/>
          <w:sz w:val="20"/>
          <w:szCs w:val="20"/>
          <w:lang w:val="en-SG"/>
        </w:rPr>
        <w:pPrChange w:id="5655" w:author="Mubiyarto Wibisono" w:date="2025-09-04T13:36:00Z" w16du:dateUtc="2025-09-04T06:36:00Z">
          <w:pPr>
            <w:spacing w:line="360" w:lineRule="auto"/>
          </w:pPr>
        </w:pPrChange>
      </w:pPr>
    </w:p>
    <w:p w14:paraId="7E84AD06" w14:textId="77777777" w:rsidR="00FB3371" w:rsidRPr="00A41EA1" w:rsidRDefault="00FB3371">
      <w:pPr>
        <w:numPr>
          <w:ilvl w:val="0"/>
          <w:numId w:val="38"/>
        </w:numPr>
        <w:tabs>
          <w:tab w:val="left" w:pos="567"/>
          <w:tab w:val="num" w:pos="993"/>
        </w:tabs>
        <w:spacing w:before="240" w:line="360" w:lineRule="auto"/>
        <w:ind w:left="567" w:hanging="426"/>
        <w:rPr>
          <w:rFonts w:ascii="Arial" w:hAnsi="Arial" w:cs="Arial"/>
          <w:sz w:val="20"/>
          <w:szCs w:val="20"/>
          <w:lang w:val="en-SG"/>
        </w:rPr>
        <w:pPrChange w:id="5656" w:author="Mubiyarto Wibisono" w:date="2025-09-04T13:36:00Z" w16du:dateUtc="2025-09-04T06:36:00Z">
          <w:pPr>
            <w:numPr>
              <w:numId w:val="38"/>
            </w:numPr>
            <w:tabs>
              <w:tab w:val="left" w:pos="426"/>
            </w:tabs>
            <w:spacing w:line="360" w:lineRule="auto"/>
          </w:pPr>
        </w:pPrChange>
      </w:pPr>
      <w:r w:rsidRPr="00A41EA1">
        <w:rPr>
          <w:rFonts w:ascii="Arial" w:hAnsi="Arial" w:cs="Arial"/>
          <w:sz w:val="20"/>
          <w:szCs w:val="20"/>
          <w:lang w:val="en-SG"/>
        </w:rPr>
        <w:t xml:space="preserve">The Matrix will be implemented as a new table in the OCMS Internet database. </w:t>
      </w:r>
      <w:del w:id="5657" w:author="Mubiyarto Wibisono" w:date="2025-09-04T13:34:00Z" w16du:dateUtc="2025-09-04T06:34:00Z">
        <w:r w:rsidRPr="00A41EA1" w:rsidDel="00DB706E">
          <w:rPr>
            <w:rFonts w:ascii="Arial" w:hAnsi="Arial" w:cs="Arial"/>
            <w:sz w:val="20"/>
            <w:szCs w:val="20"/>
            <w:lang w:val="en-SG"/>
          </w:rPr>
          <w:br/>
        </w:r>
      </w:del>
    </w:p>
    <w:p w14:paraId="42EEBE7C" w14:textId="77777777" w:rsidR="00FB3371" w:rsidRPr="00A41EA1" w:rsidRDefault="00FB3371">
      <w:pPr>
        <w:numPr>
          <w:ilvl w:val="0"/>
          <w:numId w:val="39"/>
        </w:numPr>
        <w:tabs>
          <w:tab w:val="num" w:pos="993"/>
        </w:tabs>
        <w:spacing w:before="240" w:line="360" w:lineRule="auto"/>
        <w:ind w:left="567" w:hanging="426"/>
        <w:rPr>
          <w:rFonts w:ascii="Arial" w:hAnsi="Arial" w:cs="Arial"/>
          <w:sz w:val="20"/>
          <w:szCs w:val="20"/>
          <w:lang w:val="en-SG"/>
          <w:rPrChange w:id="5658" w:author="Mubiyarto Wibisono" w:date="2025-09-05T08:31:00Z" w16du:dateUtc="2025-09-05T01:31:00Z">
            <w:rPr>
              <w:rFonts w:ascii="Arial" w:hAnsi="Arial" w:cs="Arial"/>
              <w:lang w:val="en-SG"/>
            </w:rPr>
          </w:rPrChange>
        </w:rPr>
        <w:pPrChange w:id="5659" w:author="Mubiyarto Wibisono" w:date="2025-09-04T13:36:00Z" w16du:dateUtc="2025-09-04T06:36:00Z">
          <w:pPr>
            <w:numPr>
              <w:numId w:val="39"/>
            </w:numPr>
            <w:spacing w:line="360" w:lineRule="auto"/>
          </w:pPr>
        </w:pPrChange>
      </w:pPr>
      <w:r w:rsidRPr="00A41EA1">
        <w:rPr>
          <w:rFonts w:ascii="Arial" w:hAnsi="Arial" w:cs="Arial"/>
          <w:sz w:val="20"/>
          <w:szCs w:val="20"/>
          <w:lang w:val="en-SG"/>
        </w:rPr>
        <w:t>Each row in the matrix maps a unique combination of attributes to corresponding outcomes that guide the system’s display logic, payment eligibility validation, and messages to end-users.</w:t>
      </w:r>
    </w:p>
    <w:p w14:paraId="5C0E65E6" w14:textId="77777777" w:rsidR="00FB3371" w:rsidRPr="00A41EA1" w:rsidRDefault="00FB3371" w:rsidP="00FB3371">
      <w:pPr>
        <w:rPr>
          <w:rFonts w:ascii="Arial" w:hAnsi="Arial" w:cs="Arial"/>
          <w:sz w:val="20"/>
          <w:szCs w:val="20"/>
          <w:lang w:val="en-SG"/>
        </w:rPr>
      </w:pPr>
    </w:p>
    <w:p w14:paraId="2F681401" w14:textId="77777777" w:rsidR="00FB3371" w:rsidRPr="00A41EA1" w:rsidRDefault="00FB3371" w:rsidP="00FB3371">
      <w:pPr>
        <w:rPr>
          <w:rFonts w:ascii="Arial" w:hAnsi="Arial" w:cs="Arial"/>
          <w:sz w:val="20"/>
          <w:szCs w:val="20"/>
          <w:lang w:val="en-SG"/>
        </w:rPr>
      </w:pPr>
    </w:p>
    <w:p w14:paraId="46D42FF9" w14:textId="77777777" w:rsidR="00FB3371" w:rsidRPr="00A41EA1" w:rsidRDefault="00FB3371" w:rsidP="00FB3371">
      <w:pPr>
        <w:rPr>
          <w:rFonts w:ascii="Arial" w:hAnsi="Arial" w:cs="Arial"/>
          <w:sz w:val="20"/>
          <w:szCs w:val="20"/>
          <w:lang w:val="en-SG"/>
        </w:rPr>
      </w:pPr>
    </w:p>
    <w:p w14:paraId="5541337B" w14:textId="77777777" w:rsidR="00FB3371" w:rsidRPr="00A41EA1" w:rsidRDefault="00FB3371" w:rsidP="00FB3371">
      <w:pPr>
        <w:rPr>
          <w:rFonts w:ascii="Arial" w:hAnsi="Arial" w:cs="Arial"/>
          <w:sz w:val="20"/>
          <w:szCs w:val="20"/>
          <w:lang w:val="en-SG"/>
        </w:rPr>
      </w:pPr>
    </w:p>
    <w:p w14:paraId="4160CF39" w14:textId="77777777" w:rsidR="00FB3371" w:rsidRPr="00A41EA1" w:rsidRDefault="00FB3371" w:rsidP="00FB3371">
      <w:pPr>
        <w:rPr>
          <w:rFonts w:ascii="Arial" w:hAnsi="Arial" w:cs="Arial"/>
          <w:sz w:val="20"/>
          <w:szCs w:val="20"/>
          <w:lang w:val="en-SG"/>
        </w:rPr>
      </w:pPr>
    </w:p>
    <w:p w14:paraId="39FA99DF" w14:textId="77777777" w:rsidR="00FB3371" w:rsidRPr="00A41EA1" w:rsidRDefault="00FB3371" w:rsidP="00FB3371">
      <w:pPr>
        <w:rPr>
          <w:rFonts w:ascii="Arial" w:hAnsi="Arial" w:cs="Arial"/>
          <w:sz w:val="20"/>
          <w:szCs w:val="20"/>
          <w:lang w:val="en-SG"/>
        </w:rPr>
      </w:pPr>
    </w:p>
    <w:p w14:paraId="5DEDC385" w14:textId="77777777" w:rsidR="00FB3371" w:rsidRPr="00A41EA1" w:rsidRDefault="00FB3371" w:rsidP="00FB3371">
      <w:pPr>
        <w:rPr>
          <w:rFonts w:ascii="Arial" w:hAnsi="Arial" w:cs="Arial"/>
          <w:sz w:val="20"/>
          <w:szCs w:val="20"/>
          <w:lang w:val="en-SG"/>
        </w:rPr>
      </w:pPr>
    </w:p>
    <w:p w14:paraId="0572B869" w14:textId="77777777" w:rsidR="00FB3371" w:rsidRPr="00A41EA1" w:rsidRDefault="00FB3371" w:rsidP="00FB3371">
      <w:pPr>
        <w:rPr>
          <w:rFonts w:ascii="Arial" w:hAnsi="Arial" w:cs="Arial"/>
          <w:sz w:val="20"/>
          <w:szCs w:val="20"/>
          <w:lang w:val="en-SG"/>
        </w:rPr>
      </w:pPr>
    </w:p>
    <w:p w14:paraId="1D19479F" w14:textId="77777777" w:rsidR="00FB3371" w:rsidRPr="00A41EA1" w:rsidRDefault="00FB3371" w:rsidP="00FB3371">
      <w:pPr>
        <w:rPr>
          <w:rFonts w:ascii="Arial" w:hAnsi="Arial" w:cs="Arial"/>
          <w:sz w:val="20"/>
          <w:szCs w:val="20"/>
          <w:lang w:val="en-SG"/>
        </w:rPr>
      </w:pPr>
    </w:p>
    <w:p w14:paraId="6DDD706E" w14:textId="77777777" w:rsidR="00FB3371" w:rsidRPr="00A41EA1" w:rsidRDefault="00FB3371" w:rsidP="00FB3371">
      <w:pPr>
        <w:rPr>
          <w:rFonts w:ascii="Arial" w:hAnsi="Arial" w:cs="Arial"/>
          <w:sz w:val="20"/>
          <w:szCs w:val="20"/>
          <w:lang w:val="en-SG"/>
        </w:rPr>
      </w:pPr>
    </w:p>
    <w:p w14:paraId="632F2BB6" w14:textId="77777777" w:rsidR="00FB3371" w:rsidRPr="00A41EA1" w:rsidRDefault="00FB3371" w:rsidP="00FB3371">
      <w:pPr>
        <w:rPr>
          <w:rFonts w:ascii="Arial" w:hAnsi="Arial" w:cs="Arial"/>
          <w:sz w:val="20"/>
          <w:szCs w:val="20"/>
          <w:lang w:val="en-SG"/>
        </w:rPr>
      </w:pPr>
    </w:p>
    <w:p w14:paraId="23ACD9C8" w14:textId="77777777" w:rsidR="00FB3371" w:rsidRPr="00A41EA1" w:rsidRDefault="00FB3371" w:rsidP="00FB3371">
      <w:pPr>
        <w:rPr>
          <w:rFonts w:ascii="Arial" w:hAnsi="Arial" w:cs="Arial"/>
          <w:sz w:val="20"/>
          <w:szCs w:val="20"/>
          <w:lang w:val="en-SG"/>
        </w:rPr>
      </w:pPr>
    </w:p>
    <w:p w14:paraId="392BA061" w14:textId="77777777" w:rsidR="00FB3371" w:rsidRPr="00A41EA1" w:rsidRDefault="00FB3371" w:rsidP="00FB3371">
      <w:pPr>
        <w:rPr>
          <w:rFonts w:ascii="Arial" w:hAnsi="Arial" w:cs="Arial"/>
          <w:sz w:val="20"/>
          <w:szCs w:val="20"/>
          <w:lang w:val="en-SG"/>
        </w:rPr>
      </w:pPr>
    </w:p>
    <w:p w14:paraId="59B47118" w14:textId="77777777" w:rsidR="00FB3371" w:rsidRPr="00A41EA1" w:rsidRDefault="00FB3371" w:rsidP="00FB3371">
      <w:pPr>
        <w:rPr>
          <w:rFonts w:ascii="Arial" w:hAnsi="Arial" w:cs="Arial"/>
          <w:sz w:val="20"/>
          <w:szCs w:val="20"/>
          <w:lang w:val="en-SG"/>
        </w:rPr>
      </w:pPr>
    </w:p>
    <w:p w14:paraId="7A6386F9" w14:textId="77777777" w:rsidR="00FB3371" w:rsidRPr="00A41EA1" w:rsidRDefault="00FB3371" w:rsidP="00FB3371">
      <w:pPr>
        <w:rPr>
          <w:rFonts w:ascii="Arial" w:hAnsi="Arial" w:cs="Arial"/>
          <w:sz w:val="20"/>
          <w:szCs w:val="20"/>
          <w:lang w:val="en-SG"/>
        </w:rPr>
      </w:pPr>
    </w:p>
    <w:p w14:paraId="573DF5D1" w14:textId="77777777" w:rsidR="00FB3371" w:rsidRPr="00A41EA1" w:rsidRDefault="00FB3371" w:rsidP="00FB3371">
      <w:pPr>
        <w:rPr>
          <w:rFonts w:ascii="Arial" w:hAnsi="Arial" w:cs="Arial"/>
          <w:sz w:val="20"/>
          <w:szCs w:val="20"/>
          <w:lang w:val="en-SG"/>
        </w:rPr>
      </w:pPr>
    </w:p>
    <w:p w14:paraId="7F0C3A66" w14:textId="77777777" w:rsidR="00FB3371" w:rsidRPr="00A41EA1" w:rsidRDefault="00FB3371" w:rsidP="00FB3371">
      <w:pPr>
        <w:rPr>
          <w:rFonts w:ascii="Arial" w:hAnsi="Arial" w:cs="Arial"/>
          <w:sz w:val="20"/>
          <w:szCs w:val="20"/>
          <w:lang w:val="en-SG"/>
        </w:rPr>
      </w:pPr>
    </w:p>
    <w:p w14:paraId="13295557" w14:textId="77777777" w:rsidR="00FB3371" w:rsidRPr="00A41EA1" w:rsidRDefault="00FB3371" w:rsidP="00FB3371">
      <w:pPr>
        <w:rPr>
          <w:rFonts w:ascii="Arial" w:hAnsi="Arial" w:cs="Arial"/>
          <w:sz w:val="20"/>
          <w:szCs w:val="20"/>
          <w:lang w:val="en-SG"/>
        </w:rPr>
      </w:pPr>
    </w:p>
    <w:p w14:paraId="33BBAEDE" w14:textId="77777777" w:rsidR="00FB3371" w:rsidRPr="00A41EA1" w:rsidRDefault="00FB3371" w:rsidP="00FB3371">
      <w:pPr>
        <w:rPr>
          <w:rFonts w:ascii="Arial" w:hAnsi="Arial" w:cs="Arial"/>
          <w:sz w:val="20"/>
          <w:szCs w:val="20"/>
          <w:lang w:val="en-SG"/>
        </w:rPr>
      </w:pPr>
    </w:p>
    <w:p w14:paraId="42304055" w14:textId="77777777" w:rsidR="00FB3371" w:rsidRPr="00A41EA1" w:rsidRDefault="00FB3371" w:rsidP="00FB3371">
      <w:pPr>
        <w:rPr>
          <w:rFonts w:ascii="Arial" w:hAnsi="Arial" w:cs="Arial"/>
          <w:sz w:val="20"/>
          <w:szCs w:val="20"/>
          <w:lang w:val="en-SG"/>
        </w:rPr>
      </w:pPr>
    </w:p>
    <w:p w14:paraId="5020D3DF" w14:textId="77777777" w:rsidR="00FB3371" w:rsidRPr="00A41EA1" w:rsidRDefault="00FB3371" w:rsidP="00FB3371">
      <w:pPr>
        <w:rPr>
          <w:rFonts w:ascii="Arial" w:hAnsi="Arial" w:cs="Arial"/>
          <w:sz w:val="20"/>
          <w:szCs w:val="20"/>
          <w:lang w:val="en-SG"/>
        </w:rPr>
      </w:pPr>
    </w:p>
    <w:p w14:paraId="166CE76F" w14:textId="77777777" w:rsidR="00FB3371" w:rsidRPr="00A41EA1" w:rsidRDefault="00FB3371" w:rsidP="00FB3371">
      <w:pPr>
        <w:rPr>
          <w:rFonts w:ascii="Arial" w:hAnsi="Arial" w:cs="Arial"/>
          <w:sz w:val="20"/>
          <w:szCs w:val="20"/>
          <w:lang w:val="en-SG"/>
        </w:rPr>
      </w:pPr>
    </w:p>
    <w:p w14:paraId="6AF7437F" w14:textId="77777777" w:rsidR="00FB3371" w:rsidRPr="00A41EA1" w:rsidRDefault="00FB3371" w:rsidP="00FB3371">
      <w:pPr>
        <w:rPr>
          <w:rFonts w:ascii="Arial" w:hAnsi="Arial" w:cs="Arial"/>
          <w:sz w:val="20"/>
          <w:szCs w:val="20"/>
          <w:lang w:val="en-SG"/>
        </w:rPr>
      </w:pPr>
    </w:p>
    <w:p w14:paraId="2AE5457E" w14:textId="77777777" w:rsidR="00FB3371" w:rsidRPr="00A41EA1" w:rsidRDefault="00FB3371" w:rsidP="00FB3371">
      <w:pPr>
        <w:rPr>
          <w:rFonts w:ascii="Arial" w:hAnsi="Arial" w:cs="Arial"/>
          <w:sz w:val="20"/>
          <w:szCs w:val="20"/>
          <w:lang w:val="en-SG"/>
        </w:rPr>
      </w:pPr>
    </w:p>
    <w:p w14:paraId="38A7AB0C" w14:textId="77777777" w:rsidR="00FB3371" w:rsidRPr="00A41EA1" w:rsidRDefault="00FB3371" w:rsidP="00FB3371">
      <w:pPr>
        <w:rPr>
          <w:rFonts w:ascii="Arial" w:hAnsi="Arial" w:cs="Arial"/>
          <w:sz w:val="20"/>
          <w:szCs w:val="20"/>
          <w:lang w:val="en-SG"/>
        </w:rPr>
      </w:pPr>
    </w:p>
    <w:p w14:paraId="1359AEA6" w14:textId="77777777" w:rsidR="00FB3371" w:rsidRPr="00A41EA1" w:rsidRDefault="00FB3371" w:rsidP="00FB3371">
      <w:pPr>
        <w:rPr>
          <w:rFonts w:ascii="Arial" w:hAnsi="Arial" w:cs="Arial"/>
          <w:sz w:val="20"/>
          <w:szCs w:val="20"/>
          <w:lang w:val="en-SG"/>
        </w:rPr>
      </w:pPr>
    </w:p>
    <w:p w14:paraId="728DCE20" w14:textId="77777777" w:rsidR="00FB3371" w:rsidRPr="00A41EA1" w:rsidRDefault="00FB3371" w:rsidP="00FB3371">
      <w:pPr>
        <w:rPr>
          <w:rFonts w:ascii="Arial" w:hAnsi="Arial" w:cs="Arial"/>
          <w:sz w:val="20"/>
          <w:szCs w:val="20"/>
          <w:lang w:val="en-SG"/>
        </w:rPr>
      </w:pPr>
    </w:p>
    <w:p w14:paraId="452987D4" w14:textId="77777777" w:rsidR="00FB3371" w:rsidRPr="00A41EA1" w:rsidRDefault="00FB3371" w:rsidP="00FB3371">
      <w:pPr>
        <w:rPr>
          <w:rFonts w:ascii="Arial" w:hAnsi="Arial" w:cs="Arial"/>
          <w:sz w:val="20"/>
          <w:szCs w:val="20"/>
          <w:lang w:val="en-SG"/>
        </w:rPr>
      </w:pPr>
    </w:p>
    <w:p w14:paraId="768CEEFA" w14:textId="77777777" w:rsidR="00FB3371" w:rsidRPr="00A41EA1" w:rsidRDefault="00FB3371" w:rsidP="00FB3371">
      <w:pPr>
        <w:rPr>
          <w:rFonts w:ascii="Arial" w:hAnsi="Arial" w:cs="Arial"/>
          <w:sz w:val="20"/>
          <w:szCs w:val="20"/>
          <w:lang w:val="en-SG"/>
        </w:rPr>
      </w:pPr>
    </w:p>
    <w:p w14:paraId="17B8F02C" w14:textId="77777777" w:rsidR="00FB3371" w:rsidRPr="00A41EA1" w:rsidDel="00D76900" w:rsidRDefault="00FB3371" w:rsidP="00FB3371">
      <w:pPr>
        <w:rPr>
          <w:del w:id="5660" w:author="Mubiyarto Wibisono" w:date="2025-09-05T08:43:00Z" w16du:dateUtc="2025-09-05T01:43:00Z"/>
          <w:rFonts w:ascii="Arial" w:hAnsi="Arial" w:cs="Arial"/>
          <w:sz w:val="20"/>
          <w:szCs w:val="20"/>
          <w:lang w:val="en-SG"/>
        </w:rPr>
      </w:pPr>
    </w:p>
    <w:p w14:paraId="2CE28B7F" w14:textId="77777777" w:rsidR="00FB3371" w:rsidRPr="00D76900" w:rsidRDefault="00FB3371" w:rsidP="00FB3371">
      <w:pPr>
        <w:rPr>
          <w:rFonts w:ascii="Arial" w:hAnsi="Arial" w:cs="Arial"/>
          <w:sz w:val="28"/>
          <w:szCs w:val="28"/>
          <w:lang w:val="en-SG"/>
          <w:rPrChange w:id="5661" w:author="Mubiyarto Wibisono" w:date="2025-09-05T08:43:00Z" w16du:dateUtc="2025-09-05T01:43:00Z">
            <w:rPr>
              <w:rFonts w:ascii="Arial" w:hAnsi="Arial" w:cs="Arial"/>
              <w:sz w:val="20"/>
              <w:szCs w:val="20"/>
              <w:lang w:val="en-SG"/>
            </w:rPr>
          </w:rPrChange>
        </w:rPr>
      </w:pPr>
    </w:p>
    <w:p w14:paraId="0A0E53DE" w14:textId="34FBF37C" w:rsidR="00FB3371" w:rsidRPr="00D76900" w:rsidDel="00DB706E" w:rsidRDefault="00FB3371" w:rsidP="00FB3371">
      <w:pPr>
        <w:rPr>
          <w:del w:id="5662" w:author="Mubiyarto Wibisono" w:date="2025-09-04T13:36:00Z" w16du:dateUtc="2025-09-04T06:36:00Z"/>
          <w:rFonts w:ascii="Arial" w:hAnsi="Arial" w:cs="Arial"/>
          <w:sz w:val="28"/>
          <w:szCs w:val="28"/>
          <w:lang w:val="en-SG"/>
          <w:rPrChange w:id="5663" w:author="Mubiyarto Wibisono" w:date="2025-09-05T08:43:00Z" w16du:dateUtc="2025-09-05T01:43:00Z">
            <w:rPr>
              <w:del w:id="5664" w:author="Mubiyarto Wibisono" w:date="2025-09-04T13:36:00Z" w16du:dateUtc="2025-09-04T06:36:00Z"/>
              <w:rFonts w:ascii="Arial" w:hAnsi="Arial" w:cs="Arial"/>
              <w:sz w:val="20"/>
              <w:szCs w:val="20"/>
              <w:lang w:val="en-SG"/>
            </w:rPr>
          </w:rPrChange>
        </w:rPr>
      </w:pPr>
      <w:bookmarkStart w:id="5665" w:name="_Toc207935605"/>
      <w:bookmarkStart w:id="5666" w:name="_Toc207956561"/>
      <w:bookmarkStart w:id="5667" w:name="_Toc207957113"/>
      <w:bookmarkStart w:id="5668" w:name="_Toc207961415"/>
      <w:bookmarkEnd w:id="5665"/>
      <w:bookmarkEnd w:id="5666"/>
      <w:bookmarkEnd w:id="5667"/>
      <w:bookmarkEnd w:id="5668"/>
    </w:p>
    <w:p w14:paraId="62B41F1F" w14:textId="38A51927" w:rsidR="00FB3371" w:rsidRPr="00D76900" w:rsidDel="00DB706E" w:rsidRDefault="00FB3371" w:rsidP="00FB3371">
      <w:pPr>
        <w:rPr>
          <w:del w:id="5669" w:author="Mubiyarto Wibisono" w:date="2025-09-04T13:36:00Z" w16du:dateUtc="2025-09-04T06:36:00Z"/>
          <w:rFonts w:ascii="Arial" w:hAnsi="Arial" w:cs="Arial"/>
          <w:sz w:val="28"/>
          <w:szCs w:val="28"/>
          <w:lang w:val="en-SG"/>
          <w:rPrChange w:id="5670" w:author="Mubiyarto Wibisono" w:date="2025-09-05T08:43:00Z" w16du:dateUtc="2025-09-05T01:43:00Z">
            <w:rPr>
              <w:del w:id="5671" w:author="Mubiyarto Wibisono" w:date="2025-09-04T13:36:00Z" w16du:dateUtc="2025-09-04T06:36:00Z"/>
              <w:rFonts w:ascii="Arial" w:hAnsi="Arial" w:cs="Arial"/>
              <w:sz w:val="20"/>
              <w:szCs w:val="20"/>
              <w:lang w:val="en-SG"/>
            </w:rPr>
          </w:rPrChange>
        </w:rPr>
      </w:pPr>
      <w:bookmarkStart w:id="5672" w:name="_Toc207935606"/>
      <w:bookmarkStart w:id="5673" w:name="_Toc207956562"/>
      <w:bookmarkStart w:id="5674" w:name="_Toc207957114"/>
      <w:bookmarkStart w:id="5675" w:name="_Toc207961416"/>
      <w:bookmarkEnd w:id="5672"/>
      <w:bookmarkEnd w:id="5673"/>
      <w:bookmarkEnd w:id="5674"/>
      <w:bookmarkEnd w:id="5675"/>
    </w:p>
    <w:p w14:paraId="331AE04C" w14:textId="4F628433" w:rsidR="00FB3371" w:rsidRPr="00D76900" w:rsidDel="00DB706E" w:rsidRDefault="003F02AC" w:rsidP="00FB3371">
      <w:pPr>
        <w:keepNext/>
        <w:keepLines/>
        <w:numPr>
          <w:ilvl w:val="1"/>
          <w:numId w:val="0"/>
        </w:numPr>
        <w:spacing w:before="160" w:after="80"/>
        <w:ind w:left="709" w:hanging="720"/>
        <w:outlineLvl w:val="1"/>
        <w:rPr>
          <w:del w:id="5676" w:author="Mubiyarto Wibisono" w:date="2025-09-04T13:37:00Z" w16du:dateUtc="2025-09-04T06:37:00Z"/>
          <w:rFonts w:ascii="Arial" w:eastAsiaTheme="majorEastAsia" w:hAnsi="Arial" w:cs="Arial"/>
          <w:b/>
          <w:bCs/>
          <w:color w:val="215E99" w:themeColor="text2" w:themeTint="BF"/>
          <w:sz w:val="28"/>
          <w:szCs w:val="28"/>
          <w:lang w:val="en-SG"/>
          <w:rPrChange w:id="5677" w:author="Mubiyarto Wibisono" w:date="2025-09-05T08:43:00Z" w16du:dateUtc="2025-09-05T01:43:00Z">
            <w:rPr>
              <w:del w:id="5678" w:author="Mubiyarto Wibisono" w:date="2025-09-04T13:37:00Z" w16du:dateUtc="2025-09-04T06:37:00Z"/>
              <w:rFonts w:ascii="Arial" w:eastAsiaTheme="majorEastAsia" w:hAnsi="Arial" w:cs="Arial"/>
              <w:b/>
              <w:bCs/>
              <w:color w:val="215E99" w:themeColor="text2" w:themeTint="BF"/>
              <w:sz w:val="32"/>
              <w:szCs w:val="32"/>
              <w:lang w:val="en-SG"/>
            </w:rPr>
          </w:rPrChange>
        </w:rPr>
      </w:pPr>
      <w:bookmarkStart w:id="5679" w:name="_Toc205888884"/>
      <w:bookmarkStart w:id="5680" w:name="_Toc205889319"/>
      <w:bookmarkStart w:id="5681" w:name="_Toc205889412"/>
      <w:bookmarkStart w:id="5682" w:name="_Toc206576666"/>
      <w:bookmarkStart w:id="5683" w:name="_Toc206577200"/>
      <w:del w:id="5684" w:author="Mubiyarto Wibisono" w:date="2025-09-04T13:37:00Z" w16du:dateUtc="2025-09-04T06:37:00Z">
        <w:r w:rsidRPr="00D76900" w:rsidDel="00DB706E">
          <w:rPr>
            <w:rFonts w:ascii="Arial" w:eastAsiaTheme="majorEastAsia" w:hAnsi="Arial" w:cs="Arial"/>
            <w:b/>
            <w:bCs/>
            <w:color w:val="215E99" w:themeColor="text2" w:themeTint="BF"/>
            <w:sz w:val="28"/>
            <w:szCs w:val="28"/>
            <w:lang w:val="en-SG"/>
            <w:rPrChange w:id="5685" w:author="Mubiyarto Wibisono" w:date="2025-09-05T08:43:00Z" w16du:dateUtc="2025-09-05T01:43:00Z">
              <w:rPr>
                <w:rFonts w:ascii="Arial" w:eastAsiaTheme="majorEastAsia" w:hAnsi="Arial" w:cs="Arial"/>
                <w:b/>
                <w:bCs/>
                <w:color w:val="215E99" w:themeColor="text2" w:themeTint="BF"/>
                <w:sz w:val="32"/>
                <w:szCs w:val="32"/>
                <w:lang w:val="en-SG"/>
              </w:rPr>
            </w:rPrChange>
          </w:rPr>
          <w:delText xml:space="preserve">2.2. </w:delText>
        </w:r>
        <w:r w:rsidR="00FB3371" w:rsidRPr="00D76900" w:rsidDel="00DB706E">
          <w:rPr>
            <w:rFonts w:ascii="Arial" w:eastAsiaTheme="majorEastAsia" w:hAnsi="Arial" w:cs="Arial"/>
            <w:b/>
            <w:bCs/>
            <w:color w:val="215E99" w:themeColor="text2" w:themeTint="BF"/>
            <w:sz w:val="28"/>
            <w:szCs w:val="28"/>
            <w:lang w:val="en-SG"/>
            <w:rPrChange w:id="5686" w:author="Mubiyarto Wibisono" w:date="2025-09-05T08:43:00Z" w16du:dateUtc="2025-09-05T01:43:00Z">
              <w:rPr>
                <w:rFonts w:ascii="Arial" w:eastAsiaTheme="majorEastAsia" w:hAnsi="Arial" w:cs="Arial"/>
                <w:b/>
                <w:bCs/>
                <w:color w:val="215E99" w:themeColor="text2" w:themeTint="BF"/>
                <w:sz w:val="32"/>
                <w:szCs w:val="32"/>
                <w:lang w:val="en-SG"/>
              </w:rPr>
            </w:rPrChange>
          </w:rPr>
          <w:delText>High Level Business Process</w:delText>
        </w:r>
        <w:bookmarkStart w:id="5687" w:name="_Toc207935607"/>
        <w:bookmarkStart w:id="5688" w:name="_Toc207956563"/>
        <w:bookmarkStart w:id="5689" w:name="_Toc207957115"/>
        <w:bookmarkStart w:id="5690" w:name="_Toc207961417"/>
        <w:bookmarkEnd w:id="5679"/>
        <w:bookmarkEnd w:id="5680"/>
        <w:bookmarkEnd w:id="5681"/>
        <w:bookmarkEnd w:id="5682"/>
        <w:bookmarkEnd w:id="5683"/>
        <w:bookmarkEnd w:id="5687"/>
        <w:bookmarkEnd w:id="5688"/>
        <w:bookmarkEnd w:id="5689"/>
        <w:bookmarkEnd w:id="5690"/>
      </w:del>
    </w:p>
    <w:p w14:paraId="291B9D00" w14:textId="03C7A907" w:rsidR="00FB3371" w:rsidRPr="00D76900" w:rsidDel="00DB706E" w:rsidRDefault="00FB3371" w:rsidP="00FB3371">
      <w:pPr>
        <w:rPr>
          <w:del w:id="5691" w:author="Mubiyarto Wibisono" w:date="2025-09-04T13:37:00Z" w16du:dateUtc="2025-09-04T06:37:00Z"/>
          <w:rFonts w:ascii="Arial" w:hAnsi="Arial" w:cs="Arial"/>
          <w:sz w:val="28"/>
          <w:szCs w:val="28"/>
          <w:lang w:val="en-SG"/>
        </w:rPr>
      </w:pPr>
      <w:bookmarkStart w:id="5692" w:name="_Toc207935608"/>
      <w:bookmarkStart w:id="5693" w:name="_Toc207956564"/>
      <w:bookmarkStart w:id="5694" w:name="_Toc207957116"/>
      <w:bookmarkStart w:id="5695" w:name="_Toc207961418"/>
      <w:bookmarkEnd w:id="5692"/>
      <w:bookmarkEnd w:id="5693"/>
      <w:bookmarkEnd w:id="5694"/>
      <w:bookmarkEnd w:id="5695"/>
    </w:p>
    <w:p w14:paraId="2362D73A" w14:textId="78E265E7" w:rsidR="00FB3371" w:rsidRPr="00D76900" w:rsidDel="00DB706E" w:rsidRDefault="003F02AC" w:rsidP="00FB3371">
      <w:pPr>
        <w:keepNext/>
        <w:keepLines/>
        <w:numPr>
          <w:ilvl w:val="2"/>
          <w:numId w:val="0"/>
        </w:numPr>
        <w:spacing w:before="160" w:after="80"/>
        <w:ind w:left="993" w:hanging="993"/>
        <w:outlineLvl w:val="2"/>
        <w:rPr>
          <w:del w:id="5696" w:author="Mubiyarto Wibisono" w:date="2025-09-04T13:37:00Z" w16du:dateUtc="2025-09-04T06:37:00Z"/>
          <w:rFonts w:ascii="Arial" w:eastAsiaTheme="majorEastAsia" w:hAnsi="Arial" w:cs="Arial"/>
          <w:b/>
          <w:bCs/>
          <w:color w:val="215E99" w:themeColor="text2" w:themeTint="BF"/>
          <w:sz w:val="28"/>
          <w:szCs w:val="28"/>
          <w:rPrChange w:id="5697" w:author="Mubiyarto Wibisono" w:date="2025-09-05T08:43:00Z" w16du:dateUtc="2025-09-05T01:43:00Z">
            <w:rPr>
              <w:del w:id="5698" w:author="Mubiyarto Wibisono" w:date="2025-09-04T13:37:00Z" w16du:dateUtc="2025-09-04T06:37:00Z"/>
              <w:rFonts w:ascii="Arial" w:eastAsiaTheme="majorEastAsia" w:hAnsi="Arial" w:cs="Arial"/>
              <w:b/>
              <w:bCs/>
              <w:color w:val="215E99" w:themeColor="text2" w:themeTint="BF"/>
              <w:sz w:val="32"/>
              <w:szCs w:val="32"/>
            </w:rPr>
          </w:rPrChange>
        </w:rPr>
      </w:pPr>
      <w:bookmarkStart w:id="5699" w:name="_Toc205888885"/>
      <w:bookmarkStart w:id="5700" w:name="_Toc205889320"/>
      <w:bookmarkStart w:id="5701" w:name="_Toc205889413"/>
      <w:bookmarkStart w:id="5702" w:name="_Toc206576667"/>
      <w:bookmarkStart w:id="5703" w:name="_Toc206577201"/>
      <w:del w:id="5704" w:author="Mubiyarto Wibisono" w:date="2025-09-04T13:37:00Z" w16du:dateUtc="2025-09-04T06:37:00Z">
        <w:r w:rsidRPr="00D76900" w:rsidDel="00DB706E">
          <w:rPr>
            <w:rFonts w:ascii="Arial" w:eastAsiaTheme="majorEastAsia" w:hAnsi="Arial" w:cs="Arial"/>
            <w:b/>
            <w:bCs/>
            <w:color w:val="215E99" w:themeColor="text2" w:themeTint="BF"/>
            <w:sz w:val="28"/>
            <w:szCs w:val="28"/>
            <w:rPrChange w:id="5705" w:author="Mubiyarto Wibisono" w:date="2025-09-05T08:43:00Z" w16du:dateUtc="2025-09-05T01:43:00Z">
              <w:rPr>
                <w:rFonts w:ascii="Arial" w:eastAsiaTheme="majorEastAsia" w:hAnsi="Arial" w:cs="Arial"/>
                <w:b/>
                <w:bCs/>
                <w:color w:val="215E99" w:themeColor="text2" w:themeTint="BF"/>
                <w:sz w:val="32"/>
                <w:szCs w:val="32"/>
              </w:rPr>
            </w:rPrChange>
          </w:rPr>
          <w:delText xml:space="preserve">2.2.1. </w:delText>
        </w:r>
        <w:r w:rsidR="00FB3371" w:rsidRPr="00D76900" w:rsidDel="00DB706E">
          <w:rPr>
            <w:rFonts w:ascii="Arial" w:eastAsiaTheme="majorEastAsia" w:hAnsi="Arial" w:cs="Arial"/>
            <w:b/>
            <w:bCs/>
            <w:color w:val="215E99" w:themeColor="text2" w:themeTint="BF"/>
            <w:sz w:val="28"/>
            <w:szCs w:val="28"/>
            <w:rPrChange w:id="5706" w:author="Mubiyarto Wibisono" w:date="2025-09-05T08:43:00Z" w16du:dateUtc="2025-09-05T01:43:00Z">
              <w:rPr>
                <w:rFonts w:ascii="Arial" w:eastAsiaTheme="majorEastAsia" w:hAnsi="Arial" w:cs="Arial"/>
                <w:b/>
                <w:bCs/>
                <w:color w:val="215E99" w:themeColor="text2" w:themeTint="BF"/>
                <w:sz w:val="32"/>
                <w:szCs w:val="32"/>
              </w:rPr>
            </w:rPrChange>
          </w:rPr>
          <w:delText>General Description</w:delText>
        </w:r>
        <w:bookmarkStart w:id="5707" w:name="_Toc207935609"/>
        <w:bookmarkStart w:id="5708" w:name="_Toc207956565"/>
        <w:bookmarkStart w:id="5709" w:name="_Toc207957117"/>
        <w:bookmarkStart w:id="5710" w:name="_Toc207961419"/>
        <w:bookmarkEnd w:id="5699"/>
        <w:bookmarkEnd w:id="5700"/>
        <w:bookmarkEnd w:id="5701"/>
        <w:bookmarkEnd w:id="5702"/>
        <w:bookmarkEnd w:id="5703"/>
        <w:bookmarkEnd w:id="5707"/>
        <w:bookmarkEnd w:id="5708"/>
        <w:bookmarkEnd w:id="5709"/>
        <w:bookmarkEnd w:id="5710"/>
      </w:del>
    </w:p>
    <w:p w14:paraId="21E797D3" w14:textId="770A1FA9" w:rsidR="00FB3371" w:rsidRPr="00D76900" w:rsidDel="00DB706E" w:rsidRDefault="00FB3371" w:rsidP="00620F9E">
      <w:pPr>
        <w:keepNext/>
        <w:keepLines/>
        <w:numPr>
          <w:ilvl w:val="0"/>
          <w:numId w:val="40"/>
        </w:numPr>
        <w:pBdr>
          <w:top w:val="nil"/>
          <w:left w:val="nil"/>
          <w:bottom w:val="nil"/>
          <w:right w:val="nil"/>
          <w:between w:val="nil"/>
        </w:pBdr>
        <w:spacing w:after="160" w:line="360" w:lineRule="auto"/>
        <w:contextualSpacing/>
        <w:rPr>
          <w:del w:id="5711" w:author="Mubiyarto Wibisono" w:date="2025-09-04T13:37:00Z" w16du:dateUtc="2025-09-04T06:37:00Z"/>
          <w:rFonts w:ascii="Arial" w:eastAsia="Arial" w:hAnsi="Arial" w:cs="Arial"/>
          <w:bCs/>
          <w:color w:val="000000" w:themeColor="text1"/>
          <w:sz w:val="28"/>
          <w:szCs w:val="28"/>
          <w:rPrChange w:id="5712" w:author="Mubiyarto Wibisono" w:date="2025-09-05T08:43:00Z" w16du:dateUtc="2025-09-05T01:43:00Z">
            <w:rPr>
              <w:del w:id="5713" w:author="Mubiyarto Wibisono" w:date="2025-09-04T13:37:00Z" w16du:dateUtc="2025-09-04T06:37:00Z"/>
              <w:rFonts w:ascii="Arial" w:eastAsia="Arial" w:hAnsi="Arial" w:cs="Arial"/>
              <w:bCs/>
              <w:color w:val="000000" w:themeColor="text1"/>
              <w:sz w:val="20"/>
              <w:szCs w:val="20"/>
            </w:rPr>
          </w:rPrChange>
        </w:rPr>
      </w:pPr>
      <w:del w:id="5714" w:author="Mubiyarto Wibisono" w:date="2025-09-04T13:37:00Z" w16du:dateUtc="2025-09-04T06:37:00Z">
        <w:r w:rsidRPr="00D76900" w:rsidDel="00DB706E">
          <w:rPr>
            <w:rFonts w:ascii="Arial" w:eastAsia="Arial" w:hAnsi="Arial" w:cs="Arial"/>
            <w:bCs/>
            <w:color w:val="000000" w:themeColor="text1"/>
            <w:sz w:val="28"/>
            <w:szCs w:val="28"/>
            <w:rPrChange w:id="5715" w:author="Mubiyarto Wibisono" w:date="2025-09-05T08:43:00Z" w16du:dateUtc="2025-09-05T01:43:00Z">
              <w:rPr>
                <w:rFonts w:ascii="Arial" w:eastAsia="Arial" w:hAnsi="Arial" w:cs="Arial"/>
                <w:bCs/>
                <w:color w:val="000000" w:themeColor="text1"/>
                <w:sz w:val="20"/>
                <w:szCs w:val="20"/>
              </w:rPr>
            </w:rPrChange>
          </w:rPr>
          <w:delText xml:space="preserve">The Payment Matrix validation process and system decision making is dependent on two variables: </w:delText>
        </w:r>
        <w:bookmarkStart w:id="5716" w:name="_Toc207935610"/>
        <w:bookmarkStart w:id="5717" w:name="_Toc207956566"/>
        <w:bookmarkStart w:id="5718" w:name="_Toc207957118"/>
        <w:bookmarkStart w:id="5719" w:name="_Toc207961420"/>
        <w:bookmarkEnd w:id="5716"/>
        <w:bookmarkEnd w:id="5717"/>
        <w:bookmarkEnd w:id="5718"/>
        <w:bookmarkEnd w:id="5719"/>
      </w:del>
    </w:p>
    <w:p w14:paraId="4CB845A1" w14:textId="36C77978" w:rsidR="00FB3371" w:rsidRPr="00D76900" w:rsidDel="00DB706E" w:rsidRDefault="00FB3371" w:rsidP="00620F9E">
      <w:pPr>
        <w:keepNext/>
        <w:keepLines/>
        <w:numPr>
          <w:ilvl w:val="1"/>
          <w:numId w:val="40"/>
        </w:numPr>
        <w:pBdr>
          <w:top w:val="nil"/>
          <w:left w:val="nil"/>
          <w:bottom w:val="nil"/>
          <w:right w:val="nil"/>
          <w:between w:val="nil"/>
        </w:pBdr>
        <w:spacing w:after="160" w:line="360" w:lineRule="auto"/>
        <w:contextualSpacing/>
        <w:rPr>
          <w:del w:id="5720" w:author="Mubiyarto Wibisono" w:date="2025-09-04T13:37:00Z" w16du:dateUtc="2025-09-04T06:37:00Z"/>
          <w:rFonts w:ascii="Arial" w:eastAsia="Arial" w:hAnsi="Arial" w:cs="Arial"/>
          <w:bCs/>
          <w:color w:val="000000" w:themeColor="text1"/>
          <w:sz w:val="28"/>
          <w:szCs w:val="28"/>
          <w:rPrChange w:id="5721" w:author="Mubiyarto Wibisono" w:date="2025-09-05T08:43:00Z" w16du:dateUtc="2025-09-05T01:43:00Z">
            <w:rPr>
              <w:del w:id="5722" w:author="Mubiyarto Wibisono" w:date="2025-09-04T13:37:00Z" w16du:dateUtc="2025-09-04T06:37:00Z"/>
              <w:rFonts w:ascii="Arial" w:eastAsia="Arial" w:hAnsi="Arial" w:cs="Arial"/>
              <w:bCs/>
              <w:color w:val="000000" w:themeColor="text1"/>
              <w:sz w:val="20"/>
              <w:szCs w:val="20"/>
            </w:rPr>
          </w:rPrChange>
        </w:rPr>
      </w:pPr>
      <w:del w:id="5723" w:author="Mubiyarto Wibisono" w:date="2025-09-04T13:37:00Z" w16du:dateUtc="2025-09-04T06:37:00Z">
        <w:r w:rsidRPr="00D76900" w:rsidDel="00DB706E">
          <w:rPr>
            <w:rFonts w:ascii="Arial" w:eastAsia="Arial" w:hAnsi="Arial" w:cs="Arial"/>
            <w:bCs/>
            <w:color w:val="000000" w:themeColor="text1"/>
            <w:sz w:val="28"/>
            <w:szCs w:val="28"/>
            <w:rPrChange w:id="5724" w:author="Mubiyarto Wibisono" w:date="2025-09-05T08:43:00Z" w16du:dateUtc="2025-09-05T01:43:00Z">
              <w:rPr>
                <w:rFonts w:ascii="Arial" w:eastAsia="Arial" w:hAnsi="Arial" w:cs="Arial"/>
                <w:bCs/>
                <w:color w:val="000000" w:themeColor="text1"/>
                <w:sz w:val="20"/>
                <w:szCs w:val="20"/>
              </w:rPr>
            </w:rPrChange>
          </w:rPr>
          <w:delText>Search parameter type used by Motorist (Eg. vehicle number)</w:delText>
        </w:r>
        <w:bookmarkStart w:id="5725" w:name="_Toc207935611"/>
        <w:bookmarkStart w:id="5726" w:name="_Toc207956567"/>
        <w:bookmarkStart w:id="5727" w:name="_Toc207957119"/>
        <w:bookmarkStart w:id="5728" w:name="_Toc207961421"/>
        <w:bookmarkEnd w:id="5725"/>
        <w:bookmarkEnd w:id="5726"/>
        <w:bookmarkEnd w:id="5727"/>
        <w:bookmarkEnd w:id="5728"/>
      </w:del>
    </w:p>
    <w:p w14:paraId="5454125F" w14:textId="14F08C5F" w:rsidR="00FB3371" w:rsidRPr="00D76900" w:rsidDel="00DB706E" w:rsidRDefault="00FB3371" w:rsidP="00620F9E">
      <w:pPr>
        <w:keepNext/>
        <w:keepLines/>
        <w:numPr>
          <w:ilvl w:val="1"/>
          <w:numId w:val="40"/>
        </w:numPr>
        <w:pBdr>
          <w:top w:val="nil"/>
          <w:left w:val="nil"/>
          <w:bottom w:val="nil"/>
          <w:right w:val="nil"/>
          <w:between w:val="nil"/>
        </w:pBdr>
        <w:spacing w:after="160" w:line="360" w:lineRule="auto"/>
        <w:contextualSpacing/>
        <w:rPr>
          <w:del w:id="5729" w:author="Mubiyarto Wibisono" w:date="2025-09-04T13:37:00Z" w16du:dateUtc="2025-09-04T06:37:00Z"/>
          <w:rFonts w:ascii="Arial" w:eastAsia="Arial" w:hAnsi="Arial" w:cs="Arial"/>
          <w:bCs/>
          <w:color w:val="000000" w:themeColor="text1"/>
          <w:sz w:val="28"/>
          <w:szCs w:val="28"/>
          <w:rPrChange w:id="5730" w:author="Mubiyarto Wibisono" w:date="2025-09-05T08:43:00Z" w16du:dateUtc="2025-09-05T01:43:00Z">
            <w:rPr>
              <w:del w:id="5731" w:author="Mubiyarto Wibisono" w:date="2025-09-04T13:37:00Z" w16du:dateUtc="2025-09-04T06:37:00Z"/>
              <w:rFonts w:ascii="Arial" w:eastAsia="Arial" w:hAnsi="Arial" w:cs="Arial"/>
              <w:bCs/>
              <w:color w:val="000000" w:themeColor="text1"/>
              <w:sz w:val="20"/>
              <w:szCs w:val="20"/>
            </w:rPr>
          </w:rPrChange>
        </w:rPr>
      </w:pPr>
      <w:del w:id="5732" w:author="Mubiyarto Wibisono" w:date="2025-09-04T13:37:00Z" w16du:dateUtc="2025-09-04T06:37:00Z">
        <w:r w:rsidRPr="00D76900" w:rsidDel="00DB706E">
          <w:rPr>
            <w:rFonts w:ascii="Arial" w:eastAsia="Arial" w:hAnsi="Arial" w:cs="Arial"/>
            <w:bCs/>
            <w:color w:val="000000" w:themeColor="text1"/>
            <w:sz w:val="28"/>
            <w:szCs w:val="28"/>
            <w:rPrChange w:id="5733" w:author="Mubiyarto Wibisono" w:date="2025-09-05T08:43:00Z" w16du:dateUtc="2025-09-05T01:43:00Z">
              <w:rPr>
                <w:rFonts w:ascii="Arial" w:eastAsia="Arial" w:hAnsi="Arial" w:cs="Arial"/>
                <w:bCs/>
                <w:color w:val="000000" w:themeColor="text1"/>
                <w:sz w:val="20"/>
                <w:szCs w:val="20"/>
              </w:rPr>
            </w:rPrChange>
          </w:rPr>
          <w:delText xml:space="preserve"> Offence Type of the Notice (Eg. Type E – Payment Evasion)</w:delText>
        </w:r>
        <w:r w:rsidRPr="00D76900" w:rsidDel="00DB706E">
          <w:rPr>
            <w:rFonts w:ascii="Arial" w:eastAsia="Arial" w:hAnsi="Arial" w:cs="Arial"/>
            <w:bCs/>
            <w:color w:val="000000" w:themeColor="text1"/>
            <w:sz w:val="28"/>
            <w:szCs w:val="28"/>
            <w:rPrChange w:id="5734" w:author="Mubiyarto Wibisono" w:date="2025-09-05T08:43:00Z" w16du:dateUtc="2025-09-05T01:43:00Z">
              <w:rPr>
                <w:rFonts w:ascii="Arial" w:eastAsia="Arial" w:hAnsi="Arial" w:cs="Arial"/>
                <w:bCs/>
                <w:color w:val="000000" w:themeColor="text1"/>
                <w:sz w:val="20"/>
                <w:szCs w:val="20"/>
              </w:rPr>
            </w:rPrChange>
          </w:rPr>
          <w:br/>
        </w:r>
        <w:bookmarkStart w:id="5735" w:name="_Toc207935612"/>
        <w:bookmarkStart w:id="5736" w:name="_Toc207956568"/>
        <w:bookmarkStart w:id="5737" w:name="_Toc207957120"/>
        <w:bookmarkStart w:id="5738" w:name="_Toc207961422"/>
        <w:bookmarkEnd w:id="5735"/>
        <w:bookmarkEnd w:id="5736"/>
        <w:bookmarkEnd w:id="5737"/>
        <w:bookmarkEnd w:id="5738"/>
      </w:del>
    </w:p>
    <w:p w14:paraId="38519B08" w14:textId="7095B18E" w:rsidR="00FB3371" w:rsidRPr="00D76900" w:rsidDel="00DB706E" w:rsidRDefault="00FB3371" w:rsidP="00620F9E">
      <w:pPr>
        <w:keepNext/>
        <w:keepLines/>
        <w:numPr>
          <w:ilvl w:val="0"/>
          <w:numId w:val="40"/>
        </w:numPr>
        <w:pBdr>
          <w:top w:val="nil"/>
          <w:left w:val="nil"/>
          <w:bottom w:val="nil"/>
          <w:right w:val="nil"/>
          <w:between w:val="nil"/>
        </w:pBdr>
        <w:spacing w:after="160" w:line="360" w:lineRule="auto"/>
        <w:contextualSpacing/>
        <w:rPr>
          <w:del w:id="5739" w:author="Mubiyarto Wibisono" w:date="2025-09-04T13:37:00Z" w16du:dateUtc="2025-09-04T06:37:00Z"/>
          <w:rFonts w:ascii="Arial" w:eastAsia="Arial" w:hAnsi="Arial" w:cs="Arial"/>
          <w:bCs/>
          <w:color w:val="000000" w:themeColor="text1"/>
          <w:sz w:val="28"/>
          <w:szCs w:val="28"/>
          <w:rPrChange w:id="5740" w:author="Mubiyarto Wibisono" w:date="2025-09-05T08:43:00Z" w16du:dateUtc="2025-09-05T01:43:00Z">
            <w:rPr>
              <w:del w:id="5741" w:author="Mubiyarto Wibisono" w:date="2025-09-04T13:37:00Z" w16du:dateUtc="2025-09-04T06:37:00Z"/>
              <w:rFonts w:ascii="Arial" w:eastAsia="Arial" w:hAnsi="Arial" w:cs="Arial"/>
              <w:bCs/>
              <w:color w:val="000000" w:themeColor="text1"/>
              <w:sz w:val="20"/>
              <w:szCs w:val="20"/>
            </w:rPr>
          </w:rPrChange>
        </w:rPr>
      </w:pPr>
      <w:del w:id="5742" w:author="Mubiyarto Wibisono" w:date="2025-09-04T13:37:00Z" w16du:dateUtc="2025-09-04T06:37:00Z">
        <w:r w:rsidRPr="00D76900" w:rsidDel="00DB706E">
          <w:rPr>
            <w:rFonts w:ascii="Arial" w:eastAsia="Arial" w:hAnsi="Arial" w:cs="Arial"/>
            <w:bCs/>
            <w:color w:val="000000" w:themeColor="text1"/>
            <w:sz w:val="28"/>
            <w:szCs w:val="28"/>
            <w:rPrChange w:id="5743" w:author="Mubiyarto Wibisono" w:date="2025-09-05T08:43:00Z" w16du:dateUtc="2025-09-05T01:43:00Z">
              <w:rPr>
                <w:rFonts w:ascii="Arial" w:eastAsia="Arial" w:hAnsi="Arial" w:cs="Arial"/>
                <w:bCs/>
                <w:color w:val="000000" w:themeColor="text1"/>
                <w:sz w:val="20"/>
                <w:szCs w:val="20"/>
              </w:rPr>
            </w:rPrChange>
          </w:rPr>
          <w:delText xml:space="preserve">Therefore OCMS will develop individual functions to validate notices based on the search parameter type, one for each type: </w:delText>
        </w:r>
        <w:bookmarkStart w:id="5744" w:name="_Toc207935613"/>
        <w:bookmarkStart w:id="5745" w:name="_Toc207956569"/>
        <w:bookmarkStart w:id="5746" w:name="_Toc207957121"/>
        <w:bookmarkStart w:id="5747" w:name="_Toc207961423"/>
        <w:bookmarkEnd w:id="5744"/>
        <w:bookmarkEnd w:id="5745"/>
        <w:bookmarkEnd w:id="5746"/>
        <w:bookmarkEnd w:id="5747"/>
      </w:del>
    </w:p>
    <w:p w14:paraId="2DB5578D" w14:textId="03E26C34" w:rsidR="00FB3371" w:rsidRPr="00D76900" w:rsidDel="00DB706E" w:rsidRDefault="00FB3371" w:rsidP="00620F9E">
      <w:pPr>
        <w:keepNext/>
        <w:keepLines/>
        <w:numPr>
          <w:ilvl w:val="1"/>
          <w:numId w:val="40"/>
        </w:numPr>
        <w:pBdr>
          <w:top w:val="nil"/>
          <w:left w:val="nil"/>
          <w:bottom w:val="nil"/>
          <w:right w:val="nil"/>
          <w:between w:val="nil"/>
        </w:pBdr>
        <w:spacing w:after="160" w:line="360" w:lineRule="auto"/>
        <w:contextualSpacing/>
        <w:rPr>
          <w:del w:id="5748" w:author="Mubiyarto Wibisono" w:date="2025-09-04T13:37:00Z" w16du:dateUtc="2025-09-04T06:37:00Z"/>
          <w:rFonts w:ascii="Arial" w:eastAsia="Arial" w:hAnsi="Arial" w:cs="Arial"/>
          <w:bCs/>
          <w:color w:val="000000" w:themeColor="text1"/>
          <w:sz w:val="28"/>
          <w:szCs w:val="28"/>
          <w:rPrChange w:id="5749" w:author="Mubiyarto Wibisono" w:date="2025-09-05T08:43:00Z" w16du:dateUtc="2025-09-05T01:43:00Z">
            <w:rPr>
              <w:del w:id="5750" w:author="Mubiyarto Wibisono" w:date="2025-09-04T13:37:00Z" w16du:dateUtc="2025-09-04T06:37:00Z"/>
              <w:rFonts w:ascii="Arial" w:eastAsia="Arial" w:hAnsi="Arial" w:cs="Arial"/>
              <w:bCs/>
              <w:color w:val="000000" w:themeColor="text1"/>
              <w:sz w:val="20"/>
              <w:szCs w:val="20"/>
            </w:rPr>
          </w:rPrChange>
        </w:rPr>
      </w:pPr>
      <w:del w:id="5751" w:author="Mubiyarto Wibisono" w:date="2025-09-04T13:37:00Z" w16du:dateUtc="2025-09-04T06:37:00Z">
        <w:r w:rsidRPr="00D76900" w:rsidDel="00DB706E">
          <w:rPr>
            <w:rFonts w:ascii="Arial" w:eastAsia="Arial" w:hAnsi="Arial" w:cs="Arial"/>
            <w:bCs/>
            <w:color w:val="000000" w:themeColor="text1"/>
            <w:sz w:val="28"/>
            <w:szCs w:val="28"/>
            <w:rPrChange w:id="5752" w:author="Mubiyarto Wibisono" w:date="2025-09-05T08:43:00Z" w16du:dateUtc="2025-09-05T01:43:00Z">
              <w:rPr>
                <w:rFonts w:ascii="Arial" w:eastAsia="Arial" w:hAnsi="Arial" w:cs="Arial"/>
                <w:bCs/>
                <w:color w:val="000000" w:themeColor="text1"/>
                <w:sz w:val="20"/>
                <w:szCs w:val="20"/>
              </w:rPr>
            </w:rPrChange>
          </w:rPr>
          <w:delText xml:space="preserve">Vehicle Number </w:delText>
        </w:r>
        <w:bookmarkStart w:id="5753" w:name="_Toc207935614"/>
        <w:bookmarkStart w:id="5754" w:name="_Toc207956570"/>
        <w:bookmarkStart w:id="5755" w:name="_Toc207957122"/>
        <w:bookmarkStart w:id="5756" w:name="_Toc207961424"/>
        <w:bookmarkEnd w:id="5753"/>
        <w:bookmarkEnd w:id="5754"/>
        <w:bookmarkEnd w:id="5755"/>
        <w:bookmarkEnd w:id="5756"/>
      </w:del>
    </w:p>
    <w:p w14:paraId="20EC874E" w14:textId="48C602AC" w:rsidR="00FB3371" w:rsidRPr="00D76900" w:rsidDel="00DB706E" w:rsidRDefault="00FB3371" w:rsidP="00620F9E">
      <w:pPr>
        <w:keepNext/>
        <w:keepLines/>
        <w:numPr>
          <w:ilvl w:val="1"/>
          <w:numId w:val="40"/>
        </w:numPr>
        <w:pBdr>
          <w:top w:val="nil"/>
          <w:left w:val="nil"/>
          <w:bottom w:val="nil"/>
          <w:right w:val="nil"/>
          <w:between w:val="nil"/>
        </w:pBdr>
        <w:spacing w:after="160" w:line="360" w:lineRule="auto"/>
        <w:contextualSpacing/>
        <w:rPr>
          <w:del w:id="5757" w:author="Mubiyarto Wibisono" w:date="2025-09-04T13:37:00Z" w16du:dateUtc="2025-09-04T06:37:00Z"/>
          <w:rFonts w:ascii="Arial" w:eastAsia="Arial" w:hAnsi="Arial" w:cs="Arial"/>
          <w:bCs/>
          <w:color w:val="000000" w:themeColor="text1"/>
          <w:sz w:val="28"/>
          <w:szCs w:val="28"/>
          <w:rPrChange w:id="5758" w:author="Mubiyarto Wibisono" w:date="2025-09-05T08:43:00Z" w16du:dateUtc="2025-09-05T01:43:00Z">
            <w:rPr>
              <w:del w:id="5759" w:author="Mubiyarto Wibisono" w:date="2025-09-04T13:37:00Z" w16du:dateUtc="2025-09-04T06:37:00Z"/>
              <w:rFonts w:ascii="Arial" w:eastAsia="Arial" w:hAnsi="Arial" w:cs="Arial"/>
              <w:bCs/>
              <w:color w:val="000000" w:themeColor="text1"/>
              <w:sz w:val="20"/>
              <w:szCs w:val="20"/>
            </w:rPr>
          </w:rPrChange>
        </w:rPr>
      </w:pPr>
      <w:del w:id="5760" w:author="Mubiyarto Wibisono" w:date="2025-09-04T13:37:00Z" w16du:dateUtc="2025-09-04T06:37:00Z">
        <w:r w:rsidRPr="00D76900" w:rsidDel="00DB706E">
          <w:rPr>
            <w:rFonts w:ascii="Arial" w:eastAsia="Arial" w:hAnsi="Arial" w:cs="Arial"/>
            <w:bCs/>
            <w:color w:val="000000" w:themeColor="text1"/>
            <w:sz w:val="28"/>
            <w:szCs w:val="28"/>
            <w:rPrChange w:id="5761" w:author="Mubiyarto Wibisono" w:date="2025-09-05T08:43:00Z" w16du:dateUtc="2025-09-05T01:43:00Z">
              <w:rPr>
                <w:rFonts w:ascii="Arial" w:eastAsia="Arial" w:hAnsi="Arial" w:cs="Arial"/>
                <w:bCs/>
                <w:color w:val="000000" w:themeColor="text1"/>
                <w:sz w:val="20"/>
                <w:szCs w:val="20"/>
              </w:rPr>
            </w:rPrChange>
          </w:rPr>
          <w:delText xml:space="preserve">Notice Number </w:delText>
        </w:r>
        <w:bookmarkStart w:id="5762" w:name="_Toc207935615"/>
        <w:bookmarkStart w:id="5763" w:name="_Toc207956571"/>
        <w:bookmarkStart w:id="5764" w:name="_Toc207957123"/>
        <w:bookmarkStart w:id="5765" w:name="_Toc207961425"/>
        <w:bookmarkEnd w:id="5762"/>
        <w:bookmarkEnd w:id="5763"/>
        <w:bookmarkEnd w:id="5764"/>
        <w:bookmarkEnd w:id="5765"/>
      </w:del>
    </w:p>
    <w:p w14:paraId="2D0F6EF7" w14:textId="037163BC" w:rsidR="00FB3371" w:rsidRPr="00D76900" w:rsidDel="00DB706E" w:rsidRDefault="00FB3371" w:rsidP="00620F9E">
      <w:pPr>
        <w:keepNext/>
        <w:keepLines/>
        <w:numPr>
          <w:ilvl w:val="1"/>
          <w:numId w:val="40"/>
        </w:numPr>
        <w:pBdr>
          <w:top w:val="nil"/>
          <w:left w:val="nil"/>
          <w:bottom w:val="nil"/>
          <w:right w:val="nil"/>
          <w:between w:val="nil"/>
        </w:pBdr>
        <w:spacing w:after="160" w:line="360" w:lineRule="auto"/>
        <w:contextualSpacing/>
        <w:rPr>
          <w:del w:id="5766" w:author="Mubiyarto Wibisono" w:date="2025-09-04T13:37:00Z" w16du:dateUtc="2025-09-04T06:37:00Z"/>
          <w:rFonts w:ascii="Arial" w:eastAsia="Arial" w:hAnsi="Arial" w:cs="Arial"/>
          <w:bCs/>
          <w:color w:val="000000" w:themeColor="text1"/>
          <w:sz w:val="28"/>
          <w:szCs w:val="28"/>
          <w:rPrChange w:id="5767" w:author="Mubiyarto Wibisono" w:date="2025-09-05T08:43:00Z" w16du:dateUtc="2025-09-05T01:43:00Z">
            <w:rPr>
              <w:del w:id="5768" w:author="Mubiyarto Wibisono" w:date="2025-09-04T13:37:00Z" w16du:dateUtc="2025-09-04T06:37:00Z"/>
              <w:rFonts w:ascii="Arial" w:eastAsia="Arial" w:hAnsi="Arial" w:cs="Arial"/>
              <w:bCs/>
              <w:color w:val="000000" w:themeColor="text1"/>
              <w:sz w:val="20"/>
              <w:szCs w:val="20"/>
            </w:rPr>
          </w:rPrChange>
        </w:rPr>
      </w:pPr>
      <w:del w:id="5769" w:author="Mubiyarto Wibisono" w:date="2025-09-04T13:37:00Z" w16du:dateUtc="2025-09-04T06:37:00Z">
        <w:r w:rsidRPr="00D76900" w:rsidDel="00DB706E">
          <w:rPr>
            <w:rFonts w:ascii="Arial" w:eastAsia="Arial" w:hAnsi="Arial" w:cs="Arial"/>
            <w:bCs/>
            <w:color w:val="000000" w:themeColor="text1"/>
            <w:sz w:val="28"/>
            <w:szCs w:val="28"/>
            <w:rPrChange w:id="5770" w:author="Mubiyarto Wibisono" w:date="2025-09-05T08:43:00Z" w16du:dateUtc="2025-09-05T01:43:00Z">
              <w:rPr>
                <w:rFonts w:ascii="Arial" w:eastAsia="Arial" w:hAnsi="Arial" w:cs="Arial"/>
                <w:bCs/>
                <w:color w:val="000000" w:themeColor="text1"/>
                <w:sz w:val="20"/>
                <w:szCs w:val="20"/>
              </w:rPr>
            </w:rPrChange>
          </w:rPr>
          <w:delText>ID Number</w:delText>
        </w:r>
        <w:bookmarkStart w:id="5771" w:name="_Toc207935616"/>
        <w:bookmarkStart w:id="5772" w:name="_Toc207956572"/>
        <w:bookmarkStart w:id="5773" w:name="_Toc207957124"/>
        <w:bookmarkStart w:id="5774" w:name="_Toc207961426"/>
        <w:bookmarkEnd w:id="5771"/>
        <w:bookmarkEnd w:id="5772"/>
        <w:bookmarkEnd w:id="5773"/>
        <w:bookmarkEnd w:id="5774"/>
      </w:del>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704"/>
        <w:gridCol w:w="2270"/>
        <w:gridCol w:w="6096"/>
      </w:tblGrid>
      <w:tr w:rsidR="00FB3371" w:rsidRPr="00D76900" w:rsidDel="00DB706E" w14:paraId="6EC5253F" w14:textId="58C7F1A5" w:rsidTr="00720FE3">
        <w:trPr>
          <w:trHeight w:val="283"/>
          <w:del w:id="5775" w:author="Mubiyarto Wibisono" w:date="2025-09-04T13:37:00Z"/>
        </w:trPr>
        <w:tc>
          <w:tcPr>
            <w:tcW w:w="704" w:type="dxa"/>
            <w:shd w:val="clear" w:color="auto" w:fill="F2F2F2" w:themeFill="background1" w:themeFillShade="F2"/>
            <w:vAlign w:val="center"/>
            <w:hideMark/>
          </w:tcPr>
          <w:p w14:paraId="4420B2FA" w14:textId="52662E27" w:rsidR="00FB3371" w:rsidRPr="00D76900" w:rsidDel="00DB706E" w:rsidRDefault="00FB3371" w:rsidP="00FB3371">
            <w:pPr>
              <w:jc w:val="center"/>
              <w:rPr>
                <w:del w:id="5776" w:author="Mubiyarto Wibisono" w:date="2025-09-04T13:37:00Z" w16du:dateUtc="2025-09-04T06:37:00Z"/>
                <w:rFonts w:ascii="Arial" w:hAnsi="Arial" w:cs="Arial"/>
                <w:b/>
                <w:bCs/>
                <w:color w:val="000000"/>
                <w:sz w:val="28"/>
                <w:szCs w:val="28"/>
                <w:lang w:val="en-SG"/>
                <w:rPrChange w:id="5777" w:author="Mubiyarto Wibisono" w:date="2025-09-05T08:43:00Z" w16du:dateUtc="2025-09-05T01:43:00Z">
                  <w:rPr>
                    <w:del w:id="5778" w:author="Mubiyarto Wibisono" w:date="2025-09-04T13:37:00Z" w16du:dateUtc="2025-09-04T06:37:00Z"/>
                    <w:rFonts w:ascii="Arial" w:hAnsi="Arial" w:cs="Arial"/>
                    <w:b/>
                    <w:bCs/>
                    <w:color w:val="000000"/>
                    <w:sz w:val="20"/>
                    <w:szCs w:val="20"/>
                    <w:lang w:val="en-SG"/>
                  </w:rPr>
                </w:rPrChange>
              </w:rPr>
            </w:pPr>
            <w:del w:id="5779" w:author="Mubiyarto Wibisono" w:date="2025-09-04T13:37:00Z" w16du:dateUtc="2025-09-04T06:37:00Z">
              <w:r w:rsidRPr="00D76900" w:rsidDel="00DB706E">
                <w:rPr>
                  <w:rFonts w:ascii="Arial" w:hAnsi="Arial" w:cs="Arial"/>
                  <w:b/>
                  <w:bCs/>
                  <w:color w:val="000000"/>
                  <w:sz w:val="28"/>
                  <w:szCs w:val="28"/>
                  <w:lang w:val="en-SG"/>
                  <w:rPrChange w:id="5780" w:author="Mubiyarto Wibisono" w:date="2025-09-05T08:43:00Z" w16du:dateUtc="2025-09-05T01:43:00Z">
                    <w:rPr>
                      <w:rFonts w:ascii="Arial" w:hAnsi="Arial" w:cs="Arial"/>
                      <w:b/>
                      <w:bCs/>
                      <w:color w:val="000000"/>
                      <w:sz w:val="20"/>
                      <w:szCs w:val="20"/>
                      <w:lang w:val="en-SG"/>
                    </w:rPr>
                  </w:rPrChange>
                </w:rPr>
                <w:delText>S/N</w:delText>
              </w:r>
              <w:bookmarkStart w:id="5781" w:name="_Toc207935617"/>
              <w:bookmarkStart w:id="5782" w:name="_Toc207956573"/>
              <w:bookmarkStart w:id="5783" w:name="_Toc207957125"/>
              <w:bookmarkStart w:id="5784" w:name="_Toc207961427"/>
              <w:bookmarkEnd w:id="5781"/>
              <w:bookmarkEnd w:id="5782"/>
              <w:bookmarkEnd w:id="5783"/>
              <w:bookmarkEnd w:id="5784"/>
            </w:del>
          </w:p>
        </w:tc>
        <w:tc>
          <w:tcPr>
            <w:tcW w:w="2270" w:type="dxa"/>
            <w:shd w:val="clear" w:color="auto" w:fill="F2F2F2" w:themeFill="background1" w:themeFillShade="F2"/>
            <w:vAlign w:val="center"/>
            <w:hideMark/>
          </w:tcPr>
          <w:p w14:paraId="357EF1F8" w14:textId="2A65B28F" w:rsidR="00FB3371" w:rsidRPr="00D76900" w:rsidDel="00DB706E" w:rsidRDefault="00FB3371" w:rsidP="00FB3371">
            <w:pPr>
              <w:jc w:val="center"/>
              <w:rPr>
                <w:del w:id="5785" w:author="Mubiyarto Wibisono" w:date="2025-09-04T13:37:00Z" w16du:dateUtc="2025-09-04T06:37:00Z"/>
                <w:rFonts w:ascii="Arial" w:hAnsi="Arial" w:cs="Arial"/>
                <w:b/>
                <w:bCs/>
                <w:color w:val="000000"/>
                <w:sz w:val="28"/>
                <w:szCs w:val="28"/>
                <w:lang w:val="en-SG"/>
                <w:rPrChange w:id="5786" w:author="Mubiyarto Wibisono" w:date="2025-09-05T08:43:00Z" w16du:dateUtc="2025-09-05T01:43:00Z">
                  <w:rPr>
                    <w:del w:id="5787" w:author="Mubiyarto Wibisono" w:date="2025-09-04T13:37:00Z" w16du:dateUtc="2025-09-04T06:37:00Z"/>
                    <w:rFonts w:ascii="Arial" w:hAnsi="Arial" w:cs="Arial"/>
                    <w:b/>
                    <w:bCs/>
                    <w:color w:val="000000"/>
                    <w:sz w:val="20"/>
                    <w:szCs w:val="20"/>
                    <w:lang w:val="en-SG"/>
                  </w:rPr>
                </w:rPrChange>
              </w:rPr>
            </w:pPr>
            <w:del w:id="5788" w:author="Mubiyarto Wibisono" w:date="2025-09-04T13:37:00Z" w16du:dateUtc="2025-09-04T06:37:00Z">
              <w:r w:rsidRPr="00D76900" w:rsidDel="00DB706E">
                <w:rPr>
                  <w:rFonts w:ascii="Arial" w:hAnsi="Arial" w:cs="Arial"/>
                  <w:b/>
                  <w:bCs/>
                  <w:color w:val="000000"/>
                  <w:sz w:val="28"/>
                  <w:szCs w:val="28"/>
                  <w:lang w:val="en-SG"/>
                  <w:rPrChange w:id="5789" w:author="Mubiyarto Wibisono" w:date="2025-09-05T08:43:00Z" w16du:dateUtc="2025-09-05T01:43:00Z">
                    <w:rPr>
                      <w:rFonts w:ascii="Arial" w:hAnsi="Arial" w:cs="Arial"/>
                      <w:b/>
                      <w:bCs/>
                      <w:color w:val="000000"/>
                      <w:sz w:val="20"/>
                      <w:szCs w:val="20"/>
                      <w:lang w:val="en-SG"/>
                    </w:rPr>
                  </w:rPrChange>
                </w:rPr>
                <w:delText>Process Name</w:delText>
              </w:r>
              <w:bookmarkStart w:id="5790" w:name="_Toc207935618"/>
              <w:bookmarkStart w:id="5791" w:name="_Toc207956574"/>
              <w:bookmarkStart w:id="5792" w:name="_Toc207957126"/>
              <w:bookmarkStart w:id="5793" w:name="_Toc207961428"/>
              <w:bookmarkEnd w:id="5790"/>
              <w:bookmarkEnd w:id="5791"/>
              <w:bookmarkEnd w:id="5792"/>
              <w:bookmarkEnd w:id="5793"/>
            </w:del>
          </w:p>
        </w:tc>
        <w:tc>
          <w:tcPr>
            <w:tcW w:w="6096" w:type="dxa"/>
            <w:shd w:val="clear" w:color="auto" w:fill="F2F2F2" w:themeFill="background1" w:themeFillShade="F2"/>
            <w:vAlign w:val="center"/>
            <w:hideMark/>
          </w:tcPr>
          <w:p w14:paraId="62158611" w14:textId="342A6095" w:rsidR="00FB3371" w:rsidRPr="00D76900" w:rsidDel="00DB706E" w:rsidRDefault="00FB3371" w:rsidP="00FB3371">
            <w:pPr>
              <w:jc w:val="center"/>
              <w:rPr>
                <w:del w:id="5794" w:author="Mubiyarto Wibisono" w:date="2025-09-04T13:37:00Z" w16du:dateUtc="2025-09-04T06:37:00Z"/>
                <w:rFonts w:ascii="Arial" w:hAnsi="Arial" w:cs="Arial"/>
                <w:b/>
                <w:bCs/>
                <w:color w:val="000000"/>
                <w:sz w:val="28"/>
                <w:szCs w:val="28"/>
                <w:lang w:val="en-SG"/>
                <w:rPrChange w:id="5795" w:author="Mubiyarto Wibisono" w:date="2025-09-05T08:43:00Z" w16du:dateUtc="2025-09-05T01:43:00Z">
                  <w:rPr>
                    <w:del w:id="5796" w:author="Mubiyarto Wibisono" w:date="2025-09-04T13:37:00Z" w16du:dateUtc="2025-09-04T06:37:00Z"/>
                    <w:rFonts w:ascii="Arial" w:hAnsi="Arial" w:cs="Arial"/>
                    <w:b/>
                    <w:bCs/>
                    <w:color w:val="000000"/>
                    <w:sz w:val="20"/>
                    <w:szCs w:val="20"/>
                    <w:lang w:val="en-SG"/>
                  </w:rPr>
                </w:rPrChange>
              </w:rPr>
            </w:pPr>
            <w:del w:id="5797" w:author="Mubiyarto Wibisono" w:date="2025-09-04T13:37:00Z" w16du:dateUtc="2025-09-04T06:37:00Z">
              <w:r w:rsidRPr="00D76900" w:rsidDel="00DB706E">
                <w:rPr>
                  <w:rFonts w:ascii="Arial" w:hAnsi="Arial" w:cs="Arial"/>
                  <w:b/>
                  <w:bCs/>
                  <w:color w:val="000000"/>
                  <w:sz w:val="28"/>
                  <w:szCs w:val="28"/>
                  <w:lang w:val="en-SG"/>
                  <w:rPrChange w:id="5798" w:author="Mubiyarto Wibisono" w:date="2025-09-05T08:43:00Z" w16du:dateUtc="2025-09-05T01:43:00Z">
                    <w:rPr>
                      <w:rFonts w:ascii="Arial" w:hAnsi="Arial" w:cs="Arial"/>
                      <w:b/>
                      <w:bCs/>
                      <w:color w:val="000000"/>
                      <w:sz w:val="20"/>
                      <w:szCs w:val="20"/>
                      <w:lang w:val="en-SG"/>
                    </w:rPr>
                  </w:rPrChange>
                </w:rPr>
                <w:delText>Description of Process</w:delText>
              </w:r>
              <w:bookmarkStart w:id="5799" w:name="_Toc207935619"/>
              <w:bookmarkStart w:id="5800" w:name="_Toc207956575"/>
              <w:bookmarkStart w:id="5801" w:name="_Toc207957127"/>
              <w:bookmarkStart w:id="5802" w:name="_Toc207961429"/>
              <w:bookmarkEnd w:id="5799"/>
              <w:bookmarkEnd w:id="5800"/>
              <w:bookmarkEnd w:id="5801"/>
              <w:bookmarkEnd w:id="5802"/>
            </w:del>
          </w:p>
        </w:tc>
        <w:bookmarkStart w:id="5803" w:name="_Toc207935620"/>
        <w:bookmarkStart w:id="5804" w:name="_Toc207956576"/>
        <w:bookmarkStart w:id="5805" w:name="_Toc207957128"/>
        <w:bookmarkStart w:id="5806" w:name="_Toc207961430"/>
        <w:bookmarkEnd w:id="5803"/>
        <w:bookmarkEnd w:id="5804"/>
        <w:bookmarkEnd w:id="5805"/>
        <w:bookmarkEnd w:id="5806"/>
      </w:tr>
      <w:tr w:rsidR="00FB3371" w:rsidRPr="00D76900" w:rsidDel="00DB706E" w14:paraId="430B52E7" w14:textId="5BA0372C" w:rsidTr="00720FE3">
        <w:trPr>
          <w:trHeight w:val="231"/>
          <w:del w:id="5807" w:author="Mubiyarto Wibisono" w:date="2025-09-04T13:37:00Z"/>
        </w:trPr>
        <w:tc>
          <w:tcPr>
            <w:tcW w:w="704" w:type="dxa"/>
            <w:vAlign w:val="center"/>
          </w:tcPr>
          <w:p w14:paraId="1C32D162" w14:textId="098E25A8" w:rsidR="00FB3371" w:rsidRPr="00D76900" w:rsidDel="00DB706E" w:rsidRDefault="00FB3371" w:rsidP="00FB3371">
            <w:pPr>
              <w:jc w:val="center"/>
              <w:rPr>
                <w:del w:id="5808" w:author="Mubiyarto Wibisono" w:date="2025-09-04T13:37:00Z" w16du:dateUtc="2025-09-04T06:37:00Z"/>
                <w:rFonts w:ascii="Arial" w:hAnsi="Arial" w:cs="Arial"/>
                <w:color w:val="000000"/>
                <w:sz w:val="28"/>
                <w:szCs w:val="28"/>
                <w:rPrChange w:id="5809" w:author="Mubiyarto Wibisono" w:date="2025-09-05T08:43:00Z" w16du:dateUtc="2025-09-05T01:43:00Z">
                  <w:rPr>
                    <w:del w:id="5810" w:author="Mubiyarto Wibisono" w:date="2025-09-04T13:37:00Z" w16du:dateUtc="2025-09-04T06:37:00Z"/>
                    <w:rFonts w:ascii="Arial" w:hAnsi="Arial" w:cs="Arial"/>
                    <w:color w:val="000000"/>
                    <w:sz w:val="20"/>
                    <w:szCs w:val="20"/>
                  </w:rPr>
                </w:rPrChange>
              </w:rPr>
            </w:pPr>
            <w:bookmarkStart w:id="5811" w:name="_Toc207935621"/>
            <w:bookmarkStart w:id="5812" w:name="_Toc207956577"/>
            <w:bookmarkStart w:id="5813" w:name="_Toc207957129"/>
            <w:bookmarkStart w:id="5814" w:name="_Toc207961431"/>
            <w:bookmarkEnd w:id="5811"/>
            <w:bookmarkEnd w:id="5812"/>
            <w:bookmarkEnd w:id="5813"/>
            <w:bookmarkEnd w:id="5814"/>
          </w:p>
        </w:tc>
        <w:tc>
          <w:tcPr>
            <w:tcW w:w="2270" w:type="dxa"/>
            <w:vAlign w:val="center"/>
          </w:tcPr>
          <w:p w14:paraId="64975ADD" w14:textId="21B8D4CD" w:rsidR="00FB3371" w:rsidRPr="00D76900" w:rsidDel="00DB706E" w:rsidRDefault="00FB3371" w:rsidP="00FB3371">
            <w:pPr>
              <w:rPr>
                <w:del w:id="5815" w:author="Mubiyarto Wibisono" w:date="2025-09-04T13:37:00Z" w16du:dateUtc="2025-09-04T06:37:00Z"/>
                <w:rFonts w:ascii="Arial" w:hAnsi="Arial" w:cs="Arial"/>
                <w:color w:val="000000"/>
                <w:sz w:val="28"/>
                <w:szCs w:val="28"/>
                <w:lang w:val="en-SG"/>
                <w:rPrChange w:id="5816" w:author="Mubiyarto Wibisono" w:date="2025-09-05T08:43:00Z" w16du:dateUtc="2025-09-05T01:43:00Z">
                  <w:rPr>
                    <w:del w:id="5817" w:author="Mubiyarto Wibisono" w:date="2025-09-04T13:37:00Z" w16du:dateUtc="2025-09-04T06:37:00Z"/>
                    <w:rFonts w:ascii="Arial" w:hAnsi="Arial" w:cs="Arial"/>
                    <w:color w:val="000000"/>
                    <w:sz w:val="20"/>
                    <w:szCs w:val="20"/>
                    <w:lang w:val="en-SG"/>
                  </w:rPr>
                </w:rPrChange>
              </w:rPr>
            </w:pPr>
            <w:del w:id="5818" w:author="Mubiyarto Wibisono" w:date="2025-09-04T13:37:00Z" w16du:dateUtc="2025-09-04T06:37:00Z">
              <w:r w:rsidRPr="00D76900" w:rsidDel="00DB706E">
                <w:rPr>
                  <w:rFonts w:ascii="Arial" w:hAnsi="Arial" w:cs="Arial"/>
                  <w:color w:val="000000"/>
                  <w:sz w:val="28"/>
                  <w:szCs w:val="28"/>
                  <w:rPrChange w:id="5819" w:author="Mubiyarto Wibisono" w:date="2025-09-05T08:43:00Z" w16du:dateUtc="2025-09-05T01:43:00Z">
                    <w:rPr>
                      <w:rFonts w:ascii="Arial" w:hAnsi="Arial" w:cs="Arial"/>
                      <w:color w:val="000000"/>
                      <w:sz w:val="20"/>
                      <w:szCs w:val="20"/>
                    </w:rPr>
                  </w:rPrChange>
                </w:rPr>
                <w:delText>Pre-condition</w:delText>
              </w:r>
              <w:bookmarkStart w:id="5820" w:name="_Toc207935622"/>
              <w:bookmarkStart w:id="5821" w:name="_Toc207956578"/>
              <w:bookmarkStart w:id="5822" w:name="_Toc207957130"/>
              <w:bookmarkStart w:id="5823" w:name="_Toc207961432"/>
              <w:bookmarkEnd w:id="5820"/>
              <w:bookmarkEnd w:id="5821"/>
              <w:bookmarkEnd w:id="5822"/>
              <w:bookmarkEnd w:id="5823"/>
            </w:del>
          </w:p>
        </w:tc>
        <w:tc>
          <w:tcPr>
            <w:tcW w:w="6096" w:type="dxa"/>
            <w:vAlign w:val="center"/>
          </w:tcPr>
          <w:p w14:paraId="1D85CE51" w14:textId="086438F8" w:rsidR="00FB3371" w:rsidRPr="00D76900" w:rsidDel="00DB706E" w:rsidRDefault="00FB3371" w:rsidP="00FB3371">
            <w:pPr>
              <w:rPr>
                <w:del w:id="5824" w:author="Mubiyarto Wibisono" w:date="2025-09-04T13:37:00Z" w16du:dateUtc="2025-09-04T06:37:00Z"/>
                <w:rFonts w:ascii="Arial" w:hAnsi="Arial" w:cs="Arial"/>
                <w:color w:val="000000"/>
                <w:sz w:val="28"/>
                <w:szCs w:val="28"/>
                <w:rPrChange w:id="5825" w:author="Mubiyarto Wibisono" w:date="2025-09-05T08:43:00Z" w16du:dateUtc="2025-09-05T01:43:00Z">
                  <w:rPr>
                    <w:del w:id="5826" w:author="Mubiyarto Wibisono" w:date="2025-09-04T13:37:00Z" w16du:dateUtc="2025-09-04T06:37:00Z"/>
                    <w:rFonts w:ascii="Arial" w:hAnsi="Arial" w:cs="Arial"/>
                    <w:color w:val="000000"/>
                    <w:sz w:val="20"/>
                    <w:szCs w:val="20"/>
                  </w:rPr>
                </w:rPrChange>
              </w:rPr>
            </w:pPr>
            <w:del w:id="5827" w:author="Mubiyarto Wibisono" w:date="2025-09-04T13:37:00Z" w16du:dateUtc="2025-09-04T06:37:00Z">
              <w:r w:rsidRPr="00D76900" w:rsidDel="00DB706E">
                <w:rPr>
                  <w:rFonts w:ascii="Arial" w:hAnsi="Arial" w:cs="Arial"/>
                  <w:color w:val="000000"/>
                  <w:sz w:val="28"/>
                  <w:szCs w:val="28"/>
                  <w:rPrChange w:id="5828" w:author="Mubiyarto Wibisono" w:date="2025-09-05T08:43:00Z" w16du:dateUtc="2025-09-05T01:43:00Z">
                    <w:rPr>
                      <w:rFonts w:ascii="Arial" w:hAnsi="Arial" w:cs="Arial"/>
                      <w:color w:val="000000"/>
                      <w:sz w:val="20"/>
                      <w:szCs w:val="20"/>
                    </w:rPr>
                  </w:rPrChange>
                </w:rPr>
                <w:delText>OCMS has retrieved the notices based on the motorist’s search parameters and verified whether each notice had a transaction attempt today, within the past 5 minutes.</w:delText>
              </w:r>
              <w:bookmarkStart w:id="5829" w:name="_Toc207935623"/>
              <w:bookmarkStart w:id="5830" w:name="_Toc207956579"/>
              <w:bookmarkStart w:id="5831" w:name="_Toc207957131"/>
              <w:bookmarkStart w:id="5832" w:name="_Toc207961433"/>
              <w:bookmarkEnd w:id="5829"/>
              <w:bookmarkEnd w:id="5830"/>
              <w:bookmarkEnd w:id="5831"/>
              <w:bookmarkEnd w:id="5832"/>
            </w:del>
          </w:p>
          <w:p w14:paraId="3148C0D5" w14:textId="07EA2B15" w:rsidR="00FB3371" w:rsidRPr="00D76900" w:rsidDel="00DB706E" w:rsidRDefault="00FB3371" w:rsidP="00FB3371">
            <w:pPr>
              <w:rPr>
                <w:del w:id="5833" w:author="Mubiyarto Wibisono" w:date="2025-09-04T13:37:00Z" w16du:dateUtc="2025-09-04T06:37:00Z"/>
                <w:rFonts w:ascii="Arial" w:hAnsi="Arial" w:cs="Arial"/>
                <w:color w:val="000000"/>
                <w:sz w:val="28"/>
                <w:szCs w:val="28"/>
                <w:rPrChange w:id="5834" w:author="Mubiyarto Wibisono" w:date="2025-09-05T08:43:00Z" w16du:dateUtc="2025-09-05T01:43:00Z">
                  <w:rPr>
                    <w:del w:id="5835" w:author="Mubiyarto Wibisono" w:date="2025-09-04T13:37:00Z" w16du:dateUtc="2025-09-04T06:37:00Z"/>
                    <w:rFonts w:ascii="Arial" w:hAnsi="Arial" w:cs="Arial"/>
                    <w:color w:val="000000"/>
                    <w:sz w:val="20"/>
                    <w:szCs w:val="20"/>
                  </w:rPr>
                </w:rPrChange>
              </w:rPr>
            </w:pPr>
            <w:bookmarkStart w:id="5836" w:name="_Toc207935624"/>
            <w:bookmarkStart w:id="5837" w:name="_Toc207956580"/>
            <w:bookmarkStart w:id="5838" w:name="_Toc207957132"/>
            <w:bookmarkStart w:id="5839" w:name="_Toc207961434"/>
            <w:bookmarkEnd w:id="5836"/>
            <w:bookmarkEnd w:id="5837"/>
            <w:bookmarkEnd w:id="5838"/>
            <w:bookmarkEnd w:id="5839"/>
          </w:p>
          <w:p w14:paraId="4F1A8930" w14:textId="79B17DD0" w:rsidR="00FB3371" w:rsidRPr="00D76900" w:rsidDel="00DB706E" w:rsidRDefault="00FB3371" w:rsidP="00FB3371">
            <w:pPr>
              <w:rPr>
                <w:del w:id="5840" w:author="Mubiyarto Wibisono" w:date="2025-09-04T13:37:00Z" w16du:dateUtc="2025-09-04T06:37:00Z"/>
                <w:rFonts w:ascii="Arial" w:hAnsi="Arial" w:cs="Arial"/>
                <w:color w:val="000000"/>
                <w:sz w:val="28"/>
                <w:szCs w:val="28"/>
                <w:rPrChange w:id="5841" w:author="Mubiyarto Wibisono" w:date="2025-09-05T08:43:00Z" w16du:dateUtc="2025-09-05T01:43:00Z">
                  <w:rPr>
                    <w:del w:id="5842" w:author="Mubiyarto Wibisono" w:date="2025-09-04T13:37:00Z" w16du:dateUtc="2025-09-04T06:37:00Z"/>
                    <w:rFonts w:ascii="Arial" w:hAnsi="Arial" w:cs="Arial"/>
                    <w:color w:val="000000"/>
                    <w:sz w:val="20"/>
                    <w:szCs w:val="20"/>
                  </w:rPr>
                </w:rPrChange>
              </w:rPr>
            </w:pPr>
            <w:del w:id="5843" w:author="Mubiyarto Wibisono" w:date="2025-09-04T13:37:00Z" w16du:dateUtc="2025-09-04T06:37:00Z">
              <w:r w:rsidRPr="00D76900" w:rsidDel="00DB706E">
                <w:rPr>
                  <w:rFonts w:ascii="Arial" w:hAnsi="Arial" w:cs="Arial"/>
                  <w:color w:val="000000"/>
                  <w:sz w:val="28"/>
                  <w:szCs w:val="28"/>
                  <w:rPrChange w:id="5844" w:author="Mubiyarto Wibisono" w:date="2025-09-05T08:43:00Z" w16du:dateUtc="2025-09-05T01:43:00Z">
                    <w:rPr>
                      <w:rFonts w:ascii="Arial" w:hAnsi="Arial" w:cs="Arial"/>
                      <w:color w:val="000000"/>
                      <w:sz w:val="20"/>
                      <w:szCs w:val="20"/>
                    </w:rPr>
                  </w:rPrChange>
                </w:rPr>
                <w:delText>The result is a list of notices that have been grouped based on the following attributes:</w:delText>
              </w:r>
              <w:bookmarkStart w:id="5845" w:name="_Toc207935625"/>
              <w:bookmarkStart w:id="5846" w:name="_Toc207956581"/>
              <w:bookmarkStart w:id="5847" w:name="_Toc207957133"/>
              <w:bookmarkStart w:id="5848" w:name="_Toc207961435"/>
              <w:bookmarkEnd w:id="5845"/>
              <w:bookmarkEnd w:id="5846"/>
              <w:bookmarkEnd w:id="5847"/>
              <w:bookmarkEnd w:id="5848"/>
            </w:del>
          </w:p>
          <w:p w14:paraId="480DE029" w14:textId="5D62013B" w:rsidR="00FB3371" w:rsidRPr="00D76900" w:rsidDel="00DB706E" w:rsidRDefault="00FB3371" w:rsidP="00FB3371">
            <w:pPr>
              <w:rPr>
                <w:del w:id="5849" w:author="Mubiyarto Wibisono" w:date="2025-09-04T13:37:00Z" w16du:dateUtc="2025-09-04T06:37:00Z"/>
                <w:rFonts w:ascii="Arial" w:hAnsi="Arial" w:cs="Arial"/>
                <w:color w:val="000000"/>
                <w:sz w:val="28"/>
                <w:szCs w:val="28"/>
                <w:rPrChange w:id="5850" w:author="Mubiyarto Wibisono" w:date="2025-09-05T08:43:00Z" w16du:dateUtc="2025-09-05T01:43:00Z">
                  <w:rPr>
                    <w:del w:id="5851" w:author="Mubiyarto Wibisono" w:date="2025-09-04T13:37:00Z" w16du:dateUtc="2025-09-04T06:37:00Z"/>
                    <w:rFonts w:ascii="Arial" w:hAnsi="Arial" w:cs="Arial"/>
                    <w:color w:val="000000"/>
                    <w:sz w:val="20"/>
                    <w:szCs w:val="20"/>
                  </w:rPr>
                </w:rPrChange>
              </w:rPr>
            </w:pPr>
            <w:del w:id="5852" w:author="Mubiyarto Wibisono" w:date="2025-09-04T13:37:00Z" w16du:dateUtc="2025-09-04T06:37:00Z">
              <w:r w:rsidRPr="00D76900" w:rsidDel="00DB706E">
                <w:rPr>
                  <w:rFonts w:ascii="Arial" w:hAnsi="Arial" w:cs="Arial"/>
                  <w:color w:val="000000"/>
                  <w:sz w:val="28"/>
                  <w:szCs w:val="28"/>
                  <w:rPrChange w:id="5853" w:author="Mubiyarto Wibisono" w:date="2025-09-05T08:43:00Z" w16du:dateUtc="2025-09-05T01:43:00Z">
                    <w:rPr>
                      <w:rFonts w:ascii="Arial" w:hAnsi="Arial" w:cs="Arial"/>
                      <w:color w:val="000000"/>
                      <w:sz w:val="20"/>
                      <w:szCs w:val="20"/>
                    </w:rPr>
                  </w:rPrChange>
                </w:rPr>
                <w:delText>(1) Payable notices</w:delText>
              </w:r>
              <w:bookmarkStart w:id="5854" w:name="_Toc207935626"/>
              <w:bookmarkStart w:id="5855" w:name="_Toc207956582"/>
              <w:bookmarkStart w:id="5856" w:name="_Toc207957134"/>
              <w:bookmarkStart w:id="5857" w:name="_Toc207961436"/>
              <w:bookmarkEnd w:id="5854"/>
              <w:bookmarkEnd w:id="5855"/>
              <w:bookmarkEnd w:id="5856"/>
              <w:bookmarkEnd w:id="5857"/>
            </w:del>
          </w:p>
          <w:p w14:paraId="575D6A0C" w14:textId="1AB9CDE2" w:rsidR="00FB3371" w:rsidRPr="00D76900" w:rsidDel="00DB706E" w:rsidRDefault="00FB3371" w:rsidP="00FB3371">
            <w:pPr>
              <w:rPr>
                <w:del w:id="5858" w:author="Mubiyarto Wibisono" w:date="2025-09-04T13:37:00Z" w16du:dateUtc="2025-09-04T06:37:00Z"/>
                <w:rFonts w:ascii="Arial" w:hAnsi="Arial" w:cs="Arial"/>
                <w:color w:val="000000"/>
                <w:sz w:val="28"/>
                <w:szCs w:val="28"/>
                <w:rPrChange w:id="5859" w:author="Mubiyarto Wibisono" w:date="2025-09-05T08:43:00Z" w16du:dateUtc="2025-09-05T01:43:00Z">
                  <w:rPr>
                    <w:del w:id="5860" w:author="Mubiyarto Wibisono" w:date="2025-09-04T13:37:00Z" w16du:dateUtc="2025-09-04T06:37:00Z"/>
                    <w:rFonts w:ascii="Arial" w:hAnsi="Arial" w:cs="Arial"/>
                    <w:color w:val="000000"/>
                    <w:sz w:val="20"/>
                    <w:szCs w:val="20"/>
                  </w:rPr>
                </w:rPrChange>
              </w:rPr>
            </w:pPr>
            <w:del w:id="5861" w:author="Mubiyarto Wibisono" w:date="2025-09-04T13:37:00Z" w16du:dateUtc="2025-09-04T06:37:00Z">
              <w:r w:rsidRPr="00D76900" w:rsidDel="00DB706E">
                <w:rPr>
                  <w:rFonts w:ascii="Arial" w:hAnsi="Arial" w:cs="Arial"/>
                  <w:color w:val="000000"/>
                  <w:sz w:val="28"/>
                  <w:szCs w:val="28"/>
                  <w:rPrChange w:id="5862" w:author="Mubiyarto Wibisono" w:date="2025-09-05T08:43:00Z" w16du:dateUtc="2025-09-05T01:43:00Z">
                    <w:rPr>
                      <w:rFonts w:ascii="Arial" w:hAnsi="Arial" w:cs="Arial"/>
                      <w:color w:val="000000"/>
                      <w:sz w:val="20"/>
                      <w:szCs w:val="20"/>
                    </w:rPr>
                  </w:rPrChange>
                </w:rPr>
                <w:delText>(2) Not payable notices with payment not allowed</w:delText>
              </w:r>
              <w:bookmarkStart w:id="5863" w:name="_Toc207935627"/>
              <w:bookmarkStart w:id="5864" w:name="_Toc207956583"/>
              <w:bookmarkStart w:id="5865" w:name="_Toc207957135"/>
              <w:bookmarkStart w:id="5866" w:name="_Toc207961437"/>
              <w:bookmarkEnd w:id="5863"/>
              <w:bookmarkEnd w:id="5864"/>
              <w:bookmarkEnd w:id="5865"/>
              <w:bookmarkEnd w:id="5866"/>
            </w:del>
          </w:p>
          <w:p w14:paraId="35BA3071" w14:textId="007DF98E" w:rsidR="00FB3371" w:rsidRPr="00D76900" w:rsidDel="00DB706E" w:rsidRDefault="00FB3371" w:rsidP="00FB3371">
            <w:pPr>
              <w:rPr>
                <w:del w:id="5867" w:author="Mubiyarto Wibisono" w:date="2025-09-04T13:37:00Z" w16du:dateUtc="2025-09-04T06:37:00Z"/>
                <w:rFonts w:ascii="Arial" w:hAnsi="Arial" w:cs="Arial"/>
                <w:color w:val="000000"/>
                <w:sz w:val="28"/>
                <w:szCs w:val="28"/>
                <w:rPrChange w:id="5868" w:author="Mubiyarto Wibisono" w:date="2025-09-05T08:43:00Z" w16du:dateUtc="2025-09-05T01:43:00Z">
                  <w:rPr>
                    <w:del w:id="5869" w:author="Mubiyarto Wibisono" w:date="2025-09-04T13:37:00Z" w16du:dateUtc="2025-09-04T06:37:00Z"/>
                    <w:rFonts w:ascii="Arial" w:hAnsi="Arial" w:cs="Arial"/>
                    <w:color w:val="000000"/>
                    <w:sz w:val="20"/>
                    <w:szCs w:val="20"/>
                  </w:rPr>
                </w:rPrChange>
              </w:rPr>
            </w:pPr>
            <w:del w:id="5870" w:author="Mubiyarto Wibisono" w:date="2025-09-04T13:37:00Z" w16du:dateUtc="2025-09-04T06:37:00Z">
              <w:r w:rsidRPr="00D76900" w:rsidDel="00DB706E">
                <w:rPr>
                  <w:rFonts w:ascii="Arial" w:hAnsi="Arial" w:cs="Arial"/>
                  <w:color w:val="000000"/>
                  <w:sz w:val="28"/>
                  <w:szCs w:val="28"/>
                  <w:rPrChange w:id="5871" w:author="Mubiyarto Wibisono" w:date="2025-09-05T08:43:00Z" w16du:dateUtc="2025-09-05T01:43:00Z">
                    <w:rPr>
                      <w:rFonts w:ascii="Arial" w:hAnsi="Arial" w:cs="Arial"/>
                      <w:color w:val="000000"/>
                      <w:sz w:val="20"/>
                      <w:szCs w:val="20"/>
                    </w:rPr>
                  </w:rPrChange>
                </w:rPr>
                <w:delText>(3) Not payable notices with transaction attempts ≤ 5 minutes</w:delText>
              </w:r>
              <w:bookmarkStart w:id="5872" w:name="_Toc207935628"/>
              <w:bookmarkStart w:id="5873" w:name="_Toc207956584"/>
              <w:bookmarkStart w:id="5874" w:name="_Toc207957136"/>
              <w:bookmarkStart w:id="5875" w:name="_Toc207961438"/>
              <w:bookmarkEnd w:id="5872"/>
              <w:bookmarkEnd w:id="5873"/>
              <w:bookmarkEnd w:id="5874"/>
              <w:bookmarkEnd w:id="5875"/>
            </w:del>
          </w:p>
          <w:p w14:paraId="42E12FF9" w14:textId="29282CDD" w:rsidR="00FB3371" w:rsidRPr="00D76900" w:rsidDel="00DB706E" w:rsidRDefault="00FB3371" w:rsidP="00FB3371">
            <w:pPr>
              <w:rPr>
                <w:del w:id="5876" w:author="Mubiyarto Wibisono" w:date="2025-09-04T13:37:00Z" w16du:dateUtc="2025-09-04T06:37:00Z"/>
                <w:rFonts w:ascii="Arial" w:hAnsi="Arial" w:cs="Arial"/>
                <w:color w:val="000000"/>
                <w:sz w:val="28"/>
                <w:szCs w:val="28"/>
                <w:rPrChange w:id="5877" w:author="Mubiyarto Wibisono" w:date="2025-09-05T08:43:00Z" w16du:dateUtc="2025-09-05T01:43:00Z">
                  <w:rPr>
                    <w:del w:id="5878" w:author="Mubiyarto Wibisono" w:date="2025-09-04T13:37:00Z" w16du:dateUtc="2025-09-04T06:37:00Z"/>
                    <w:rFonts w:ascii="Arial" w:hAnsi="Arial" w:cs="Arial"/>
                    <w:color w:val="000000"/>
                    <w:sz w:val="20"/>
                    <w:szCs w:val="20"/>
                  </w:rPr>
                </w:rPrChange>
              </w:rPr>
            </w:pPr>
            <w:del w:id="5879" w:author="Mubiyarto Wibisono" w:date="2025-09-04T13:37:00Z" w16du:dateUtc="2025-09-04T06:37:00Z">
              <w:r w:rsidRPr="00D76900" w:rsidDel="00DB706E">
                <w:rPr>
                  <w:rFonts w:ascii="Arial" w:hAnsi="Arial" w:cs="Arial"/>
                  <w:color w:val="000000"/>
                  <w:sz w:val="28"/>
                  <w:szCs w:val="28"/>
                  <w:rPrChange w:id="5880" w:author="Mubiyarto Wibisono" w:date="2025-09-05T08:43:00Z" w16du:dateUtc="2025-09-05T01:43:00Z">
                    <w:rPr>
                      <w:rFonts w:ascii="Arial" w:hAnsi="Arial" w:cs="Arial"/>
                      <w:color w:val="000000"/>
                      <w:sz w:val="20"/>
                      <w:szCs w:val="20"/>
                    </w:rPr>
                  </w:rPrChange>
                </w:rPr>
                <w:delText>(4) Paid notices from the past 6 months</w:delText>
              </w:r>
              <w:bookmarkStart w:id="5881" w:name="_Toc207935629"/>
              <w:bookmarkStart w:id="5882" w:name="_Toc207956585"/>
              <w:bookmarkStart w:id="5883" w:name="_Toc207957137"/>
              <w:bookmarkStart w:id="5884" w:name="_Toc207961439"/>
              <w:bookmarkEnd w:id="5881"/>
              <w:bookmarkEnd w:id="5882"/>
              <w:bookmarkEnd w:id="5883"/>
              <w:bookmarkEnd w:id="5884"/>
            </w:del>
          </w:p>
          <w:p w14:paraId="53FA43E4" w14:textId="16C9ED45" w:rsidR="00FB3371" w:rsidRPr="00D76900" w:rsidDel="00DB706E" w:rsidRDefault="00FB3371" w:rsidP="00FB3371">
            <w:pPr>
              <w:rPr>
                <w:del w:id="5885" w:author="Mubiyarto Wibisono" w:date="2025-09-04T13:37:00Z" w16du:dateUtc="2025-09-04T06:37:00Z"/>
                <w:rFonts w:ascii="Arial" w:hAnsi="Arial" w:cs="Arial"/>
                <w:color w:val="000000"/>
                <w:sz w:val="28"/>
                <w:szCs w:val="28"/>
                <w:rPrChange w:id="5886" w:author="Mubiyarto Wibisono" w:date="2025-09-05T08:43:00Z" w16du:dateUtc="2025-09-05T01:43:00Z">
                  <w:rPr>
                    <w:del w:id="5887" w:author="Mubiyarto Wibisono" w:date="2025-09-04T13:37:00Z" w16du:dateUtc="2025-09-04T06:37:00Z"/>
                    <w:rFonts w:ascii="Arial" w:hAnsi="Arial" w:cs="Arial"/>
                    <w:color w:val="000000"/>
                    <w:sz w:val="20"/>
                    <w:szCs w:val="20"/>
                  </w:rPr>
                </w:rPrChange>
              </w:rPr>
            </w:pPr>
            <w:del w:id="5888" w:author="Mubiyarto Wibisono" w:date="2025-09-04T13:37:00Z" w16du:dateUtc="2025-09-04T06:37:00Z">
              <w:r w:rsidRPr="00D76900" w:rsidDel="00DB706E">
                <w:rPr>
                  <w:rFonts w:ascii="Arial" w:hAnsi="Arial" w:cs="Arial"/>
                  <w:color w:val="000000"/>
                  <w:sz w:val="28"/>
                  <w:szCs w:val="28"/>
                  <w:rPrChange w:id="5889" w:author="Mubiyarto Wibisono" w:date="2025-09-05T08:43:00Z" w16du:dateUtc="2025-09-05T01:43:00Z">
                    <w:rPr>
                      <w:rFonts w:ascii="Arial" w:hAnsi="Arial" w:cs="Arial"/>
                      <w:color w:val="000000"/>
                      <w:sz w:val="20"/>
                      <w:szCs w:val="20"/>
                    </w:rPr>
                  </w:rPrChange>
                </w:rPr>
                <w:delText>(5) Payable notices with transaction attempts &gt; 5 minutes.</w:delText>
              </w:r>
              <w:bookmarkStart w:id="5890" w:name="_Toc207935630"/>
              <w:bookmarkStart w:id="5891" w:name="_Toc207956586"/>
              <w:bookmarkStart w:id="5892" w:name="_Toc207957138"/>
              <w:bookmarkStart w:id="5893" w:name="_Toc207961440"/>
              <w:bookmarkEnd w:id="5890"/>
              <w:bookmarkEnd w:id="5891"/>
              <w:bookmarkEnd w:id="5892"/>
              <w:bookmarkEnd w:id="5893"/>
            </w:del>
          </w:p>
        </w:tc>
        <w:bookmarkStart w:id="5894" w:name="_Toc207935631"/>
        <w:bookmarkStart w:id="5895" w:name="_Toc207956587"/>
        <w:bookmarkStart w:id="5896" w:name="_Toc207957139"/>
        <w:bookmarkStart w:id="5897" w:name="_Toc207961441"/>
        <w:bookmarkEnd w:id="5894"/>
        <w:bookmarkEnd w:id="5895"/>
        <w:bookmarkEnd w:id="5896"/>
        <w:bookmarkEnd w:id="5897"/>
      </w:tr>
      <w:tr w:rsidR="00FB3371" w:rsidRPr="00D76900" w:rsidDel="00DB706E" w14:paraId="15C519E0" w14:textId="3FD09441" w:rsidTr="00720FE3">
        <w:trPr>
          <w:trHeight w:val="462"/>
          <w:del w:id="5898" w:author="Mubiyarto Wibisono" w:date="2025-09-04T13:37:00Z"/>
        </w:trPr>
        <w:tc>
          <w:tcPr>
            <w:tcW w:w="704" w:type="dxa"/>
            <w:vAlign w:val="center"/>
          </w:tcPr>
          <w:p w14:paraId="24782FED" w14:textId="1893735E" w:rsidR="00FB3371" w:rsidRPr="00D76900" w:rsidDel="00DB706E" w:rsidRDefault="00FB3371" w:rsidP="00FB3371">
            <w:pPr>
              <w:jc w:val="center"/>
              <w:rPr>
                <w:del w:id="5899" w:author="Mubiyarto Wibisono" w:date="2025-09-04T13:37:00Z" w16du:dateUtc="2025-09-04T06:37:00Z"/>
                <w:rFonts w:ascii="Arial" w:hAnsi="Arial" w:cs="Arial"/>
                <w:color w:val="000000"/>
                <w:sz w:val="28"/>
                <w:szCs w:val="28"/>
                <w:lang w:val="en-SG"/>
                <w:rPrChange w:id="5900" w:author="Mubiyarto Wibisono" w:date="2025-09-05T08:43:00Z" w16du:dateUtc="2025-09-05T01:43:00Z">
                  <w:rPr>
                    <w:del w:id="5901" w:author="Mubiyarto Wibisono" w:date="2025-09-04T13:37:00Z" w16du:dateUtc="2025-09-04T06:37:00Z"/>
                    <w:rFonts w:ascii="Arial" w:hAnsi="Arial" w:cs="Arial"/>
                    <w:color w:val="000000"/>
                    <w:sz w:val="20"/>
                    <w:szCs w:val="20"/>
                    <w:lang w:val="en-SG"/>
                  </w:rPr>
                </w:rPrChange>
              </w:rPr>
            </w:pPr>
            <w:del w:id="5902" w:author="Mubiyarto Wibisono" w:date="2025-09-04T13:37:00Z" w16du:dateUtc="2025-09-04T06:37:00Z">
              <w:r w:rsidRPr="00D76900" w:rsidDel="00DB706E">
                <w:rPr>
                  <w:rFonts w:ascii="Arial" w:hAnsi="Arial" w:cs="Arial"/>
                  <w:color w:val="000000"/>
                  <w:sz w:val="28"/>
                  <w:szCs w:val="28"/>
                  <w:rPrChange w:id="5903" w:author="Mubiyarto Wibisono" w:date="2025-09-05T08:43:00Z" w16du:dateUtc="2025-09-05T01:43:00Z">
                    <w:rPr>
                      <w:rFonts w:ascii="Arial" w:hAnsi="Arial" w:cs="Arial"/>
                      <w:color w:val="000000"/>
                      <w:sz w:val="20"/>
                      <w:szCs w:val="20"/>
                    </w:rPr>
                  </w:rPrChange>
                </w:rPr>
                <w:delText>1</w:delText>
              </w:r>
              <w:bookmarkStart w:id="5904" w:name="_Toc207935632"/>
              <w:bookmarkStart w:id="5905" w:name="_Toc207956588"/>
              <w:bookmarkStart w:id="5906" w:name="_Toc207957140"/>
              <w:bookmarkStart w:id="5907" w:name="_Toc207961442"/>
              <w:bookmarkEnd w:id="5904"/>
              <w:bookmarkEnd w:id="5905"/>
              <w:bookmarkEnd w:id="5906"/>
              <w:bookmarkEnd w:id="5907"/>
            </w:del>
          </w:p>
        </w:tc>
        <w:tc>
          <w:tcPr>
            <w:tcW w:w="2270" w:type="dxa"/>
            <w:vAlign w:val="center"/>
          </w:tcPr>
          <w:p w14:paraId="31D35FEE" w14:textId="63DAAADA" w:rsidR="00FB3371" w:rsidRPr="00D76900" w:rsidDel="00DB706E" w:rsidRDefault="00FB3371" w:rsidP="00FB3371">
            <w:pPr>
              <w:rPr>
                <w:del w:id="5908" w:author="Mubiyarto Wibisono" w:date="2025-09-04T13:37:00Z" w16du:dateUtc="2025-09-04T06:37:00Z"/>
                <w:rFonts w:ascii="Arial" w:hAnsi="Arial" w:cs="Arial"/>
                <w:color w:val="000000"/>
                <w:sz w:val="28"/>
                <w:szCs w:val="28"/>
                <w:lang w:val="en-SG"/>
                <w:rPrChange w:id="5909" w:author="Mubiyarto Wibisono" w:date="2025-09-05T08:43:00Z" w16du:dateUtc="2025-09-05T01:43:00Z">
                  <w:rPr>
                    <w:del w:id="5910" w:author="Mubiyarto Wibisono" w:date="2025-09-04T13:37:00Z" w16du:dateUtc="2025-09-04T06:37:00Z"/>
                    <w:rFonts w:ascii="Arial" w:hAnsi="Arial" w:cs="Arial"/>
                    <w:color w:val="000000"/>
                    <w:sz w:val="20"/>
                    <w:szCs w:val="20"/>
                    <w:lang w:val="en-SG"/>
                  </w:rPr>
                </w:rPrChange>
              </w:rPr>
            </w:pPr>
            <w:del w:id="5911" w:author="Mubiyarto Wibisono" w:date="2025-09-04T13:37:00Z" w16du:dateUtc="2025-09-04T06:37:00Z">
              <w:r w:rsidRPr="00D76900" w:rsidDel="00DB706E">
                <w:rPr>
                  <w:rFonts w:ascii="Arial" w:hAnsi="Arial" w:cs="Arial"/>
                  <w:color w:val="000000"/>
                  <w:sz w:val="28"/>
                  <w:szCs w:val="28"/>
                  <w:rPrChange w:id="5912" w:author="Mubiyarto Wibisono" w:date="2025-09-05T08:43:00Z" w16du:dateUtc="2025-09-05T01:43:00Z">
                    <w:rPr>
                      <w:rFonts w:ascii="Arial" w:hAnsi="Arial" w:cs="Arial"/>
                      <w:color w:val="000000"/>
                      <w:sz w:val="20"/>
                      <w:szCs w:val="20"/>
                    </w:rPr>
                  </w:rPrChange>
                </w:rPr>
                <w:delText>Filter Results – Payable Notices</w:delText>
              </w:r>
              <w:bookmarkStart w:id="5913" w:name="_Toc207935633"/>
              <w:bookmarkStart w:id="5914" w:name="_Toc207956589"/>
              <w:bookmarkStart w:id="5915" w:name="_Toc207957141"/>
              <w:bookmarkStart w:id="5916" w:name="_Toc207961443"/>
              <w:bookmarkEnd w:id="5913"/>
              <w:bookmarkEnd w:id="5914"/>
              <w:bookmarkEnd w:id="5915"/>
              <w:bookmarkEnd w:id="5916"/>
            </w:del>
          </w:p>
        </w:tc>
        <w:tc>
          <w:tcPr>
            <w:tcW w:w="6096" w:type="dxa"/>
            <w:vAlign w:val="center"/>
          </w:tcPr>
          <w:p w14:paraId="1513F638" w14:textId="6DCDF928" w:rsidR="00FB3371" w:rsidRPr="00D76900" w:rsidDel="00DB706E" w:rsidRDefault="00FB3371" w:rsidP="00FB3371">
            <w:pPr>
              <w:rPr>
                <w:del w:id="5917" w:author="Mubiyarto Wibisono" w:date="2025-09-04T13:37:00Z" w16du:dateUtc="2025-09-04T06:37:00Z"/>
                <w:rFonts w:ascii="Arial" w:hAnsi="Arial" w:cs="Arial"/>
                <w:color w:val="000000"/>
                <w:sz w:val="28"/>
                <w:szCs w:val="28"/>
                <w:rPrChange w:id="5918" w:author="Mubiyarto Wibisono" w:date="2025-09-05T08:43:00Z" w16du:dateUtc="2025-09-05T01:43:00Z">
                  <w:rPr>
                    <w:del w:id="5919" w:author="Mubiyarto Wibisono" w:date="2025-09-04T13:37:00Z" w16du:dateUtc="2025-09-04T06:37:00Z"/>
                    <w:rFonts w:ascii="Arial" w:hAnsi="Arial" w:cs="Arial"/>
                    <w:color w:val="000000"/>
                    <w:sz w:val="20"/>
                    <w:szCs w:val="20"/>
                  </w:rPr>
                </w:rPrChange>
              </w:rPr>
            </w:pPr>
            <w:del w:id="5920" w:author="Mubiyarto Wibisono" w:date="2025-09-04T13:37:00Z" w16du:dateUtc="2025-09-04T06:37:00Z">
              <w:r w:rsidRPr="00D76900" w:rsidDel="00DB706E">
                <w:rPr>
                  <w:rFonts w:ascii="Arial" w:hAnsi="Arial" w:cs="Arial"/>
                  <w:color w:val="000000"/>
                  <w:sz w:val="28"/>
                  <w:szCs w:val="28"/>
                  <w:rPrChange w:id="5921" w:author="Mubiyarto Wibisono" w:date="2025-09-05T08:43:00Z" w16du:dateUtc="2025-09-05T01:43:00Z">
                    <w:rPr>
                      <w:rFonts w:ascii="Arial" w:hAnsi="Arial" w:cs="Arial"/>
                      <w:color w:val="000000"/>
                      <w:sz w:val="20"/>
                      <w:szCs w:val="20"/>
                    </w:rPr>
                  </w:rPrChange>
                </w:rPr>
                <w:delText xml:space="preserve">The system filters the result to extract payable notices and those with a transaction attempt of more than 5 minutes. </w:delText>
              </w:r>
              <w:bookmarkStart w:id="5922" w:name="_Toc207935634"/>
              <w:bookmarkStart w:id="5923" w:name="_Toc207956590"/>
              <w:bookmarkStart w:id="5924" w:name="_Toc207957142"/>
              <w:bookmarkStart w:id="5925" w:name="_Toc207961444"/>
              <w:bookmarkEnd w:id="5922"/>
              <w:bookmarkEnd w:id="5923"/>
              <w:bookmarkEnd w:id="5924"/>
              <w:bookmarkEnd w:id="5925"/>
            </w:del>
          </w:p>
          <w:p w14:paraId="39D98422" w14:textId="11DC608E" w:rsidR="00FB3371" w:rsidRPr="00D76900" w:rsidDel="00DB706E" w:rsidRDefault="00FB3371" w:rsidP="00FB3371">
            <w:pPr>
              <w:rPr>
                <w:del w:id="5926" w:author="Mubiyarto Wibisono" w:date="2025-09-04T13:37:00Z" w16du:dateUtc="2025-09-04T06:37:00Z"/>
                <w:rFonts w:ascii="Arial" w:hAnsi="Arial" w:cs="Arial"/>
                <w:color w:val="000000"/>
                <w:sz w:val="28"/>
                <w:szCs w:val="28"/>
                <w:rPrChange w:id="5927" w:author="Mubiyarto Wibisono" w:date="2025-09-05T08:43:00Z" w16du:dateUtc="2025-09-05T01:43:00Z">
                  <w:rPr>
                    <w:del w:id="5928" w:author="Mubiyarto Wibisono" w:date="2025-09-04T13:37:00Z" w16du:dateUtc="2025-09-04T06:37:00Z"/>
                    <w:rFonts w:ascii="Arial" w:hAnsi="Arial" w:cs="Arial"/>
                    <w:color w:val="000000"/>
                    <w:sz w:val="20"/>
                    <w:szCs w:val="20"/>
                  </w:rPr>
                </w:rPrChange>
              </w:rPr>
            </w:pPr>
            <w:bookmarkStart w:id="5929" w:name="_Toc207935635"/>
            <w:bookmarkStart w:id="5930" w:name="_Toc207956591"/>
            <w:bookmarkStart w:id="5931" w:name="_Toc207957143"/>
            <w:bookmarkStart w:id="5932" w:name="_Toc207961445"/>
            <w:bookmarkEnd w:id="5929"/>
            <w:bookmarkEnd w:id="5930"/>
            <w:bookmarkEnd w:id="5931"/>
            <w:bookmarkEnd w:id="5932"/>
          </w:p>
          <w:p w14:paraId="68AED242" w14:textId="5C3A3358" w:rsidR="00FB3371" w:rsidRPr="00D76900" w:rsidDel="00DB706E" w:rsidRDefault="00FB3371" w:rsidP="00FB3371">
            <w:pPr>
              <w:rPr>
                <w:del w:id="5933" w:author="Mubiyarto Wibisono" w:date="2025-09-04T13:37:00Z" w16du:dateUtc="2025-09-04T06:37:00Z"/>
                <w:rFonts w:ascii="Arial" w:hAnsi="Arial" w:cs="Arial"/>
                <w:color w:val="000000"/>
                <w:sz w:val="28"/>
                <w:szCs w:val="28"/>
                <w:lang w:val="en-SG"/>
                <w:rPrChange w:id="5934" w:author="Mubiyarto Wibisono" w:date="2025-09-05T08:43:00Z" w16du:dateUtc="2025-09-05T01:43:00Z">
                  <w:rPr>
                    <w:del w:id="5935" w:author="Mubiyarto Wibisono" w:date="2025-09-04T13:37:00Z" w16du:dateUtc="2025-09-04T06:37:00Z"/>
                    <w:rFonts w:ascii="Arial" w:hAnsi="Arial" w:cs="Arial"/>
                    <w:color w:val="000000"/>
                    <w:sz w:val="20"/>
                    <w:szCs w:val="20"/>
                    <w:lang w:val="en-SG"/>
                  </w:rPr>
                </w:rPrChange>
              </w:rPr>
            </w:pPr>
            <w:del w:id="5936" w:author="Mubiyarto Wibisono" w:date="2025-09-04T13:37:00Z" w16du:dateUtc="2025-09-04T06:37:00Z">
              <w:r w:rsidRPr="00D76900" w:rsidDel="00DB706E">
                <w:rPr>
                  <w:rFonts w:ascii="Arial" w:hAnsi="Arial" w:cs="Arial"/>
                  <w:color w:val="000000"/>
                  <w:sz w:val="28"/>
                  <w:szCs w:val="28"/>
                  <w:rPrChange w:id="5937" w:author="Mubiyarto Wibisono" w:date="2025-09-05T08:43:00Z" w16du:dateUtc="2025-09-05T01:43:00Z">
                    <w:rPr>
                      <w:rFonts w:ascii="Arial" w:hAnsi="Arial" w:cs="Arial"/>
                      <w:color w:val="000000"/>
                      <w:sz w:val="20"/>
                      <w:szCs w:val="20"/>
                    </w:rPr>
                  </w:rPrChange>
                </w:rPr>
                <w:delText>These will proceed to the Payment Matrix validation process.</w:delText>
              </w:r>
              <w:bookmarkStart w:id="5938" w:name="_Toc207935636"/>
              <w:bookmarkStart w:id="5939" w:name="_Toc207956592"/>
              <w:bookmarkStart w:id="5940" w:name="_Toc207957144"/>
              <w:bookmarkStart w:id="5941" w:name="_Toc207961446"/>
              <w:bookmarkEnd w:id="5938"/>
              <w:bookmarkEnd w:id="5939"/>
              <w:bookmarkEnd w:id="5940"/>
              <w:bookmarkEnd w:id="5941"/>
            </w:del>
          </w:p>
        </w:tc>
        <w:bookmarkStart w:id="5942" w:name="_Toc207935637"/>
        <w:bookmarkStart w:id="5943" w:name="_Toc207956593"/>
        <w:bookmarkStart w:id="5944" w:name="_Toc207957145"/>
        <w:bookmarkStart w:id="5945" w:name="_Toc207961447"/>
        <w:bookmarkEnd w:id="5942"/>
        <w:bookmarkEnd w:id="5943"/>
        <w:bookmarkEnd w:id="5944"/>
        <w:bookmarkEnd w:id="5945"/>
      </w:tr>
      <w:tr w:rsidR="00FB3371" w:rsidRPr="00D76900" w:rsidDel="00DB706E" w14:paraId="645F8741" w14:textId="7E0D01D8" w:rsidTr="00720FE3">
        <w:trPr>
          <w:trHeight w:val="462"/>
          <w:del w:id="5946" w:author="Mubiyarto Wibisono" w:date="2025-09-04T13:37:00Z"/>
        </w:trPr>
        <w:tc>
          <w:tcPr>
            <w:tcW w:w="704" w:type="dxa"/>
            <w:vAlign w:val="center"/>
          </w:tcPr>
          <w:p w14:paraId="457E6F6E" w14:textId="5197195F" w:rsidR="00FB3371" w:rsidRPr="00D76900" w:rsidDel="00DB706E" w:rsidRDefault="00FB3371" w:rsidP="00FB3371">
            <w:pPr>
              <w:jc w:val="center"/>
              <w:rPr>
                <w:del w:id="5947" w:author="Mubiyarto Wibisono" w:date="2025-09-04T13:37:00Z" w16du:dateUtc="2025-09-04T06:37:00Z"/>
                <w:rFonts w:ascii="Arial" w:hAnsi="Arial" w:cs="Arial"/>
                <w:color w:val="000000"/>
                <w:sz w:val="28"/>
                <w:szCs w:val="28"/>
                <w:rPrChange w:id="5948" w:author="Mubiyarto Wibisono" w:date="2025-09-05T08:43:00Z" w16du:dateUtc="2025-09-05T01:43:00Z">
                  <w:rPr>
                    <w:del w:id="5949" w:author="Mubiyarto Wibisono" w:date="2025-09-04T13:37:00Z" w16du:dateUtc="2025-09-04T06:37:00Z"/>
                    <w:rFonts w:ascii="Arial" w:hAnsi="Arial" w:cs="Arial"/>
                    <w:color w:val="000000"/>
                    <w:sz w:val="20"/>
                    <w:szCs w:val="20"/>
                  </w:rPr>
                </w:rPrChange>
              </w:rPr>
            </w:pPr>
            <w:del w:id="5950" w:author="Mubiyarto Wibisono" w:date="2025-09-04T13:37:00Z" w16du:dateUtc="2025-09-04T06:37:00Z">
              <w:r w:rsidRPr="00D76900" w:rsidDel="00DB706E">
                <w:rPr>
                  <w:rFonts w:ascii="Arial" w:hAnsi="Arial" w:cs="Arial"/>
                  <w:color w:val="000000"/>
                  <w:sz w:val="28"/>
                  <w:szCs w:val="28"/>
                  <w:rPrChange w:id="5951" w:author="Mubiyarto Wibisono" w:date="2025-09-05T08:43:00Z" w16du:dateUtc="2025-09-05T01:43:00Z">
                    <w:rPr>
                      <w:rFonts w:ascii="Arial" w:hAnsi="Arial" w:cs="Arial"/>
                      <w:color w:val="000000"/>
                      <w:sz w:val="20"/>
                      <w:szCs w:val="20"/>
                    </w:rPr>
                  </w:rPrChange>
                </w:rPr>
                <w:delText>2</w:delText>
              </w:r>
              <w:bookmarkStart w:id="5952" w:name="_Toc207935638"/>
              <w:bookmarkStart w:id="5953" w:name="_Toc207956594"/>
              <w:bookmarkStart w:id="5954" w:name="_Toc207957146"/>
              <w:bookmarkStart w:id="5955" w:name="_Toc207961448"/>
              <w:bookmarkEnd w:id="5952"/>
              <w:bookmarkEnd w:id="5953"/>
              <w:bookmarkEnd w:id="5954"/>
              <w:bookmarkEnd w:id="5955"/>
            </w:del>
          </w:p>
        </w:tc>
        <w:tc>
          <w:tcPr>
            <w:tcW w:w="2270" w:type="dxa"/>
            <w:vAlign w:val="center"/>
          </w:tcPr>
          <w:p w14:paraId="1E85ACA0" w14:textId="3E2483AB" w:rsidR="00FB3371" w:rsidRPr="00D76900" w:rsidDel="00DB706E" w:rsidRDefault="00FB3371" w:rsidP="00FB3371">
            <w:pPr>
              <w:rPr>
                <w:del w:id="5956" w:author="Mubiyarto Wibisono" w:date="2025-09-04T13:37:00Z" w16du:dateUtc="2025-09-04T06:37:00Z"/>
                <w:rFonts w:ascii="Arial" w:hAnsi="Arial" w:cs="Arial"/>
                <w:color w:val="000000"/>
                <w:sz w:val="28"/>
                <w:szCs w:val="28"/>
                <w:lang w:val="en-SG"/>
                <w:rPrChange w:id="5957" w:author="Mubiyarto Wibisono" w:date="2025-09-05T08:43:00Z" w16du:dateUtc="2025-09-05T01:43:00Z">
                  <w:rPr>
                    <w:del w:id="5958" w:author="Mubiyarto Wibisono" w:date="2025-09-04T13:37:00Z" w16du:dateUtc="2025-09-04T06:37:00Z"/>
                    <w:rFonts w:ascii="Arial" w:hAnsi="Arial" w:cs="Arial"/>
                    <w:color w:val="000000"/>
                    <w:sz w:val="20"/>
                    <w:szCs w:val="20"/>
                    <w:lang w:val="en-SG"/>
                  </w:rPr>
                </w:rPrChange>
              </w:rPr>
            </w:pPr>
            <w:del w:id="5959" w:author="Mubiyarto Wibisono" w:date="2025-09-04T13:37:00Z" w16du:dateUtc="2025-09-04T06:37:00Z">
              <w:r w:rsidRPr="00D76900" w:rsidDel="00DB706E">
                <w:rPr>
                  <w:rFonts w:ascii="Arial" w:hAnsi="Arial" w:cs="Arial"/>
                  <w:color w:val="000000"/>
                  <w:sz w:val="28"/>
                  <w:szCs w:val="28"/>
                  <w:rPrChange w:id="5960" w:author="Mubiyarto Wibisono" w:date="2025-09-05T08:43:00Z" w16du:dateUtc="2025-09-05T01:43:00Z">
                    <w:rPr>
                      <w:rFonts w:ascii="Arial" w:hAnsi="Arial" w:cs="Arial"/>
                      <w:color w:val="000000"/>
                      <w:sz w:val="20"/>
                      <w:szCs w:val="20"/>
                    </w:rPr>
                  </w:rPrChange>
                </w:rPr>
                <w:delText>Start Payment Matrix Validation</w:delText>
              </w:r>
              <w:bookmarkStart w:id="5961" w:name="_Toc207935639"/>
              <w:bookmarkStart w:id="5962" w:name="_Toc207956595"/>
              <w:bookmarkStart w:id="5963" w:name="_Toc207957147"/>
              <w:bookmarkStart w:id="5964" w:name="_Toc207961449"/>
              <w:bookmarkEnd w:id="5961"/>
              <w:bookmarkEnd w:id="5962"/>
              <w:bookmarkEnd w:id="5963"/>
              <w:bookmarkEnd w:id="5964"/>
            </w:del>
          </w:p>
        </w:tc>
        <w:tc>
          <w:tcPr>
            <w:tcW w:w="6096" w:type="dxa"/>
            <w:vAlign w:val="center"/>
          </w:tcPr>
          <w:p w14:paraId="093C2B8D" w14:textId="2A1EE391" w:rsidR="00FB3371" w:rsidRPr="00D76900" w:rsidDel="00DB706E" w:rsidRDefault="00FB3371" w:rsidP="00FB3371">
            <w:pPr>
              <w:rPr>
                <w:del w:id="5965" w:author="Mubiyarto Wibisono" w:date="2025-09-04T13:37:00Z" w16du:dateUtc="2025-09-04T06:37:00Z"/>
                <w:rFonts w:ascii="Arial" w:hAnsi="Arial" w:cs="Arial"/>
                <w:color w:val="000000"/>
                <w:sz w:val="28"/>
                <w:szCs w:val="28"/>
                <w:lang w:val="en-SG"/>
                <w:rPrChange w:id="5966" w:author="Mubiyarto Wibisono" w:date="2025-09-05T08:43:00Z" w16du:dateUtc="2025-09-05T01:43:00Z">
                  <w:rPr>
                    <w:del w:id="5967" w:author="Mubiyarto Wibisono" w:date="2025-09-04T13:37:00Z" w16du:dateUtc="2025-09-04T06:37:00Z"/>
                    <w:rFonts w:ascii="Arial" w:hAnsi="Arial" w:cs="Arial"/>
                    <w:color w:val="000000"/>
                    <w:sz w:val="20"/>
                    <w:szCs w:val="20"/>
                    <w:lang w:val="en-SG"/>
                  </w:rPr>
                </w:rPrChange>
              </w:rPr>
            </w:pPr>
            <w:del w:id="5968" w:author="Mubiyarto Wibisono" w:date="2025-09-04T13:37:00Z" w16du:dateUtc="2025-09-04T06:37:00Z">
              <w:r w:rsidRPr="00D76900" w:rsidDel="00DB706E">
                <w:rPr>
                  <w:rFonts w:ascii="Arial" w:hAnsi="Arial" w:cs="Arial"/>
                  <w:color w:val="000000"/>
                  <w:sz w:val="28"/>
                  <w:szCs w:val="28"/>
                  <w:rPrChange w:id="5969" w:author="Mubiyarto Wibisono" w:date="2025-09-05T08:43:00Z" w16du:dateUtc="2025-09-05T01:43:00Z">
                    <w:rPr>
                      <w:rFonts w:ascii="Arial" w:hAnsi="Arial" w:cs="Arial"/>
                      <w:color w:val="000000"/>
                      <w:sz w:val="20"/>
                      <w:szCs w:val="20"/>
                    </w:rPr>
                  </w:rPrChange>
                </w:rPr>
                <w:delText>OCMS begins to validate the notices against the Payment Matrix.</w:delText>
              </w:r>
              <w:bookmarkStart w:id="5970" w:name="_Toc207935640"/>
              <w:bookmarkStart w:id="5971" w:name="_Toc207956596"/>
              <w:bookmarkStart w:id="5972" w:name="_Toc207957148"/>
              <w:bookmarkStart w:id="5973" w:name="_Toc207961450"/>
              <w:bookmarkEnd w:id="5970"/>
              <w:bookmarkEnd w:id="5971"/>
              <w:bookmarkEnd w:id="5972"/>
              <w:bookmarkEnd w:id="5973"/>
            </w:del>
          </w:p>
        </w:tc>
        <w:bookmarkStart w:id="5974" w:name="_Toc207935641"/>
        <w:bookmarkStart w:id="5975" w:name="_Toc207956597"/>
        <w:bookmarkStart w:id="5976" w:name="_Toc207957149"/>
        <w:bookmarkStart w:id="5977" w:name="_Toc207961451"/>
        <w:bookmarkEnd w:id="5974"/>
        <w:bookmarkEnd w:id="5975"/>
        <w:bookmarkEnd w:id="5976"/>
        <w:bookmarkEnd w:id="5977"/>
      </w:tr>
      <w:tr w:rsidR="00FB3371" w:rsidRPr="00D76900" w:rsidDel="00DB706E" w14:paraId="54A2D93B" w14:textId="544A0F07" w:rsidTr="00720FE3">
        <w:trPr>
          <w:trHeight w:val="462"/>
          <w:del w:id="5978" w:author="Mubiyarto Wibisono" w:date="2025-09-04T13:37:00Z"/>
        </w:trPr>
        <w:tc>
          <w:tcPr>
            <w:tcW w:w="704" w:type="dxa"/>
            <w:vAlign w:val="center"/>
          </w:tcPr>
          <w:p w14:paraId="3FD4A9F2" w14:textId="0993AFB3" w:rsidR="00FB3371" w:rsidRPr="00D76900" w:rsidDel="00DB706E" w:rsidRDefault="00FB3371" w:rsidP="00FB3371">
            <w:pPr>
              <w:jc w:val="center"/>
              <w:rPr>
                <w:del w:id="5979" w:author="Mubiyarto Wibisono" w:date="2025-09-04T13:37:00Z" w16du:dateUtc="2025-09-04T06:37:00Z"/>
                <w:rFonts w:ascii="Arial" w:hAnsi="Arial" w:cs="Arial"/>
                <w:color w:val="000000"/>
                <w:sz w:val="28"/>
                <w:szCs w:val="28"/>
                <w:rPrChange w:id="5980" w:author="Mubiyarto Wibisono" w:date="2025-09-05T08:43:00Z" w16du:dateUtc="2025-09-05T01:43:00Z">
                  <w:rPr>
                    <w:del w:id="5981" w:author="Mubiyarto Wibisono" w:date="2025-09-04T13:37:00Z" w16du:dateUtc="2025-09-04T06:37:00Z"/>
                    <w:rFonts w:ascii="Arial" w:hAnsi="Arial" w:cs="Arial"/>
                    <w:color w:val="000000"/>
                    <w:sz w:val="20"/>
                    <w:szCs w:val="20"/>
                  </w:rPr>
                </w:rPrChange>
              </w:rPr>
            </w:pPr>
            <w:del w:id="5982" w:author="Mubiyarto Wibisono" w:date="2025-09-04T13:37:00Z" w16du:dateUtc="2025-09-04T06:37:00Z">
              <w:r w:rsidRPr="00D76900" w:rsidDel="00DB706E">
                <w:rPr>
                  <w:rFonts w:ascii="Arial" w:hAnsi="Arial" w:cs="Arial"/>
                  <w:color w:val="000000"/>
                  <w:sz w:val="28"/>
                  <w:szCs w:val="28"/>
                  <w:rPrChange w:id="5983" w:author="Mubiyarto Wibisono" w:date="2025-09-05T08:43:00Z" w16du:dateUtc="2025-09-05T01:43:00Z">
                    <w:rPr>
                      <w:rFonts w:ascii="Arial" w:hAnsi="Arial" w:cs="Arial"/>
                      <w:color w:val="000000"/>
                      <w:sz w:val="20"/>
                      <w:szCs w:val="20"/>
                    </w:rPr>
                  </w:rPrChange>
                </w:rPr>
                <w:delText>3</w:delText>
              </w:r>
              <w:bookmarkStart w:id="5984" w:name="_Toc207935642"/>
              <w:bookmarkStart w:id="5985" w:name="_Toc207956598"/>
              <w:bookmarkStart w:id="5986" w:name="_Toc207957150"/>
              <w:bookmarkStart w:id="5987" w:name="_Toc207961452"/>
              <w:bookmarkEnd w:id="5984"/>
              <w:bookmarkEnd w:id="5985"/>
              <w:bookmarkEnd w:id="5986"/>
              <w:bookmarkEnd w:id="5987"/>
            </w:del>
          </w:p>
        </w:tc>
        <w:tc>
          <w:tcPr>
            <w:tcW w:w="2270" w:type="dxa"/>
            <w:vAlign w:val="center"/>
          </w:tcPr>
          <w:p w14:paraId="5C8880E1" w14:textId="7256B4C0" w:rsidR="00FB3371" w:rsidRPr="00D76900" w:rsidDel="00DB706E" w:rsidRDefault="00FB3371" w:rsidP="00FB3371">
            <w:pPr>
              <w:rPr>
                <w:del w:id="5988" w:author="Mubiyarto Wibisono" w:date="2025-09-04T13:37:00Z" w16du:dateUtc="2025-09-04T06:37:00Z"/>
                <w:rFonts w:ascii="Arial" w:hAnsi="Arial" w:cs="Arial"/>
                <w:color w:val="000000"/>
                <w:sz w:val="28"/>
                <w:szCs w:val="28"/>
                <w:lang w:val="en-SG"/>
                <w:rPrChange w:id="5989" w:author="Mubiyarto Wibisono" w:date="2025-09-05T08:43:00Z" w16du:dateUtc="2025-09-05T01:43:00Z">
                  <w:rPr>
                    <w:del w:id="5990" w:author="Mubiyarto Wibisono" w:date="2025-09-04T13:37:00Z" w16du:dateUtc="2025-09-04T06:37:00Z"/>
                    <w:rFonts w:ascii="Arial" w:hAnsi="Arial" w:cs="Arial"/>
                    <w:color w:val="000000"/>
                    <w:sz w:val="20"/>
                    <w:szCs w:val="20"/>
                    <w:lang w:val="en-SG"/>
                  </w:rPr>
                </w:rPrChange>
              </w:rPr>
            </w:pPr>
            <w:del w:id="5991" w:author="Mubiyarto Wibisono" w:date="2025-09-04T13:37:00Z" w16du:dateUtc="2025-09-04T06:37:00Z">
              <w:r w:rsidRPr="00D76900" w:rsidDel="00DB706E">
                <w:rPr>
                  <w:rFonts w:ascii="Arial" w:hAnsi="Arial" w:cs="Arial"/>
                  <w:color w:val="000000"/>
                  <w:sz w:val="28"/>
                  <w:szCs w:val="28"/>
                  <w:rPrChange w:id="5992" w:author="Mubiyarto Wibisono" w:date="2025-09-05T08:43:00Z" w16du:dateUtc="2025-09-05T01:43:00Z">
                    <w:rPr>
                      <w:rFonts w:ascii="Arial" w:hAnsi="Arial" w:cs="Arial"/>
                      <w:color w:val="000000"/>
                      <w:sz w:val="20"/>
                      <w:szCs w:val="20"/>
                    </w:rPr>
                  </w:rPrChange>
                </w:rPr>
                <w:delText>Detect Search Parameter Type</w:delText>
              </w:r>
              <w:bookmarkStart w:id="5993" w:name="_Toc207935643"/>
              <w:bookmarkStart w:id="5994" w:name="_Toc207956599"/>
              <w:bookmarkStart w:id="5995" w:name="_Toc207957151"/>
              <w:bookmarkStart w:id="5996" w:name="_Toc207961453"/>
              <w:bookmarkEnd w:id="5993"/>
              <w:bookmarkEnd w:id="5994"/>
              <w:bookmarkEnd w:id="5995"/>
              <w:bookmarkEnd w:id="5996"/>
            </w:del>
          </w:p>
        </w:tc>
        <w:tc>
          <w:tcPr>
            <w:tcW w:w="6096" w:type="dxa"/>
            <w:vAlign w:val="center"/>
          </w:tcPr>
          <w:p w14:paraId="7BC51B04" w14:textId="413482A9" w:rsidR="00FB3371" w:rsidRPr="00D76900" w:rsidDel="00DB706E" w:rsidRDefault="00FB3371" w:rsidP="00FB3371">
            <w:pPr>
              <w:rPr>
                <w:del w:id="5997" w:author="Mubiyarto Wibisono" w:date="2025-09-04T13:37:00Z" w16du:dateUtc="2025-09-04T06:37:00Z"/>
                <w:rFonts w:ascii="Arial" w:hAnsi="Arial" w:cs="Arial"/>
                <w:color w:val="000000"/>
                <w:sz w:val="28"/>
                <w:szCs w:val="28"/>
                <w:rPrChange w:id="5998" w:author="Mubiyarto Wibisono" w:date="2025-09-05T08:43:00Z" w16du:dateUtc="2025-09-05T01:43:00Z">
                  <w:rPr>
                    <w:del w:id="5999" w:author="Mubiyarto Wibisono" w:date="2025-09-04T13:37:00Z" w16du:dateUtc="2025-09-04T06:37:00Z"/>
                    <w:rFonts w:ascii="Arial" w:hAnsi="Arial" w:cs="Arial"/>
                    <w:color w:val="000000"/>
                    <w:sz w:val="20"/>
                    <w:szCs w:val="20"/>
                  </w:rPr>
                </w:rPrChange>
              </w:rPr>
            </w:pPr>
            <w:del w:id="6000" w:author="Mubiyarto Wibisono" w:date="2025-09-04T13:37:00Z" w16du:dateUtc="2025-09-04T06:37:00Z">
              <w:r w:rsidRPr="00D76900" w:rsidDel="00DB706E">
                <w:rPr>
                  <w:rFonts w:ascii="Arial" w:hAnsi="Arial" w:cs="Arial"/>
                  <w:color w:val="000000"/>
                  <w:sz w:val="28"/>
                  <w:szCs w:val="28"/>
                  <w:rPrChange w:id="6001" w:author="Mubiyarto Wibisono" w:date="2025-09-05T08:43:00Z" w16du:dateUtc="2025-09-05T01:43:00Z">
                    <w:rPr>
                      <w:rFonts w:ascii="Arial" w:hAnsi="Arial" w:cs="Arial"/>
                      <w:color w:val="000000"/>
                      <w:sz w:val="20"/>
                      <w:szCs w:val="20"/>
                    </w:rPr>
                  </w:rPrChange>
                </w:rPr>
                <w:delText xml:space="preserve">The system determines the search parameter type submitted by the user: </w:delText>
              </w:r>
              <w:bookmarkStart w:id="6002" w:name="_Toc207935644"/>
              <w:bookmarkStart w:id="6003" w:name="_Toc207956600"/>
              <w:bookmarkStart w:id="6004" w:name="_Toc207957152"/>
              <w:bookmarkStart w:id="6005" w:name="_Toc207961454"/>
              <w:bookmarkEnd w:id="6002"/>
              <w:bookmarkEnd w:id="6003"/>
              <w:bookmarkEnd w:id="6004"/>
              <w:bookmarkEnd w:id="6005"/>
            </w:del>
          </w:p>
          <w:p w14:paraId="53AA5C24" w14:textId="13D6BD00" w:rsidR="00FB3371" w:rsidRPr="00D76900" w:rsidDel="00DB706E" w:rsidRDefault="00FB3371" w:rsidP="00620F9E">
            <w:pPr>
              <w:numPr>
                <w:ilvl w:val="0"/>
                <w:numId w:val="41"/>
              </w:numPr>
              <w:spacing w:after="160" w:line="278" w:lineRule="auto"/>
              <w:contextualSpacing/>
              <w:rPr>
                <w:del w:id="6006" w:author="Mubiyarto Wibisono" w:date="2025-09-04T13:37:00Z" w16du:dateUtc="2025-09-04T06:37:00Z"/>
                <w:rFonts w:ascii="Arial" w:hAnsi="Arial" w:cs="Arial"/>
                <w:color w:val="000000"/>
                <w:sz w:val="28"/>
                <w:szCs w:val="28"/>
                <w:rPrChange w:id="6007" w:author="Mubiyarto Wibisono" w:date="2025-09-05T08:43:00Z" w16du:dateUtc="2025-09-05T01:43:00Z">
                  <w:rPr>
                    <w:del w:id="6008" w:author="Mubiyarto Wibisono" w:date="2025-09-04T13:37:00Z" w16du:dateUtc="2025-09-04T06:37:00Z"/>
                    <w:rFonts w:ascii="Arial" w:hAnsi="Arial" w:cs="Arial"/>
                    <w:color w:val="000000"/>
                    <w:sz w:val="20"/>
                    <w:szCs w:val="20"/>
                  </w:rPr>
                </w:rPrChange>
              </w:rPr>
            </w:pPr>
            <w:del w:id="6009" w:author="Mubiyarto Wibisono" w:date="2025-09-04T13:37:00Z" w16du:dateUtc="2025-09-04T06:37:00Z">
              <w:r w:rsidRPr="00D76900" w:rsidDel="00DB706E">
                <w:rPr>
                  <w:rFonts w:ascii="Arial" w:hAnsi="Arial" w:cs="Arial"/>
                  <w:color w:val="000000"/>
                  <w:sz w:val="28"/>
                  <w:szCs w:val="28"/>
                  <w:rPrChange w:id="6010" w:author="Mubiyarto Wibisono" w:date="2025-09-05T08:43:00Z" w16du:dateUtc="2025-09-05T01:43:00Z">
                    <w:rPr>
                      <w:rFonts w:ascii="Arial" w:hAnsi="Arial" w:cs="Arial"/>
                      <w:color w:val="000000"/>
                      <w:sz w:val="20"/>
                      <w:szCs w:val="20"/>
                    </w:rPr>
                  </w:rPrChange>
                </w:rPr>
                <w:delText>Vehicle number</w:delText>
              </w:r>
              <w:bookmarkStart w:id="6011" w:name="_Toc207935645"/>
              <w:bookmarkStart w:id="6012" w:name="_Toc207956601"/>
              <w:bookmarkStart w:id="6013" w:name="_Toc207957153"/>
              <w:bookmarkStart w:id="6014" w:name="_Toc207961455"/>
              <w:bookmarkEnd w:id="6011"/>
              <w:bookmarkEnd w:id="6012"/>
              <w:bookmarkEnd w:id="6013"/>
              <w:bookmarkEnd w:id="6014"/>
            </w:del>
          </w:p>
          <w:p w14:paraId="499DBC4D" w14:textId="754B79A1" w:rsidR="00FB3371" w:rsidRPr="00D76900" w:rsidDel="00DB706E" w:rsidRDefault="00FB3371" w:rsidP="00620F9E">
            <w:pPr>
              <w:numPr>
                <w:ilvl w:val="0"/>
                <w:numId w:val="41"/>
              </w:numPr>
              <w:spacing w:after="160" w:line="278" w:lineRule="auto"/>
              <w:contextualSpacing/>
              <w:rPr>
                <w:del w:id="6015" w:author="Mubiyarto Wibisono" w:date="2025-09-04T13:37:00Z" w16du:dateUtc="2025-09-04T06:37:00Z"/>
                <w:rFonts w:ascii="Arial" w:hAnsi="Arial" w:cs="Arial"/>
                <w:color w:val="000000"/>
                <w:sz w:val="28"/>
                <w:szCs w:val="28"/>
                <w:rPrChange w:id="6016" w:author="Mubiyarto Wibisono" w:date="2025-09-05T08:43:00Z" w16du:dateUtc="2025-09-05T01:43:00Z">
                  <w:rPr>
                    <w:del w:id="6017" w:author="Mubiyarto Wibisono" w:date="2025-09-04T13:37:00Z" w16du:dateUtc="2025-09-04T06:37:00Z"/>
                    <w:rFonts w:ascii="Arial" w:hAnsi="Arial" w:cs="Arial"/>
                    <w:color w:val="000000"/>
                    <w:sz w:val="20"/>
                    <w:szCs w:val="20"/>
                  </w:rPr>
                </w:rPrChange>
              </w:rPr>
            </w:pPr>
            <w:del w:id="6018" w:author="Mubiyarto Wibisono" w:date="2025-09-04T13:37:00Z" w16du:dateUtc="2025-09-04T06:37:00Z">
              <w:r w:rsidRPr="00D76900" w:rsidDel="00DB706E">
                <w:rPr>
                  <w:rFonts w:ascii="Arial" w:hAnsi="Arial" w:cs="Arial"/>
                  <w:color w:val="000000"/>
                  <w:sz w:val="28"/>
                  <w:szCs w:val="28"/>
                  <w:rPrChange w:id="6019" w:author="Mubiyarto Wibisono" w:date="2025-09-05T08:43:00Z" w16du:dateUtc="2025-09-05T01:43:00Z">
                    <w:rPr>
                      <w:rFonts w:ascii="Arial" w:hAnsi="Arial" w:cs="Arial"/>
                      <w:color w:val="000000"/>
                      <w:sz w:val="20"/>
                      <w:szCs w:val="20"/>
                    </w:rPr>
                  </w:rPrChange>
                </w:rPr>
                <w:delText xml:space="preserve">ID number </w:delText>
              </w:r>
              <w:bookmarkStart w:id="6020" w:name="_Toc207935646"/>
              <w:bookmarkStart w:id="6021" w:name="_Toc207956602"/>
              <w:bookmarkStart w:id="6022" w:name="_Toc207957154"/>
              <w:bookmarkStart w:id="6023" w:name="_Toc207961456"/>
              <w:bookmarkEnd w:id="6020"/>
              <w:bookmarkEnd w:id="6021"/>
              <w:bookmarkEnd w:id="6022"/>
              <w:bookmarkEnd w:id="6023"/>
            </w:del>
          </w:p>
          <w:p w14:paraId="434DAD0A" w14:textId="12CCCF89" w:rsidR="00FB3371" w:rsidRPr="00D76900" w:rsidDel="00DB706E" w:rsidRDefault="00FB3371" w:rsidP="00620F9E">
            <w:pPr>
              <w:numPr>
                <w:ilvl w:val="0"/>
                <w:numId w:val="41"/>
              </w:numPr>
              <w:spacing w:after="160" w:line="278" w:lineRule="auto"/>
              <w:contextualSpacing/>
              <w:rPr>
                <w:del w:id="6024" w:author="Mubiyarto Wibisono" w:date="2025-09-04T13:37:00Z" w16du:dateUtc="2025-09-04T06:37:00Z"/>
                <w:rFonts w:ascii="Arial" w:hAnsi="Arial" w:cs="Arial"/>
                <w:color w:val="000000"/>
                <w:sz w:val="28"/>
                <w:szCs w:val="28"/>
                <w:rPrChange w:id="6025" w:author="Mubiyarto Wibisono" w:date="2025-09-05T08:43:00Z" w16du:dateUtc="2025-09-05T01:43:00Z">
                  <w:rPr>
                    <w:del w:id="6026" w:author="Mubiyarto Wibisono" w:date="2025-09-04T13:37:00Z" w16du:dateUtc="2025-09-04T06:37:00Z"/>
                    <w:rFonts w:ascii="Arial" w:hAnsi="Arial" w:cs="Arial"/>
                    <w:color w:val="000000"/>
                    <w:sz w:val="20"/>
                    <w:szCs w:val="20"/>
                  </w:rPr>
                </w:rPrChange>
              </w:rPr>
            </w:pPr>
            <w:del w:id="6027" w:author="Mubiyarto Wibisono" w:date="2025-09-04T13:37:00Z" w16du:dateUtc="2025-09-04T06:37:00Z">
              <w:r w:rsidRPr="00D76900" w:rsidDel="00DB706E">
                <w:rPr>
                  <w:rFonts w:ascii="Arial" w:hAnsi="Arial" w:cs="Arial"/>
                  <w:color w:val="000000"/>
                  <w:sz w:val="28"/>
                  <w:szCs w:val="28"/>
                  <w:rPrChange w:id="6028" w:author="Mubiyarto Wibisono" w:date="2025-09-05T08:43:00Z" w16du:dateUtc="2025-09-05T01:43:00Z">
                    <w:rPr>
                      <w:rFonts w:ascii="Arial" w:hAnsi="Arial" w:cs="Arial"/>
                      <w:color w:val="000000"/>
                      <w:sz w:val="20"/>
                      <w:szCs w:val="20"/>
                    </w:rPr>
                  </w:rPrChange>
                </w:rPr>
                <w:delText>Notice number</w:delText>
              </w:r>
              <w:bookmarkStart w:id="6029" w:name="_Toc207935647"/>
              <w:bookmarkStart w:id="6030" w:name="_Toc207956603"/>
              <w:bookmarkStart w:id="6031" w:name="_Toc207957155"/>
              <w:bookmarkStart w:id="6032" w:name="_Toc207961457"/>
              <w:bookmarkEnd w:id="6029"/>
              <w:bookmarkEnd w:id="6030"/>
              <w:bookmarkEnd w:id="6031"/>
              <w:bookmarkEnd w:id="6032"/>
            </w:del>
          </w:p>
          <w:p w14:paraId="15F43506" w14:textId="4E66AEBB" w:rsidR="00FB3371" w:rsidRPr="00D76900" w:rsidDel="00DB706E" w:rsidRDefault="00FB3371" w:rsidP="00FB3371">
            <w:pPr>
              <w:rPr>
                <w:del w:id="6033" w:author="Mubiyarto Wibisono" w:date="2025-09-04T13:37:00Z" w16du:dateUtc="2025-09-04T06:37:00Z"/>
                <w:rFonts w:ascii="Arial" w:hAnsi="Arial" w:cs="Arial"/>
                <w:color w:val="000000"/>
                <w:sz w:val="28"/>
                <w:szCs w:val="28"/>
                <w:rPrChange w:id="6034" w:author="Mubiyarto Wibisono" w:date="2025-09-05T08:43:00Z" w16du:dateUtc="2025-09-05T01:43:00Z">
                  <w:rPr>
                    <w:del w:id="6035" w:author="Mubiyarto Wibisono" w:date="2025-09-04T13:37:00Z" w16du:dateUtc="2025-09-04T06:37:00Z"/>
                    <w:rFonts w:ascii="Arial" w:hAnsi="Arial" w:cs="Arial"/>
                    <w:color w:val="000000"/>
                    <w:sz w:val="20"/>
                    <w:szCs w:val="20"/>
                  </w:rPr>
                </w:rPrChange>
              </w:rPr>
            </w:pPr>
            <w:del w:id="6036" w:author="Mubiyarto Wibisono" w:date="2025-09-04T13:37:00Z" w16du:dateUtc="2025-09-04T06:37:00Z">
              <w:r w:rsidRPr="00D76900" w:rsidDel="00DB706E">
                <w:rPr>
                  <w:rFonts w:ascii="Arial" w:hAnsi="Arial" w:cs="Arial"/>
                  <w:color w:val="000000"/>
                  <w:sz w:val="28"/>
                  <w:szCs w:val="28"/>
                  <w:rPrChange w:id="6037" w:author="Mubiyarto Wibisono" w:date="2025-09-05T08:43:00Z" w16du:dateUtc="2025-09-05T01:43:00Z">
                    <w:rPr>
                      <w:rFonts w:ascii="Arial" w:hAnsi="Arial" w:cs="Arial"/>
                      <w:color w:val="000000"/>
                      <w:sz w:val="20"/>
                      <w:szCs w:val="20"/>
                    </w:rPr>
                  </w:rPrChange>
                </w:rPr>
                <w:delText>The type indicates whether the User making the payment is the actual offender. This in turn affects the system’s decision whether selected Notices (especially Court Notices) can be paid by the User.</w:delText>
              </w:r>
              <w:bookmarkStart w:id="6038" w:name="_Toc207935648"/>
              <w:bookmarkStart w:id="6039" w:name="_Toc207956604"/>
              <w:bookmarkStart w:id="6040" w:name="_Toc207957156"/>
              <w:bookmarkStart w:id="6041" w:name="_Toc207961458"/>
              <w:bookmarkEnd w:id="6038"/>
              <w:bookmarkEnd w:id="6039"/>
              <w:bookmarkEnd w:id="6040"/>
              <w:bookmarkEnd w:id="6041"/>
            </w:del>
          </w:p>
        </w:tc>
        <w:bookmarkStart w:id="6042" w:name="_Toc207935649"/>
        <w:bookmarkStart w:id="6043" w:name="_Toc207956605"/>
        <w:bookmarkStart w:id="6044" w:name="_Toc207957157"/>
        <w:bookmarkStart w:id="6045" w:name="_Toc207961459"/>
        <w:bookmarkEnd w:id="6042"/>
        <w:bookmarkEnd w:id="6043"/>
        <w:bookmarkEnd w:id="6044"/>
        <w:bookmarkEnd w:id="6045"/>
      </w:tr>
      <w:tr w:rsidR="00FB3371" w:rsidRPr="00D76900" w:rsidDel="00DB706E" w14:paraId="2A526DD8" w14:textId="18985AD0" w:rsidTr="00720FE3">
        <w:trPr>
          <w:trHeight w:val="462"/>
          <w:del w:id="6046" w:author="Mubiyarto Wibisono" w:date="2025-09-04T13:37:00Z"/>
        </w:trPr>
        <w:tc>
          <w:tcPr>
            <w:tcW w:w="704" w:type="dxa"/>
            <w:vAlign w:val="center"/>
          </w:tcPr>
          <w:p w14:paraId="0674932A" w14:textId="0E0B992E" w:rsidR="00FB3371" w:rsidRPr="00D76900" w:rsidDel="00DB706E" w:rsidRDefault="00FB3371" w:rsidP="00FB3371">
            <w:pPr>
              <w:jc w:val="center"/>
              <w:rPr>
                <w:del w:id="6047" w:author="Mubiyarto Wibisono" w:date="2025-09-04T13:37:00Z" w16du:dateUtc="2025-09-04T06:37:00Z"/>
                <w:rFonts w:ascii="Arial" w:hAnsi="Arial" w:cs="Arial"/>
                <w:color w:val="000000"/>
                <w:sz w:val="28"/>
                <w:szCs w:val="28"/>
                <w:rPrChange w:id="6048" w:author="Mubiyarto Wibisono" w:date="2025-09-05T08:43:00Z" w16du:dateUtc="2025-09-05T01:43:00Z">
                  <w:rPr>
                    <w:del w:id="6049" w:author="Mubiyarto Wibisono" w:date="2025-09-04T13:37:00Z" w16du:dateUtc="2025-09-04T06:37:00Z"/>
                    <w:rFonts w:ascii="Arial" w:hAnsi="Arial" w:cs="Arial"/>
                    <w:color w:val="000000"/>
                    <w:sz w:val="20"/>
                    <w:szCs w:val="20"/>
                  </w:rPr>
                </w:rPrChange>
              </w:rPr>
            </w:pPr>
            <w:del w:id="6050" w:author="Mubiyarto Wibisono" w:date="2025-09-04T13:37:00Z" w16du:dateUtc="2025-09-04T06:37:00Z">
              <w:r w:rsidRPr="00D76900" w:rsidDel="00DB706E">
                <w:rPr>
                  <w:rFonts w:ascii="Arial" w:hAnsi="Arial" w:cs="Arial"/>
                  <w:color w:val="000000"/>
                  <w:sz w:val="28"/>
                  <w:szCs w:val="28"/>
                  <w:rPrChange w:id="6051" w:author="Mubiyarto Wibisono" w:date="2025-09-05T08:43:00Z" w16du:dateUtc="2025-09-05T01:43:00Z">
                    <w:rPr>
                      <w:rFonts w:ascii="Arial" w:hAnsi="Arial" w:cs="Arial"/>
                      <w:color w:val="000000"/>
                      <w:sz w:val="20"/>
                      <w:szCs w:val="20"/>
                    </w:rPr>
                  </w:rPrChange>
                </w:rPr>
                <w:delText>4</w:delText>
              </w:r>
              <w:bookmarkStart w:id="6052" w:name="_Toc207935650"/>
              <w:bookmarkStart w:id="6053" w:name="_Toc207956606"/>
              <w:bookmarkStart w:id="6054" w:name="_Toc207957158"/>
              <w:bookmarkStart w:id="6055" w:name="_Toc207961460"/>
              <w:bookmarkEnd w:id="6052"/>
              <w:bookmarkEnd w:id="6053"/>
              <w:bookmarkEnd w:id="6054"/>
              <w:bookmarkEnd w:id="6055"/>
            </w:del>
          </w:p>
        </w:tc>
        <w:tc>
          <w:tcPr>
            <w:tcW w:w="2270" w:type="dxa"/>
            <w:vAlign w:val="center"/>
          </w:tcPr>
          <w:p w14:paraId="413E66DC" w14:textId="16C70824" w:rsidR="00FB3371" w:rsidRPr="00D76900" w:rsidDel="00DB706E" w:rsidRDefault="00FB3371" w:rsidP="00FB3371">
            <w:pPr>
              <w:rPr>
                <w:del w:id="6056" w:author="Mubiyarto Wibisono" w:date="2025-09-04T13:37:00Z" w16du:dateUtc="2025-09-04T06:37:00Z"/>
                <w:rFonts w:ascii="Arial" w:hAnsi="Arial" w:cs="Arial"/>
                <w:color w:val="000000"/>
                <w:sz w:val="28"/>
                <w:szCs w:val="28"/>
                <w:rPrChange w:id="6057" w:author="Mubiyarto Wibisono" w:date="2025-09-05T08:43:00Z" w16du:dateUtc="2025-09-05T01:43:00Z">
                  <w:rPr>
                    <w:del w:id="6058" w:author="Mubiyarto Wibisono" w:date="2025-09-04T13:37:00Z" w16du:dateUtc="2025-09-04T06:37:00Z"/>
                    <w:rFonts w:ascii="Arial" w:hAnsi="Arial" w:cs="Arial"/>
                    <w:color w:val="000000"/>
                    <w:sz w:val="20"/>
                    <w:szCs w:val="20"/>
                  </w:rPr>
                </w:rPrChange>
              </w:rPr>
            </w:pPr>
            <w:del w:id="6059" w:author="Mubiyarto Wibisono" w:date="2025-09-04T13:37:00Z" w16du:dateUtc="2025-09-04T06:37:00Z">
              <w:r w:rsidRPr="00D76900" w:rsidDel="00DB706E">
                <w:rPr>
                  <w:rFonts w:ascii="Arial" w:hAnsi="Arial" w:cs="Arial"/>
                  <w:color w:val="000000"/>
                  <w:sz w:val="28"/>
                  <w:szCs w:val="28"/>
                  <w:rPrChange w:id="6060" w:author="Mubiyarto Wibisono" w:date="2025-09-05T08:43:00Z" w16du:dateUtc="2025-09-05T01:43:00Z">
                    <w:rPr>
                      <w:rFonts w:ascii="Arial" w:hAnsi="Arial" w:cs="Arial"/>
                      <w:color w:val="000000"/>
                      <w:sz w:val="20"/>
                      <w:szCs w:val="20"/>
                    </w:rPr>
                  </w:rPrChange>
                </w:rPr>
                <w:delText>Function to validate Notices based on Search Parameter Type</w:delText>
              </w:r>
              <w:bookmarkStart w:id="6061" w:name="_Toc207935651"/>
              <w:bookmarkStart w:id="6062" w:name="_Toc207956607"/>
              <w:bookmarkStart w:id="6063" w:name="_Toc207957159"/>
              <w:bookmarkStart w:id="6064" w:name="_Toc207961461"/>
              <w:bookmarkEnd w:id="6061"/>
              <w:bookmarkEnd w:id="6062"/>
              <w:bookmarkEnd w:id="6063"/>
              <w:bookmarkEnd w:id="6064"/>
            </w:del>
          </w:p>
        </w:tc>
        <w:tc>
          <w:tcPr>
            <w:tcW w:w="6096" w:type="dxa"/>
            <w:vAlign w:val="center"/>
          </w:tcPr>
          <w:p w14:paraId="11FCCD08" w14:textId="717B0C6B" w:rsidR="00FB3371" w:rsidRPr="00D76900" w:rsidDel="00DB706E" w:rsidRDefault="00FB3371" w:rsidP="00FB3371">
            <w:pPr>
              <w:rPr>
                <w:del w:id="6065" w:author="Mubiyarto Wibisono" w:date="2025-09-04T13:37:00Z" w16du:dateUtc="2025-09-04T06:37:00Z"/>
                <w:rFonts w:ascii="Arial" w:hAnsi="Arial" w:cs="Arial"/>
                <w:color w:val="000000"/>
                <w:sz w:val="28"/>
                <w:szCs w:val="28"/>
                <w:rPrChange w:id="6066" w:author="Mubiyarto Wibisono" w:date="2025-09-05T08:43:00Z" w16du:dateUtc="2025-09-05T01:43:00Z">
                  <w:rPr>
                    <w:del w:id="6067" w:author="Mubiyarto Wibisono" w:date="2025-09-04T13:37:00Z" w16du:dateUtc="2025-09-04T06:37:00Z"/>
                    <w:rFonts w:ascii="Arial" w:hAnsi="Arial" w:cs="Arial"/>
                    <w:color w:val="000000"/>
                    <w:sz w:val="20"/>
                    <w:szCs w:val="20"/>
                  </w:rPr>
                </w:rPrChange>
              </w:rPr>
            </w:pPr>
            <w:del w:id="6068" w:author="Mubiyarto Wibisono" w:date="2025-09-04T13:37:00Z" w16du:dateUtc="2025-09-04T06:37:00Z">
              <w:r w:rsidRPr="00D76900" w:rsidDel="00DB706E">
                <w:rPr>
                  <w:rFonts w:ascii="Arial" w:hAnsi="Arial" w:cs="Arial"/>
                  <w:color w:val="000000"/>
                  <w:sz w:val="28"/>
                  <w:szCs w:val="28"/>
                  <w:rPrChange w:id="6069" w:author="Mubiyarto Wibisono" w:date="2025-09-05T08:43:00Z" w16du:dateUtc="2025-09-05T01:43:00Z">
                    <w:rPr>
                      <w:rFonts w:ascii="Arial" w:hAnsi="Arial" w:cs="Arial"/>
                      <w:color w:val="000000"/>
                      <w:sz w:val="20"/>
                      <w:szCs w:val="20"/>
                    </w:rPr>
                  </w:rPrChange>
                </w:rPr>
                <w:delText xml:space="preserve">Once the search parameter type is identified, OCMS triggers the corresponding validation function, which will apply a </w:delText>
              </w:r>
              <w:r w:rsidRPr="00D76900" w:rsidDel="00DB706E">
                <w:rPr>
                  <w:rFonts w:ascii="Arial" w:hAnsi="Arial" w:cs="Arial"/>
                  <w:sz w:val="28"/>
                  <w:szCs w:val="28"/>
                  <w:rPrChange w:id="6070" w:author="Mubiyarto Wibisono" w:date="2025-09-05T08:43:00Z" w16du:dateUtc="2025-09-05T01:43:00Z">
                    <w:rPr>
                      <w:rFonts w:ascii="Arial" w:hAnsi="Arial" w:cs="Arial"/>
                      <w:sz w:val="20"/>
                      <w:szCs w:val="20"/>
                    </w:rPr>
                  </w:rPrChange>
                </w:rPr>
                <w:delText xml:space="preserve">distinct </w:delText>
              </w:r>
              <w:r w:rsidRPr="00D76900" w:rsidDel="00DB706E">
                <w:rPr>
                  <w:rFonts w:ascii="Arial" w:hAnsi="Arial" w:cs="Arial"/>
                  <w:color w:val="000000"/>
                  <w:sz w:val="28"/>
                  <w:szCs w:val="28"/>
                  <w:rPrChange w:id="6071" w:author="Mubiyarto Wibisono" w:date="2025-09-05T08:43:00Z" w16du:dateUtc="2025-09-05T01:43:00Z">
                    <w:rPr>
                      <w:rFonts w:ascii="Arial" w:hAnsi="Arial" w:cs="Arial"/>
                      <w:color w:val="000000"/>
                      <w:sz w:val="20"/>
                      <w:szCs w:val="20"/>
                    </w:rPr>
                  </w:rPrChange>
                </w:rPr>
                <w:delText>set of rules to validate each notice and retrieve the appropriate user messages for display on the eService.</w:delText>
              </w:r>
              <w:bookmarkStart w:id="6072" w:name="_Toc207935652"/>
              <w:bookmarkStart w:id="6073" w:name="_Toc207956608"/>
              <w:bookmarkStart w:id="6074" w:name="_Toc207957160"/>
              <w:bookmarkStart w:id="6075" w:name="_Toc207961462"/>
              <w:bookmarkEnd w:id="6072"/>
              <w:bookmarkEnd w:id="6073"/>
              <w:bookmarkEnd w:id="6074"/>
              <w:bookmarkEnd w:id="6075"/>
            </w:del>
          </w:p>
        </w:tc>
        <w:bookmarkStart w:id="6076" w:name="_Toc207935653"/>
        <w:bookmarkStart w:id="6077" w:name="_Toc207956609"/>
        <w:bookmarkStart w:id="6078" w:name="_Toc207957161"/>
        <w:bookmarkStart w:id="6079" w:name="_Toc207961463"/>
        <w:bookmarkEnd w:id="6076"/>
        <w:bookmarkEnd w:id="6077"/>
        <w:bookmarkEnd w:id="6078"/>
        <w:bookmarkEnd w:id="6079"/>
      </w:tr>
    </w:tbl>
    <w:p w14:paraId="374CCB50" w14:textId="2B7CF4FA" w:rsidR="00FB3371" w:rsidRPr="00D76900" w:rsidDel="00DB706E" w:rsidRDefault="00FB3371" w:rsidP="00620F9E">
      <w:pPr>
        <w:numPr>
          <w:ilvl w:val="0"/>
          <w:numId w:val="40"/>
        </w:numPr>
        <w:spacing w:line="360" w:lineRule="auto"/>
        <w:contextualSpacing/>
        <w:rPr>
          <w:del w:id="6080" w:author="Mubiyarto Wibisono" w:date="2025-09-04T13:37:00Z" w16du:dateUtc="2025-09-04T06:37:00Z"/>
          <w:rFonts w:ascii="Arial" w:hAnsi="Arial" w:cs="Arial"/>
          <w:color w:val="000000" w:themeColor="text1"/>
          <w:sz w:val="28"/>
          <w:szCs w:val="28"/>
          <w:rPrChange w:id="6081" w:author="Mubiyarto Wibisono" w:date="2025-09-05T08:43:00Z" w16du:dateUtc="2025-09-05T01:43:00Z">
            <w:rPr>
              <w:del w:id="6082" w:author="Mubiyarto Wibisono" w:date="2025-09-04T13:37:00Z" w16du:dateUtc="2025-09-04T06:37:00Z"/>
              <w:rFonts w:ascii="Arial" w:hAnsi="Arial" w:cs="Arial"/>
              <w:color w:val="000000" w:themeColor="text1"/>
              <w:sz w:val="20"/>
              <w:szCs w:val="20"/>
            </w:rPr>
          </w:rPrChange>
        </w:rPr>
      </w:pPr>
      <w:del w:id="6083" w:author="Mubiyarto Wibisono" w:date="2025-09-04T13:37:00Z" w16du:dateUtc="2025-09-04T06:37:00Z">
        <w:r w:rsidRPr="00D76900" w:rsidDel="00DB706E">
          <w:rPr>
            <w:rFonts w:ascii="Arial" w:hAnsi="Arial" w:cs="Arial"/>
            <w:sz w:val="28"/>
            <w:szCs w:val="28"/>
            <w:rPrChange w:id="6084" w:author="Mubiyarto Wibisono" w:date="2025-09-05T08:43:00Z" w16du:dateUtc="2025-09-05T01:43:00Z">
              <w:rPr>
                <w:rFonts w:ascii="Arial" w:hAnsi="Arial" w:cs="Arial"/>
                <w:sz w:val="20"/>
                <w:szCs w:val="20"/>
              </w:rPr>
            </w:rPrChange>
          </w:rPr>
          <w:delText>As a function is initiated, OCMS will identify the Offence Type of each Notice before applying specific validation rules to</w:delText>
        </w:r>
        <w:r w:rsidRPr="00D76900" w:rsidDel="00DB706E">
          <w:rPr>
            <w:rFonts w:ascii="Arial" w:hAnsi="Arial" w:cs="Arial"/>
            <w:color w:val="000000" w:themeColor="text1"/>
            <w:sz w:val="28"/>
            <w:szCs w:val="28"/>
            <w:rPrChange w:id="6085" w:author="Mubiyarto Wibisono" w:date="2025-09-05T08:43:00Z" w16du:dateUtc="2025-09-05T01:43:00Z">
              <w:rPr>
                <w:rFonts w:ascii="Arial" w:hAnsi="Arial" w:cs="Arial"/>
                <w:color w:val="000000" w:themeColor="text1"/>
                <w:sz w:val="20"/>
                <w:szCs w:val="20"/>
              </w:rPr>
            </w:rPrChange>
          </w:rPr>
          <w:delText xml:space="preserve"> decide: </w:delText>
        </w:r>
        <w:bookmarkStart w:id="6086" w:name="_Toc207935654"/>
        <w:bookmarkStart w:id="6087" w:name="_Toc207956610"/>
        <w:bookmarkStart w:id="6088" w:name="_Toc207957162"/>
        <w:bookmarkStart w:id="6089" w:name="_Toc207961464"/>
        <w:bookmarkEnd w:id="6086"/>
        <w:bookmarkEnd w:id="6087"/>
        <w:bookmarkEnd w:id="6088"/>
        <w:bookmarkEnd w:id="6089"/>
      </w:del>
    </w:p>
    <w:p w14:paraId="18209FB8" w14:textId="61203C05" w:rsidR="00FB3371" w:rsidRPr="00D76900" w:rsidDel="00DB706E" w:rsidRDefault="00FB3371" w:rsidP="00620F9E">
      <w:pPr>
        <w:numPr>
          <w:ilvl w:val="1"/>
          <w:numId w:val="40"/>
        </w:numPr>
        <w:spacing w:line="360" w:lineRule="auto"/>
        <w:contextualSpacing/>
        <w:rPr>
          <w:del w:id="6090" w:author="Mubiyarto Wibisono" w:date="2025-09-04T13:37:00Z" w16du:dateUtc="2025-09-04T06:37:00Z"/>
          <w:rFonts w:ascii="Arial" w:hAnsi="Arial" w:cs="Arial"/>
          <w:color w:val="000000" w:themeColor="text1"/>
          <w:sz w:val="28"/>
          <w:szCs w:val="28"/>
          <w:rPrChange w:id="6091" w:author="Mubiyarto Wibisono" w:date="2025-09-05T08:43:00Z" w16du:dateUtc="2025-09-05T01:43:00Z">
            <w:rPr>
              <w:del w:id="6092" w:author="Mubiyarto Wibisono" w:date="2025-09-04T13:37:00Z" w16du:dateUtc="2025-09-04T06:37:00Z"/>
              <w:rFonts w:ascii="Arial" w:hAnsi="Arial" w:cs="Arial"/>
              <w:color w:val="000000" w:themeColor="text1"/>
              <w:sz w:val="20"/>
              <w:szCs w:val="20"/>
            </w:rPr>
          </w:rPrChange>
        </w:rPr>
      </w:pPr>
      <w:del w:id="6093" w:author="Mubiyarto Wibisono" w:date="2025-09-04T13:37:00Z" w16du:dateUtc="2025-09-04T06:37:00Z">
        <w:r w:rsidRPr="00D76900" w:rsidDel="00DB706E">
          <w:rPr>
            <w:rFonts w:ascii="Arial" w:hAnsi="Arial" w:cs="Arial"/>
            <w:color w:val="000000" w:themeColor="text1"/>
            <w:sz w:val="28"/>
            <w:szCs w:val="28"/>
            <w:rPrChange w:id="6094" w:author="Mubiyarto Wibisono" w:date="2025-09-05T08:43:00Z" w16du:dateUtc="2025-09-05T01:43:00Z">
              <w:rPr>
                <w:rFonts w:ascii="Arial" w:hAnsi="Arial" w:cs="Arial"/>
                <w:color w:val="000000" w:themeColor="text1"/>
                <w:sz w:val="20"/>
                <w:szCs w:val="20"/>
              </w:rPr>
            </w:rPrChange>
          </w:rPr>
          <w:delText xml:space="preserve">Whether a notice can be displayed in the eService </w:delText>
        </w:r>
        <w:bookmarkStart w:id="6095" w:name="_Toc207935655"/>
        <w:bookmarkStart w:id="6096" w:name="_Toc207956611"/>
        <w:bookmarkStart w:id="6097" w:name="_Toc207957163"/>
        <w:bookmarkStart w:id="6098" w:name="_Toc207961465"/>
        <w:bookmarkEnd w:id="6095"/>
        <w:bookmarkEnd w:id="6096"/>
        <w:bookmarkEnd w:id="6097"/>
        <w:bookmarkEnd w:id="6098"/>
      </w:del>
    </w:p>
    <w:p w14:paraId="369C1FA6" w14:textId="48339B03" w:rsidR="00FB3371" w:rsidRPr="00D76900" w:rsidDel="00DB706E" w:rsidRDefault="00FB3371" w:rsidP="00620F9E">
      <w:pPr>
        <w:numPr>
          <w:ilvl w:val="1"/>
          <w:numId w:val="40"/>
        </w:numPr>
        <w:spacing w:line="360" w:lineRule="auto"/>
        <w:contextualSpacing/>
        <w:rPr>
          <w:del w:id="6099" w:author="Mubiyarto Wibisono" w:date="2025-09-04T13:37:00Z" w16du:dateUtc="2025-09-04T06:37:00Z"/>
          <w:rFonts w:ascii="Arial" w:hAnsi="Arial" w:cs="Arial"/>
          <w:color w:val="000000" w:themeColor="text1"/>
          <w:sz w:val="28"/>
          <w:szCs w:val="28"/>
          <w:rPrChange w:id="6100" w:author="Mubiyarto Wibisono" w:date="2025-09-05T08:43:00Z" w16du:dateUtc="2025-09-05T01:43:00Z">
            <w:rPr>
              <w:del w:id="6101" w:author="Mubiyarto Wibisono" w:date="2025-09-04T13:37:00Z" w16du:dateUtc="2025-09-04T06:37:00Z"/>
              <w:rFonts w:ascii="Arial" w:hAnsi="Arial" w:cs="Arial"/>
              <w:color w:val="000000" w:themeColor="text1"/>
              <w:sz w:val="20"/>
              <w:szCs w:val="20"/>
            </w:rPr>
          </w:rPrChange>
        </w:rPr>
      </w:pPr>
      <w:del w:id="6102" w:author="Mubiyarto Wibisono" w:date="2025-09-04T13:37:00Z" w16du:dateUtc="2025-09-04T06:37:00Z">
        <w:r w:rsidRPr="00D76900" w:rsidDel="00DB706E">
          <w:rPr>
            <w:rFonts w:ascii="Arial" w:hAnsi="Arial" w:cs="Arial"/>
            <w:color w:val="000000" w:themeColor="text1"/>
            <w:sz w:val="28"/>
            <w:szCs w:val="28"/>
            <w:rPrChange w:id="6103" w:author="Mubiyarto Wibisono" w:date="2025-09-05T08:43:00Z" w16du:dateUtc="2025-09-05T01:43:00Z">
              <w:rPr>
                <w:rFonts w:ascii="Arial" w:hAnsi="Arial" w:cs="Arial"/>
                <w:color w:val="000000" w:themeColor="text1"/>
                <w:sz w:val="20"/>
                <w:szCs w:val="20"/>
              </w:rPr>
            </w:rPrChange>
          </w:rPr>
          <w:delText>Whether a notice is payable and can be selected by the Motorist for payment, or non-payable and cannot be selected for payment</w:delText>
        </w:r>
        <w:bookmarkStart w:id="6104" w:name="_Toc207935656"/>
        <w:bookmarkStart w:id="6105" w:name="_Toc207956612"/>
        <w:bookmarkStart w:id="6106" w:name="_Toc207957164"/>
        <w:bookmarkStart w:id="6107" w:name="_Toc207961466"/>
        <w:bookmarkEnd w:id="6104"/>
        <w:bookmarkEnd w:id="6105"/>
        <w:bookmarkEnd w:id="6106"/>
        <w:bookmarkEnd w:id="6107"/>
      </w:del>
    </w:p>
    <w:p w14:paraId="1E76F9ED" w14:textId="561B9853" w:rsidR="00FB3371" w:rsidRPr="00D76900" w:rsidDel="00DB706E" w:rsidRDefault="00FB3371" w:rsidP="00620F9E">
      <w:pPr>
        <w:numPr>
          <w:ilvl w:val="1"/>
          <w:numId w:val="40"/>
        </w:numPr>
        <w:spacing w:line="360" w:lineRule="auto"/>
        <w:contextualSpacing/>
        <w:rPr>
          <w:del w:id="6108" w:author="Mubiyarto Wibisono" w:date="2025-09-04T13:37:00Z" w16du:dateUtc="2025-09-04T06:37:00Z"/>
          <w:rFonts w:ascii="Arial" w:hAnsi="Arial" w:cs="Arial"/>
          <w:color w:val="000000" w:themeColor="text1"/>
          <w:sz w:val="28"/>
          <w:szCs w:val="28"/>
          <w:rPrChange w:id="6109" w:author="Mubiyarto Wibisono" w:date="2025-09-05T08:43:00Z" w16du:dateUtc="2025-09-05T01:43:00Z">
            <w:rPr>
              <w:del w:id="6110" w:author="Mubiyarto Wibisono" w:date="2025-09-04T13:37:00Z" w16du:dateUtc="2025-09-04T06:37:00Z"/>
              <w:rFonts w:ascii="Arial" w:hAnsi="Arial" w:cs="Arial"/>
              <w:color w:val="000000" w:themeColor="text1"/>
              <w:sz w:val="20"/>
              <w:szCs w:val="20"/>
            </w:rPr>
          </w:rPrChange>
        </w:rPr>
      </w:pPr>
      <w:del w:id="6111" w:author="Mubiyarto Wibisono" w:date="2025-09-04T13:37:00Z" w16du:dateUtc="2025-09-04T06:37:00Z">
        <w:r w:rsidRPr="00D76900" w:rsidDel="00DB706E">
          <w:rPr>
            <w:rFonts w:ascii="Arial" w:hAnsi="Arial" w:cs="Arial"/>
            <w:color w:val="000000" w:themeColor="text1"/>
            <w:sz w:val="28"/>
            <w:szCs w:val="28"/>
            <w:rPrChange w:id="6112" w:author="Mubiyarto Wibisono" w:date="2025-09-05T08:43:00Z" w16du:dateUtc="2025-09-05T01:43:00Z">
              <w:rPr>
                <w:rFonts w:ascii="Arial" w:hAnsi="Arial" w:cs="Arial"/>
                <w:color w:val="000000" w:themeColor="text1"/>
                <w:sz w:val="20"/>
                <w:szCs w:val="20"/>
              </w:rPr>
            </w:rPrChange>
          </w:rPr>
          <w:delText xml:space="preserve">The corresponding user message to display on screen for each notice </w:delText>
        </w:r>
        <w:r w:rsidRPr="00D76900" w:rsidDel="00DB706E">
          <w:rPr>
            <w:rFonts w:ascii="Arial" w:hAnsi="Arial" w:cs="Arial"/>
            <w:color w:val="000000" w:themeColor="text1"/>
            <w:sz w:val="28"/>
            <w:szCs w:val="28"/>
            <w:rPrChange w:id="6113" w:author="Mubiyarto Wibisono" w:date="2025-09-05T08:43:00Z" w16du:dateUtc="2025-09-05T01:43:00Z">
              <w:rPr>
                <w:rFonts w:ascii="Arial" w:hAnsi="Arial" w:cs="Arial"/>
                <w:color w:val="000000" w:themeColor="text1"/>
                <w:sz w:val="20"/>
                <w:szCs w:val="20"/>
              </w:rPr>
            </w:rPrChange>
          </w:rPr>
          <w:br/>
        </w:r>
        <w:bookmarkStart w:id="6114" w:name="_Toc207935657"/>
        <w:bookmarkStart w:id="6115" w:name="_Toc207956613"/>
        <w:bookmarkStart w:id="6116" w:name="_Toc207957165"/>
        <w:bookmarkStart w:id="6117" w:name="_Toc207961467"/>
        <w:bookmarkEnd w:id="6114"/>
        <w:bookmarkEnd w:id="6115"/>
        <w:bookmarkEnd w:id="6116"/>
        <w:bookmarkEnd w:id="6117"/>
      </w:del>
    </w:p>
    <w:p w14:paraId="555EABAC" w14:textId="16CA4292" w:rsidR="00FB3371" w:rsidRPr="00D76900" w:rsidDel="00DB706E" w:rsidRDefault="00FB3371" w:rsidP="00620F9E">
      <w:pPr>
        <w:numPr>
          <w:ilvl w:val="0"/>
          <w:numId w:val="40"/>
        </w:numPr>
        <w:spacing w:line="360" w:lineRule="auto"/>
        <w:contextualSpacing/>
        <w:rPr>
          <w:del w:id="6118" w:author="Mubiyarto Wibisono" w:date="2025-09-04T13:37:00Z" w16du:dateUtc="2025-09-04T06:37:00Z"/>
          <w:rFonts w:ascii="Arial" w:hAnsi="Arial" w:cs="Arial"/>
          <w:color w:val="000000" w:themeColor="text1"/>
          <w:sz w:val="28"/>
          <w:szCs w:val="28"/>
          <w:rPrChange w:id="6119" w:author="Mubiyarto Wibisono" w:date="2025-09-05T08:43:00Z" w16du:dateUtc="2025-09-05T01:43:00Z">
            <w:rPr>
              <w:del w:id="6120" w:author="Mubiyarto Wibisono" w:date="2025-09-04T13:37:00Z" w16du:dateUtc="2025-09-04T06:37:00Z"/>
              <w:rFonts w:ascii="Arial" w:hAnsi="Arial" w:cs="Arial"/>
              <w:color w:val="000000" w:themeColor="text1"/>
              <w:sz w:val="20"/>
              <w:szCs w:val="20"/>
            </w:rPr>
          </w:rPrChange>
        </w:rPr>
      </w:pPr>
      <w:del w:id="6121" w:author="Mubiyarto Wibisono" w:date="2025-09-04T13:37:00Z" w16du:dateUtc="2025-09-04T06:37:00Z">
        <w:r w:rsidRPr="00D76900" w:rsidDel="00DB706E">
          <w:rPr>
            <w:rFonts w:ascii="Arial" w:hAnsi="Arial" w:cs="Arial"/>
            <w:color w:val="000000" w:themeColor="text1"/>
            <w:sz w:val="28"/>
            <w:szCs w:val="28"/>
            <w:rPrChange w:id="6122" w:author="Mubiyarto Wibisono" w:date="2025-09-05T08:43:00Z" w16du:dateUtc="2025-09-05T01:43:00Z">
              <w:rPr>
                <w:rFonts w:ascii="Arial" w:hAnsi="Arial" w:cs="Arial"/>
                <w:color w:val="000000" w:themeColor="text1"/>
                <w:sz w:val="20"/>
                <w:szCs w:val="20"/>
              </w:rPr>
            </w:rPrChange>
          </w:rPr>
          <w:delText>The key processes within each function are:</w:delText>
        </w:r>
        <w:bookmarkStart w:id="6123" w:name="_Toc207935658"/>
        <w:bookmarkStart w:id="6124" w:name="_Toc207956614"/>
        <w:bookmarkStart w:id="6125" w:name="_Toc207957166"/>
        <w:bookmarkStart w:id="6126" w:name="_Toc207961468"/>
        <w:bookmarkEnd w:id="6123"/>
        <w:bookmarkEnd w:id="6124"/>
        <w:bookmarkEnd w:id="6125"/>
        <w:bookmarkEnd w:id="6126"/>
      </w:del>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704"/>
        <w:gridCol w:w="2270"/>
        <w:gridCol w:w="6096"/>
      </w:tblGrid>
      <w:tr w:rsidR="00FB3371" w:rsidRPr="00D76900" w:rsidDel="00DB706E" w14:paraId="3E643F48" w14:textId="0C683324" w:rsidTr="00720FE3">
        <w:trPr>
          <w:trHeight w:val="283"/>
          <w:del w:id="6127" w:author="Mubiyarto Wibisono" w:date="2025-09-04T13:37:00Z"/>
        </w:trPr>
        <w:tc>
          <w:tcPr>
            <w:tcW w:w="704" w:type="dxa"/>
            <w:shd w:val="clear" w:color="auto" w:fill="F2F2F2" w:themeFill="background1" w:themeFillShade="F2"/>
            <w:vAlign w:val="center"/>
            <w:hideMark/>
          </w:tcPr>
          <w:p w14:paraId="2BECD6A1" w14:textId="0E302FA1" w:rsidR="00FB3371" w:rsidRPr="00D76900" w:rsidDel="00DB706E" w:rsidRDefault="00FB3371" w:rsidP="00FB3371">
            <w:pPr>
              <w:jc w:val="center"/>
              <w:rPr>
                <w:del w:id="6128" w:author="Mubiyarto Wibisono" w:date="2025-09-04T13:37:00Z" w16du:dateUtc="2025-09-04T06:37:00Z"/>
                <w:rFonts w:ascii="Arial" w:hAnsi="Arial" w:cs="Arial"/>
                <w:b/>
                <w:bCs/>
                <w:color w:val="000000"/>
                <w:sz w:val="28"/>
                <w:szCs w:val="28"/>
                <w:lang w:val="en-SG"/>
                <w:rPrChange w:id="6129" w:author="Mubiyarto Wibisono" w:date="2025-09-05T08:43:00Z" w16du:dateUtc="2025-09-05T01:43:00Z">
                  <w:rPr>
                    <w:del w:id="6130" w:author="Mubiyarto Wibisono" w:date="2025-09-04T13:37:00Z" w16du:dateUtc="2025-09-04T06:37:00Z"/>
                    <w:rFonts w:ascii="Arial" w:hAnsi="Arial" w:cs="Arial"/>
                    <w:b/>
                    <w:bCs/>
                    <w:color w:val="000000"/>
                    <w:sz w:val="20"/>
                    <w:szCs w:val="20"/>
                    <w:lang w:val="en-SG"/>
                  </w:rPr>
                </w:rPrChange>
              </w:rPr>
            </w:pPr>
            <w:del w:id="6131" w:author="Mubiyarto Wibisono" w:date="2025-09-04T13:37:00Z" w16du:dateUtc="2025-09-04T06:37:00Z">
              <w:r w:rsidRPr="00D76900" w:rsidDel="00DB706E">
                <w:rPr>
                  <w:rFonts w:ascii="Arial" w:hAnsi="Arial" w:cs="Arial"/>
                  <w:b/>
                  <w:bCs/>
                  <w:color w:val="000000"/>
                  <w:sz w:val="28"/>
                  <w:szCs w:val="28"/>
                  <w:lang w:val="en-SG"/>
                  <w:rPrChange w:id="6132" w:author="Mubiyarto Wibisono" w:date="2025-09-05T08:43:00Z" w16du:dateUtc="2025-09-05T01:43:00Z">
                    <w:rPr>
                      <w:rFonts w:ascii="Arial" w:hAnsi="Arial" w:cs="Arial"/>
                      <w:b/>
                      <w:bCs/>
                      <w:color w:val="000000"/>
                      <w:sz w:val="20"/>
                      <w:szCs w:val="20"/>
                      <w:lang w:val="en-SG"/>
                    </w:rPr>
                  </w:rPrChange>
                </w:rPr>
                <w:delText>S/N</w:delText>
              </w:r>
              <w:bookmarkStart w:id="6133" w:name="_Toc207935659"/>
              <w:bookmarkStart w:id="6134" w:name="_Toc207956615"/>
              <w:bookmarkStart w:id="6135" w:name="_Toc207957167"/>
              <w:bookmarkStart w:id="6136" w:name="_Toc207961469"/>
              <w:bookmarkEnd w:id="6133"/>
              <w:bookmarkEnd w:id="6134"/>
              <w:bookmarkEnd w:id="6135"/>
              <w:bookmarkEnd w:id="6136"/>
            </w:del>
          </w:p>
        </w:tc>
        <w:tc>
          <w:tcPr>
            <w:tcW w:w="2270" w:type="dxa"/>
            <w:shd w:val="clear" w:color="auto" w:fill="F2F2F2" w:themeFill="background1" w:themeFillShade="F2"/>
            <w:vAlign w:val="center"/>
            <w:hideMark/>
          </w:tcPr>
          <w:p w14:paraId="37F29C9B" w14:textId="365B242E" w:rsidR="00FB3371" w:rsidRPr="00D76900" w:rsidDel="00DB706E" w:rsidRDefault="00FB3371" w:rsidP="00FB3371">
            <w:pPr>
              <w:jc w:val="center"/>
              <w:rPr>
                <w:del w:id="6137" w:author="Mubiyarto Wibisono" w:date="2025-09-04T13:37:00Z" w16du:dateUtc="2025-09-04T06:37:00Z"/>
                <w:rFonts w:ascii="Arial" w:hAnsi="Arial" w:cs="Arial"/>
                <w:b/>
                <w:bCs/>
                <w:color w:val="000000"/>
                <w:sz w:val="28"/>
                <w:szCs w:val="28"/>
                <w:lang w:val="en-SG"/>
                <w:rPrChange w:id="6138" w:author="Mubiyarto Wibisono" w:date="2025-09-05T08:43:00Z" w16du:dateUtc="2025-09-05T01:43:00Z">
                  <w:rPr>
                    <w:del w:id="6139" w:author="Mubiyarto Wibisono" w:date="2025-09-04T13:37:00Z" w16du:dateUtc="2025-09-04T06:37:00Z"/>
                    <w:rFonts w:ascii="Arial" w:hAnsi="Arial" w:cs="Arial"/>
                    <w:b/>
                    <w:bCs/>
                    <w:color w:val="000000"/>
                    <w:sz w:val="20"/>
                    <w:szCs w:val="20"/>
                    <w:lang w:val="en-SG"/>
                  </w:rPr>
                </w:rPrChange>
              </w:rPr>
            </w:pPr>
            <w:del w:id="6140" w:author="Mubiyarto Wibisono" w:date="2025-09-04T13:37:00Z" w16du:dateUtc="2025-09-04T06:37:00Z">
              <w:r w:rsidRPr="00D76900" w:rsidDel="00DB706E">
                <w:rPr>
                  <w:rFonts w:ascii="Arial" w:hAnsi="Arial" w:cs="Arial"/>
                  <w:b/>
                  <w:bCs/>
                  <w:color w:val="000000"/>
                  <w:sz w:val="28"/>
                  <w:szCs w:val="28"/>
                  <w:lang w:val="en-SG"/>
                  <w:rPrChange w:id="6141" w:author="Mubiyarto Wibisono" w:date="2025-09-05T08:43:00Z" w16du:dateUtc="2025-09-05T01:43:00Z">
                    <w:rPr>
                      <w:rFonts w:ascii="Arial" w:hAnsi="Arial" w:cs="Arial"/>
                      <w:b/>
                      <w:bCs/>
                      <w:color w:val="000000"/>
                      <w:sz w:val="20"/>
                      <w:szCs w:val="20"/>
                      <w:lang w:val="en-SG"/>
                    </w:rPr>
                  </w:rPrChange>
                </w:rPr>
                <w:delText>Process Name</w:delText>
              </w:r>
              <w:bookmarkStart w:id="6142" w:name="_Toc207935660"/>
              <w:bookmarkStart w:id="6143" w:name="_Toc207956616"/>
              <w:bookmarkStart w:id="6144" w:name="_Toc207957168"/>
              <w:bookmarkStart w:id="6145" w:name="_Toc207961470"/>
              <w:bookmarkEnd w:id="6142"/>
              <w:bookmarkEnd w:id="6143"/>
              <w:bookmarkEnd w:id="6144"/>
              <w:bookmarkEnd w:id="6145"/>
            </w:del>
          </w:p>
        </w:tc>
        <w:tc>
          <w:tcPr>
            <w:tcW w:w="6096" w:type="dxa"/>
            <w:shd w:val="clear" w:color="auto" w:fill="F2F2F2" w:themeFill="background1" w:themeFillShade="F2"/>
            <w:vAlign w:val="center"/>
            <w:hideMark/>
          </w:tcPr>
          <w:p w14:paraId="716EB009" w14:textId="3088D536" w:rsidR="00FB3371" w:rsidRPr="00D76900" w:rsidDel="00DB706E" w:rsidRDefault="00FB3371" w:rsidP="00FB3371">
            <w:pPr>
              <w:jc w:val="center"/>
              <w:rPr>
                <w:del w:id="6146" w:author="Mubiyarto Wibisono" w:date="2025-09-04T13:37:00Z" w16du:dateUtc="2025-09-04T06:37:00Z"/>
                <w:rFonts w:ascii="Arial" w:hAnsi="Arial" w:cs="Arial"/>
                <w:b/>
                <w:bCs/>
                <w:color w:val="000000"/>
                <w:sz w:val="28"/>
                <w:szCs w:val="28"/>
                <w:lang w:val="en-SG"/>
                <w:rPrChange w:id="6147" w:author="Mubiyarto Wibisono" w:date="2025-09-05T08:43:00Z" w16du:dateUtc="2025-09-05T01:43:00Z">
                  <w:rPr>
                    <w:del w:id="6148" w:author="Mubiyarto Wibisono" w:date="2025-09-04T13:37:00Z" w16du:dateUtc="2025-09-04T06:37:00Z"/>
                    <w:rFonts w:ascii="Arial" w:hAnsi="Arial" w:cs="Arial"/>
                    <w:b/>
                    <w:bCs/>
                    <w:color w:val="000000"/>
                    <w:sz w:val="20"/>
                    <w:szCs w:val="20"/>
                    <w:lang w:val="en-SG"/>
                  </w:rPr>
                </w:rPrChange>
              </w:rPr>
            </w:pPr>
            <w:del w:id="6149" w:author="Mubiyarto Wibisono" w:date="2025-09-04T13:37:00Z" w16du:dateUtc="2025-09-04T06:37:00Z">
              <w:r w:rsidRPr="00D76900" w:rsidDel="00DB706E">
                <w:rPr>
                  <w:rFonts w:ascii="Arial" w:hAnsi="Arial" w:cs="Arial"/>
                  <w:b/>
                  <w:bCs/>
                  <w:color w:val="000000"/>
                  <w:sz w:val="28"/>
                  <w:szCs w:val="28"/>
                  <w:lang w:val="en-SG"/>
                  <w:rPrChange w:id="6150" w:author="Mubiyarto Wibisono" w:date="2025-09-05T08:43:00Z" w16du:dateUtc="2025-09-05T01:43:00Z">
                    <w:rPr>
                      <w:rFonts w:ascii="Arial" w:hAnsi="Arial" w:cs="Arial"/>
                      <w:b/>
                      <w:bCs/>
                      <w:color w:val="000000"/>
                      <w:sz w:val="20"/>
                      <w:szCs w:val="20"/>
                      <w:lang w:val="en-SG"/>
                    </w:rPr>
                  </w:rPrChange>
                </w:rPr>
                <w:delText>Description of Process</w:delText>
              </w:r>
              <w:bookmarkStart w:id="6151" w:name="_Toc207935661"/>
              <w:bookmarkStart w:id="6152" w:name="_Toc207956617"/>
              <w:bookmarkStart w:id="6153" w:name="_Toc207957169"/>
              <w:bookmarkStart w:id="6154" w:name="_Toc207961471"/>
              <w:bookmarkEnd w:id="6151"/>
              <w:bookmarkEnd w:id="6152"/>
              <w:bookmarkEnd w:id="6153"/>
              <w:bookmarkEnd w:id="6154"/>
            </w:del>
          </w:p>
        </w:tc>
        <w:bookmarkStart w:id="6155" w:name="_Toc207935662"/>
        <w:bookmarkStart w:id="6156" w:name="_Toc207956618"/>
        <w:bookmarkStart w:id="6157" w:name="_Toc207957170"/>
        <w:bookmarkStart w:id="6158" w:name="_Toc207961472"/>
        <w:bookmarkEnd w:id="6155"/>
        <w:bookmarkEnd w:id="6156"/>
        <w:bookmarkEnd w:id="6157"/>
        <w:bookmarkEnd w:id="6158"/>
      </w:tr>
      <w:tr w:rsidR="00FB3371" w:rsidRPr="00D76900" w:rsidDel="00DB706E" w14:paraId="1350DC77" w14:textId="5E0DB287" w:rsidTr="00720FE3">
        <w:trPr>
          <w:trHeight w:val="462"/>
          <w:del w:id="6159" w:author="Mubiyarto Wibisono" w:date="2025-09-04T13:37:00Z"/>
        </w:trPr>
        <w:tc>
          <w:tcPr>
            <w:tcW w:w="704" w:type="dxa"/>
            <w:vAlign w:val="center"/>
          </w:tcPr>
          <w:p w14:paraId="26DC8A4B" w14:textId="57EFC570" w:rsidR="00FB3371" w:rsidRPr="00D76900" w:rsidDel="00DB706E" w:rsidRDefault="00FB3371" w:rsidP="00FB3371">
            <w:pPr>
              <w:jc w:val="center"/>
              <w:rPr>
                <w:del w:id="6160" w:author="Mubiyarto Wibisono" w:date="2025-09-04T13:37:00Z" w16du:dateUtc="2025-09-04T06:37:00Z"/>
                <w:rFonts w:ascii="Arial" w:hAnsi="Arial" w:cs="Arial"/>
                <w:color w:val="000000"/>
                <w:sz w:val="28"/>
                <w:szCs w:val="28"/>
                <w:lang w:val="en-SG"/>
                <w:rPrChange w:id="6161" w:author="Mubiyarto Wibisono" w:date="2025-09-05T08:43:00Z" w16du:dateUtc="2025-09-05T01:43:00Z">
                  <w:rPr>
                    <w:del w:id="6162" w:author="Mubiyarto Wibisono" w:date="2025-09-04T13:37:00Z" w16du:dateUtc="2025-09-04T06:37:00Z"/>
                    <w:rFonts w:ascii="Arial" w:hAnsi="Arial" w:cs="Arial"/>
                    <w:color w:val="000000"/>
                    <w:sz w:val="20"/>
                    <w:szCs w:val="20"/>
                    <w:lang w:val="en-SG"/>
                  </w:rPr>
                </w:rPrChange>
              </w:rPr>
            </w:pPr>
            <w:del w:id="6163" w:author="Mubiyarto Wibisono" w:date="2025-09-04T13:37:00Z" w16du:dateUtc="2025-09-04T06:37:00Z">
              <w:r w:rsidRPr="00D76900" w:rsidDel="00DB706E">
                <w:rPr>
                  <w:rFonts w:ascii="Arial" w:hAnsi="Arial" w:cs="Arial"/>
                  <w:color w:val="000000"/>
                  <w:sz w:val="28"/>
                  <w:szCs w:val="28"/>
                  <w:rPrChange w:id="6164" w:author="Mubiyarto Wibisono" w:date="2025-09-05T08:43:00Z" w16du:dateUtc="2025-09-05T01:43:00Z">
                    <w:rPr>
                      <w:rFonts w:ascii="Arial" w:hAnsi="Arial" w:cs="Arial"/>
                      <w:color w:val="000000"/>
                      <w:sz w:val="20"/>
                      <w:szCs w:val="20"/>
                    </w:rPr>
                  </w:rPrChange>
                </w:rPr>
                <w:delText>1</w:delText>
              </w:r>
              <w:bookmarkStart w:id="6165" w:name="_Toc207935663"/>
              <w:bookmarkStart w:id="6166" w:name="_Toc207956619"/>
              <w:bookmarkStart w:id="6167" w:name="_Toc207957171"/>
              <w:bookmarkStart w:id="6168" w:name="_Toc207961473"/>
              <w:bookmarkEnd w:id="6165"/>
              <w:bookmarkEnd w:id="6166"/>
              <w:bookmarkEnd w:id="6167"/>
              <w:bookmarkEnd w:id="6168"/>
            </w:del>
          </w:p>
        </w:tc>
        <w:tc>
          <w:tcPr>
            <w:tcW w:w="2270" w:type="dxa"/>
            <w:vAlign w:val="center"/>
          </w:tcPr>
          <w:p w14:paraId="75B2309E" w14:textId="692D0AFA" w:rsidR="00FB3371" w:rsidRPr="00D76900" w:rsidDel="00DB706E" w:rsidRDefault="00FB3371" w:rsidP="00FB3371">
            <w:pPr>
              <w:rPr>
                <w:del w:id="6169" w:author="Mubiyarto Wibisono" w:date="2025-09-04T13:37:00Z" w16du:dateUtc="2025-09-04T06:37:00Z"/>
                <w:rFonts w:ascii="Arial" w:hAnsi="Arial" w:cs="Arial"/>
                <w:color w:val="000000"/>
                <w:sz w:val="28"/>
                <w:szCs w:val="28"/>
                <w:lang w:val="en-SG"/>
                <w:rPrChange w:id="6170" w:author="Mubiyarto Wibisono" w:date="2025-09-05T08:43:00Z" w16du:dateUtc="2025-09-05T01:43:00Z">
                  <w:rPr>
                    <w:del w:id="6171" w:author="Mubiyarto Wibisono" w:date="2025-09-04T13:37:00Z" w16du:dateUtc="2025-09-04T06:37:00Z"/>
                    <w:rFonts w:ascii="Arial" w:hAnsi="Arial" w:cs="Arial"/>
                    <w:color w:val="000000"/>
                    <w:sz w:val="20"/>
                    <w:szCs w:val="20"/>
                    <w:lang w:val="en-SG"/>
                  </w:rPr>
                </w:rPrChange>
              </w:rPr>
            </w:pPr>
            <w:del w:id="6172" w:author="Mubiyarto Wibisono" w:date="2025-09-04T13:37:00Z" w16du:dateUtc="2025-09-04T06:37:00Z">
              <w:r w:rsidRPr="00D76900" w:rsidDel="00DB706E">
                <w:rPr>
                  <w:rFonts w:ascii="Arial" w:hAnsi="Arial" w:cs="Arial"/>
                  <w:color w:val="000000"/>
                  <w:sz w:val="28"/>
                  <w:szCs w:val="28"/>
                  <w:rPrChange w:id="6173" w:author="Mubiyarto Wibisono" w:date="2025-09-05T08:43:00Z" w16du:dateUtc="2025-09-05T01:43:00Z">
                    <w:rPr>
                      <w:rFonts w:ascii="Arial" w:hAnsi="Arial" w:cs="Arial"/>
                      <w:color w:val="000000"/>
                      <w:sz w:val="20"/>
                      <w:szCs w:val="20"/>
                    </w:rPr>
                  </w:rPrChange>
                </w:rPr>
                <w:delText>Detect Notice Type</w:delText>
              </w:r>
              <w:bookmarkStart w:id="6174" w:name="_Toc207935664"/>
              <w:bookmarkStart w:id="6175" w:name="_Toc207956620"/>
              <w:bookmarkStart w:id="6176" w:name="_Toc207957172"/>
              <w:bookmarkStart w:id="6177" w:name="_Toc207961474"/>
              <w:bookmarkEnd w:id="6174"/>
              <w:bookmarkEnd w:id="6175"/>
              <w:bookmarkEnd w:id="6176"/>
              <w:bookmarkEnd w:id="6177"/>
            </w:del>
          </w:p>
        </w:tc>
        <w:tc>
          <w:tcPr>
            <w:tcW w:w="6096" w:type="dxa"/>
            <w:vAlign w:val="center"/>
          </w:tcPr>
          <w:p w14:paraId="50000147" w14:textId="3FE9651C" w:rsidR="00FB3371" w:rsidRPr="00D76900" w:rsidDel="00DB706E" w:rsidRDefault="00FB3371" w:rsidP="00FB3371">
            <w:pPr>
              <w:rPr>
                <w:del w:id="6178" w:author="Mubiyarto Wibisono" w:date="2025-09-04T13:37:00Z" w16du:dateUtc="2025-09-04T06:37:00Z"/>
                <w:rFonts w:ascii="Arial" w:hAnsi="Arial" w:cs="Arial"/>
                <w:color w:val="000000"/>
                <w:sz w:val="28"/>
                <w:szCs w:val="28"/>
                <w:rPrChange w:id="6179" w:author="Mubiyarto Wibisono" w:date="2025-09-05T08:43:00Z" w16du:dateUtc="2025-09-05T01:43:00Z">
                  <w:rPr>
                    <w:del w:id="6180" w:author="Mubiyarto Wibisono" w:date="2025-09-04T13:37:00Z" w16du:dateUtc="2025-09-04T06:37:00Z"/>
                    <w:rFonts w:ascii="Arial" w:hAnsi="Arial" w:cs="Arial"/>
                    <w:color w:val="000000"/>
                    <w:sz w:val="20"/>
                    <w:szCs w:val="20"/>
                  </w:rPr>
                </w:rPrChange>
              </w:rPr>
            </w:pPr>
            <w:del w:id="6181" w:author="Mubiyarto Wibisono" w:date="2025-09-04T13:37:00Z" w16du:dateUtc="2025-09-04T06:37:00Z">
              <w:r w:rsidRPr="00D76900" w:rsidDel="00DB706E">
                <w:rPr>
                  <w:rFonts w:ascii="Arial" w:hAnsi="Arial" w:cs="Arial"/>
                  <w:color w:val="000000"/>
                  <w:sz w:val="28"/>
                  <w:szCs w:val="28"/>
                  <w:rPrChange w:id="6182" w:author="Mubiyarto Wibisono" w:date="2025-09-05T08:43:00Z" w16du:dateUtc="2025-09-05T01:43:00Z">
                    <w:rPr>
                      <w:rFonts w:ascii="Arial" w:hAnsi="Arial" w:cs="Arial"/>
                      <w:color w:val="000000"/>
                      <w:sz w:val="20"/>
                      <w:szCs w:val="20"/>
                    </w:rPr>
                  </w:rPrChange>
                </w:rPr>
                <w:delText xml:space="preserve">The system then checks and classifies each notice by offence type </w:delText>
              </w:r>
              <w:bookmarkStart w:id="6183" w:name="_Toc207935665"/>
              <w:bookmarkStart w:id="6184" w:name="_Toc207956621"/>
              <w:bookmarkStart w:id="6185" w:name="_Toc207957173"/>
              <w:bookmarkStart w:id="6186" w:name="_Toc207961475"/>
              <w:bookmarkEnd w:id="6183"/>
              <w:bookmarkEnd w:id="6184"/>
              <w:bookmarkEnd w:id="6185"/>
              <w:bookmarkEnd w:id="6186"/>
            </w:del>
          </w:p>
          <w:p w14:paraId="2B3DDF94" w14:textId="77D8B225" w:rsidR="00FB3371" w:rsidRPr="00D76900" w:rsidDel="00DB706E" w:rsidRDefault="00FB3371" w:rsidP="00FB3371">
            <w:pPr>
              <w:rPr>
                <w:del w:id="6187" w:author="Mubiyarto Wibisono" w:date="2025-09-04T13:37:00Z" w16du:dateUtc="2025-09-04T06:37:00Z"/>
                <w:rFonts w:ascii="Arial" w:hAnsi="Arial" w:cs="Arial"/>
                <w:color w:val="000000"/>
                <w:sz w:val="28"/>
                <w:szCs w:val="28"/>
                <w:rPrChange w:id="6188" w:author="Mubiyarto Wibisono" w:date="2025-09-05T08:43:00Z" w16du:dateUtc="2025-09-05T01:43:00Z">
                  <w:rPr>
                    <w:del w:id="6189" w:author="Mubiyarto Wibisono" w:date="2025-09-04T13:37:00Z" w16du:dateUtc="2025-09-04T06:37:00Z"/>
                    <w:rFonts w:ascii="Arial" w:hAnsi="Arial" w:cs="Arial"/>
                    <w:color w:val="000000"/>
                    <w:sz w:val="20"/>
                    <w:szCs w:val="20"/>
                  </w:rPr>
                </w:rPrChange>
              </w:rPr>
            </w:pPr>
            <w:bookmarkStart w:id="6190" w:name="_Toc207935666"/>
            <w:bookmarkStart w:id="6191" w:name="_Toc207956622"/>
            <w:bookmarkStart w:id="6192" w:name="_Toc207957174"/>
            <w:bookmarkStart w:id="6193" w:name="_Toc207961476"/>
            <w:bookmarkEnd w:id="6190"/>
            <w:bookmarkEnd w:id="6191"/>
            <w:bookmarkEnd w:id="6192"/>
            <w:bookmarkEnd w:id="6193"/>
          </w:p>
          <w:p w14:paraId="7FB701FC" w14:textId="12F259A0" w:rsidR="00FB3371" w:rsidRPr="00D76900" w:rsidDel="00DB706E" w:rsidRDefault="00FB3371" w:rsidP="00620F9E">
            <w:pPr>
              <w:numPr>
                <w:ilvl w:val="0"/>
                <w:numId w:val="42"/>
              </w:numPr>
              <w:spacing w:after="160" w:line="278" w:lineRule="auto"/>
              <w:contextualSpacing/>
              <w:rPr>
                <w:del w:id="6194" w:author="Mubiyarto Wibisono" w:date="2025-09-04T13:37:00Z" w16du:dateUtc="2025-09-04T06:37:00Z"/>
                <w:rFonts w:ascii="Arial" w:hAnsi="Arial" w:cs="Arial"/>
                <w:color w:val="000000"/>
                <w:sz w:val="28"/>
                <w:szCs w:val="28"/>
                <w:rPrChange w:id="6195" w:author="Mubiyarto Wibisono" w:date="2025-09-05T08:43:00Z" w16du:dateUtc="2025-09-05T01:43:00Z">
                  <w:rPr>
                    <w:del w:id="6196" w:author="Mubiyarto Wibisono" w:date="2025-09-04T13:37:00Z" w16du:dateUtc="2025-09-04T06:37:00Z"/>
                    <w:rFonts w:ascii="Arial" w:hAnsi="Arial" w:cs="Arial"/>
                    <w:color w:val="000000"/>
                    <w:sz w:val="20"/>
                    <w:szCs w:val="20"/>
                  </w:rPr>
                </w:rPrChange>
              </w:rPr>
            </w:pPr>
            <w:del w:id="6197" w:author="Mubiyarto Wibisono" w:date="2025-09-04T13:37:00Z" w16du:dateUtc="2025-09-04T06:37:00Z">
              <w:r w:rsidRPr="00D76900" w:rsidDel="00DB706E">
                <w:rPr>
                  <w:rFonts w:ascii="Arial" w:hAnsi="Arial" w:cs="Arial"/>
                  <w:color w:val="000000"/>
                  <w:sz w:val="28"/>
                  <w:szCs w:val="28"/>
                  <w:rPrChange w:id="6198" w:author="Mubiyarto Wibisono" w:date="2025-09-05T08:43:00Z" w16du:dateUtc="2025-09-05T01:43:00Z">
                    <w:rPr>
                      <w:rFonts w:ascii="Arial" w:hAnsi="Arial" w:cs="Arial"/>
                      <w:color w:val="000000"/>
                      <w:sz w:val="20"/>
                      <w:szCs w:val="20"/>
                    </w:rPr>
                  </w:rPrChange>
                </w:rPr>
                <w:delText>A – Advisory Notice (from CAS)</w:delText>
              </w:r>
              <w:bookmarkStart w:id="6199" w:name="_Toc207935667"/>
              <w:bookmarkStart w:id="6200" w:name="_Toc207956623"/>
              <w:bookmarkStart w:id="6201" w:name="_Toc207957175"/>
              <w:bookmarkStart w:id="6202" w:name="_Toc207961477"/>
              <w:bookmarkEnd w:id="6199"/>
              <w:bookmarkEnd w:id="6200"/>
              <w:bookmarkEnd w:id="6201"/>
              <w:bookmarkEnd w:id="6202"/>
            </w:del>
          </w:p>
          <w:p w14:paraId="2AD41CDB" w14:textId="1BA04570" w:rsidR="00FB3371" w:rsidRPr="00D76900" w:rsidDel="00DB706E" w:rsidRDefault="00FB3371" w:rsidP="00620F9E">
            <w:pPr>
              <w:numPr>
                <w:ilvl w:val="0"/>
                <w:numId w:val="42"/>
              </w:numPr>
              <w:spacing w:after="160" w:line="278" w:lineRule="auto"/>
              <w:contextualSpacing/>
              <w:rPr>
                <w:del w:id="6203" w:author="Mubiyarto Wibisono" w:date="2025-09-04T13:37:00Z" w16du:dateUtc="2025-09-04T06:37:00Z"/>
                <w:rFonts w:ascii="Arial" w:hAnsi="Arial" w:cs="Arial"/>
                <w:color w:val="000000"/>
                <w:sz w:val="28"/>
                <w:szCs w:val="28"/>
                <w:rPrChange w:id="6204" w:author="Mubiyarto Wibisono" w:date="2025-09-05T08:43:00Z" w16du:dateUtc="2025-09-05T01:43:00Z">
                  <w:rPr>
                    <w:del w:id="6205" w:author="Mubiyarto Wibisono" w:date="2025-09-04T13:37:00Z" w16du:dateUtc="2025-09-04T06:37:00Z"/>
                    <w:rFonts w:ascii="Arial" w:hAnsi="Arial" w:cs="Arial"/>
                    <w:color w:val="000000"/>
                    <w:sz w:val="20"/>
                    <w:szCs w:val="20"/>
                  </w:rPr>
                </w:rPrChange>
              </w:rPr>
            </w:pPr>
            <w:del w:id="6206" w:author="Mubiyarto Wibisono" w:date="2025-09-04T13:37:00Z" w16du:dateUtc="2025-09-04T06:37:00Z">
              <w:r w:rsidRPr="00D76900" w:rsidDel="00DB706E">
                <w:rPr>
                  <w:rFonts w:ascii="Arial" w:hAnsi="Arial" w:cs="Arial"/>
                  <w:color w:val="000000"/>
                  <w:sz w:val="28"/>
                  <w:szCs w:val="28"/>
                  <w:rPrChange w:id="6207" w:author="Mubiyarto Wibisono" w:date="2025-09-05T08:43:00Z" w16du:dateUtc="2025-09-05T01:43:00Z">
                    <w:rPr>
                      <w:rFonts w:ascii="Arial" w:hAnsi="Arial" w:cs="Arial"/>
                      <w:color w:val="000000"/>
                      <w:sz w:val="20"/>
                      <w:szCs w:val="20"/>
                    </w:rPr>
                  </w:rPrChange>
                </w:rPr>
                <w:delText>O – Parking Offence</w:delText>
              </w:r>
              <w:bookmarkStart w:id="6208" w:name="_Toc207935668"/>
              <w:bookmarkStart w:id="6209" w:name="_Toc207956624"/>
              <w:bookmarkStart w:id="6210" w:name="_Toc207957176"/>
              <w:bookmarkStart w:id="6211" w:name="_Toc207961478"/>
              <w:bookmarkEnd w:id="6208"/>
              <w:bookmarkEnd w:id="6209"/>
              <w:bookmarkEnd w:id="6210"/>
              <w:bookmarkEnd w:id="6211"/>
            </w:del>
          </w:p>
          <w:p w14:paraId="2663BE39" w14:textId="58B55F5A" w:rsidR="00FB3371" w:rsidRPr="00D76900" w:rsidDel="00DB706E" w:rsidRDefault="00FB3371" w:rsidP="00620F9E">
            <w:pPr>
              <w:numPr>
                <w:ilvl w:val="0"/>
                <w:numId w:val="42"/>
              </w:numPr>
              <w:spacing w:after="160" w:line="278" w:lineRule="auto"/>
              <w:contextualSpacing/>
              <w:rPr>
                <w:del w:id="6212" w:author="Mubiyarto Wibisono" w:date="2025-09-04T13:37:00Z" w16du:dateUtc="2025-09-04T06:37:00Z"/>
                <w:rFonts w:ascii="Arial" w:hAnsi="Arial" w:cs="Arial"/>
                <w:color w:val="000000"/>
                <w:sz w:val="28"/>
                <w:szCs w:val="28"/>
                <w:rPrChange w:id="6213" w:author="Mubiyarto Wibisono" w:date="2025-09-05T08:43:00Z" w16du:dateUtc="2025-09-05T01:43:00Z">
                  <w:rPr>
                    <w:del w:id="6214" w:author="Mubiyarto Wibisono" w:date="2025-09-04T13:37:00Z" w16du:dateUtc="2025-09-04T06:37:00Z"/>
                    <w:rFonts w:ascii="Arial" w:hAnsi="Arial" w:cs="Arial"/>
                    <w:color w:val="000000"/>
                    <w:sz w:val="20"/>
                    <w:szCs w:val="20"/>
                  </w:rPr>
                </w:rPrChange>
              </w:rPr>
            </w:pPr>
            <w:del w:id="6215" w:author="Mubiyarto Wibisono" w:date="2025-09-04T13:37:00Z" w16du:dateUtc="2025-09-04T06:37:00Z">
              <w:r w:rsidRPr="00D76900" w:rsidDel="00DB706E">
                <w:rPr>
                  <w:rFonts w:ascii="Arial" w:hAnsi="Arial" w:cs="Arial"/>
                  <w:color w:val="000000"/>
                  <w:sz w:val="28"/>
                  <w:szCs w:val="28"/>
                  <w:rPrChange w:id="6216" w:author="Mubiyarto Wibisono" w:date="2025-09-05T08:43:00Z" w16du:dateUtc="2025-09-05T01:43:00Z">
                    <w:rPr>
                      <w:rFonts w:ascii="Arial" w:hAnsi="Arial" w:cs="Arial"/>
                      <w:color w:val="000000"/>
                      <w:sz w:val="20"/>
                      <w:szCs w:val="20"/>
                    </w:rPr>
                  </w:rPrChange>
                </w:rPr>
                <w:delText>E – Payment Evasion</w:delText>
              </w:r>
              <w:bookmarkStart w:id="6217" w:name="_Toc207935669"/>
              <w:bookmarkStart w:id="6218" w:name="_Toc207956625"/>
              <w:bookmarkStart w:id="6219" w:name="_Toc207957177"/>
              <w:bookmarkStart w:id="6220" w:name="_Toc207961479"/>
              <w:bookmarkEnd w:id="6217"/>
              <w:bookmarkEnd w:id="6218"/>
              <w:bookmarkEnd w:id="6219"/>
              <w:bookmarkEnd w:id="6220"/>
            </w:del>
          </w:p>
          <w:p w14:paraId="5B85612E" w14:textId="4EC702FD" w:rsidR="00FB3371" w:rsidRPr="00D76900" w:rsidDel="00DB706E" w:rsidRDefault="00FB3371" w:rsidP="00620F9E">
            <w:pPr>
              <w:numPr>
                <w:ilvl w:val="0"/>
                <w:numId w:val="42"/>
              </w:numPr>
              <w:spacing w:after="160" w:line="278" w:lineRule="auto"/>
              <w:contextualSpacing/>
              <w:rPr>
                <w:del w:id="6221" w:author="Mubiyarto Wibisono" w:date="2025-09-04T13:37:00Z" w16du:dateUtc="2025-09-04T06:37:00Z"/>
                <w:rFonts w:ascii="Arial" w:hAnsi="Arial" w:cs="Arial"/>
                <w:color w:val="000000"/>
                <w:sz w:val="28"/>
                <w:szCs w:val="28"/>
                <w:rPrChange w:id="6222" w:author="Mubiyarto Wibisono" w:date="2025-09-05T08:43:00Z" w16du:dateUtc="2025-09-05T01:43:00Z">
                  <w:rPr>
                    <w:del w:id="6223" w:author="Mubiyarto Wibisono" w:date="2025-09-04T13:37:00Z" w16du:dateUtc="2025-09-04T06:37:00Z"/>
                    <w:rFonts w:ascii="Arial" w:hAnsi="Arial" w:cs="Arial"/>
                    <w:color w:val="000000"/>
                    <w:sz w:val="20"/>
                    <w:szCs w:val="20"/>
                  </w:rPr>
                </w:rPrChange>
              </w:rPr>
            </w:pPr>
            <w:del w:id="6224" w:author="Mubiyarto Wibisono" w:date="2025-09-04T13:37:00Z" w16du:dateUtc="2025-09-04T06:37:00Z">
              <w:r w:rsidRPr="00D76900" w:rsidDel="00DB706E">
                <w:rPr>
                  <w:rFonts w:ascii="Arial" w:hAnsi="Arial" w:cs="Arial"/>
                  <w:color w:val="000000"/>
                  <w:sz w:val="28"/>
                  <w:szCs w:val="28"/>
                  <w:rPrChange w:id="6225" w:author="Mubiyarto Wibisono" w:date="2025-09-05T08:43:00Z" w16du:dateUtc="2025-09-05T01:43:00Z">
                    <w:rPr>
                      <w:rFonts w:ascii="Arial" w:hAnsi="Arial" w:cs="Arial"/>
                      <w:color w:val="000000"/>
                      <w:sz w:val="20"/>
                      <w:szCs w:val="20"/>
                    </w:rPr>
                  </w:rPrChange>
                </w:rPr>
                <w:delText>U – Unauthorised Parking Lot</w:delText>
              </w:r>
              <w:bookmarkStart w:id="6226" w:name="_Toc207935670"/>
              <w:bookmarkStart w:id="6227" w:name="_Toc207956626"/>
              <w:bookmarkStart w:id="6228" w:name="_Toc207957178"/>
              <w:bookmarkStart w:id="6229" w:name="_Toc207961480"/>
              <w:bookmarkEnd w:id="6226"/>
              <w:bookmarkEnd w:id="6227"/>
              <w:bookmarkEnd w:id="6228"/>
              <w:bookmarkEnd w:id="6229"/>
            </w:del>
          </w:p>
          <w:p w14:paraId="26EDFEB3" w14:textId="49ABC768" w:rsidR="00FB3371" w:rsidRPr="00D76900" w:rsidDel="00DB706E" w:rsidRDefault="00FB3371" w:rsidP="00620F9E">
            <w:pPr>
              <w:numPr>
                <w:ilvl w:val="0"/>
                <w:numId w:val="42"/>
              </w:numPr>
              <w:spacing w:after="160" w:line="278" w:lineRule="auto"/>
              <w:contextualSpacing/>
              <w:rPr>
                <w:del w:id="6230" w:author="Mubiyarto Wibisono" w:date="2025-09-04T13:37:00Z" w16du:dateUtc="2025-09-04T06:37:00Z"/>
                <w:rFonts w:ascii="Arial" w:hAnsi="Arial" w:cs="Arial"/>
                <w:color w:val="000000"/>
                <w:sz w:val="28"/>
                <w:szCs w:val="28"/>
                <w:rPrChange w:id="6231" w:author="Mubiyarto Wibisono" w:date="2025-09-05T08:43:00Z" w16du:dateUtc="2025-09-05T01:43:00Z">
                  <w:rPr>
                    <w:del w:id="6232" w:author="Mubiyarto Wibisono" w:date="2025-09-04T13:37:00Z" w16du:dateUtc="2025-09-04T06:37:00Z"/>
                    <w:rFonts w:ascii="Arial" w:hAnsi="Arial" w:cs="Arial"/>
                    <w:color w:val="000000"/>
                    <w:sz w:val="20"/>
                    <w:szCs w:val="20"/>
                  </w:rPr>
                </w:rPrChange>
              </w:rPr>
            </w:pPr>
            <w:del w:id="6233" w:author="Mubiyarto Wibisono" w:date="2025-09-04T13:37:00Z" w16du:dateUtc="2025-09-04T06:37:00Z">
              <w:r w:rsidRPr="00D76900" w:rsidDel="00DB706E">
                <w:rPr>
                  <w:rFonts w:ascii="Arial" w:hAnsi="Arial" w:cs="Arial"/>
                  <w:color w:val="000000"/>
                  <w:sz w:val="28"/>
                  <w:szCs w:val="28"/>
                  <w:rPrChange w:id="6234" w:author="Mubiyarto Wibisono" w:date="2025-09-05T08:43:00Z" w16du:dateUtc="2025-09-05T01:43:00Z">
                    <w:rPr>
                      <w:rFonts w:ascii="Arial" w:hAnsi="Arial" w:cs="Arial"/>
                      <w:color w:val="000000"/>
                      <w:sz w:val="20"/>
                      <w:szCs w:val="20"/>
                    </w:rPr>
                  </w:rPrChange>
                </w:rPr>
                <w:delText>T – Tampered Coupon</w:delText>
              </w:r>
              <w:bookmarkStart w:id="6235" w:name="_Toc207935671"/>
              <w:bookmarkStart w:id="6236" w:name="_Toc207956627"/>
              <w:bookmarkStart w:id="6237" w:name="_Toc207957179"/>
              <w:bookmarkStart w:id="6238" w:name="_Toc207961481"/>
              <w:bookmarkEnd w:id="6235"/>
              <w:bookmarkEnd w:id="6236"/>
              <w:bookmarkEnd w:id="6237"/>
              <w:bookmarkEnd w:id="6238"/>
            </w:del>
          </w:p>
        </w:tc>
        <w:bookmarkStart w:id="6239" w:name="_Toc207935672"/>
        <w:bookmarkStart w:id="6240" w:name="_Toc207956628"/>
        <w:bookmarkStart w:id="6241" w:name="_Toc207957180"/>
        <w:bookmarkStart w:id="6242" w:name="_Toc207961482"/>
        <w:bookmarkEnd w:id="6239"/>
        <w:bookmarkEnd w:id="6240"/>
        <w:bookmarkEnd w:id="6241"/>
        <w:bookmarkEnd w:id="6242"/>
      </w:tr>
      <w:tr w:rsidR="00FB3371" w:rsidRPr="00D76900" w:rsidDel="00DB706E" w14:paraId="29E1EDEE" w14:textId="66283663" w:rsidTr="00720FE3">
        <w:trPr>
          <w:trHeight w:val="462"/>
          <w:del w:id="6243" w:author="Mubiyarto Wibisono" w:date="2025-09-04T13:37:00Z"/>
        </w:trPr>
        <w:tc>
          <w:tcPr>
            <w:tcW w:w="704" w:type="dxa"/>
            <w:vAlign w:val="center"/>
          </w:tcPr>
          <w:p w14:paraId="202686FE" w14:textId="234FCA86" w:rsidR="00FB3371" w:rsidRPr="00D76900" w:rsidDel="00DB706E" w:rsidRDefault="00FB3371" w:rsidP="00FB3371">
            <w:pPr>
              <w:jc w:val="center"/>
              <w:rPr>
                <w:del w:id="6244" w:author="Mubiyarto Wibisono" w:date="2025-09-04T13:37:00Z" w16du:dateUtc="2025-09-04T06:37:00Z"/>
                <w:rFonts w:ascii="Arial" w:hAnsi="Arial" w:cs="Arial"/>
                <w:color w:val="000000"/>
                <w:sz w:val="28"/>
                <w:szCs w:val="28"/>
                <w:rPrChange w:id="6245" w:author="Mubiyarto Wibisono" w:date="2025-09-05T08:43:00Z" w16du:dateUtc="2025-09-05T01:43:00Z">
                  <w:rPr>
                    <w:del w:id="6246" w:author="Mubiyarto Wibisono" w:date="2025-09-04T13:37:00Z" w16du:dateUtc="2025-09-04T06:37:00Z"/>
                    <w:rFonts w:ascii="Arial" w:hAnsi="Arial" w:cs="Arial"/>
                    <w:color w:val="000000"/>
                    <w:sz w:val="20"/>
                    <w:szCs w:val="20"/>
                  </w:rPr>
                </w:rPrChange>
              </w:rPr>
            </w:pPr>
            <w:del w:id="6247" w:author="Mubiyarto Wibisono" w:date="2025-09-04T13:37:00Z" w16du:dateUtc="2025-09-04T06:37:00Z">
              <w:r w:rsidRPr="00D76900" w:rsidDel="00DB706E">
                <w:rPr>
                  <w:rFonts w:ascii="Arial" w:hAnsi="Arial" w:cs="Arial"/>
                  <w:color w:val="000000"/>
                  <w:sz w:val="28"/>
                  <w:szCs w:val="28"/>
                  <w:rPrChange w:id="6248" w:author="Mubiyarto Wibisono" w:date="2025-09-05T08:43:00Z" w16du:dateUtc="2025-09-05T01:43:00Z">
                    <w:rPr>
                      <w:rFonts w:ascii="Arial" w:hAnsi="Arial" w:cs="Arial"/>
                      <w:color w:val="000000"/>
                      <w:sz w:val="20"/>
                      <w:szCs w:val="20"/>
                    </w:rPr>
                  </w:rPrChange>
                </w:rPr>
                <w:delText>2</w:delText>
              </w:r>
              <w:bookmarkStart w:id="6249" w:name="_Toc207935673"/>
              <w:bookmarkStart w:id="6250" w:name="_Toc207956629"/>
              <w:bookmarkStart w:id="6251" w:name="_Toc207957181"/>
              <w:bookmarkStart w:id="6252" w:name="_Toc207961483"/>
              <w:bookmarkEnd w:id="6249"/>
              <w:bookmarkEnd w:id="6250"/>
              <w:bookmarkEnd w:id="6251"/>
              <w:bookmarkEnd w:id="6252"/>
            </w:del>
          </w:p>
        </w:tc>
        <w:tc>
          <w:tcPr>
            <w:tcW w:w="2270" w:type="dxa"/>
            <w:vAlign w:val="center"/>
          </w:tcPr>
          <w:p w14:paraId="011575E0" w14:textId="2F24C7A8" w:rsidR="00FB3371" w:rsidRPr="00D76900" w:rsidDel="00DB706E" w:rsidRDefault="00FB3371" w:rsidP="00FB3371">
            <w:pPr>
              <w:rPr>
                <w:del w:id="6253" w:author="Mubiyarto Wibisono" w:date="2025-09-04T13:37:00Z" w16du:dateUtc="2025-09-04T06:37:00Z"/>
                <w:rFonts w:ascii="Arial" w:hAnsi="Arial" w:cs="Arial"/>
                <w:color w:val="000000"/>
                <w:sz w:val="28"/>
                <w:szCs w:val="28"/>
                <w:lang w:val="en-SG"/>
                <w:rPrChange w:id="6254" w:author="Mubiyarto Wibisono" w:date="2025-09-05T08:43:00Z" w16du:dateUtc="2025-09-05T01:43:00Z">
                  <w:rPr>
                    <w:del w:id="6255" w:author="Mubiyarto Wibisono" w:date="2025-09-04T13:37:00Z" w16du:dateUtc="2025-09-04T06:37:00Z"/>
                    <w:rFonts w:ascii="Arial" w:hAnsi="Arial" w:cs="Arial"/>
                    <w:color w:val="000000"/>
                    <w:sz w:val="20"/>
                    <w:szCs w:val="20"/>
                    <w:lang w:val="en-SG"/>
                  </w:rPr>
                </w:rPrChange>
              </w:rPr>
            </w:pPr>
            <w:del w:id="6256" w:author="Mubiyarto Wibisono" w:date="2025-09-04T13:37:00Z" w16du:dateUtc="2025-09-04T06:37:00Z">
              <w:r w:rsidRPr="00D76900" w:rsidDel="00DB706E">
                <w:rPr>
                  <w:rFonts w:ascii="Arial" w:hAnsi="Arial" w:cs="Arial"/>
                  <w:color w:val="000000"/>
                  <w:sz w:val="28"/>
                  <w:szCs w:val="28"/>
                  <w:rPrChange w:id="6257" w:author="Mubiyarto Wibisono" w:date="2025-09-05T08:43:00Z" w16du:dateUtc="2025-09-05T01:43:00Z">
                    <w:rPr>
                      <w:rFonts w:ascii="Arial" w:hAnsi="Arial" w:cs="Arial"/>
                      <w:color w:val="000000"/>
                      <w:sz w:val="20"/>
                      <w:szCs w:val="20"/>
                    </w:rPr>
                  </w:rPrChange>
                </w:rPr>
                <w:delText xml:space="preserve">Detect AN </w:delText>
              </w:r>
              <w:r w:rsidRPr="00D76900" w:rsidDel="00DB706E">
                <w:rPr>
                  <w:rFonts w:ascii="Arial" w:hAnsi="Arial" w:cs="Arial"/>
                  <w:color w:val="000000"/>
                  <w:sz w:val="28"/>
                  <w:szCs w:val="28"/>
                  <w:rPrChange w:id="6258" w:author="Mubiyarto Wibisono" w:date="2025-09-05T08:43:00Z" w16du:dateUtc="2025-09-05T01:43:00Z">
                    <w:rPr>
                      <w:rFonts w:ascii="Arial" w:hAnsi="Arial" w:cs="Arial"/>
                      <w:color w:val="000000"/>
                      <w:sz w:val="20"/>
                      <w:szCs w:val="20"/>
                    </w:rPr>
                  </w:rPrChange>
                </w:rPr>
                <w:br/>
                <w:delText>(Selected scenarios)</w:delText>
              </w:r>
              <w:bookmarkStart w:id="6259" w:name="_Toc207935674"/>
              <w:bookmarkStart w:id="6260" w:name="_Toc207956630"/>
              <w:bookmarkStart w:id="6261" w:name="_Toc207957182"/>
              <w:bookmarkStart w:id="6262" w:name="_Toc207961484"/>
              <w:bookmarkEnd w:id="6259"/>
              <w:bookmarkEnd w:id="6260"/>
              <w:bookmarkEnd w:id="6261"/>
              <w:bookmarkEnd w:id="6262"/>
            </w:del>
          </w:p>
        </w:tc>
        <w:tc>
          <w:tcPr>
            <w:tcW w:w="6096" w:type="dxa"/>
            <w:vAlign w:val="center"/>
          </w:tcPr>
          <w:p w14:paraId="2F57BD4F" w14:textId="3EA56118" w:rsidR="00FB3371" w:rsidRPr="00D76900" w:rsidDel="00DB706E" w:rsidRDefault="00FB3371" w:rsidP="00FB3371">
            <w:pPr>
              <w:rPr>
                <w:del w:id="6263" w:author="Mubiyarto Wibisono" w:date="2025-09-04T13:37:00Z" w16du:dateUtc="2025-09-04T06:37:00Z"/>
                <w:rFonts w:ascii="Arial" w:hAnsi="Arial" w:cs="Arial"/>
                <w:color w:val="000000"/>
                <w:sz w:val="28"/>
                <w:szCs w:val="28"/>
                <w:rPrChange w:id="6264" w:author="Mubiyarto Wibisono" w:date="2025-09-05T08:43:00Z" w16du:dateUtc="2025-09-05T01:43:00Z">
                  <w:rPr>
                    <w:del w:id="6265" w:author="Mubiyarto Wibisono" w:date="2025-09-04T13:37:00Z" w16du:dateUtc="2025-09-04T06:37:00Z"/>
                    <w:rFonts w:ascii="Arial" w:hAnsi="Arial" w:cs="Arial"/>
                    <w:color w:val="000000"/>
                    <w:sz w:val="20"/>
                    <w:szCs w:val="20"/>
                  </w:rPr>
                </w:rPrChange>
              </w:rPr>
            </w:pPr>
            <w:del w:id="6266" w:author="Mubiyarto Wibisono" w:date="2025-09-04T13:37:00Z" w16du:dateUtc="2025-09-04T06:37:00Z">
              <w:r w:rsidRPr="00D76900" w:rsidDel="00DB706E">
                <w:rPr>
                  <w:rFonts w:ascii="Arial" w:hAnsi="Arial" w:cs="Arial"/>
                  <w:color w:val="000000"/>
                  <w:sz w:val="28"/>
                  <w:szCs w:val="28"/>
                  <w:rPrChange w:id="6267" w:author="Mubiyarto Wibisono" w:date="2025-09-05T08:43:00Z" w16du:dateUtc="2025-09-05T01:43:00Z">
                    <w:rPr>
                      <w:rFonts w:ascii="Arial" w:hAnsi="Arial" w:cs="Arial"/>
                      <w:color w:val="000000"/>
                      <w:sz w:val="20"/>
                      <w:szCs w:val="20"/>
                    </w:rPr>
                  </w:rPrChange>
                </w:rPr>
                <w:delText xml:space="preserve">For offence types O, the system checks if the Notice is an Advisory Notice (AN). </w:delText>
              </w:r>
              <w:bookmarkStart w:id="6268" w:name="_Toc207935675"/>
              <w:bookmarkStart w:id="6269" w:name="_Toc207956631"/>
              <w:bookmarkStart w:id="6270" w:name="_Toc207957183"/>
              <w:bookmarkStart w:id="6271" w:name="_Toc207961485"/>
              <w:bookmarkEnd w:id="6268"/>
              <w:bookmarkEnd w:id="6269"/>
              <w:bookmarkEnd w:id="6270"/>
              <w:bookmarkEnd w:id="6271"/>
            </w:del>
          </w:p>
          <w:p w14:paraId="54065C9C" w14:textId="698A99C0" w:rsidR="00FB3371" w:rsidRPr="00D76900" w:rsidDel="00DB706E" w:rsidRDefault="00FB3371" w:rsidP="00FB3371">
            <w:pPr>
              <w:rPr>
                <w:del w:id="6272" w:author="Mubiyarto Wibisono" w:date="2025-09-04T13:37:00Z" w16du:dateUtc="2025-09-04T06:37:00Z"/>
                <w:rFonts w:ascii="Arial" w:hAnsi="Arial" w:cs="Arial"/>
                <w:color w:val="000000"/>
                <w:sz w:val="28"/>
                <w:szCs w:val="28"/>
                <w:rPrChange w:id="6273" w:author="Mubiyarto Wibisono" w:date="2025-09-05T08:43:00Z" w16du:dateUtc="2025-09-05T01:43:00Z">
                  <w:rPr>
                    <w:del w:id="6274" w:author="Mubiyarto Wibisono" w:date="2025-09-04T13:37:00Z" w16du:dateUtc="2025-09-04T06:37:00Z"/>
                    <w:rFonts w:ascii="Arial" w:hAnsi="Arial" w:cs="Arial"/>
                    <w:color w:val="000000"/>
                    <w:sz w:val="20"/>
                    <w:szCs w:val="20"/>
                  </w:rPr>
                </w:rPrChange>
              </w:rPr>
            </w:pPr>
            <w:bookmarkStart w:id="6275" w:name="_Toc207935676"/>
            <w:bookmarkStart w:id="6276" w:name="_Toc207956632"/>
            <w:bookmarkStart w:id="6277" w:name="_Toc207957184"/>
            <w:bookmarkStart w:id="6278" w:name="_Toc207961486"/>
            <w:bookmarkEnd w:id="6275"/>
            <w:bookmarkEnd w:id="6276"/>
            <w:bookmarkEnd w:id="6277"/>
            <w:bookmarkEnd w:id="6278"/>
          </w:p>
          <w:p w14:paraId="131BBB02" w14:textId="03FB98F9" w:rsidR="00FB3371" w:rsidRPr="00D76900" w:rsidDel="00DB706E" w:rsidRDefault="00FB3371" w:rsidP="00FB3371">
            <w:pPr>
              <w:rPr>
                <w:del w:id="6279" w:author="Mubiyarto Wibisono" w:date="2025-09-04T13:37:00Z" w16du:dateUtc="2025-09-04T06:37:00Z"/>
                <w:rFonts w:ascii="Arial" w:hAnsi="Arial" w:cs="Arial"/>
                <w:color w:val="000000"/>
                <w:sz w:val="28"/>
                <w:szCs w:val="28"/>
                <w:lang w:val="en-SG"/>
                <w:rPrChange w:id="6280" w:author="Mubiyarto Wibisono" w:date="2025-09-05T08:43:00Z" w16du:dateUtc="2025-09-05T01:43:00Z">
                  <w:rPr>
                    <w:del w:id="6281" w:author="Mubiyarto Wibisono" w:date="2025-09-04T13:37:00Z" w16du:dateUtc="2025-09-04T06:37:00Z"/>
                    <w:rFonts w:ascii="Arial" w:hAnsi="Arial" w:cs="Arial"/>
                    <w:color w:val="000000"/>
                    <w:sz w:val="20"/>
                    <w:szCs w:val="20"/>
                    <w:lang w:val="en-SG"/>
                  </w:rPr>
                </w:rPrChange>
              </w:rPr>
            </w:pPr>
            <w:del w:id="6282" w:author="Mubiyarto Wibisono" w:date="2025-09-04T13:37:00Z" w16du:dateUtc="2025-09-04T06:37:00Z">
              <w:r w:rsidRPr="00D76900" w:rsidDel="00DB706E">
                <w:rPr>
                  <w:rFonts w:ascii="Arial" w:hAnsi="Arial" w:cs="Arial"/>
                  <w:color w:val="000000"/>
                  <w:sz w:val="28"/>
                  <w:szCs w:val="28"/>
                  <w:rPrChange w:id="6283" w:author="Mubiyarto Wibisono" w:date="2025-09-05T08:43:00Z" w16du:dateUtc="2025-09-05T01:43:00Z">
                    <w:rPr>
                      <w:rFonts w:ascii="Arial" w:hAnsi="Arial" w:cs="Arial"/>
                      <w:color w:val="000000"/>
                      <w:sz w:val="20"/>
                      <w:szCs w:val="20"/>
                    </w:rPr>
                  </w:rPrChange>
                </w:rPr>
                <w:delText xml:space="preserve">If the Notice is an Advisory Notice, the notice is not payable and a specific message will be displayed. </w:delText>
              </w:r>
              <w:bookmarkStart w:id="6284" w:name="_Toc207935677"/>
              <w:bookmarkStart w:id="6285" w:name="_Toc207956633"/>
              <w:bookmarkStart w:id="6286" w:name="_Toc207957185"/>
              <w:bookmarkStart w:id="6287" w:name="_Toc207961487"/>
              <w:bookmarkEnd w:id="6284"/>
              <w:bookmarkEnd w:id="6285"/>
              <w:bookmarkEnd w:id="6286"/>
              <w:bookmarkEnd w:id="6287"/>
            </w:del>
          </w:p>
        </w:tc>
        <w:bookmarkStart w:id="6288" w:name="_Toc207935678"/>
        <w:bookmarkStart w:id="6289" w:name="_Toc207956634"/>
        <w:bookmarkStart w:id="6290" w:name="_Toc207957186"/>
        <w:bookmarkStart w:id="6291" w:name="_Toc207961488"/>
        <w:bookmarkEnd w:id="6288"/>
        <w:bookmarkEnd w:id="6289"/>
        <w:bookmarkEnd w:id="6290"/>
        <w:bookmarkEnd w:id="6291"/>
      </w:tr>
      <w:tr w:rsidR="00FB3371" w:rsidRPr="00D76900" w:rsidDel="00DB706E" w14:paraId="28D836E1" w14:textId="31B3DCC7" w:rsidTr="00720FE3">
        <w:trPr>
          <w:trHeight w:val="462"/>
          <w:del w:id="6292" w:author="Mubiyarto Wibisono" w:date="2025-09-04T13:37:00Z"/>
        </w:trPr>
        <w:tc>
          <w:tcPr>
            <w:tcW w:w="704" w:type="dxa"/>
            <w:vAlign w:val="center"/>
          </w:tcPr>
          <w:p w14:paraId="5B7191C2" w14:textId="41A1729E" w:rsidR="00FB3371" w:rsidRPr="00D76900" w:rsidDel="00DB706E" w:rsidRDefault="00FB3371" w:rsidP="00FB3371">
            <w:pPr>
              <w:jc w:val="center"/>
              <w:rPr>
                <w:del w:id="6293" w:author="Mubiyarto Wibisono" w:date="2025-09-04T13:37:00Z" w16du:dateUtc="2025-09-04T06:37:00Z"/>
                <w:rFonts w:ascii="Arial" w:hAnsi="Arial" w:cs="Arial"/>
                <w:color w:val="000000"/>
                <w:sz w:val="28"/>
                <w:szCs w:val="28"/>
                <w:rPrChange w:id="6294" w:author="Mubiyarto Wibisono" w:date="2025-09-05T08:43:00Z" w16du:dateUtc="2025-09-05T01:43:00Z">
                  <w:rPr>
                    <w:del w:id="6295" w:author="Mubiyarto Wibisono" w:date="2025-09-04T13:37:00Z" w16du:dateUtc="2025-09-04T06:37:00Z"/>
                    <w:rFonts w:ascii="Arial" w:hAnsi="Arial" w:cs="Arial"/>
                    <w:color w:val="000000"/>
                    <w:sz w:val="20"/>
                    <w:szCs w:val="20"/>
                  </w:rPr>
                </w:rPrChange>
              </w:rPr>
            </w:pPr>
            <w:del w:id="6296" w:author="Mubiyarto Wibisono" w:date="2025-09-04T13:37:00Z" w16du:dateUtc="2025-09-04T06:37:00Z">
              <w:r w:rsidRPr="00D76900" w:rsidDel="00DB706E">
                <w:rPr>
                  <w:rFonts w:ascii="Arial" w:hAnsi="Arial" w:cs="Arial"/>
                  <w:color w:val="000000"/>
                  <w:sz w:val="28"/>
                  <w:szCs w:val="28"/>
                  <w:rPrChange w:id="6297" w:author="Mubiyarto Wibisono" w:date="2025-09-05T08:43:00Z" w16du:dateUtc="2025-09-05T01:43:00Z">
                    <w:rPr>
                      <w:rFonts w:ascii="Arial" w:hAnsi="Arial" w:cs="Arial"/>
                      <w:color w:val="000000"/>
                      <w:sz w:val="20"/>
                      <w:szCs w:val="20"/>
                    </w:rPr>
                  </w:rPrChange>
                </w:rPr>
                <w:delText>3</w:delText>
              </w:r>
              <w:bookmarkStart w:id="6298" w:name="_Toc207935679"/>
              <w:bookmarkStart w:id="6299" w:name="_Toc207956635"/>
              <w:bookmarkStart w:id="6300" w:name="_Toc207957187"/>
              <w:bookmarkStart w:id="6301" w:name="_Toc207961489"/>
              <w:bookmarkEnd w:id="6298"/>
              <w:bookmarkEnd w:id="6299"/>
              <w:bookmarkEnd w:id="6300"/>
              <w:bookmarkEnd w:id="6301"/>
            </w:del>
          </w:p>
        </w:tc>
        <w:tc>
          <w:tcPr>
            <w:tcW w:w="2270" w:type="dxa"/>
            <w:vAlign w:val="center"/>
          </w:tcPr>
          <w:p w14:paraId="2EF1B890" w14:textId="2A2C2484" w:rsidR="00FB3371" w:rsidRPr="00D76900" w:rsidDel="00DB706E" w:rsidRDefault="00FB3371" w:rsidP="00FB3371">
            <w:pPr>
              <w:rPr>
                <w:del w:id="6302" w:author="Mubiyarto Wibisono" w:date="2025-09-04T13:37:00Z" w16du:dateUtc="2025-09-04T06:37:00Z"/>
                <w:rFonts w:ascii="Arial" w:hAnsi="Arial" w:cs="Arial"/>
                <w:color w:val="000000"/>
                <w:sz w:val="28"/>
                <w:szCs w:val="28"/>
                <w:lang w:val="en-SG"/>
                <w:rPrChange w:id="6303" w:author="Mubiyarto Wibisono" w:date="2025-09-05T08:43:00Z" w16du:dateUtc="2025-09-05T01:43:00Z">
                  <w:rPr>
                    <w:del w:id="6304" w:author="Mubiyarto Wibisono" w:date="2025-09-04T13:37:00Z" w16du:dateUtc="2025-09-04T06:37:00Z"/>
                    <w:rFonts w:ascii="Arial" w:hAnsi="Arial" w:cs="Arial"/>
                    <w:color w:val="000000"/>
                    <w:sz w:val="20"/>
                    <w:szCs w:val="20"/>
                    <w:lang w:val="en-SG"/>
                  </w:rPr>
                </w:rPrChange>
              </w:rPr>
            </w:pPr>
            <w:del w:id="6305" w:author="Mubiyarto Wibisono" w:date="2025-09-04T13:37:00Z" w16du:dateUtc="2025-09-04T06:37:00Z">
              <w:r w:rsidRPr="00D76900" w:rsidDel="00DB706E">
                <w:rPr>
                  <w:rFonts w:ascii="Arial" w:hAnsi="Arial" w:cs="Arial"/>
                  <w:color w:val="000000"/>
                  <w:sz w:val="28"/>
                  <w:szCs w:val="28"/>
                  <w:rPrChange w:id="6306" w:author="Mubiyarto Wibisono" w:date="2025-09-05T08:43:00Z" w16du:dateUtc="2025-09-05T01:43:00Z">
                    <w:rPr>
                      <w:rFonts w:ascii="Arial" w:hAnsi="Arial" w:cs="Arial"/>
                      <w:color w:val="000000"/>
                      <w:sz w:val="20"/>
                      <w:szCs w:val="20"/>
                    </w:rPr>
                  </w:rPrChange>
                </w:rPr>
                <w:delText>Detect Vehicle Registration = Foreign</w:delText>
              </w:r>
              <w:bookmarkStart w:id="6307" w:name="_Toc207935680"/>
              <w:bookmarkStart w:id="6308" w:name="_Toc207956636"/>
              <w:bookmarkStart w:id="6309" w:name="_Toc207957188"/>
              <w:bookmarkStart w:id="6310" w:name="_Toc207961490"/>
              <w:bookmarkEnd w:id="6307"/>
              <w:bookmarkEnd w:id="6308"/>
              <w:bookmarkEnd w:id="6309"/>
              <w:bookmarkEnd w:id="6310"/>
            </w:del>
          </w:p>
        </w:tc>
        <w:tc>
          <w:tcPr>
            <w:tcW w:w="6096" w:type="dxa"/>
            <w:vAlign w:val="center"/>
          </w:tcPr>
          <w:p w14:paraId="0A42342C" w14:textId="599E8728" w:rsidR="00FB3371" w:rsidRPr="00D76900" w:rsidDel="00DB706E" w:rsidRDefault="00FB3371" w:rsidP="00FB3371">
            <w:pPr>
              <w:rPr>
                <w:del w:id="6311" w:author="Mubiyarto Wibisono" w:date="2025-09-04T13:37:00Z" w16du:dateUtc="2025-09-04T06:37:00Z"/>
                <w:rFonts w:ascii="Arial" w:hAnsi="Arial" w:cs="Arial"/>
                <w:color w:val="000000"/>
                <w:sz w:val="28"/>
                <w:szCs w:val="28"/>
                <w:rPrChange w:id="6312" w:author="Mubiyarto Wibisono" w:date="2025-09-05T08:43:00Z" w16du:dateUtc="2025-09-05T01:43:00Z">
                  <w:rPr>
                    <w:del w:id="6313" w:author="Mubiyarto Wibisono" w:date="2025-09-04T13:37:00Z" w16du:dateUtc="2025-09-04T06:37:00Z"/>
                    <w:rFonts w:ascii="Arial" w:hAnsi="Arial" w:cs="Arial"/>
                    <w:color w:val="000000"/>
                    <w:sz w:val="20"/>
                    <w:szCs w:val="20"/>
                  </w:rPr>
                </w:rPrChange>
              </w:rPr>
            </w:pPr>
            <w:del w:id="6314" w:author="Mubiyarto Wibisono" w:date="2025-09-04T13:37:00Z" w16du:dateUtc="2025-09-04T06:37:00Z">
              <w:r w:rsidRPr="00D76900" w:rsidDel="00DB706E">
                <w:rPr>
                  <w:rFonts w:ascii="Arial" w:hAnsi="Arial" w:cs="Arial"/>
                  <w:color w:val="000000"/>
                  <w:sz w:val="28"/>
                  <w:szCs w:val="28"/>
                  <w:rPrChange w:id="6315" w:author="Mubiyarto Wibisono" w:date="2025-09-05T08:43:00Z" w16du:dateUtc="2025-09-05T01:43:00Z">
                    <w:rPr>
                      <w:rFonts w:ascii="Arial" w:hAnsi="Arial" w:cs="Arial"/>
                      <w:color w:val="000000"/>
                      <w:sz w:val="20"/>
                      <w:szCs w:val="20"/>
                    </w:rPr>
                  </w:rPrChange>
                </w:rPr>
                <w:delText xml:space="preserve">For selected scenarios (for example offence type T), the system checks whether the vehicle registration flag is set to “F” (Foreign). </w:delText>
              </w:r>
              <w:bookmarkStart w:id="6316" w:name="_Toc207935681"/>
              <w:bookmarkStart w:id="6317" w:name="_Toc207956637"/>
              <w:bookmarkStart w:id="6318" w:name="_Toc207957189"/>
              <w:bookmarkStart w:id="6319" w:name="_Toc207961491"/>
              <w:bookmarkEnd w:id="6316"/>
              <w:bookmarkEnd w:id="6317"/>
              <w:bookmarkEnd w:id="6318"/>
              <w:bookmarkEnd w:id="6319"/>
            </w:del>
          </w:p>
        </w:tc>
        <w:bookmarkStart w:id="6320" w:name="_Toc207935682"/>
        <w:bookmarkStart w:id="6321" w:name="_Toc207956638"/>
        <w:bookmarkStart w:id="6322" w:name="_Toc207957190"/>
        <w:bookmarkStart w:id="6323" w:name="_Toc207961492"/>
        <w:bookmarkEnd w:id="6320"/>
        <w:bookmarkEnd w:id="6321"/>
        <w:bookmarkEnd w:id="6322"/>
        <w:bookmarkEnd w:id="6323"/>
      </w:tr>
      <w:tr w:rsidR="00FB3371" w:rsidRPr="00D76900" w:rsidDel="00DB706E" w14:paraId="3DDED191" w14:textId="09F8B3F8" w:rsidTr="00720FE3">
        <w:trPr>
          <w:trHeight w:val="462"/>
          <w:del w:id="6324" w:author="Mubiyarto Wibisono" w:date="2025-09-04T13:37:00Z"/>
        </w:trPr>
        <w:tc>
          <w:tcPr>
            <w:tcW w:w="704" w:type="dxa"/>
            <w:vAlign w:val="center"/>
          </w:tcPr>
          <w:p w14:paraId="09BE26BD" w14:textId="419BCF16" w:rsidR="00FB3371" w:rsidRPr="00D76900" w:rsidDel="00DB706E" w:rsidRDefault="00FB3371" w:rsidP="00FB3371">
            <w:pPr>
              <w:jc w:val="center"/>
              <w:rPr>
                <w:del w:id="6325" w:author="Mubiyarto Wibisono" w:date="2025-09-04T13:37:00Z" w16du:dateUtc="2025-09-04T06:37:00Z"/>
                <w:rFonts w:ascii="Arial" w:hAnsi="Arial" w:cs="Arial"/>
                <w:color w:val="000000"/>
                <w:sz w:val="28"/>
                <w:szCs w:val="28"/>
                <w:rPrChange w:id="6326" w:author="Mubiyarto Wibisono" w:date="2025-09-05T08:43:00Z" w16du:dateUtc="2025-09-05T01:43:00Z">
                  <w:rPr>
                    <w:del w:id="6327" w:author="Mubiyarto Wibisono" w:date="2025-09-04T13:37:00Z" w16du:dateUtc="2025-09-04T06:37:00Z"/>
                    <w:rFonts w:ascii="Arial" w:hAnsi="Arial" w:cs="Arial"/>
                    <w:color w:val="000000"/>
                    <w:sz w:val="20"/>
                    <w:szCs w:val="20"/>
                  </w:rPr>
                </w:rPrChange>
              </w:rPr>
            </w:pPr>
            <w:del w:id="6328" w:author="Mubiyarto Wibisono" w:date="2025-09-04T13:37:00Z" w16du:dateUtc="2025-09-04T06:37:00Z">
              <w:r w:rsidRPr="00D76900" w:rsidDel="00DB706E">
                <w:rPr>
                  <w:rFonts w:ascii="Arial" w:hAnsi="Arial" w:cs="Arial"/>
                  <w:color w:val="000000"/>
                  <w:sz w:val="28"/>
                  <w:szCs w:val="28"/>
                  <w:rPrChange w:id="6329" w:author="Mubiyarto Wibisono" w:date="2025-09-05T08:43:00Z" w16du:dateUtc="2025-09-05T01:43:00Z">
                    <w:rPr>
                      <w:rFonts w:ascii="Arial" w:hAnsi="Arial" w:cs="Arial"/>
                      <w:color w:val="000000"/>
                      <w:sz w:val="20"/>
                      <w:szCs w:val="20"/>
                    </w:rPr>
                  </w:rPrChange>
                </w:rPr>
                <w:delText>4</w:delText>
              </w:r>
              <w:bookmarkStart w:id="6330" w:name="_Toc207935683"/>
              <w:bookmarkStart w:id="6331" w:name="_Toc207956639"/>
              <w:bookmarkStart w:id="6332" w:name="_Toc207957191"/>
              <w:bookmarkStart w:id="6333" w:name="_Toc207961493"/>
              <w:bookmarkEnd w:id="6330"/>
              <w:bookmarkEnd w:id="6331"/>
              <w:bookmarkEnd w:id="6332"/>
              <w:bookmarkEnd w:id="6333"/>
            </w:del>
          </w:p>
        </w:tc>
        <w:tc>
          <w:tcPr>
            <w:tcW w:w="2270" w:type="dxa"/>
            <w:vAlign w:val="center"/>
          </w:tcPr>
          <w:p w14:paraId="5EE0E1B2" w14:textId="50C21FC9" w:rsidR="00FB3371" w:rsidRPr="00D76900" w:rsidDel="00DB706E" w:rsidRDefault="00FB3371" w:rsidP="00FB3371">
            <w:pPr>
              <w:rPr>
                <w:del w:id="6334" w:author="Mubiyarto Wibisono" w:date="2025-09-04T13:37:00Z" w16du:dateUtc="2025-09-04T06:37:00Z"/>
                <w:rFonts w:ascii="Arial" w:hAnsi="Arial" w:cs="Arial"/>
                <w:color w:val="000000"/>
                <w:sz w:val="28"/>
                <w:szCs w:val="28"/>
                <w:rPrChange w:id="6335" w:author="Mubiyarto Wibisono" w:date="2025-09-05T08:43:00Z" w16du:dateUtc="2025-09-05T01:43:00Z">
                  <w:rPr>
                    <w:del w:id="6336" w:author="Mubiyarto Wibisono" w:date="2025-09-04T13:37:00Z" w16du:dateUtc="2025-09-04T06:37:00Z"/>
                    <w:rFonts w:ascii="Arial" w:hAnsi="Arial" w:cs="Arial"/>
                    <w:color w:val="000000"/>
                    <w:sz w:val="20"/>
                    <w:szCs w:val="20"/>
                  </w:rPr>
                </w:rPrChange>
              </w:rPr>
            </w:pPr>
            <w:del w:id="6337" w:author="Mubiyarto Wibisono" w:date="2025-09-04T13:37:00Z" w16du:dateUtc="2025-09-04T06:37:00Z">
              <w:r w:rsidRPr="00D76900" w:rsidDel="00DB706E">
                <w:rPr>
                  <w:rFonts w:ascii="Arial" w:hAnsi="Arial" w:cs="Arial"/>
                  <w:color w:val="000000"/>
                  <w:sz w:val="28"/>
                  <w:szCs w:val="28"/>
                  <w:rPrChange w:id="6338" w:author="Mubiyarto Wibisono" w:date="2025-09-05T08:43:00Z" w16du:dateUtc="2025-09-05T01:43:00Z">
                    <w:rPr>
                      <w:rFonts w:ascii="Arial" w:hAnsi="Arial" w:cs="Arial"/>
                      <w:color w:val="000000"/>
                      <w:sz w:val="20"/>
                      <w:szCs w:val="20"/>
                    </w:rPr>
                  </w:rPrChange>
                </w:rPr>
                <w:delText>Detect Last Processing Stage</w:delText>
              </w:r>
              <w:bookmarkStart w:id="6339" w:name="_Toc207935684"/>
              <w:bookmarkStart w:id="6340" w:name="_Toc207956640"/>
              <w:bookmarkStart w:id="6341" w:name="_Toc207957192"/>
              <w:bookmarkStart w:id="6342" w:name="_Toc207961494"/>
              <w:bookmarkEnd w:id="6339"/>
              <w:bookmarkEnd w:id="6340"/>
              <w:bookmarkEnd w:id="6341"/>
              <w:bookmarkEnd w:id="6342"/>
            </w:del>
          </w:p>
        </w:tc>
        <w:tc>
          <w:tcPr>
            <w:tcW w:w="6096" w:type="dxa"/>
            <w:vAlign w:val="center"/>
          </w:tcPr>
          <w:p w14:paraId="743F5CFA" w14:textId="345A5EEF" w:rsidR="00FB3371" w:rsidRPr="00D76900" w:rsidDel="00DB706E" w:rsidRDefault="00FB3371" w:rsidP="00FB3371">
            <w:pPr>
              <w:rPr>
                <w:del w:id="6343" w:author="Mubiyarto Wibisono" w:date="2025-09-04T13:37:00Z" w16du:dateUtc="2025-09-04T06:37:00Z"/>
                <w:rFonts w:ascii="Arial" w:hAnsi="Arial" w:cs="Arial"/>
                <w:color w:val="000000"/>
                <w:sz w:val="28"/>
                <w:szCs w:val="28"/>
                <w:rPrChange w:id="6344" w:author="Mubiyarto Wibisono" w:date="2025-09-05T08:43:00Z" w16du:dateUtc="2025-09-05T01:43:00Z">
                  <w:rPr>
                    <w:del w:id="6345" w:author="Mubiyarto Wibisono" w:date="2025-09-04T13:37:00Z" w16du:dateUtc="2025-09-04T06:37:00Z"/>
                    <w:rFonts w:ascii="Arial" w:hAnsi="Arial" w:cs="Arial"/>
                    <w:color w:val="000000"/>
                    <w:sz w:val="20"/>
                    <w:szCs w:val="20"/>
                  </w:rPr>
                </w:rPrChange>
              </w:rPr>
            </w:pPr>
            <w:del w:id="6346" w:author="Mubiyarto Wibisono" w:date="2025-09-04T13:37:00Z" w16du:dateUtc="2025-09-04T06:37:00Z">
              <w:r w:rsidRPr="00D76900" w:rsidDel="00DB706E">
                <w:rPr>
                  <w:rFonts w:ascii="Arial" w:hAnsi="Arial" w:cs="Arial"/>
                  <w:color w:val="000000"/>
                  <w:sz w:val="28"/>
                  <w:szCs w:val="28"/>
                  <w:rPrChange w:id="6347" w:author="Mubiyarto Wibisono" w:date="2025-09-05T08:43:00Z" w16du:dateUtc="2025-09-05T01:43:00Z">
                    <w:rPr>
                      <w:rFonts w:ascii="Arial" w:hAnsi="Arial" w:cs="Arial"/>
                      <w:color w:val="000000"/>
                      <w:sz w:val="20"/>
                      <w:szCs w:val="20"/>
                    </w:rPr>
                  </w:rPrChange>
                </w:rPr>
                <w:delText>For all notice types, OCMS checks the last processing stage of each Notice to assess whether the Notice is payable.</w:delText>
              </w:r>
              <w:bookmarkStart w:id="6348" w:name="_Toc207935685"/>
              <w:bookmarkStart w:id="6349" w:name="_Toc207956641"/>
              <w:bookmarkStart w:id="6350" w:name="_Toc207957193"/>
              <w:bookmarkStart w:id="6351" w:name="_Toc207961495"/>
              <w:bookmarkEnd w:id="6348"/>
              <w:bookmarkEnd w:id="6349"/>
              <w:bookmarkEnd w:id="6350"/>
              <w:bookmarkEnd w:id="6351"/>
            </w:del>
          </w:p>
        </w:tc>
        <w:bookmarkStart w:id="6352" w:name="_Toc207935686"/>
        <w:bookmarkStart w:id="6353" w:name="_Toc207956642"/>
        <w:bookmarkStart w:id="6354" w:name="_Toc207957194"/>
        <w:bookmarkStart w:id="6355" w:name="_Toc207961496"/>
        <w:bookmarkEnd w:id="6352"/>
        <w:bookmarkEnd w:id="6353"/>
        <w:bookmarkEnd w:id="6354"/>
        <w:bookmarkEnd w:id="6355"/>
      </w:tr>
      <w:tr w:rsidR="00FB3371" w:rsidRPr="00D76900" w:rsidDel="00DB706E" w14:paraId="1413B5A9" w14:textId="6D78B59D" w:rsidTr="00720FE3">
        <w:trPr>
          <w:trHeight w:val="462"/>
          <w:del w:id="6356" w:author="Mubiyarto Wibisono" w:date="2025-09-04T13:37:00Z"/>
        </w:trPr>
        <w:tc>
          <w:tcPr>
            <w:tcW w:w="704" w:type="dxa"/>
            <w:vAlign w:val="center"/>
          </w:tcPr>
          <w:p w14:paraId="281A6D23" w14:textId="61BB783A" w:rsidR="00FB3371" w:rsidRPr="00D76900" w:rsidDel="00DB706E" w:rsidRDefault="00FB3371" w:rsidP="00FB3371">
            <w:pPr>
              <w:jc w:val="center"/>
              <w:rPr>
                <w:del w:id="6357" w:author="Mubiyarto Wibisono" w:date="2025-09-04T13:37:00Z" w16du:dateUtc="2025-09-04T06:37:00Z"/>
                <w:rFonts w:ascii="Arial" w:hAnsi="Arial" w:cs="Arial"/>
                <w:color w:val="000000"/>
                <w:sz w:val="28"/>
                <w:szCs w:val="28"/>
                <w:rPrChange w:id="6358" w:author="Mubiyarto Wibisono" w:date="2025-09-05T08:43:00Z" w16du:dateUtc="2025-09-05T01:43:00Z">
                  <w:rPr>
                    <w:del w:id="6359" w:author="Mubiyarto Wibisono" w:date="2025-09-04T13:37:00Z" w16du:dateUtc="2025-09-04T06:37:00Z"/>
                    <w:rFonts w:ascii="Arial" w:hAnsi="Arial" w:cs="Arial"/>
                    <w:color w:val="000000"/>
                    <w:sz w:val="20"/>
                    <w:szCs w:val="20"/>
                  </w:rPr>
                </w:rPrChange>
              </w:rPr>
            </w:pPr>
            <w:del w:id="6360" w:author="Mubiyarto Wibisono" w:date="2025-09-04T13:37:00Z" w16du:dateUtc="2025-09-04T06:37:00Z">
              <w:r w:rsidRPr="00D76900" w:rsidDel="00DB706E">
                <w:rPr>
                  <w:rFonts w:ascii="Arial" w:hAnsi="Arial" w:cs="Arial"/>
                  <w:color w:val="000000"/>
                  <w:sz w:val="28"/>
                  <w:szCs w:val="28"/>
                  <w:rPrChange w:id="6361" w:author="Mubiyarto Wibisono" w:date="2025-09-05T08:43:00Z" w16du:dateUtc="2025-09-05T01:43:00Z">
                    <w:rPr>
                      <w:rFonts w:ascii="Arial" w:hAnsi="Arial" w:cs="Arial"/>
                      <w:color w:val="000000"/>
                      <w:sz w:val="20"/>
                      <w:szCs w:val="20"/>
                    </w:rPr>
                  </w:rPrChange>
                </w:rPr>
                <w:delText>5</w:delText>
              </w:r>
              <w:bookmarkStart w:id="6362" w:name="_Toc207935687"/>
              <w:bookmarkStart w:id="6363" w:name="_Toc207956643"/>
              <w:bookmarkStart w:id="6364" w:name="_Toc207957195"/>
              <w:bookmarkStart w:id="6365" w:name="_Toc207961497"/>
              <w:bookmarkEnd w:id="6362"/>
              <w:bookmarkEnd w:id="6363"/>
              <w:bookmarkEnd w:id="6364"/>
              <w:bookmarkEnd w:id="6365"/>
            </w:del>
          </w:p>
        </w:tc>
        <w:tc>
          <w:tcPr>
            <w:tcW w:w="2270" w:type="dxa"/>
            <w:vAlign w:val="center"/>
          </w:tcPr>
          <w:p w14:paraId="18D999CE" w14:textId="5008D929" w:rsidR="00FB3371" w:rsidRPr="00D76900" w:rsidDel="00DB706E" w:rsidRDefault="00FB3371" w:rsidP="00FB3371">
            <w:pPr>
              <w:rPr>
                <w:del w:id="6366" w:author="Mubiyarto Wibisono" w:date="2025-09-04T13:37:00Z" w16du:dateUtc="2025-09-04T06:37:00Z"/>
                <w:rFonts w:ascii="Arial" w:hAnsi="Arial" w:cs="Arial"/>
                <w:color w:val="000000"/>
                <w:sz w:val="28"/>
                <w:szCs w:val="28"/>
                <w:rPrChange w:id="6367" w:author="Mubiyarto Wibisono" w:date="2025-09-05T08:43:00Z" w16du:dateUtc="2025-09-05T01:43:00Z">
                  <w:rPr>
                    <w:del w:id="6368" w:author="Mubiyarto Wibisono" w:date="2025-09-04T13:37:00Z" w16du:dateUtc="2025-09-04T06:37:00Z"/>
                    <w:rFonts w:ascii="Arial" w:hAnsi="Arial" w:cs="Arial"/>
                    <w:color w:val="000000"/>
                    <w:sz w:val="20"/>
                    <w:szCs w:val="20"/>
                  </w:rPr>
                </w:rPrChange>
              </w:rPr>
            </w:pPr>
            <w:del w:id="6369" w:author="Mubiyarto Wibisono" w:date="2025-09-04T13:37:00Z" w16du:dateUtc="2025-09-04T06:37:00Z">
              <w:r w:rsidRPr="00D76900" w:rsidDel="00DB706E">
                <w:rPr>
                  <w:rFonts w:ascii="Arial" w:hAnsi="Arial" w:cs="Arial"/>
                  <w:color w:val="000000"/>
                  <w:sz w:val="28"/>
                  <w:szCs w:val="28"/>
                  <w:rPrChange w:id="6370" w:author="Mubiyarto Wibisono" w:date="2025-09-05T08:43:00Z" w16du:dateUtc="2025-09-05T01:43:00Z">
                    <w:rPr>
                      <w:rFonts w:ascii="Arial" w:hAnsi="Arial" w:cs="Arial"/>
                      <w:color w:val="000000"/>
                      <w:sz w:val="20"/>
                      <w:szCs w:val="20"/>
                    </w:rPr>
                  </w:rPrChange>
                </w:rPr>
                <w:delText>Detect ATOMS Flag (Selected scenarios)</w:delText>
              </w:r>
              <w:bookmarkStart w:id="6371" w:name="_Toc207935688"/>
              <w:bookmarkStart w:id="6372" w:name="_Toc207956644"/>
              <w:bookmarkStart w:id="6373" w:name="_Toc207957196"/>
              <w:bookmarkStart w:id="6374" w:name="_Toc207961498"/>
              <w:bookmarkEnd w:id="6371"/>
              <w:bookmarkEnd w:id="6372"/>
              <w:bookmarkEnd w:id="6373"/>
              <w:bookmarkEnd w:id="6374"/>
            </w:del>
          </w:p>
        </w:tc>
        <w:tc>
          <w:tcPr>
            <w:tcW w:w="6096" w:type="dxa"/>
            <w:vAlign w:val="center"/>
          </w:tcPr>
          <w:p w14:paraId="6EEE2F40" w14:textId="0AF00DB2" w:rsidR="00FB3371" w:rsidRPr="00D76900" w:rsidDel="00DB706E" w:rsidRDefault="00FB3371" w:rsidP="00FB3371">
            <w:pPr>
              <w:rPr>
                <w:del w:id="6375" w:author="Mubiyarto Wibisono" w:date="2025-09-04T13:37:00Z" w16du:dateUtc="2025-09-04T06:37:00Z"/>
                <w:rFonts w:ascii="Arial" w:hAnsi="Arial" w:cs="Arial"/>
                <w:color w:val="000000"/>
                <w:sz w:val="28"/>
                <w:szCs w:val="28"/>
                <w:rPrChange w:id="6376" w:author="Mubiyarto Wibisono" w:date="2025-09-05T08:43:00Z" w16du:dateUtc="2025-09-05T01:43:00Z">
                  <w:rPr>
                    <w:del w:id="6377" w:author="Mubiyarto Wibisono" w:date="2025-09-04T13:37:00Z" w16du:dateUtc="2025-09-04T06:37:00Z"/>
                    <w:rFonts w:ascii="Arial" w:hAnsi="Arial" w:cs="Arial"/>
                    <w:color w:val="000000"/>
                    <w:sz w:val="20"/>
                    <w:szCs w:val="20"/>
                  </w:rPr>
                </w:rPrChange>
              </w:rPr>
            </w:pPr>
            <w:del w:id="6378" w:author="Mubiyarto Wibisono" w:date="2025-09-04T13:37:00Z" w16du:dateUtc="2025-09-04T06:37:00Z">
              <w:r w:rsidRPr="00D76900" w:rsidDel="00DB706E">
                <w:rPr>
                  <w:rFonts w:ascii="Arial" w:hAnsi="Arial" w:cs="Arial"/>
                  <w:color w:val="000000"/>
                  <w:sz w:val="28"/>
                  <w:szCs w:val="28"/>
                  <w:rPrChange w:id="6379" w:author="Mubiyarto Wibisono" w:date="2025-09-05T08:43:00Z" w16du:dateUtc="2025-09-05T01:43:00Z">
                    <w:rPr>
                      <w:rFonts w:ascii="Arial" w:hAnsi="Arial" w:cs="Arial"/>
                      <w:color w:val="000000"/>
                      <w:sz w:val="20"/>
                      <w:szCs w:val="20"/>
                    </w:rPr>
                  </w:rPrChange>
                </w:rPr>
                <w:delText xml:space="preserve">For selected scenarios, If the last Processing Stage of a Notice is COS, OCMS checks whether the ATOMS flag is enabled. </w:delText>
              </w:r>
              <w:bookmarkStart w:id="6380" w:name="_Toc207935689"/>
              <w:bookmarkStart w:id="6381" w:name="_Toc207956645"/>
              <w:bookmarkStart w:id="6382" w:name="_Toc207957197"/>
              <w:bookmarkStart w:id="6383" w:name="_Toc207961499"/>
              <w:bookmarkEnd w:id="6380"/>
              <w:bookmarkEnd w:id="6381"/>
              <w:bookmarkEnd w:id="6382"/>
              <w:bookmarkEnd w:id="6383"/>
            </w:del>
          </w:p>
          <w:p w14:paraId="4297AC07" w14:textId="364A0BF4" w:rsidR="00FB3371" w:rsidRPr="00D76900" w:rsidDel="00DB706E" w:rsidRDefault="00FB3371" w:rsidP="00FB3371">
            <w:pPr>
              <w:rPr>
                <w:del w:id="6384" w:author="Mubiyarto Wibisono" w:date="2025-09-04T13:37:00Z" w16du:dateUtc="2025-09-04T06:37:00Z"/>
                <w:rFonts w:ascii="Arial" w:hAnsi="Arial" w:cs="Arial"/>
                <w:color w:val="000000"/>
                <w:sz w:val="28"/>
                <w:szCs w:val="28"/>
                <w:rPrChange w:id="6385" w:author="Mubiyarto Wibisono" w:date="2025-09-05T08:43:00Z" w16du:dateUtc="2025-09-05T01:43:00Z">
                  <w:rPr>
                    <w:del w:id="6386" w:author="Mubiyarto Wibisono" w:date="2025-09-04T13:37:00Z" w16du:dateUtc="2025-09-04T06:37:00Z"/>
                    <w:rFonts w:ascii="Arial" w:hAnsi="Arial" w:cs="Arial"/>
                    <w:color w:val="000000"/>
                    <w:sz w:val="20"/>
                    <w:szCs w:val="20"/>
                  </w:rPr>
                </w:rPrChange>
              </w:rPr>
            </w:pPr>
            <w:bookmarkStart w:id="6387" w:name="_Toc207935690"/>
            <w:bookmarkStart w:id="6388" w:name="_Toc207956646"/>
            <w:bookmarkStart w:id="6389" w:name="_Toc207957198"/>
            <w:bookmarkStart w:id="6390" w:name="_Toc207961500"/>
            <w:bookmarkEnd w:id="6387"/>
            <w:bookmarkEnd w:id="6388"/>
            <w:bookmarkEnd w:id="6389"/>
            <w:bookmarkEnd w:id="6390"/>
          </w:p>
          <w:p w14:paraId="4FAF5319" w14:textId="50051162" w:rsidR="00FB3371" w:rsidRPr="00D76900" w:rsidDel="00DB706E" w:rsidRDefault="00FB3371" w:rsidP="00FB3371">
            <w:pPr>
              <w:rPr>
                <w:del w:id="6391" w:author="Mubiyarto Wibisono" w:date="2025-09-04T13:37:00Z" w16du:dateUtc="2025-09-04T06:37:00Z"/>
                <w:rFonts w:ascii="Arial" w:hAnsi="Arial" w:cs="Arial"/>
                <w:color w:val="000000"/>
                <w:sz w:val="28"/>
                <w:szCs w:val="28"/>
                <w:rPrChange w:id="6392" w:author="Mubiyarto Wibisono" w:date="2025-09-05T08:43:00Z" w16du:dateUtc="2025-09-05T01:43:00Z">
                  <w:rPr>
                    <w:del w:id="6393" w:author="Mubiyarto Wibisono" w:date="2025-09-04T13:37:00Z" w16du:dateUtc="2025-09-04T06:37:00Z"/>
                    <w:rFonts w:ascii="Arial" w:hAnsi="Arial" w:cs="Arial"/>
                    <w:color w:val="000000"/>
                    <w:sz w:val="20"/>
                    <w:szCs w:val="20"/>
                  </w:rPr>
                </w:rPrChange>
              </w:rPr>
            </w:pPr>
            <w:del w:id="6394" w:author="Mubiyarto Wibisono" w:date="2025-09-04T13:37:00Z" w16du:dateUtc="2025-09-04T06:37:00Z">
              <w:r w:rsidRPr="00D76900" w:rsidDel="00DB706E">
                <w:rPr>
                  <w:rFonts w:ascii="Arial" w:hAnsi="Arial" w:cs="Arial"/>
                  <w:color w:val="000000"/>
                  <w:sz w:val="28"/>
                  <w:szCs w:val="28"/>
                  <w:rPrChange w:id="6395" w:author="Mubiyarto Wibisono" w:date="2025-09-05T08:43:00Z" w16du:dateUtc="2025-09-05T01:43:00Z">
                    <w:rPr>
                      <w:rFonts w:ascii="Arial" w:hAnsi="Arial" w:cs="Arial"/>
                      <w:color w:val="000000"/>
                      <w:sz w:val="20"/>
                      <w:szCs w:val="20"/>
                    </w:rPr>
                  </w:rPrChange>
                </w:rPr>
                <w:delText xml:space="preserve">The status of the ATOMS flag determines whether the notice can  be paid via the eService.  </w:delText>
              </w:r>
              <w:bookmarkStart w:id="6396" w:name="_Toc207935691"/>
              <w:bookmarkStart w:id="6397" w:name="_Toc207956647"/>
              <w:bookmarkStart w:id="6398" w:name="_Toc207957199"/>
              <w:bookmarkStart w:id="6399" w:name="_Toc207961501"/>
              <w:bookmarkEnd w:id="6396"/>
              <w:bookmarkEnd w:id="6397"/>
              <w:bookmarkEnd w:id="6398"/>
              <w:bookmarkEnd w:id="6399"/>
            </w:del>
          </w:p>
        </w:tc>
        <w:bookmarkStart w:id="6400" w:name="_Toc207935692"/>
        <w:bookmarkStart w:id="6401" w:name="_Toc207956648"/>
        <w:bookmarkStart w:id="6402" w:name="_Toc207957200"/>
        <w:bookmarkStart w:id="6403" w:name="_Toc207961502"/>
        <w:bookmarkEnd w:id="6400"/>
        <w:bookmarkEnd w:id="6401"/>
        <w:bookmarkEnd w:id="6402"/>
        <w:bookmarkEnd w:id="6403"/>
      </w:tr>
      <w:tr w:rsidR="00FB3371" w:rsidRPr="00D76900" w:rsidDel="00DB706E" w14:paraId="7E18B0E4" w14:textId="7BF678E8" w:rsidTr="00720FE3">
        <w:trPr>
          <w:trHeight w:val="462"/>
          <w:del w:id="6404" w:author="Mubiyarto Wibisono" w:date="2025-09-04T13:37:00Z"/>
        </w:trPr>
        <w:tc>
          <w:tcPr>
            <w:tcW w:w="704" w:type="dxa"/>
            <w:vAlign w:val="center"/>
          </w:tcPr>
          <w:p w14:paraId="532CC41F" w14:textId="7E95ABDF" w:rsidR="00FB3371" w:rsidRPr="00D76900" w:rsidDel="00DB706E" w:rsidRDefault="00FB3371" w:rsidP="00FB3371">
            <w:pPr>
              <w:jc w:val="center"/>
              <w:rPr>
                <w:del w:id="6405" w:author="Mubiyarto Wibisono" w:date="2025-09-04T13:37:00Z" w16du:dateUtc="2025-09-04T06:37:00Z"/>
                <w:rFonts w:ascii="Arial" w:hAnsi="Arial" w:cs="Arial"/>
                <w:color w:val="000000"/>
                <w:sz w:val="28"/>
                <w:szCs w:val="28"/>
                <w:rPrChange w:id="6406" w:author="Mubiyarto Wibisono" w:date="2025-09-05T08:43:00Z" w16du:dateUtc="2025-09-05T01:43:00Z">
                  <w:rPr>
                    <w:del w:id="6407" w:author="Mubiyarto Wibisono" w:date="2025-09-04T13:37:00Z" w16du:dateUtc="2025-09-04T06:37:00Z"/>
                    <w:rFonts w:ascii="Arial" w:hAnsi="Arial" w:cs="Arial"/>
                    <w:color w:val="000000"/>
                    <w:sz w:val="20"/>
                    <w:szCs w:val="20"/>
                  </w:rPr>
                </w:rPrChange>
              </w:rPr>
            </w:pPr>
            <w:del w:id="6408" w:author="Mubiyarto Wibisono" w:date="2025-09-04T13:37:00Z" w16du:dateUtc="2025-09-04T06:37:00Z">
              <w:r w:rsidRPr="00D76900" w:rsidDel="00DB706E">
                <w:rPr>
                  <w:rFonts w:ascii="Arial" w:hAnsi="Arial" w:cs="Arial"/>
                  <w:color w:val="000000"/>
                  <w:sz w:val="28"/>
                  <w:szCs w:val="28"/>
                  <w:rPrChange w:id="6409" w:author="Mubiyarto Wibisono" w:date="2025-09-05T08:43:00Z" w16du:dateUtc="2025-09-05T01:43:00Z">
                    <w:rPr>
                      <w:rFonts w:ascii="Arial" w:hAnsi="Arial" w:cs="Arial"/>
                      <w:color w:val="000000"/>
                      <w:sz w:val="20"/>
                      <w:szCs w:val="20"/>
                    </w:rPr>
                  </w:rPrChange>
                </w:rPr>
                <w:delText>6</w:delText>
              </w:r>
              <w:bookmarkStart w:id="6410" w:name="_Toc207935693"/>
              <w:bookmarkStart w:id="6411" w:name="_Toc207956649"/>
              <w:bookmarkStart w:id="6412" w:name="_Toc207957201"/>
              <w:bookmarkStart w:id="6413" w:name="_Toc207961503"/>
              <w:bookmarkEnd w:id="6410"/>
              <w:bookmarkEnd w:id="6411"/>
              <w:bookmarkEnd w:id="6412"/>
              <w:bookmarkEnd w:id="6413"/>
            </w:del>
          </w:p>
        </w:tc>
        <w:tc>
          <w:tcPr>
            <w:tcW w:w="2270" w:type="dxa"/>
            <w:vAlign w:val="center"/>
          </w:tcPr>
          <w:p w14:paraId="776CCE26" w14:textId="5545E0EF" w:rsidR="00FB3371" w:rsidRPr="00D76900" w:rsidDel="00DB706E" w:rsidRDefault="00FB3371" w:rsidP="00FB3371">
            <w:pPr>
              <w:rPr>
                <w:del w:id="6414" w:author="Mubiyarto Wibisono" w:date="2025-09-04T13:37:00Z" w16du:dateUtc="2025-09-04T06:37:00Z"/>
                <w:rFonts w:ascii="Arial" w:hAnsi="Arial" w:cs="Arial"/>
                <w:color w:val="000000"/>
                <w:sz w:val="28"/>
                <w:szCs w:val="28"/>
                <w:lang w:val="en-SG"/>
                <w:rPrChange w:id="6415" w:author="Mubiyarto Wibisono" w:date="2025-09-05T08:43:00Z" w16du:dateUtc="2025-09-05T01:43:00Z">
                  <w:rPr>
                    <w:del w:id="6416" w:author="Mubiyarto Wibisono" w:date="2025-09-04T13:37:00Z" w16du:dateUtc="2025-09-04T06:37:00Z"/>
                    <w:rFonts w:ascii="Arial" w:hAnsi="Arial" w:cs="Arial"/>
                    <w:color w:val="000000"/>
                    <w:sz w:val="20"/>
                    <w:szCs w:val="20"/>
                    <w:lang w:val="en-SG"/>
                  </w:rPr>
                </w:rPrChange>
              </w:rPr>
            </w:pPr>
            <w:del w:id="6417" w:author="Mubiyarto Wibisono" w:date="2025-09-04T13:37:00Z" w16du:dateUtc="2025-09-04T06:37:00Z">
              <w:r w:rsidRPr="00D76900" w:rsidDel="00DB706E">
                <w:rPr>
                  <w:rFonts w:ascii="Arial" w:hAnsi="Arial" w:cs="Arial"/>
                  <w:color w:val="000000"/>
                  <w:sz w:val="28"/>
                  <w:szCs w:val="28"/>
                  <w:rPrChange w:id="6418" w:author="Mubiyarto Wibisono" w:date="2025-09-05T08:43:00Z" w16du:dateUtc="2025-09-05T01:43:00Z">
                    <w:rPr>
                      <w:rFonts w:ascii="Arial" w:hAnsi="Arial" w:cs="Arial"/>
                      <w:color w:val="000000"/>
                      <w:sz w:val="20"/>
                      <w:szCs w:val="20"/>
                    </w:rPr>
                  </w:rPrChange>
                </w:rPr>
                <w:delText>Detect Payment Acceptance Flag</w:delText>
              </w:r>
              <w:bookmarkStart w:id="6419" w:name="_Toc207935694"/>
              <w:bookmarkStart w:id="6420" w:name="_Toc207956650"/>
              <w:bookmarkStart w:id="6421" w:name="_Toc207957202"/>
              <w:bookmarkStart w:id="6422" w:name="_Toc207961504"/>
              <w:bookmarkEnd w:id="6419"/>
              <w:bookmarkEnd w:id="6420"/>
              <w:bookmarkEnd w:id="6421"/>
              <w:bookmarkEnd w:id="6422"/>
            </w:del>
          </w:p>
        </w:tc>
        <w:tc>
          <w:tcPr>
            <w:tcW w:w="6096" w:type="dxa"/>
            <w:vAlign w:val="center"/>
          </w:tcPr>
          <w:p w14:paraId="242D6F6F" w14:textId="5ED712BB" w:rsidR="00FB3371" w:rsidRPr="00D76900" w:rsidDel="00DB706E" w:rsidRDefault="00FB3371" w:rsidP="00FB3371">
            <w:pPr>
              <w:rPr>
                <w:del w:id="6423" w:author="Mubiyarto Wibisono" w:date="2025-09-04T13:37:00Z" w16du:dateUtc="2025-09-04T06:37:00Z"/>
                <w:rFonts w:ascii="Arial" w:hAnsi="Arial" w:cs="Arial"/>
                <w:color w:val="000000"/>
                <w:sz w:val="28"/>
                <w:szCs w:val="28"/>
                <w:rPrChange w:id="6424" w:author="Mubiyarto Wibisono" w:date="2025-09-05T08:43:00Z" w16du:dateUtc="2025-09-05T01:43:00Z">
                  <w:rPr>
                    <w:del w:id="6425" w:author="Mubiyarto Wibisono" w:date="2025-09-04T13:37:00Z" w16du:dateUtc="2025-09-04T06:37:00Z"/>
                    <w:rFonts w:ascii="Arial" w:hAnsi="Arial" w:cs="Arial"/>
                    <w:color w:val="000000"/>
                    <w:sz w:val="20"/>
                    <w:szCs w:val="20"/>
                  </w:rPr>
                </w:rPrChange>
              </w:rPr>
            </w:pPr>
            <w:del w:id="6426" w:author="Mubiyarto Wibisono" w:date="2025-09-04T13:37:00Z" w16du:dateUtc="2025-09-04T06:37:00Z">
              <w:r w:rsidRPr="00D76900" w:rsidDel="00DB706E">
                <w:rPr>
                  <w:rFonts w:ascii="Arial" w:hAnsi="Arial" w:cs="Arial"/>
                  <w:color w:val="000000"/>
                  <w:sz w:val="28"/>
                  <w:szCs w:val="28"/>
                  <w:rPrChange w:id="6427" w:author="Mubiyarto Wibisono" w:date="2025-09-05T08:43:00Z" w16du:dateUtc="2025-09-05T01:43:00Z">
                    <w:rPr>
                      <w:rFonts w:ascii="Arial" w:hAnsi="Arial" w:cs="Arial"/>
                      <w:color w:val="000000"/>
                      <w:sz w:val="20"/>
                      <w:szCs w:val="20"/>
                    </w:rPr>
                  </w:rPrChange>
                </w:rPr>
                <w:delText>The system checks the value of the Payment Acceptance field to determine if the value indicates whether payment is allowed for the notice.</w:delText>
              </w:r>
              <w:bookmarkStart w:id="6428" w:name="_Toc207935695"/>
              <w:bookmarkStart w:id="6429" w:name="_Toc207956651"/>
              <w:bookmarkStart w:id="6430" w:name="_Toc207957203"/>
              <w:bookmarkStart w:id="6431" w:name="_Toc207961505"/>
              <w:bookmarkEnd w:id="6428"/>
              <w:bookmarkEnd w:id="6429"/>
              <w:bookmarkEnd w:id="6430"/>
              <w:bookmarkEnd w:id="6431"/>
            </w:del>
          </w:p>
        </w:tc>
        <w:bookmarkStart w:id="6432" w:name="_Toc207935696"/>
        <w:bookmarkStart w:id="6433" w:name="_Toc207956652"/>
        <w:bookmarkStart w:id="6434" w:name="_Toc207957204"/>
        <w:bookmarkStart w:id="6435" w:name="_Toc207961506"/>
        <w:bookmarkEnd w:id="6432"/>
        <w:bookmarkEnd w:id="6433"/>
        <w:bookmarkEnd w:id="6434"/>
        <w:bookmarkEnd w:id="6435"/>
      </w:tr>
      <w:tr w:rsidR="00FB3371" w:rsidRPr="00D76900" w:rsidDel="00DB706E" w14:paraId="5EE848B1" w14:textId="6329671D" w:rsidTr="00720FE3">
        <w:trPr>
          <w:trHeight w:val="462"/>
          <w:del w:id="6436" w:author="Mubiyarto Wibisono" w:date="2025-09-04T13:37:00Z"/>
        </w:trPr>
        <w:tc>
          <w:tcPr>
            <w:tcW w:w="704" w:type="dxa"/>
            <w:vAlign w:val="center"/>
          </w:tcPr>
          <w:p w14:paraId="1447042E" w14:textId="62AE553F" w:rsidR="00FB3371" w:rsidRPr="00D76900" w:rsidDel="00DB706E" w:rsidRDefault="00FB3371" w:rsidP="00FB3371">
            <w:pPr>
              <w:jc w:val="center"/>
              <w:rPr>
                <w:del w:id="6437" w:author="Mubiyarto Wibisono" w:date="2025-09-04T13:37:00Z" w16du:dateUtc="2025-09-04T06:37:00Z"/>
                <w:rFonts w:ascii="Arial" w:hAnsi="Arial" w:cs="Arial"/>
                <w:color w:val="000000"/>
                <w:sz w:val="28"/>
                <w:szCs w:val="28"/>
                <w:rPrChange w:id="6438" w:author="Mubiyarto Wibisono" w:date="2025-09-05T08:43:00Z" w16du:dateUtc="2025-09-05T01:43:00Z">
                  <w:rPr>
                    <w:del w:id="6439" w:author="Mubiyarto Wibisono" w:date="2025-09-04T13:37:00Z" w16du:dateUtc="2025-09-04T06:37:00Z"/>
                    <w:rFonts w:ascii="Arial" w:hAnsi="Arial" w:cs="Arial"/>
                    <w:color w:val="000000"/>
                    <w:sz w:val="20"/>
                    <w:szCs w:val="20"/>
                  </w:rPr>
                </w:rPrChange>
              </w:rPr>
            </w:pPr>
            <w:del w:id="6440" w:author="Mubiyarto Wibisono" w:date="2025-09-04T13:37:00Z" w16du:dateUtc="2025-09-04T06:37:00Z">
              <w:r w:rsidRPr="00D76900" w:rsidDel="00DB706E">
                <w:rPr>
                  <w:rFonts w:ascii="Arial" w:hAnsi="Arial" w:cs="Arial"/>
                  <w:color w:val="000000"/>
                  <w:sz w:val="28"/>
                  <w:szCs w:val="28"/>
                  <w:rPrChange w:id="6441" w:author="Mubiyarto Wibisono" w:date="2025-09-05T08:43:00Z" w16du:dateUtc="2025-09-05T01:43:00Z">
                    <w:rPr>
                      <w:rFonts w:ascii="Arial" w:hAnsi="Arial" w:cs="Arial"/>
                      <w:color w:val="000000"/>
                      <w:sz w:val="20"/>
                      <w:szCs w:val="20"/>
                    </w:rPr>
                  </w:rPrChange>
                </w:rPr>
                <w:delText>7</w:delText>
              </w:r>
              <w:bookmarkStart w:id="6442" w:name="_Toc207935697"/>
              <w:bookmarkStart w:id="6443" w:name="_Toc207956653"/>
              <w:bookmarkStart w:id="6444" w:name="_Toc207957205"/>
              <w:bookmarkStart w:id="6445" w:name="_Toc207961507"/>
              <w:bookmarkEnd w:id="6442"/>
              <w:bookmarkEnd w:id="6443"/>
              <w:bookmarkEnd w:id="6444"/>
              <w:bookmarkEnd w:id="6445"/>
            </w:del>
          </w:p>
        </w:tc>
        <w:tc>
          <w:tcPr>
            <w:tcW w:w="2270" w:type="dxa"/>
            <w:vAlign w:val="center"/>
          </w:tcPr>
          <w:p w14:paraId="03781B2D" w14:textId="5FB943E2" w:rsidR="00FB3371" w:rsidRPr="00D76900" w:rsidDel="00DB706E" w:rsidRDefault="00FB3371" w:rsidP="00FB3371">
            <w:pPr>
              <w:rPr>
                <w:del w:id="6446" w:author="Mubiyarto Wibisono" w:date="2025-09-04T13:37:00Z" w16du:dateUtc="2025-09-04T06:37:00Z"/>
                <w:rFonts w:ascii="Arial" w:hAnsi="Arial" w:cs="Arial"/>
                <w:color w:val="000000"/>
                <w:sz w:val="28"/>
                <w:szCs w:val="28"/>
                <w:lang w:val="en-SG"/>
                <w:rPrChange w:id="6447" w:author="Mubiyarto Wibisono" w:date="2025-09-05T08:43:00Z" w16du:dateUtc="2025-09-05T01:43:00Z">
                  <w:rPr>
                    <w:del w:id="6448" w:author="Mubiyarto Wibisono" w:date="2025-09-04T13:37:00Z" w16du:dateUtc="2025-09-04T06:37:00Z"/>
                    <w:rFonts w:ascii="Arial" w:hAnsi="Arial" w:cs="Arial"/>
                    <w:color w:val="000000"/>
                    <w:sz w:val="20"/>
                    <w:szCs w:val="20"/>
                    <w:lang w:val="en-SG"/>
                  </w:rPr>
                </w:rPrChange>
              </w:rPr>
            </w:pPr>
            <w:del w:id="6449" w:author="Mubiyarto Wibisono" w:date="2025-09-04T13:37:00Z" w16du:dateUtc="2025-09-04T06:37:00Z">
              <w:r w:rsidRPr="00D76900" w:rsidDel="00DB706E">
                <w:rPr>
                  <w:rFonts w:ascii="Arial" w:hAnsi="Arial" w:cs="Arial"/>
                  <w:color w:val="000000"/>
                  <w:sz w:val="28"/>
                  <w:szCs w:val="28"/>
                  <w:rPrChange w:id="6450" w:author="Mubiyarto Wibisono" w:date="2025-09-05T08:43:00Z" w16du:dateUtc="2025-09-05T01:43:00Z">
                    <w:rPr>
                      <w:rFonts w:ascii="Arial" w:hAnsi="Arial" w:cs="Arial"/>
                      <w:color w:val="000000"/>
                      <w:sz w:val="20"/>
                      <w:szCs w:val="20"/>
                    </w:rPr>
                  </w:rPrChange>
                </w:rPr>
                <w:delText>Payment Matrix Validation Result</w:delText>
              </w:r>
              <w:bookmarkStart w:id="6451" w:name="_Toc207935698"/>
              <w:bookmarkStart w:id="6452" w:name="_Toc207956654"/>
              <w:bookmarkStart w:id="6453" w:name="_Toc207957206"/>
              <w:bookmarkStart w:id="6454" w:name="_Toc207961508"/>
              <w:bookmarkEnd w:id="6451"/>
              <w:bookmarkEnd w:id="6452"/>
              <w:bookmarkEnd w:id="6453"/>
              <w:bookmarkEnd w:id="6454"/>
            </w:del>
          </w:p>
        </w:tc>
        <w:tc>
          <w:tcPr>
            <w:tcW w:w="6096" w:type="dxa"/>
            <w:vAlign w:val="center"/>
          </w:tcPr>
          <w:p w14:paraId="31B7453F" w14:textId="5711DBC8" w:rsidR="00FB3371" w:rsidRPr="00D76900" w:rsidDel="00DB706E" w:rsidRDefault="00FB3371" w:rsidP="00FB3371">
            <w:pPr>
              <w:rPr>
                <w:del w:id="6455" w:author="Mubiyarto Wibisono" w:date="2025-09-04T13:37:00Z" w16du:dateUtc="2025-09-04T06:37:00Z"/>
                <w:rFonts w:ascii="Arial" w:hAnsi="Arial" w:cs="Arial"/>
                <w:color w:val="000000"/>
                <w:sz w:val="28"/>
                <w:szCs w:val="28"/>
                <w:lang w:val="en-SG"/>
                <w:rPrChange w:id="6456" w:author="Mubiyarto Wibisono" w:date="2025-09-05T08:43:00Z" w16du:dateUtc="2025-09-05T01:43:00Z">
                  <w:rPr>
                    <w:del w:id="6457" w:author="Mubiyarto Wibisono" w:date="2025-09-04T13:37:00Z" w16du:dateUtc="2025-09-04T06:37:00Z"/>
                    <w:rFonts w:ascii="Arial" w:hAnsi="Arial" w:cs="Arial"/>
                    <w:color w:val="000000"/>
                    <w:sz w:val="20"/>
                    <w:szCs w:val="20"/>
                    <w:lang w:val="en-SG"/>
                  </w:rPr>
                </w:rPrChange>
              </w:rPr>
            </w:pPr>
            <w:del w:id="6458" w:author="Mubiyarto Wibisono" w:date="2025-09-04T13:37:00Z" w16du:dateUtc="2025-09-04T06:37:00Z">
              <w:r w:rsidRPr="00D76900" w:rsidDel="00DB706E">
                <w:rPr>
                  <w:rFonts w:ascii="Arial" w:hAnsi="Arial" w:cs="Arial"/>
                  <w:color w:val="000000"/>
                  <w:sz w:val="28"/>
                  <w:szCs w:val="28"/>
                  <w:rPrChange w:id="6459" w:author="Mubiyarto Wibisono" w:date="2025-09-05T08:43:00Z" w16du:dateUtc="2025-09-05T01:43:00Z">
                    <w:rPr>
                      <w:rFonts w:ascii="Arial" w:hAnsi="Arial" w:cs="Arial"/>
                      <w:color w:val="000000"/>
                      <w:sz w:val="20"/>
                      <w:szCs w:val="20"/>
                    </w:rPr>
                  </w:rPrChange>
                </w:rPr>
                <w:delText>The system compiles the validation results based on all applicable conditions and flags.</w:delText>
              </w:r>
              <w:bookmarkStart w:id="6460" w:name="_Toc207935699"/>
              <w:bookmarkStart w:id="6461" w:name="_Toc207956655"/>
              <w:bookmarkStart w:id="6462" w:name="_Toc207957207"/>
              <w:bookmarkStart w:id="6463" w:name="_Toc207961509"/>
              <w:bookmarkEnd w:id="6460"/>
              <w:bookmarkEnd w:id="6461"/>
              <w:bookmarkEnd w:id="6462"/>
              <w:bookmarkEnd w:id="6463"/>
            </w:del>
          </w:p>
        </w:tc>
        <w:bookmarkStart w:id="6464" w:name="_Toc207935700"/>
        <w:bookmarkStart w:id="6465" w:name="_Toc207956656"/>
        <w:bookmarkStart w:id="6466" w:name="_Toc207957208"/>
        <w:bookmarkStart w:id="6467" w:name="_Toc207961510"/>
        <w:bookmarkEnd w:id="6464"/>
        <w:bookmarkEnd w:id="6465"/>
        <w:bookmarkEnd w:id="6466"/>
        <w:bookmarkEnd w:id="6467"/>
      </w:tr>
      <w:tr w:rsidR="00FB3371" w:rsidRPr="00D76900" w:rsidDel="00DB706E" w14:paraId="499957D3" w14:textId="5583070E" w:rsidTr="00720FE3">
        <w:trPr>
          <w:trHeight w:val="462"/>
          <w:del w:id="6468" w:author="Mubiyarto Wibisono" w:date="2025-09-04T13:37:00Z"/>
        </w:trPr>
        <w:tc>
          <w:tcPr>
            <w:tcW w:w="704" w:type="dxa"/>
            <w:vAlign w:val="center"/>
          </w:tcPr>
          <w:p w14:paraId="1039A118" w14:textId="45AEE263" w:rsidR="00FB3371" w:rsidRPr="00D76900" w:rsidDel="00DB706E" w:rsidRDefault="00FB3371" w:rsidP="00FB3371">
            <w:pPr>
              <w:jc w:val="center"/>
              <w:rPr>
                <w:del w:id="6469" w:author="Mubiyarto Wibisono" w:date="2025-09-04T13:37:00Z" w16du:dateUtc="2025-09-04T06:37:00Z"/>
                <w:rFonts w:ascii="Arial" w:hAnsi="Arial" w:cs="Arial"/>
                <w:color w:val="000000"/>
                <w:sz w:val="28"/>
                <w:szCs w:val="28"/>
                <w:rPrChange w:id="6470" w:author="Mubiyarto Wibisono" w:date="2025-09-05T08:43:00Z" w16du:dateUtc="2025-09-05T01:43:00Z">
                  <w:rPr>
                    <w:del w:id="6471" w:author="Mubiyarto Wibisono" w:date="2025-09-04T13:37:00Z" w16du:dateUtc="2025-09-04T06:37:00Z"/>
                    <w:rFonts w:ascii="Arial" w:hAnsi="Arial" w:cs="Arial"/>
                    <w:color w:val="000000"/>
                    <w:sz w:val="20"/>
                    <w:szCs w:val="20"/>
                  </w:rPr>
                </w:rPrChange>
              </w:rPr>
            </w:pPr>
            <w:del w:id="6472" w:author="Mubiyarto Wibisono" w:date="2025-09-04T13:37:00Z" w16du:dateUtc="2025-09-04T06:37:00Z">
              <w:r w:rsidRPr="00D76900" w:rsidDel="00DB706E">
                <w:rPr>
                  <w:rFonts w:ascii="Arial" w:hAnsi="Arial" w:cs="Arial"/>
                  <w:color w:val="000000"/>
                  <w:sz w:val="28"/>
                  <w:szCs w:val="28"/>
                  <w:rPrChange w:id="6473" w:author="Mubiyarto Wibisono" w:date="2025-09-05T08:43:00Z" w16du:dateUtc="2025-09-05T01:43:00Z">
                    <w:rPr>
                      <w:rFonts w:ascii="Arial" w:hAnsi="Arial" w:cs="Arial"/>
                      <w:color w:val="000000"/>
                      <w:sz w:val="20"/>
                      <w:szCs w:val="20"/>
                    </w:rPr>
                  </w:rPrChange>
                </w:rPr>
                <w:delText>8</w:delText>
              </w:r>
              <w:bookmarkStart w:id="6474" w:name="_Toc207935701"/>
              <w:bookmarkStart w:id="6475" w:name="_Toc207956657"/>
              <w:bookmarkStart w:id="6476" w:name="_Toc207957209"/>
              <w:bookmarkStart w:id="6477" w:name="_Toc207961511"/>
              <w:bookmarkEnd w:id="6474"/>
              <w:bookmarkEnd w:id="6475"/>
              <w:bookmarkEnd w:id="6476"/>
              <w:bookmarkEnd w:id="6477"/>
            </w:del>
          </w:p>
        </w:tc>
        <w:tc>
          <w:tcPr>
            <w:tcW w:w="2270" w:type="dxa"/>
            <w:vAlign w:val="center"/>
          </w:tcPr>
          <w:p w14:paraId="0DE5D3B0" w14:textId="03D6190F" w:rsidR="00FB3371" w:rsidRPr="00D76900" w:rsidDel="00DB706E" w:rsidRDefault="00FB3371" w:rsidP="00FB3371">
            <w:pPr>
              <w:rPr>
                <w:del w:id="6478" w:author="Mubiyarto Wibisono" w:date="2025-09-04T13:37:00Z" w16du:dateUtc="2025-09-04T06:37:00Z"/>
                <w:rFonts w:ascii="Arial" w:hAnsi="Arial" w:cs="Arial"/>
                <w:color w:val="000000"/>
                <w:sz w:val="28"/>
                <w:szCs w:val="28"/>
                <w:lang w:val="en-SG"/>
                <w:rPrChange w:id="6479" w:author="Mubiyarto Wibisono" w:date="2025-09-05T08:43:00Z" w16du:dateUtc="2025-09-05T01:43:00Z">
                  <w:rPr>
                    <w:del w:id="6480" w:author="Mubiyarto Wibisono" w:date="2025-09-04T13:37:00Z" w16du:dateUtc="2025-09-04T06:37:00Z"/>
                    <w:rFonts w:ascii="Arial" w:hAnsi="Arial" w:cs="Arial"/>
                    <w:color w:val="000000"/>
                    <w:sz w:val="20"/>
                    <w:szCs w:val="20"/>
                    <w:lang w:val="en-SG"/>
                  </w:rPr>
                </w:rPrChange>
              </w:rPr>
            </w:pPr>
            <w:del w:id="6481" w:author="Mubiyarto Wibisono" w:date="2025-09-04T13:37:00Z" w16du:dateUtc="2025-09-04T06:37:00Z">
              <w:r w:rsidRPr="00D76900" w:rsidDel="00DB706E">
                <w:rPr>
                  <w:rFonts w:ascii="Arial" w:hAnsi="Arial" w:cs="Arial"/>
                  <w:color w:val="000000"/>
                  <w:sz w:val="28"/>
                  <w:szCs w:val="28"/>
                  <w:rPrChange w:id="6482" w:author="Mubiyarto Wibisono" w:date="2025-09-05T08:43:00Z" w16du:dateUtc="2025-09-05T01:43:00Z">
                    <w:rPr>
                      <w:rFonts w:ascii="Arial" w:hAnsi="Arial" w:cs="Arial"/>
                      <w:color w:val="000000"/>
                      <w:sz w:val="20"/>
                      <w:szCs w:val="20"/>
                    </w:rPr>
                  </w:rPrChange>
                </w:rPr>
                <w:delText>Update Backend Search Result List</w:delText>
              </w:r>
              <w:bookmarkStart w:id="6483" w:name="_Toc207935702"/>
              <w:bookmarkStart w:id="6484" w:name="_Toc207956658"/>
              <w:bookmarkStart w:id="6485" w:name="_Toc207957210"/>
              <w:bookmarkStart w:id="6486" w:name="_Toc207961512"/>
              <w:bookmarkEnd w:id="6483"/>
              <w:bookmarkEnd w:id="6484"/>
              <w:bookmarkEnd w:id="6485"/>
              <w:bookmarkEnd w:id="6486"/>
            </w:del>
          </w:p>
        </w:tc>
        <w:tc>
          <w:tcPr>
            <w:tcW w:w="6096" w:type="dxa"/>
            <w:vAlign w:val="center"/>
          </w:tcPr>
          <w:p w14:paraId="44F6C2BB" w14:textId="6424093B" w:rsidR="00FB3371" w:rsidRPr="00D76900" w:rsidDel="00DB706E" w:rsidRDefault="00FB3371" w:rsidP="00FB3371">
            <w:pPr>
              <w:rPr>
                <w:del w:id="6487" w:author="Mubiyarto Wibisono" w:date="2025-09-04T13:37:00Z" w16du:dateUtc="2025-09-04T06:37:00Z"/>
                <w:rFonts w:ascii="Arial" w:hAnsi="Arial" w:cs="Arial"/>
                <w:color w:val="000000"/>
                <w:sz w:val="28"/>
                <w:szCs w:val="28"/>
                <w:rPrChange w:id="6488" w:author="Mubiyarto Wibisono" w:date="2025-09-05T08:43:00Z" w16du:dateUtc="2025-09-05T01:43:00Z">
                  <w:rPr>
                    <w:del w:id="6489" w:author="Mubiyarto Wibisono" w:date="2025-09-04T13:37:00Z" w16du:dateUtc="2025-09-04T06:37:00Z"/>
                    <w:rFonts w:ascii="Arial" w:hAnsi="Arial" w:cs="Arial"/>
                    <w:color w:val="000000"/>
                    <w:sz w:val="20"/>
                    <w:szCs w:val="20"/>
                  </w:rPr>
                </w:rPrChange>
              </w:rPr>
            </w:pPr>
            <w:del w:id="6490" w:author="Mubiyarto Wibisono" w:date="2025-09-04T13:37:00Z" w16du:dateUtc="2025-09-04T06:37:00Z">
              <w:r w:rsidRPr="00D76900" w:rsidDel="00DB706E">
                <w:rPr>
                  <w:rFonts w:ascii="Arial" w:hAnsi="Arial" w:cs="Arial"/>
                  <w:color w:val="000000"/>
                  <w:sz w:val="28"/>
                  <w:szCs w:val="28"/>
                  <w:rPrChange w:id="6491" w:author="Mubiyarto Wibisono" w:date="2025-09-05T08:43:00Z" w16du:dateUtc="2025-09-05T01:43:00Z">
                    <w:rPr>
                      <w:rFonts w:ascii="Arial" w:hAnsi="Arial" w:cs="Arial"/>
                      <w:color w:val="000000"/>
                      <w:sz w:val="20"/>
                      <w:szCs w:val="20"/>
                    </w:rPr>
                  </w:rPrChange>
                </w:rPr>
                <w:delText>The backend search result list is updated to reflect the validation results and notice eligibility.</w:delText>
              </w:r>
              <w:bookmarkStart w:id="6492" w:name="_Toc207935703"/>
              <w:bookmarkStart w:id="6493" w:name="_Toc207956659"/>
              <w:bookmarkStart w:id="6494" w:name="_Toc207957211"/>
              <w:bookmarkStart w:id="6495" w:name="_Toc207961513"/>
              <w:bookmarkEnd w:id="6492"/>
              <w:bookmarkEnd w:id="6493"/>
              <w:bookmarkEnd w:id="6494"/>
              <w:bookmarkEnd w:id="6495"/>
            </w:del>
          </w:p>
        </w:tc>
        <w:bookmarkStart w:id="6496" w:name="_Toc207935704"/>
        <w:bookmarkStart w:id="6497" w:name="_Toc207956660"/>
        <w:bookmarkStart w:id="6498" w:name="_Toc207957212"/>
        <w:bookmarkStart w:id="6499" w:name="_Toc207961514"/>
        <w:bookmarkEnd w:id="6496"/>
        <w:bookmarkEnd w:id="6497"/>
        <w:bookmarkEnd w:id="6498"/>
        <w:bookmarkEnd w:id="6499"/>
      </w:tr>
      <w:tr w:rsidR="00FB3371" w:rsidRPr="00D76900" w:rsidDel="00DB706E" w14:paraId="690F63E6" w14:textId="77BFE6B7" w:rsidTr="00720FE3">
        <w:trPr>
          <w:trHeight w:val="462"/>
          <w:del w:id="6500" w:author="Mubiyarto Wibisono" w:date="2025-09-04T13:37:00Z"/>
        </w:trPr>
        <w:tc>
          <w:tcPr>
            <w:tcW w:w="704" w:type="dxa"/>
            <w:vAlign w:val="center"/>
          </w:tcPr>
          <w:p w14:paraId="1ACB15F7" w14:textId="43503F58" w:rsidR="00FB3371" w:rsidRPr="00D76900" w:rsidDel="00DB706E" w:rsidRDefault="00FB3371" w:rsidP="00FB3371">
            <w:pPr>
              <w:jc w:val="center"/>
              <w:rPr>
                <w:del w:id="6501" w:author="Mubiyarto Wibisono" w:date="2025-09-04T13:37:00Z" w16du:dateUtc="2025-09-04T06:37:00Z"/>
                <w:rFonts w:ascii="Arial" w:hAnsi="Arial" w:cs="Arial"/>
                <w:color w:val="000000"/>
                <w:sz w:val="28"/>
                <w:szCs w:val="28"/>
                <w:rPrChange w:id="6502" w:author="Mubiyarto Wibisono" w:date="2025-09-05T08:43:00Z" w16du:dateUtc="2025-09-05T01:43:00Z">
                  <w:rPr>
                    <w:del w:id="6503" w:author="Mubiyarto Wibisono" w:date="2025-09-04T13:37:00Z" w16du:dateUtc="2025-09-04T06:37:00Z"/>
                    <w:rFonts w:ascii="Arial" w:hAnsi="Arial" w:cs="Arial"/>
                    <w:color w:val="000000"/>
                    <w:sz w:val="20"/>
                    <w:szCs w:val="20"/>
                  </w:rPr>
                </w:rPrChange>
              </w:rPr>
            </w:pPr>
            <w:del w:id="6504" w:author="Mubiyarto Wibisono" w:date="2025-09-04T13:37:00Z" w16du:dateUtc="2025-09-04T06:37:00Z">
              <w:r w:rsidRPr="00D76900" w:rsidDel="00DB706E">
                <w:rPr>
                  <w:rFonts w:ascii="Arial" w:hAnsi="Arial" w:cs="Arial"/>
                  <w:color w:val="000000"/>
                  <w:sz w:val="28"/>
                  <w:szCs w:val="28"/>
                  <w:rPrChange w:id="6505" w:author="Mubiyarto Wibisono" w:date="2025-09-05T08:43:00Z" w16du:dateUtc="2025-09-05T01:43:00Z">
                    <w:rPr>
                      <w:rFonts w:ascii="Arial" w:hAnsi="Arial" w:cs="Arial"/>
                      <w:color w:val="000000"/>
                      <w:sz w:val="20"/>
                      <w:szCs w:val="20"/>
                    </w:rPr>
                  </w:rPrChange>
                </w:rPr>
                <w:delText>9</w:delText>
              </w:r>
              <w:bookmarkStart w:id="6506" w:name="_Toc207935705"/>
              <w:bookmarkStart w:id="6507" w:name="_Toc207956661"/>
              <w:bookmarkStart w:id="6508" w:name="_Toc207957213"/>
              <w:bookmarkStart w:id="6509" w:name="_Toc207961515"/>
              <w:bookmarkEnd w:id="6506"/>
              <w:bookmarkEnd w:id="6507"/>
              <w:bookmarkEnd w:id="6508"/>
              <w:bookmarkEnd w:id="6509"/>
            </w:del>
          </w:p>
        </w:tc>
        <w:tc>
          <w:tcPr>
            <w:tcW w:w="2270" w:type="dxa"/>
            <w:vAlign w:val="center"/>
          </w:tcPr>
          <w:p w14:paraId="7C16762D" w14:textId="69D1FA80" w:rsidR="00FB3371" w:rsidRPr="00D76900" w:rsidDel="00DB706E" w:rsidRDefault="00FB3371" w:rsidP="00FB3371">
            <w:pPr>
              <w:rPr>
                <w:del w:id="6510" w:author="Mubiyarto Wibisono" w:date="2025-09-04T13:37:00Z" w16du:dateUtc="2025-09-04T06:37:00Z"/>
                <w:rFonts w:ascii="Arial" w:hAnsi="Arial" w:cs="Arial"/>
                <w:color w:val="000000"/>
                <w:sz w:val="28"/>
                <w:szCs w:val="28"/>
                <w:lang w:val="en-SG"/>
                <w:rPrChange w:id="6511" w:author="Mubiyarto Wibisono" w:date="2025-09-05T08:43:00Z" w16du:dateUtc="2025-09-05T01:43:00Z">
                  <w:rPr>
                    <w:del w:id="6512" w:author="Mubiyarto Wibisono" w:date="2025-09-04T13:37:00Z" w16du:dateUtc="2025-09-04T06:37:00Z"/>
                    <w:rFonts w:ascii="Arial" w:hAnsi="Arial" w:cs="Arial"/>
                    <w:color w:val="000000"/>
                    <w:sz w:val="20"/>
                    <w:szCs w:val="20"/>
                    <w:lang w:val="en-SG"/>
                  </w:rPr>
                </w:rPrChange>
              </w:rPr>
            </w:pPr>
            <w:del w:id="6513" w:author="Mubiyarto Wibisono" w:date="2025-09-04T13:37:00Z" w16du:dateUtc="2025-09-04T06:37:00Z">
              <w:r w:rsidRPr="00D76900" w:rsidDel="00DB706E">
                <w:rPr>
                  <w:rFonts w:ascii="Arial" w:hAnsi="Arial" w:cs="Arial"/>
                  <w:color w:val="000000"/>
                  <w:sz w:val="28"/>
                  <w:szCs w:val="28"/>
                  <w:rPrChange w:id="6514" w:author="Mubiyarto Wibisono" w:date="2025-09-05T08:43:00Z" w16du:dateUtc="2025-09-05T01:43:00Z">
                    <w:rPr>
                      <w:rFonts w:ascii="Arial" w:hAnsi="Arial" w:cs="Arial"/>
                      <w:color w:val="000000"/>
                      <w:sz w:val="20"/>
                      <w:szCs w:val="20"/>
                    </w:rPr>
                  </w:rPrChange>
                </w:rPr>
                <w:delText>Fetch Message</w:delText>
              </w:r>
              <w:bookmarkStart w:id="6515" w:name="_Toc207935706"/>
              <w:bookmarkStart w:id="6516" w:name="_Toc207956662"/>
              <w:bookmarkStart w:id="6517" w:name="_Toc207957214"/>
              <w:bookmarkStart w:id="6518" w:name="_Toc207961516"/>
              <w:bookmarkEnd w:id="6515"/>
              <w:bookmarkEnd w:id="6516"/>
              <w:bookmarkEnd w:id="6517"/>
              <w:bookmarkEnd w:id="6518"/>
            </w:del>
          </w:p>
        </w:tc>
        <w:tc>
          <w:tcPr>
            <w:tcW w:w="6096" w:type="dxa"/>
            <w:vAlign w:val="center"/>
          </w:tcPr>
          <w:p w14:paraId="04C08733" w14:textId="221E195E" w:rsidR="00FB3371" w:rsidRPr="00D76900" w:rsidDel="00DB706E" w:rsidRDefault="00FB3371" w:rsidP="00FB3371">
            <w:pPr>
              <w:rPr>
                <w:del w:id="6519" w:author="Mubiyarto Wibisono" w:date="2025-09-04T13:37:00Z" w16du:dateUtc="2025-09-04T06:37:00Z"/>
                <w:rFonts w:ascii="Arial" w:hAnsi="Arial" w:cs="Arial"/>
                <w:color w:val="000000"/>
                <w:sz w:val="28"/>
                <w:szCs w:val="28"/>
                <w:lang w:val="en-SG"/>
                <w:rPrChange w:id="6520" w:author="Mubiyarto Wibisono" w:date="2025-09-05T08:43:00Z" w16du:dateUtc="2025-09-05T01:43:00Z">
                  <w:rPr>
                    <w:del w:id="6521" w:author="Mubiyarto Wibisono" w:date="2025-09-04T13:37:00Z" w16du:dateUtc="2025-09-04T06:37:00Z"/>
                    <w:rFonts w:ascii="Arial" w:hAnsi="Arial" w:cs="Arial"/>
                    <w:color w:val="000000"/>
                    <w:sz w:val="20"/>
                    <w:szCs w:val="20"/>
                    <w:lang w:val="en-SG"/>
                  </w:rPr>
                </w:rPrChange>
              </w:rPr>
            </w:pPr>
            <w:del w:id="6522" w:author="Mubiyarto Wibisono" w:date="2025-09-04T13:37:00Z" w16du:dateUtc="2025-09-04T06:37:00Z">
              <w:r w:rsidRPr="00D76900" w:rsidDel="00DB706E">
                <w:rPr>
                  <w:rFonts w:ascii="Arial" w:hAnsi="Arial" w:cs="Arial"/>
                  <w:color w:val="000000"/>
                  <w:sz w:val="28"/>
                  <w:szCs w:val="28"/>
                  <w:rPrChange w:id="6523" w:author="Mubiyarto Wibisono" w:date="2025-09-05T08:43:00Z" w16du:dateUtc="2025-09-05T01:43:00Z">
                    <w:rPr>
                      <w:rFonts w:ascii="Arial" w:hAnsi="Arial" w:cs="Arial"/>
                      <w:color w:val="000000"/>
                      <w:sz w:val="20"/>
                      <w:szCs w:val="20"/>
                    </w:rPr>
                  </w:rPrChange>
                </w:rPr>
                <w:delText xml:space="preserve">The system retrieves any relevant user-facing error messages from the </w:delText>
              </w:r>
              <w:r w:rsidRPr="00D76900" w:rsidDel="00DB706E">
                <w:rPr>
                  <w:rFonts w:ascii="Arial" w:eastAsia="Arial Unicode MS" w:hAnsi="Arial" w:cs="Arial"/>
                  <w:color w:val="000000"/>
                  <w:sz w:val="28"/>
                  <w:szCs w:val="28"/>
                  <w:rPrChange w:id="6524" w:author="Mubiyarto Wibisono" w:date="2025-09-05T08:43:00Z" w16du:dateUtc="2025-09-05T01:43:00Z">
                    <w:rPr>
                      <w:rFonts w:ascii="Arial" w:eastAsia="Arial Unicode MS" w:hAnsi="Arial" w:cs="Arial"/>
                      <w:color w:val="000000"/>
                      <w:sz w:val="20"/>
                      <w:szCs w:val="20"/>
                    </w:rPr>
                  </w:rPrChange>
                </w:rPr>
                <w:delText>eocms_user_message</w:delText>
              </w:r>
              <w:r w:rsidRPr="00D76900" w:rsidDel="00DB706E">
                <w:rPr>
                  <w:rFonts w:ascii="Arial" w:hAnsi="Arial" w:cs="Arial"/>
                  <w:color w:val="000000"/>
                  <w:sz w:val="28"/>
                  <w:szCs w:val="28"/>
                  <w:rPrChange w:id="6525" w:author="Mubiyarto Wibisono" w:date="2025-09-05T08:43:00Z" w16du:dateUtc="2025-09-05T01:43:00Z">
                    <w:rPr>
                      <w:rFonts w:ascii="Arial" w:hAnsi="Arial" w:cs="Arial"/>
                      <w:color w:val="000000"/>
                      <w:sz w:val="20"/>
                      <w:szCs w:val="20"/>
                    </w:rPr>
                  </w:rPrChange>
                </w:rPr>
                <w:delText xml:space="preserve"> table.</w:delText>
              </w:r>
              <w:bookmarkStart w:id="6526" w:name="_Toc207935707"/>
              <w:bookmarkStart w:id="6527" w:name="_Toc207956663"/>
              <w:bookmarkStart w:id="6528" w:name="_Toc207957215"/>
              <w:bookmarkStart w:id="6529" w:name="_Toc207961517"/>
              <w:bookmarkEnd w:id="6526"/>
              <w:bookmarkEnd w:id="6527"/>
              <w:bookmarkEnd w:id="6528"/>
              <w:bookmarkEnd w:id="6529"/>
            </w:del>
          </w:p>
        </w:tc>
        <w:bookmarkStart w:id="6530" w:name="_Toc207935708"/>
        <w:bookmarkStart w:id="6531" w:name="_Toc207956664"/>
        <w:bookmarkStart w:id="6532" w:name="_Toc207957216"/>
        <w:bookmarkStart w:id="6533" w:name="_Toc207961518"/>
        <w:bookmarkEnd w:id="6530"/>
        <w:bookmarkEnd w:id="6531"/>
        <w:bookmarkEnd w:id="6532"/>
        <w:bookmarkEnd w:id="6533"/>
      </w:tr>
      <w:tr w:rsidR="00FB3371" w:rsidRPr="00D76900" w:rsidDel="00DB706E" w14:paraId="5EE3A1F1" w14:textId="7C10B3ED" w:rsidTr="00720FE3">
        <w:trPr>
          <w:trHeight w:val="462"/>
          <w:del w:id="6534" w:author="Mubiyarto Wibisono" w:date="2025-09-04T13:37:00Z"/>
        </w:trPr>
        <w:tc>
          <w:tcPr>
            <w:tcW w:w="704" w:type="dxa"/>
            <w:vAlign w:val="center"/>
          </w:tcPr>
          <w:p w14:paraId="0E786D7D" w14:textId="41EB24D7" w:rsidR="00FB3371" w:rsidRPr="00D76900" w:rsidDel="00DB706E" w:rsidRDefault="00FB3371" w:rsidP="00FB3371">
            <w:pPr>
              <w:jc w:val="center"/>
              <w:rPr>
                <w:del w:id="6535" w:author="Mubiyarto Wibisono" w:date="2025-09-04T13:37:00Z" w16du:dateUtc="2025-09-04T06:37:00Z"/>
                <w:rFonts w:ascii="Arial" w:hAnsi="Arial" w:cs="Arial"/>
                <w:color w:val="000000"/>
                <w:sz w:val="28"/>
                <w:szCs w:val="28"/>
                <w:rPrChange w:id="6536" w:author="Mubiyarto Wibisono" w:date="2025-09-05T08:43:00Z" w16du:dateUtc="2025-09-05T01:43:00Z">
                  <w:rPr>
                    <w:del w:id="6537" w:author="Mubiyarto Wibisono" w:date="2025-09-04T13:37:00Z" w16du:dateUtc="2025-09-04T06:37:00Z"/>
                    <w:rFonts w:ascii="Arial" w:hAnsi="Arial" w:cs="Arial"/>
                    <w:color w:val="000000"/>
                    <w:sz w:val="20"/>
                    <w:szCs w:val="20"/>
                  </w:rPr>
                </w:rPrChange>
              </w:rPr>
            </w:pPr>
            <w:del w:id="6538" w:author="Mubiyarto Wibisono" w:date="2025-09-04T13:37:00Z" w16du:dateUtc="2025-09-04T06:37:00Z">
              <w:r w:rsidRPr="00D76900" w:rsidDel="00DB706E">
                <w:rPr>
                  <w:rFonts w:ascii="Arial" w:hAnsi="Arial" w:cs="Arial"/>
                  <w:color w:val="000000"/>
                  <w:sz w:val="28"/>
                  <w:szCs w:val="28"/>
                  <w:rPrChange w:id="6539" w:author="Mubiyarto Wibisono" w:date="2025-09-05T08:43:00Z" w16du:dateUtc="2025-09-05T01:43:00Z">
                    <w:rPr>
                      <w:rFonts w:ascii="Arial" w:hAnsi="Arial" w:cs="Arial"/>
                      <w:color w:val="000000"/>
                      <w:sz w:val="20"/>
                      <w:szCs w:val="20"/>
                    </w:rPr>
                  </w:rPrChange>
                </w:rPr>
                <w:delText>10</w:delText>
              </w:r>
              <w:bookmarkStart w:id="6540" w:name="_Toc207935709"/>
              <w:bookmarkStart w:id="6541" w:name="_Toc207956665"/>
              <w:bookmarkStart w:id="6542" w:name="_Toc207957217"/>
              <w:bookmarkStart w:id="6543" w:name="_Toc207961519"/>
              <w:bookmarkEnd w:id="6540"/>
              <w:bookmarkEnd w:id="6541"/>
              <w:bookmarkEnd w:id="6542"/>
              <w:bookmarkEnd w:id="6543"/>
            </w:del>
          </w:p>
        </w:tc>
        <w:tc>
          <w:tcPr>
            <w:tcW w:w="2270" w:type="dxa"/>
            <w:vAlign w:val="center"/>
          </w:tcPr>
          <w:p w14:paraId="3D0CFC59" w14:textId="62F31EF4" w:rsidR="00FB3371" w:rsidRPr="00D76900" w:rsidDel="00DB706E" w:rsidRDefault="00FB3371" w:rsidP="00FB3371">
            <w:pPr>
              <w:rPr>
                <w:del w:id="6544" w:author="Mubiyarto Wibisono" w:date="2025-09-04T13:37:00Z" w16du:dateUtc="2025-09-04T06:37:00Z"/>
                <w:rFonts w:ascii="Arial" w:hAnsi="Arial" w:cs="Arial"/>
                <w:color w:val="000000"/>
                <w:sz w:val="28"/>
                <w:szCs w:val="28"/>
                <w:lang w:val="en-SG"/>
                <w:rPrChange w:id="6545" w:author="Mubiyarto Wibisono" w:date="2025-09-05T08:43:00Z" w16du:dateUtc="2025-09-05T01:43:00Z">
                  <w:rPr>
                    <w:del w:id="6546" w:author="Mubiyarto Wibisono" w:date="2025-09-04T13:37:00Z" w16du:dateUtc="2025-09-04T06:37:00Z"/>
                    <w:rFonts w:ascii="Arial" w:hAnsi="Arial" w:cs="Arial"/>
                    <w:color w:val="000000"/>
                    <w:sz w:val="20"/>
                    <w:szCs w:val="20"/>
                    <w:lang w:val="en-SG"/>
                  </w:rPr>
                </w:rPrChange>
              </w:rPr>
            </w:pPr>
            <w:del w:id="6547" w:author="Mubiyarto Wibisono" w:date="2025-09-04T13:37:00Z" w16du:dateUtc="2025-09-04T06:37:00Z">
              <w:r w:rsidRPr="00D76900" w:rsidDel="00DB706E">
                <w:rPr>
                  <w:rFonts w:ascii="Arial" w:hAnsi="Arial" w:cs="Arial"/>
                  <w:color w:val="000000"/>
                  <w:sz w:val="28"/>
                  <w:szCs w:val="28"/>
                  <w:rPrChange w:id="6548" w:author="Mubiyarto Wibisono" w:date="2025-09-05T08:43:00Z" w16du:dateUtc="2025-09-05T01:43:00Z">
                    <w:rPr>
                      <w:rFonts w:ascii="Arial" w:hAnsi="Arial" w:cs="Arial"/>
                      <w:color w:val="000000"/>
                      <w:sz w:val="20"/>
                      <w:szCs w:val="20"/>
                    </w:rPr>
                  </w:rPrChange>
                </w:rPr>
                <w:delText>Pass Result to Main Search Service</w:delText>
              </w:r>
              <w:bookmarkStart w:id="6549" w:name="_Toc207935710"/>
              <w:bookmarkStart w:id="6550" w:name="_Toc207956666"/>
              <w:bookmarkStart w:id="6551" w:name="_Toc207957218"/>
              <w:bookmarkStart w:id="6552" w:name="_Toc207961520"/>
              <w:bookmarkEnd w:id="6549"/>
              <w:bookmarkEnd w:id="6550"/>
              <w:bookmarkEnd w:id="6551"/>
              <w:bookmarkEnd w:id="6552"/>
            </w:del>
          </w:p>
        </w:tc>
        <w:tc>
          <w:tcPr>
            <w:tcW w:w="6096" w:type="dxa"/>
            <w:vAlign w:val="center"/>
          </w:tcPr>
          <w:p w14:paraId="3639B50E" w14:textId="65976529" w:rsidR="00FB3371" w:rsidRPr="00D76900" w:rsidDel="00DB706E" w:rsidRDefault="00FB3371" w:rsidP="00FB3371">
            <w:pPr>
              <w:rPr>
                <w:del w:id="6553" w:author="Mubiyarto Wibisono" w:date="2025-09-04T13:37:00Z" w16du:dateUtc="2025-09-04T06:37:00Z"/>
                <w:rFonts w:ascii="Arial" w:hAnsi="Arial" w:cs="Arial"/>
                <w:color w:val="000000"/>
                <w:sz w:val="28"/>
                <w:szCs w:val="28"/>
                <w:rPrChange w:id="6554" w:author="Mubiyarto Wibisono" w:date="2025-09-05T08:43:00Z" w16du:dateUtc="2025-09-05T01:43:00Z">
                  <w:rPr>
                    <w:del w:id="6555" w:author="Mubiyarto Wibisono" w:date="2025-09-04T13:37:00Z" w16du:dateUtc="2025-09-04T06:37:00Z"/>
                    <w:rFonts w:ascii="Arial" w:hAnsi="Arial" w:cs="Arial"/>
                    <w:color w:val="000000"/>
                    <w:sz w:val="20"/>
                    <w:szCs w:val="20"/>
                  </w:rPr>
                </w:rPrChange>
              </w:rPr>
            </w:pPr>
            <w:del w:id="6556" w:author="Mubiyarto Wibisono" w:date="2025-09-04T13:37:00Z" w16du:dateUtc="2025-09-04T06:37:00Z">
              <w:r w:rsidRPr="00D76900" w:rsidDel="00DB706E">
                <w:rPr>
                  <w:rFonts w:ascii="Arial" w:hAnsi="Arial" w:cs="Arial"/>
                  <w:color w:val="000000"/>
                  <w:sz w:val="28"/>
                  <w:szCs w:val="28"/>
                  <w:rPrChange w:id="6557" w:author="Mubiyarto Wibisono" w:date="2025-09-05T08:43:00Z" w16du:dateUtc="2025-09-05T01:43:00Z">
                    <w:rPr>
                      <w:rFonts w:ascii="Arial" w:hAnsi="Arial" w:cs="Arial"/>
                      <w:color w:val="000000"/>
                      <w:sz w:val="20"/>
                      <w:szCs w:val="20"/>
                    </w:rPr>
                  </w:rPrChange>
                </w:rPr>
                <w:delText>The final result and any error messages are returned to the eService portal so that the search results and messages can be displayed to the User.</w:delText>
              </w:r>
              <w:bookmarkStart w:id="6558" w:name="_Toc207935711"/>
              <w:bookmarkStart w:id="6559" w:name="_Toc207956667"/>
              <w:bookmarkStart w:id="6560" w:name="_Toc207957219"/>
              <w:bookmarkStart w:id="6561" w:name="_Toc207961521"/>
              <w:bookmarkEnd w:id="6558"/>
              <w:bookmarkEnd w:id="6559"/>
              <w:bookmarkEnd w:id="6560"/>
              <w:bookmarkEnd w:id="6561"/>
            </w:del>
          </w:p>
        </w:tc>
        <w:bookmarkStart w:id="6562" w:name="_Toc207935712"/>
        <w:bookmarkStart w:id="6563" w:name="_Toc207956668"/>
        <w:bookmarkStart w:id="6564" w:name="_Toc207957220"/>
        <w:bookmarkStart w:id="6565" w:name="_Toc207961522"/>
        <w:bookmarkEnd w:id="6562"/>
        <w:bookmarkEnd w:id="6563"/>
        <w:bookmarkEnd w:id="6564"/>
        <w:bookmarkEnd w:id="6565"/>
      </w:tr>
    </w:tbl>
    <w:p w14:paraId="5DC87BCE" w14:textId="7E8EAD72" w:rsidR="00FB3371" w:rsidRPr="00D76900" w:rsidDel="00DB706E" w:rsidRDefault="00DF4573">
      <w:pPr>
        <w:ind w:left="426" w:hanging="426"/>
        <w:rPr>
          <w:del w:id="6566" w:author="Mubiyarto Wibisono" w:date="2025-09-04T13:37:00Z" w16du:dateUtc="2025-09-04T06:37:00Z"/>
          <w:rFonts w:ascii="Arial" w:hAnsi="Arial" w:cs="Arial"/>
          <w:sz w:val="28"/>
          <w:szCs w:val="28"/>
        </w:rPr>
        <w:pPrChange w:id="6567" w:author="Mubiyarto Wibisono" w:date="2025-09-04T14:10:00Z" w16du:dateUtc="2025-09-04T07:10:00Z">
          <w:pPr/>
        </w:pPrChange>
      </w:pPr>
      <w:ins w:id="6568" w:author="Mubiyarto Wibisono" w:date="2025-09-04T14:10:00Z" w16du:dateUtc="2025-09-04T07:10:00Z">
        <w:r w:rsidRPr="00D76900">
          <w:rPr>
            <w:rFonts w:ascii="Arial" w:hAnsi="Arial" w:cs="Arial"/>
            <w:sz w:val="28"/>
            <w:szCs w:val="28"/>
          </w:rPr>
          <w:t xml:space="preserve"> </w:t>
        </w:r>
      </w:ins>
      <w:bookmarkStart w:id="6569" w:name="_Toc207935713"/>
      <w:bookmarkStart w:id="6570" w:name="_Toc207956669"/>
      <w:bookmarkStart w:id="6571" w:name="_Toc207957221"/>
      <w:bookmarkStart w:id="6572" w:name="_Toc207961523"/>
      <w:bookmarkEnd w:id="6569"/>
      <w:bookmarkEnd w:id="6570"/>
      <w:bookmarkEnd w:id="6571"/>
      <w:bookmarkEnd w:id="6572"/>
      <w:commentRangeStart w:id="6573"/>
      <w:commentRangeStart w:id="6574"/>
    </w:p>
    <w:p w14:paraId="6F428532" w14:textId="69C45204" w:rsidR="00FB3371" w:rsidRPr="00D76900" w:rsidRDefault="003F02AC" w:rsidP="00DF4573">
      <w:pPr>
        <w:pStyle w:val="Heading3"/>
        <w:numPr>
          <w:ilvl w:val="0"/>
          <w:numId w:val="72"/>
        </w:numPr>
        <w:ind w:left="426" w:hanging="426"/>
        <w:rPr>
          <w:ins w:id="6575" w:author="Mubiyarto Wibisono" w:date="2025-09-04T14:10:00Z" w16du:dateUtc="2025-09-04T07:10:00Z"/>
          <w:rFonts w:cs="Arial"/>
          <w:b/>
          <w:bCs/>
          <w:color w:val="215E99" w:themeColor="text2" w:themeTint="BF"/>
        </w:rPr>
      </w:pPr>
      <w:bookmarkStart w:id="6576" w:name="_Toc205888886"/>
      <w:bookmarkStart w:id="6577" w:name="_Toc205889321"/>
      <w:bookmarkStart w:id="6578" w:name="_Toc205889414"/>
      <w:bookmarkStart w:id="6579" w:name="_Toc206576668"/>
      <w:bookmarkStart w:id="6580" w:name="_Toc206577202"/>
      <w:del w:id="6581" w:author="Mubiyarto Wibisono" w:date="2025-09-04T13:39:00Z" w16du:dateUtc="2025-09-04T06:39:00Z">
        <w:r w:rsidRPr="00D76900" w:rsidDel="00406C7B">
          <w:rPr>
            <w:rFonts w:cs="Arial"/>
            <w:b/>
            <w:bCs/>
            <w:color w:val="215E99" w:themeColor="text2" w:themeTint="BF"/>
            <w:rPrChange w:id="6582" w:author="Mubiyarto Wibisono" w:date="2025-09-05T08:43:00Z" w16du:dateUtc="2025-09-05T01:43:00Z">
              <w:rPr>
                <w:rFonts w:cs="Arial"/>
                <w:b/>
                <w:bCs/>
                <w:color w:val="215E99" w:themeColor="text2" w:themeTint="BF"/>
                <w:sz w:val="32"/>
                <w:szCs w:val="32"/>
              </w:rPr>
            </w:rPrChange>
          </w:rPr>
          <w:delText>2.</w:delText>
        </w:r>
        <w:r w:rsidR="0063019B" w:rsidRPr="00D76900" w:rsidDel="00406C7B">
          <w:rPr>
            <w:rFonts w:cs="Arial"/>
            <w:b/>
            <w:bCs/>
            <w:color w:val="215E99" w:themeColor="text2" w:themeTint="BF"/>
            <w:rPrChange w:id="6583" w:author="Mubiyarto Wibisono" w:date="2025-09-05T08:43:00Z" w16du:dateUtc="2025-09-05T01:43:00Z">
              <w:rPr>
                <w:rFonts w:cs="Arial"/>
                <w:b/>
                <w:bCs/>
                <w:color w:val="215E99" w:themeColor="text2" w:themeTint="BF"/>
                <w:sz w:val="32"/>
                <w:szCs w:val="32"/>
              </w:rPr>
            </w:rPrChange>
          </w:rPr>
          <w:delText>3</w:delText>
        </w:r>
        <w:r w:rsidRPr="00D76900" w:rsidDel="00406C7B">
          <w:rPr>
            <w:rFonts w:cs="Arial"/>
            <w:b/>
            <w:bCs/>
            <w:color w:val="215E99" w:themeColor="text2" w:themeTint="BF"/>
            <w:rPrChange w:id="6584" w:author="Mubiyarto Wibisono" w:date="2025-09-05T08:43:00Z" w16du:dateUtc="2025-09-05T01:43:00Z">
              <w:rPr>
                <w:rFonts w:cs="Arial"/>
                <w:b/>
                <w:bCs/>
                <w:color w:val="215E99" w:themeColor="text2" w:themeTint="BF"/>
                <w:sz w:val="32"/>
                <w:szCs w:val="32"/>
              </w:rPr>
            </w:rPrChange>
          </w:rPr>
          <w:delText xml:space="preserve">. </w:delText>
        </w:r>
      </w:del>
      <w:bookmarkStart w:id="6585" w:name="_Toc207935714"/>
      <w:bookmarkStart w:id="6586" w:name="_Toc207957222"/>
      <w:bookmarkStart w:id="6587" w:name="_Toc207961524"/>
      <w:proofErr w:type="spellStart"/>
      <w:r w:rsidR="00FB3371" w:rsidRPr="00D76900">
        <w:rPr>
          <w:rFonts w:cs="Arial"/>
          <w:b/>
          <w:bCs/>
          <w:color w:val="215E99" w:themeColor="text2" w:themeTint="BF"/>
          <w:rPrChange w:id="6588" w:author="Mubiyarto Wibisono" w:date="2025-09-05T08:43:00Z" w16du:dateUtc="2025-09-05T01:43:00Z">
            <w:rPr>
              <w:rFonts w:cs="Arial"/>
              <w:b/>
              <w:bCs/>
              <w:color w:val="215E99" w:themeColor="text2" w:themeTint="BF"/>
              <w:sz w:val="32"/>
              <w:szCs w:val="32"/>
            </w:rPr>
          </w:rPrChange>
        </w:rPr>
        <w:t>Singpass</w:t>
      </w:r>
      <w:proofErr w:type="spellEnd"/>
      <w:r w:rsidR="00FB3371" w:rsidRPr="00D76900">
        <w:rPr>
          <w:rFonts w:cs="Arial"/>
          <w:b/>
          <w:bCs/>
          <w:color w:val="215E99" w:themeColor="text2" w:themeTint="BF"/>
          <w:rPrChange w:id="6589" w:author="Mubiyarto Wibisono" w:date="2025-09-05T08:43:00Z" w16du:dateUtc="2025-09-05T01:43:00Z">
            <w:rPr>
              <w:rFonts w:cs="Arial"/>
              <w:b/>
              <w:bCs/>
              <w:color w:val="215E99" w:themeColor="text2" w:themeTint="BF"/>
              <w:sz w:val="32"/>
              <w:szCs w:val="32"/>
            </w:rPr>
          </w:rPrChange>
        </w:rPr>
        <w:t xml:space="preserve"> </w:t>
      </w:r>
      <w:proofErr w:type="spellStart"/>
      <w:r w:rsidR="00FB3371" w:rsidRPr="00D76900">
        <w:rPr>
          <w:rFonts w:cs="Arial"/>
          <w:b/>
          <w:bCs/>
          <w:color w:val="215E99" w:themeColor="text2" w:themeTint="BF"/>
          <w:rPrChange w:id="6590" w:author="Mubiyarto Wibisono" w:date="2025-09-05T08:43:00Z" w16du:dateUtc="2025-09-05T01:43:00Z">
            <w:rPr>
              <w:rFonts w:cs="Arial"/>
              <w:b/>
              <w:bCs/>
              <w:color w:val="215E99" w:themeColor="text2" w:themeTint="BF"/>
              <w:sz w:val="32"/>
              <w:szCs w:val="32"/>
            </w:rPr>
          </w:rPrChange>
        </w:rPr>
        <w:t>Corppass</w:t>
      </w:r>
      <w:proofErr w:type="spellEnd"/>
      <w:r w:rsidR="00FB3371" w:rsidRPr="00D76900">
        <w:rPr>
          <w:rFonts w:cs="Arial"/>
          <w:b/>
          <w:bCs/>
          <w:color w:val="215E99" w:themeColor="text2" w:themeTint="BF"/>
          <w:rPrChange w:id="6591" w:author="Mubiyarto Wibisono" w:date="2025-09-05T08:43:00Z" w16du:dateUtc="2025-09-05T01:43:00Z">
            <w:rPr>
              <w:rFonts w:cs="Arial"/>
              <w:b/>
              <w:bCs/>
              <w:color w:val="215E99" w:themeColor="text2" w:themeTint="BF"/>
              <w:sz w:val="32"/>
              <w:szCs w:val="32"/>
            </w:rPr>
          </w:rPrChange>
        </w:rPr>
        <w:t xml:space="preserve"> Login</w:t>
      </w:r>
      <w:bookmarkEnd w:id="6576"/>
      <w:bookmarkEnd w:id="6577"/>
      <w:bookmarkEnd w:id="6578"/>
      <w:bookmarkEnd w:id="6579"/>
      <w:bookmarkEnd w:id="6580"/>
      <w:bookmarkEnd w:id="6585"/>
      <w:bookmarkEnd w:id="6586"/>
      <w:bookmarkEnd w:id="6587"/>
      <w:commentRangeEnd w:id="6573"/>
      <w:r w:rsidR="00CC5D4C">
        <w:rPr>
          <w:rStyle w:val="CommentReference"/>
          <w:rFonts w:ascii="Times New Roman" w:eastAsia="Times New Roman" w:hAnsi="Times New Roman" w:cs="Times New Roman"/>
          <w:color w:val="auto"/>
          <w:lang w:eastAsia="en-US" w:bidi="my-MM"/>
        </w:rPr>
        <w:commentReference w:id="6573"/>
      </w:r>
      <w:commentRangeEnd w:id="6574"/>
      <w:r w:rsidR="008E0A98">
        <w:rPr>
          <w:rStyle w:val="CommentReference"/>
          <w:rFonts w:ascii="Times New Roman" w:eastAsia="Times New Roman" w:hAnsi="Times New Roman" w:cs="Times New Roman"/>
          <w:color w:val="auto"/>
          <w:lang w:eastAsia="en-US" w:bidi="my-MM"/>
        </w:rPr>
        <w:commentReference w:id="6574"/>
      </w:r>
    </w:p>
    <w:p w14:paraId="027B03C8" w14:textId="7707BED7" w:rsidR="00DF4573" w:rsidRPr="00D76900" w:rsidRDefault="00DF4573">
      <w:pPr>
        <w:pStyle w:val="Heading4"/>
        <w:numPr>
          <w:ilvl w:val="0"/>
          <w:numId w:val="73"/>
        </w:numPr>
        <w:ind w:hanging="720"/>
        <w:rPr>
          <w:rFonts w:ascii="Arial" w:hAnsi="Arial" w:cs="Arial"/>
          <w:b/>
          <w:bCs/>
          <w:color w:val="215E99" w:themeColor="text2" w:themeTint="BF"/>
          <w:sz w:val="28"/>
          <w:szCs w:val="28"/>
          <w:rPrChange w:id="6592" w:author="Mubiyarto Wibisono" w:date="2025-09-05T08:43:00Z" w16du:dateUtc="2025-09-05T01:43:00Z">
            <w:rPr>
              <w:rFonts w:ascii="Arial" w:eastAsiaTheme="majorEastAsia" w:hAnsi="Arial" w:cs="Arial"/>
              <w:b/>
              <w:bCs/>
              <w:color w:val="215E99" w:themeColor="text2" w:themeTint="BF"/>
              <w:sz w:val="32"/>
              <w:szCs w:val="32"/>
            </w:rPr>
          </w:rPrChange>
        </w:rPr>
        <w:pPrChange w:id="6593" w:author="Mubiyarto Wibisono" w:date="2025-09-04T14:11:00Z" w16du:dateUtc="2025-09-04T07:11:00Z">
          <w:pPr>
            <w:keepNext/>
            <w:keepLines/>
            <w:numPr>
              <w:ilvl w:val="1"/>
            </w:numPr>
            <w:spacing w:before="160" w:after="80"/>
            <w:ind w:left="709" w:hanging="720"/>
            <w:outlineLvl w:val="1"/>
          </w:pPr>
        </w:pPrChange>
      </w:pPr>
      <w:bookmarkStart w:id="6594" w:name="_Toc207935715"/>
      <w:bookmarkStart w:id="6595" w:name="_Toc207957223"/>
      <w:bookmarkStart w:id="6596" w:name="_Toc207961525"/>
      <w:ins w:id="6597" w:author="Mubiyarto Wibisono" w:date="2025-09-04T14:11:00Z" w16du:dateUtc="2025-09-04T07:11:00Z">
        <w:r w:rsidRPr="00D76900">
          <w:rPr>
            <w:rFonts w:ascii="Arial" w:hAnsi="Arial" w:cs="Arial"/>
            <w:b/>
            <w:bCs/>
            <w:i w:val="0"/>
            <w:iCs w:val="0"/>
            <w:color w:val="215E99" w:themeColor="text2" w:themeTint="BF"/>
            <w:sz w:val="28"/>
            <w:szCs w:val="28"/>
            <w:rPrChange w:id="6598" w:author="Mubiyarto Wibisono" w:date="2025-09-05T08:43:00Z" w16du:dateUtc="2025-09-05T01:43:00Z">
              <w:rPr>
                <w:i/>
                <w:iCs/>
              </w:rPr>
            </w:rPrChange>
          </w:rPr>
          <w:t>Diagram Flow Image</w:t>
        </w:r>
      </w:ins>
      <w:bookmarkEnd w:id="6594"/>
      <w:bookmarkEnd w:id="6595"/>
      <w:bookmarkEnd w:id="6596"/>
    </w:p>
    <w:p w14:paraId="65FCB690" w14:textId="4F96EC20" w:rsidR="00FB3371" w:rsidRPr="00A41EA1" w:rsidDel="00302B47" w:rsidRDefault="00FB3371" w:rsidP="00FB3371">
      <w:pPr>
        <w:rPr>
          <w:del w:id="6599" w:author="Mubiyarto Wibisono" w:date="2025-09-23T20:36:00Z" w16du:dateUtc="2025-09-23T13:36:00Z"/>
          <w:rFonts w:ascii="Arial" w:hAnsi="Arial" w:cs="Arial"/>
          <w:sz w:val="20"/>
          <w:szCs w:val="20"/>
          <w:rPrChange w:id="6600" w:author="Mubiyarto Wibisono" w:date="2025-09-05T08:31:00Z" w16du:dateUtc="2025-09-05T01:31:00Z">
            <w:rPr>
              <w:del w:id="6601" w:author="Mubiyarto Wibisono" w:date="2025-09-23T20:36:00Z" w16du:dateUtc="2025-09-23T13:36:00Z"/>
            </w:rPr>
          </w:rPrChange>
        </w:rPr>
      </w:pPr>
      <w:del w:id="6602" w:author="Mubiyarto Wibisono" w:date="2025-09-21T22:53:00Z" w16du:dateUtc="2025-09-21T15:53:00Z">
        <w:r w:rsidRPr="00A41EA1" w:rsidDel="00AE670A">
          <w:rPr>
            <w:rFonts w:ascii="Arial" w:hAnsi="Arial" w:cs="Arial"/>
            <w:noProof/>
            <w:sz w:val="20"/>
            <w:szCs w:val="20"/>
            <w:rPrChange w:id="6603" w:author="Mubiyarto Wibisono" w:date="2025-09-05T08:31:00Z" w16du:dateUtc="2025-09-05T01:31:00Z">
              <w:rPr>
                <w:noProof/>
              </w:rPr>
            </w:rPrChange>
          </w:rPr>
          <w:drawing>
            <wp:inline distT="0" distB="0" distL="0" distR="0" wp14:anchorId="592B9966" wp14:editId="187EDDAC">
              <wp:extent cx="5943600" cy="1056005"/>
              <wp:effectExtent l="0" t="0" r="0" b="0"/>
              <wp:docPr id="2083306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del>
      <w:ins w:id="6604" w:author="Mubiyarto Wibisono" w:date="2025-09-23T20:36:00Z" w16du:dateUtc="2025-09-23T13:36:00Z">
        <w:r w:rsidR="00302B47">
          <w:rPr>
            <w:noProof/>
          </w:rPr>
          <w:drawing>
            <wp:inline distT="0" distB="0" distL="0" distR="0" wp14:anchorId="733484B4" wp14:editId="00FD8CF5">
              <wp:extent cx="5943600" cy="1140460"/>
              <wp:effectExtent l="0" t="0" r="0" b="2540"/>
              <wp:docPr id="390357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140460"/>
                      </a:xfrm>
                      <a:prstGeom prst="rect">
                        <a:avLst/>
                      </a:prstGeom>
                      <a:noFill/>
                      <a:ln>
                        <a:noFill/>
                      </a:ln>
                    </pic:spPr>
                  </pic:pic>
                </a:graphicData>
              </a:graphic>
            </wp:inline>
          </w:drawing>
        </w:r>
      </w:ins>
    </w:p>
    <w:p w14:paraId="2AF4A5A1" w14:textId="77777777" w:rsidR="00FB3371" w:rsidRPr="00A41EA1" w:rsidRDefault="00FB3371" w:rsidP="00FB3371">
      <w:pPr>
        <w:rPr>
          <w:rFonts w:ascii="Arial" w:hAnsi="Arial" w:cs="Arial"/>
          <w:sz w:val="20"/>
          <w:szCs w:val="20"/>
        </w:rPr>
      </w:pPr>
      <w:r w:rsidRPr="00A41EA1">
        <w:rPr>
          <w:rFonts w:ascii="Arial" w:hAnsi="Arial" w:cs="Arial"/>
          <w:sz w:val="20"/>
          <w:szCs w:val="20"/>
        </w:rPr>
        <w:t>NOTE: Due to page size limit, the full-sized image is appended.</w:t>
      </w:r>
    </w:p>
    <w:p w14:paraId="0682D9DF" w14:textId="371243D0" w:rsidR="00FB3371" w:rsidRPr="00A41EA1" w:rsidRDefault="00FB3371" w:rsidP="00FB3371">
      <w:pPr>
        <w:rPr>
          <w:rFonts w:ascii="Arial" w:hAnsi="Arial" w:cs="Arial"/>
          <w:sz w:val="20"/>
          <w:szCs w:val="20"/>
          <w:rPrChange w:id="6605" w:author="Mubiyarto Wibisono" w:date="2025-09-05T08:31:00Z" w16du:dateUtc="2025-09-05T01:31:00Z">
            <w:rPr/>
          </w:rPrChange>
        </w:rPr>
      </w:pPr>
      <w:del w:id="6606" w:author="Mubiyarto Wibisono" w:date="2025-09-21T22:54:00Z" w16du:dateUtc="2025-09-21T15:54:00Z">
        <w:r w:rsidRPr="00953F23" w:rsidDel="00AE670A">
          <w:rPr>
            <w:rFonts w:ascii="Arial" w:hAnsi="Arial" w:cs="Arial"/>
            <w:sz w:val="20"/>
            <w:szCs w:val="20"/>
          </w:rPr>
          <w:object w:dxaOrig="1520" w:dyaOrig="987" w14:anchorId="71ABB94B">
            <v:shape id="_x0000_i1032" type="#_x0000_t75" style="width:79.45pt;height:50.25pt" o:ole="">
              <v:imagedata r:id="rId39" o:title=""/>
            </v:shape>
            <o:OLEObject Type="Embed" ProgID="Package" ShapeID="_x0000_i1032" DrawAspect="Icon" ObjectID="_1827411910" r:id="rId40"/>
          </w:object>
        </w:r>
      </w:del>
      <w:del w:id="6607" w:author="Mubiyarto Wibisono" w:date="2025-09-23T20:35:00Z" w16du:dateUtc="2025-09-23T13:35:00Z">
        <w:r w:rsidR="00AE670A" w:rsidDel="007116E8">
          <w:rPr>
            <w:rFonts w:ascii="Arial" w:hAnsi="Arial" w:cs="Arial"/>
            <w:sz w:val="20"/>
            <w:szCs w:val="20"/>
          </w:rPr>
          <w:fldChar w:fldCharType="begin"/>
        </w:r>
        <w:r w:rsidR="00AE670A" w:rsidDel="007116E8">
          <w:rPr>
            <w:rFonts w:ascii="Arial" w:hAnsi="Arial" w:cs="Arial"/>
            <w:sz w:val="20"/>
            <w:szCs w:val="20"/>
          </w:rPr>
          <w:fldChar w:fldCharType="separate"/>
        </w:r>
        <w:r w:rsidR="00AE670A" w:rsidDel="007116E8">
          <w:rPr>
            <w:rFonts w:ascii="Arial" w:hAnsi="Arial" w:cs="Arial"/>
            <w:sz w:val="20"/>
            <w:szCs w:val="20"/>
          </w:rPr>
          <w:fldChar w:fldCharType="end"/>
        </w:r>
      </w:del>
      <w:ins w:id="6608" w:author="Mubiyarto Wibisono" w:date="2025-09-23T20:35:00Z" w16du:dateUtc="2025-09-23T13:35:00Z">
        <w:r w:rsidR="00C908DF">
          <w:rPr>
            <w:rFonts w:ascii="Arial" w:hAnsi="Arial" w:cs="Arial"/>
            <w:sz w:val="20"/>
            <w:szCs w:val="20"/>
          </w:rPr>
          <w:object w:dxaOrig="1155" w:dyaOrig="752" w14:anchorId="448247DB">
            <v:shape id="_x0000_i1033" type="#_x0000_t75" style="width:57.75pt;height:36pt" o:ole="">
              <v:imagedata r:id="rId41" o:title=""/>
            </v:shape>
            <o:OLEObject Type="Embed" ProgID="Package" ShapeID="_x0000_i1033" DrawAspect="Icon" ObjectID="_1827411911" r:id="rId42"/>
          </w:object>
        </w:r>
      </w:ins>
    </w:p>
    <w:tbl>
      <w:tblPr>
        <w:tblStyle w:val="TableGrid1"/>
        <w:tblW w:w="0" w:type="auto"/>
        <w:tblLayout w:type="fixed"/>
        <w:tblLook w:val="04A0" w:firstRow="1" w:lastRow="0" w:firstColumn="1" w:lastColumn="0" w:noHBand="0" w:noVBand="1"/>
      </w:tblPr>
      <w:tblGrid>
        <w:gridCol w:w="2263"/>
        <w:gridCol w:w="2694"/>
        <w:gridCol w:w="4110"/>
      </w:tblGrid>
      <w:tr w:rsidR="00FB3371" w:rsidRPr="00A41EA1" w14:paraId="0A013561" w14:textId="77777777" w:rsidTr="00720FE3">
        <w:tc>
          <w:tcPr>
            <w:tcW w:w="2263" w:type="dxa"/>
            <w:shd w:val="clear" w:color="auto" w:fill="F2F2F2" w:themeFill="background1" w:themeFillShade="F2"/>
            <w:hideMark/>
          </w:tcPr>
          <w:p w14:paraId="64ED0552" w14:textId="77777777" w:rsidR="00FB3371" w:rsidRPr="00A41EA1" w:rsidRDefault="00FB3371" w:rsidP="00FB3371">
            <w:pPr>
              <w:rPr>
                <w:rFonts w:cs="Arial"/>
                <w:b/>
                <w:bCs/>
                <w:szCs w:val="20"/>
                <w:lang w:val="en-SG"/>
              </w:rPr>
            </w:pPr>
            <w:r w:rsidRPr="00A41EA1">
              <w:rPr>
                <w:rFonts w:cs="Arial"/>
                <w:b/>
                <w:bCs/>
                <w:szCs w:val="20"/>
                <w:lang w:val="en-SG"/>
              </w:rPr>
              <w:t>Step</w:t>
            </w:r>
          </w:p>
        </w:tc>
        <w:tc>
          <w:tcPr>
            <w:tcW w:w="2694" w:type="dxa"/>
            <w:shd w:val="clear" w:color="auto" w:fill="F2F2F2" w:themeFill="background1" w:themeFillShade="F2"/>
            <w:hideMark/>
          </w:tcPr>
          <w:p w14:paraId="73F1F54D"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4110" w:type="dxa"/>
            <w:shd w:val="clear" w:color="auto" w:fill="F2F2F2" w:themeFill="background1" w:themeFillShade="F2"/>
            <w:hideMark/>
          </w:tcPr>
          <w:p w14:paraId="245C7500"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FB3371" w:rsidRPr="00A41EA1" w14:paraId="533A3499" w14:textId="77777777" w:rsidTr="00720FE3">
        <w:tc>
          <w:tcPr>
            <w:tcW w:w="2263" w:type="dxa"/>
            <w:hideMark/>
          </w:tcPr>
          <w:p w14:paraId="6B697C70" w14:textId="77777777" w:rsidR="00FB3371" w:rsidRPr="00A41EA1" w:rsidRDefault="00FB3371" w:rsidP="00FB3371">
            <w:pPr>
              <w:rPr>
                <w:rFonts w:cs="Arial"/>
                <w:szCs w:val="20"/>
                <w:lang w:val="en-SG"/>
              </w:rPr>
            </w:pPr>
            <w:r w:rsidRPr="00A41EA1">
              <w:rPr>
                <w:rFonts w:cs="Arial"/>
                <w:szCs w:val="20"/>
                <w:lang w:val="en-SG"/>
              </w:rPr>
              <w:t xml:space="preserve">Initiate </w:t>
            </w:r>
            <w:proofErr w:type="spellStart"/>
            <w:r w:rsidRPr="00A41EA1">
              <w:rPr>
                <w:rFonts w:cs="Arial"/>
                <w:szCs w:val="20"/>
                <w:lang w:val="en-SG"/>
              </w:rPr>
              <w:t>Singpass</w:t>
            </w:r>
            <w:proofErr w:type="spellEnd"/>
            <w:r w:rsidRPr="00A41EA1">
              <w:rPr>
                <w:rFonts w:cs="Arial"/>
                <w:szCs w:val="20"/>
                <w:lang w:val="en-SG"/>
              </w:rPr>
              <w:t>/</w:t>
            </w:r>
            <w:proofErr w:type="spellStart"/>
            <w:r w:rsidRPr="00A41EA1">
              <w:rPr>
                <w:rFonts w:cs="Arial"/>
                <w:szCs w:val="20"/>
                <w:lang w:val="en-SG"/>
              </w:rPr>
              <w:t>Corppass</w:t>
            </w:r>
            <w:proofErr w:type="spellEnd"/>
            <w:r w:rsidRPr="00A41EA1">
              <w:rPr>
                <w:rFonts w:cs="Arial"/>
                <w:szCs w:val="20"/>
                <w:lang w:val="en-SG"/>
              </w:rPr>
              <w:t xml:space="preserve"> login</w:t>
            </w:r>
          </w:p>
        </w:tc>
        <w:tc>
          <w:tcPr>
            <w:tcW w:w="2694" w:type="dxa"/>
            <w:hideMark/>
          </w:tcPr>
          <w:p w14:paraId="48D7C95A" w14:textId="77777777" w:rsidR="00FB3371" w:rsidRPr="00A41EA1" w:rsidRDefault="00FB3371" w:rsidP="00FB3371">
            <w:pPr>
              <w:rPr>
                <w:rFonts w:cs="Arial"/>
                <w:szCs w:val="20"/>
                <w:lang w:val="en-SG"/>
              </w:rPr>
            </w:pPr>
            <w:r w:rsidRPr="00A41EA1">
              <w:rPr>
                <w:rFonts w:cs="Arial"/>
                <w:szCs w:val="20"/>
                <w:lang w:val="en-SG"/>
              </w:rPr>
              <w:t>Start</w:t>
            </w:r>
          </w:p>
        </w:tc>
        <w:tc>
          <w:tcPr>
            <w:tcW w:w="4110" w:type="dxa"/>
            <w:hideMark/>
          </w:tcPr>
          <w:p w14:paraId="1954547E" w14:textId="77777777" w:rsidR="00FB3371" w:rsidRPr="00A41EA1" w:rsidRDefault="00FB3371" w:rsidP="00FB3371">
            <w:pPr>
              <w:rPr>
                <w:rFonts w:cs="Arial"/>
                <w:szCs w:val="20"/>
                <w:lang w:val="en-SG"/>
              </w:rPr>
            </w:pPr>
            <w:r w:rsidRPr="00A41EA1">
              <w:rPr>
                <w:rFonts w:cs="Arial"/>
                <w:szCs w:val="20"/>
                <w:lang w:val="en-SG"/>
              </w:rPr>
              <w:t xml:space="preserve">Offender will click Login buttons images for </w:t>
            </w:r>
            <w:proofErr w:type="gramStart"/>
            <w:r w:rsidRPr="00A41EA1">
              <w:rPr>
                <w:rFonts w:cs="Arial"/>
                <w:szCs w:val="20"/>
                <w:lang w:val="en-SG"/>
              </w:rPr>
              <w:t>Individual(</w:t>
            </w:r>
            <w:proofErr w:type="gramEnd"/>
            <w:r w:rsidRPr="00A41EA1">
              <w:rPr>
                <w:rFonts w:cs="Arial"/>
                <w:szCs w:val="20"/>
                <w:lang w:val="en-SG"/>
              </w:rPr>
              <w:t xml:space="preserve">SP) / </w:t>
            </w:r>
            <w:proofErr w:type="gramStart"/>
            <w:r w:rsidRPr="00A41EA1">
              <w:rPr>
                <w:rFonts w:cs="Arial"/>
                <w:szCs w:val="20"/>
                <w:lang w:val="en-SG"/>
              </w:rPr>
              <w:t>Business(</w:t>
            </w:r>
            <w:proofErr w:type="gramEnd"/>
            <w:r w:rsidRPr="00A41EA1">
              <w:rPr>
                <w:rFonts w:cs="Arial"/>
                <w:szCs w:val="20"/>
                <w:lang w:val="en-SG"/>
              </w:rPr>
              <w:t>CP) Users</w:t>
            </w:r>
          </w:p>
        </w:tc>
      </w:tr>
      <w:tr w:rsidR="00FB3371" w:rsidRPr="00A41EA1" w14:paraId="2E447D60" w14:textId="77777777" w:rsidTr="00720FE3">
        <w:tc>
          <w:tcPr>
            <w:tcW w:w="2263" w:type="dxa"/>
            <w:hideMark/>
          </w:tcPr>
          <w:p w14:paraId="7B00AEB7" w14:textId="2B031E7B" w:rsidR="00FB3371" w:rsidRPr="00A41EA1" w:rsidRDefault="00FB3371" w:rsidP="00FB3371">
            <w:pPr>
              <w:rPr>
                <w:rFonts w:cs="Arial"/>
                <w:szCs w:val="20"/>
                <w:lang w:val="en-SG"/>
              </w:rPr>
            </w:pPr>
            <w:r w:rsidRPr="00A41EA1">
              <w:rPr>
                <w:rFonts w:cs="Arial"/>
                <w:szCs w:val="20"/>
                <w:lang w:val="en-SG"/>
              </w:rPr>
              <w:t>eService call OCMS BE — POST</w:t>
            </w:r>
            <w:del w:id="6609" w:author="Mubiyarto Wibisono" w:date="2025-09-23T16:15:00Z" w16du:dateUtc="2025-09-23T08:15:00Z">
              <w:r w:rsidRPr="00A41EA1" w:rsidDel="00956BB2">
                <w:rPr>
                  <w:rFonts w:cs="Arial"/>
                  <w:szCs w:val="20"/>
                  <w:lang w:val="en-SG"/>
                </w:rPr>
                <w:delText xml:space="preserve"> /spcpDS/spcp/createAppTxnId</w:delText>
              </w:r>
            </w:del>
          </w:p>
        </w:tc>
        <w:tc>
          <w:tcPr>
            <w:tcW w:w="2694" w:type="dxa"/>
            <w:hideMark/>
          </w:tcPr>
          <w:p w14:paraId="643B9A37" w14:textId="77777777" w:rsidR="00FB3371" w:rsidRPr="00A41EA1" w:rsidRDefault="00FB3371" w:rsidP="00FB3371">
            <w:pPr>
              <w:rPr>
                <w:rFonts w:cs="Arial"/>
                <w:szCs w:val="20"/>
                <w:lang w:val="en-SG"/>
              </w:rPr>
            </w:pPr>
            <w:r w:rsidRPr="00A41EA1">
              <w:rPr>
                <w:rFonts w:cs="Arial"/>
                <w:szCs w:val="20"/>
                <w:lang w:val="en-SG"/>
              </w:rPr>
              <w:t>Request from eService to OCMS BE</w:t>
            </w:r>
          </w:p>
        </w:tc>
        <w:tc>
          <w:tcPr>
            <w:tcW w:w="4110" w:type="dxa"/>
            <w:hideMark/>
          </w:tcPr>
          <w:p w14:paraId="5D981402" w14:textId="2FB544F2" w:rsidR="00FB3371" w:rsidRPr="00A41EA1" w:rsidRDefault="00147A93" w:rsidP="00FB3371">
            <w:pPr>
              <w:rPr>
                <w:rFonts w:cs="Arial"/>
                <w:szCs w:val="20"/>
                <w:lang w:val="en-SG"/>
              </w:rPr>
            </w:pPr>
            <w:r>
              <w:rPr>
                <w:rFonts w:cs="Arial"/>
                <w:szCs w:val="20"/>
                <w:lang w:val="en-ID"/>
              </w:rPr>
              <w:t>eService will call OCMS BE</w:t>
            </w:r>
          </w:p>
        </w:tc>
      </w:tr>
      <w:tr w:rsidR="00FB3371" w:rsidRPr="00A41EA1" w14:paraId="1F62CFB2" w14:textId="77777777" w:rsidTr="00147A93">
        <w:tc>
          <w:tcPr>
            <w:tcW w:w="2263" w:type="dxa"/>
            <w:hideMark/>
          </w:tcPr>
          <w:p w14:paraId="148A8DE4" w14:textId="50C73C40" w:rsidR="00FB3371" w:rsidRPr="00A41EA1" w:rsidRDefault="00FB3371" w:rsidP="00FB3371">
            <w:pPr>
              <w:rPr>
                <w:rFonts w:cs="Arial"/>
                <w:szCs w:val="20"/>
                <w:lang w:val="en-SG"/>
              </w:rPr>
            </w:pPr>
            <w:r w:rsidRPr="00A41EA1">
              <w:rPr>
                <w:rFonts w:cs="Arial"/>
                <w:szCs w:val="20"/>
                <w:lang w:val="en-SG"/>
              </w:rPr>
              <w:t>OCMS BE call SPCP using APIM — POST</w:t>
            </w:r>
            <w:del w:id="6610" w:author="Mubiyarto Wibisono" w:date="2025-09-23T16:15:00Z" w16du:dateUtc="2025-09-23T08:15:00Z">
              <w:r w:rsidRPr="00A41EA1" w:rsidDel="00956BB2">
                <w:rPr>
                  <w:rFonts w:cs="Arial"/>
                  <w:szCs w:val="20"/>
                  <w:lang w:val="en-SG"/>
                </w:rPr>
                <w:delText xml:space="preserve"> /spcpDS/spcp/createAppTxnId/v1</w:delText>
              </w:r>
            </w:del>
          </w:p>
        </w:tc>
        <w:tc>
          <w:tcPr>
            <w:tcW w:w="2694" w:type="dxa"/>
            <w:hideMark/>
          </w:tcPr>
          <w:p w14:paraId="22721848" w14:textId="77777777" w:rsidR="00FB3371" w:rsidRPr="00CB3429" w:rsidRDefault="00FB3371" w:rsidP="00FB3371">
            <w:pPr>
              <w:rPr>
                <w:rFonts w:cs="Arial"/>
                <w:szCs w:val="20"/>
                <w:lang w:val="pt-BR"/>
              </w:rPr>
            </w:pPr>
            <w:r w:rsidRPr="00CB3429">
              <w:rPr>
                <w:rFonts w:cs="Arial"/>
                <w:szCs w:val="20"/>
                <w:lang w:val="pt-BR"/>
              </w:rPr>
              <w:t>OCMS BE → SPCP via APIM</w:t>
            </w:r>
          </w:p>
        </w:tc>
        <w:tc>
          <w:tcPr>
            <w:tcW w:w="4110" w:type="dxa"/>
          </w:tcPr>
          <w:p w14:paraId="0E1A3B54" w14:textId="046684DD" w:rsidR="00FB3371" w:rsidRPr="00A41EA1" w:rsidRDefault="00147A93" w:rsidP="00FB3371">
            <w:pPr>
              <w:rPr>
                <w:rFonts w:cs="Arial"/>
                <w:szCs w:val="20"/>
                <w:lang w:val="en-SG"/>
              </w:rPr>
            </w:pPr>
            <w:proofErr w:type="gramStart"/>
            <w:r>
              <w:rPr>
                <w:rFonts w:cs="Arial"/>
                <w:szCs w:val="20"/>
                <w:lang w:val="en-SG"/>
              </w:rPr>
              <w:t>Than</w:t>
            </w:r>
            <w:proofErr w:type="gramEnd"/>
            <w:r>
              <w:rPr>
                <w:rFonts w:cs="Arial"/>
                <w:szCs w:val="20"/>
                <w:lang w:val="en-SG"/>
              </w:rPr>
              <w:t xml:space="preserve"> OCMS </w:t>
            </w:r>
            <w:proofErr w:type="gramStart"/>
            <w:r>
              <w:rPr>
                <w:rFonts w:cs="Arial"/>
                <w:szCs w:val="20"/>
                <w:lang w:val="en-SG"/>
              </w:rPr>
              <w:t>BE will call</w:t>
            </w:r>
            <w:proofErr w:type="gramEnd"/>
            <w:r>
              <w:rPr>
                <w:rFonts w:cs="Arial"/>
                <w:szCs w:val="20"/>
                <w:lang w:val="en-SG"/>
              </w:rPr>
              <w:t xml:space="preserve"> SPCP</w:t>
            </w:r>
          </w:p>
        </w:tc>
      </w:tr>
      <w:tr w:rsidR="00FB3371" w:rsidRPr="00A41EA1" w14:paraId="3F7A70DF" w14:textId="77777777" w:rsidTr="00720FE3">
        <w:tc>
          <w:tcPr>
            <w:tcW w:w="2263" w:type="dxa"/>
            <w:hideMark/>
          </w:tcPr>
          <w:p w14:paraId="2CC6B2C3" w14:textId="77777777" w:rsidR="00FB3371" w:rsidRPr="00A41EA1" w:rsidRDefault="00FB3371" w:rsidP="00FB3371">
            <w:pPr>
              <w:rPr>
                <w:rFonts w:cs="Arial"/>
                <w:szCs w:val="20"/>
                <w:lang w:val="en-SG"/>
              </w:rPr>
            </w:pPr>
            <w:proofErr w:type="gramStart"/>
            <w:r w:rsidRPr="00A41EA1">
              <w:rPr>
                <w:rFonts w:cs="Arial"/>
                <w:szCs w:val="20"/>
                <w:lang w:val="en-SG"/>
              </w:rPr>
              <w:t>success ?</w:t>
            </w:r>
            <w:proofErr w:type="gramEnd"/>
          </w:p>
        </w:tc>
        <w:tc>
          <w:tcPr>
            <w:tcW w:w="2694" w:type="dxa"/>
            <w:hideMark/>
          </w:tcPr>
          <w:p w14:paraId="5DC4A72C" w14:textId="77777777" w:rsidR="00FB3371" w:rsidRPr="00A41EA1" w:rsidRDefault="00FB3371" w:rsidP="00FB3371">
            <w:pPr>
              <w:rPr>
                <w:rFonts w:cs="Arial"/>
                <w:szCs w:val="20"/>
                <w:lang w:val="en-SG"/>
              </w:rPr>
            </w:pPr>
            <w:r w:rsidRPr="00A41EA1">
              <w:rPr>
                <w:rFonts w:cs="Arial"/>
                <w:szCs w:val="20"/>
                <w:lang w:val="en-SG"/>
              </w:rPr>
              <w:t>Decision</w:t>
            </w:r>
          </w:p>
        </w:tc>
        <w:tc>
          <w:tcPr>
            <w:tcW w:w="4110" w:type="dxa"/>
            <w:hideMark/>
          </w:tcPr>
          <w:p w14:paraId="5C4E35FF" w14:textId="77777777" w:rsidR="00FB3371" w:rsidRPr="00A41EA1" w:rsidRDefault="00FB3371" w:rsidP="00FB3371">
            <w:pPr>
              <w:rPr>
                <w:rFonts w:cs="Arial"/>
                <w:szCs w:val="20"/>
                <w:lang w:val="en-SG"/>
              </w:rPr>
            </w:pPr>
            <w:r w:rsidRPr="00A41EA1">
              <w:rPr>
                <w:rFonts w:cs="Arial"/>
                <w:szCs w:val="20"/>
                <w:lang w:val="en-SG"/>
              </w:rPr>
              <w:t xml:space="preserve">Branch on result of </w:t>
            </w:r>
            <w:proofErr w:type="spellStart"/>
            <w:r w:rsidRPr="00A41EA1">
              <w:rPr>
                <w:rFonts w:cs="Arial"/>
                <w:szCs w:val="20"/>
                <w:lang w:val="en-SG"/>
              </w:rPr>
              <w:t>createAppTxnId</w:t>
            </w:r>
            <w:proofErr w:type="spellEnd"/>
            <w:r w:rsidRPr="00A41EA1">
              <w:rPr>
                <w:rFonts w:cs="Arial"/>
                <w:szCs w:val="20"/>
                <w:lang w:val="en-SG"/>
              </w:rPr>
              <w:t>.</w:t>
            </w:r>
          </w:p>
        </w:tc>
      </w:tr>
      <w:tr w:rsidR="00FB3371" w:rsidRPr="00A41EA1" w14:paraId="5F7968E8" w14:textId="77777777" w:rsidTr="00720FE3">
        <w:tc>
          <w:tcPr>
            <w:tcW w:w="2263" w:type="dxa"/>
            <w:hideMark/>
          </w:tcPr>
          <w:p w14:paraId="5748F0CE" w14:textId="77777777" w:rsidR="00FB3371" w:rsidRPr="00A41EA1" w:rsidRDefault="00FB3371" w:rsidP="00FB3371">
            <w:pPr>
              <w:rPr>
                <w:rFonts w:cs="Arial"/>
                <w:szCs w:val="20"/>
                <w:lang w:val="en-SG"/>
              </w:rPr>
            </w:pPr>
            <w:r w:rsidRPr="00A41EA1">
              <w:rPr>
                <w:rFonts w:cs="Arial"/>
                <w:szCs w:val="20"/>
                <w:lang w:val="en-SG"/>
              </w:rPr>
              <w:t>response error</w:t>
            </w:r>
          </w:p>
        </w:tc>
        <w:tc>
          <w:tcPr>
            <w:tcW w:w="2694" w:type="dxa"/>
            <w:hideMark/>
          </w:tcPr>
          <w:p w14:paraId="244AE7DA" w14:textId="77777777" w:rsidR="00FB3371" w:rsidRPr="00A41EA1" w:rsidRDefault="00FB3371" w:rsidP="00FB3371">
            <w:pPr>
              <w:rPr>
                <w:rFonts w:cs="Arial"/>
                <w:szCs w:val="20"/>
                <w:lang w:val="en-SG"/>
              </w:rPr>
            </w:pPr>
            <w:r w:rsidRPr="00A41EA1">
              <w:rPr>
                <w:rFonts w:cs="Arial"/>
                <w:szCs w:val="20"/>
                <w:lang w:val="en-SG"/>
              </w:rPr>
              <w:t>Error path</w:t>
            </w:r>
          </w:p>
        </w:tc>
        <w:tc>
          <w:tcPr>
            <w:tcW w:w="4110" w:type="dxa"/>
            <w:hideMark/>
          </w:tcPr>
          <w:p w14:paraId="5FC231A2" w14:textId="77777777" w:rsidR="00AA0751" w:rsidRDefault="00FB3371" w:rsidP="00FB3371">
            <w:pPr>
              <w:rPr>
                <w:ins w:id="6611" w:author="Mubiyarto Wibisono" w:date="2025-09-05T10:22:00Z" w16du:dateUtc="2025-09-05T03:22:00Z"/>
                <w:rFonts w:cs="Arial"/>
                <w:szCs w:val="20"/>
                <w:lang w:val="en-SG"/>
              </w:rPr>
            </w:pPr>
            <w:r w:rsidRPr="00A41EA1">
              <w:rPr>
                <w:rFonts w:cs="Arial"/>
                <w:szCs w:val="20"/>
                <w:lang w:val="en-SG"/>
              </w:rPr>
              <w:t xml:space="preserve">{ </w:t>
            </w:r>
          </w:p>
          <w:p w14:paraId="39CB8228" w14:textId="77777777" w:rsidR="00AA0751" w:rsidRDefault="00FB3371" w:rsidP="00FB3371">
            <w:pPr>
              <w:rPr>
                <w:ins w:id="6612" w:author="Mubiyarto Wibisono" w:date="2025-09-05T10:22:00Z" w16du:dateUtc="2025-09-05T03:22:00Z"/>
                <w:rFonts w:cs="Arial"/>
                <w:szCs w:val="20"/>
                <w:lang w:val="en-SG"/>
              </w:rPr>
            </w:pPr>
            <w:r w:rsidRPr="00A41EA1">
              <w:rPr>
                <w:rFonts w:cs="Arial"/>
                <w:szCs w:val="20"/>
                <w:lang w:val="en-SG"/>
              </w:rPr>
              <w:t>"</w:t>
            </w:r>
            <w:proofErr w:type="spellStart"/>
            <w:r w:rsidRPr="00A41EA1">
              <w:rPr>
                <w:rFonts w:cs="Arial"/>
                <w:szCs w:val="20"/>
                <w:lang w:val="en-SG"/>
              </w:rPr>
              <w:t>responseCode</w:t>
            </w:r>
            <w:proofErr w:type="spellEnd"/>
            <w:r w:rsidRPr="00A41EA1">
              <w:rPr>
                <w:rFonts w:cs="Arial"/>
                <w:szCs w:val="20"/>
                <w:lang w:val="en-SG"/>
              </w:rPr>
              <w:t xml:space="preserve">": "SP300", </w:t>
            </w:r>
          </w:p>
          <w:p w14:paraId="1AEF7D8C" w14:textId="77777777" w:rsidR="00AA0751" w:rsidRDefault="00FB3371" w:rsidP="00FB3371">
            <w:pPr>
              <w:rPr>
                <w:ins w:id="6613" w:author="Mubiyarto Wibisono" w:date="2025-09-05T10:22:00Z" w16du:dateUtc="2025-09-05T03:22:00Z"/>
                <w:rFonts w:cs="Arial"/>
                <w:szCs w:val="20"/>
                <w:lang w:val="en-SG"/>
              </w:rPr>
            </w:pPr>
            <w:r w:rsidRPr="00A41EA1">
              <w:rPr>
                <w:rFonts w:cs="Arial"/>
                <w:szCs w:val="20"/>
                <w:lang w:val="en-SG"/>
              </w:rPr>
              <w:t>"</w:t>
            </w:r>
            <w:proofErr w:type="spellStart"/>
            <w:r w:rsidRPr="00A41EA1">
              <w:rPr>
                <w:rFonts w:cs="Arial"/>
                <w:szCs w:val="20"/>
                <w:lang w:val="en-SG"/>
              </w:rPr>
              <w:t>responseMsg</w:t>
            </w:r>
            <w:proofErr w:type="spellEnd"/>
            <w:r w:rsidRPr="00A41EA1">
              <w:rPr>
                <w:rFonts w:cs="Arial"/>
                <w:szCs w:val="20"/>
                <w:lang w:val="en-SG"/>
              </w:rPr>
              <w:t xml:space="preserve">": "Missing required input parameter" </w:t>
            </w:r>
          </w:p>
          <w:p w14:paraId="68AD67F1" w14:textId="4DF068C0" w:rsidR="00FB3371" w:rsidRPr="00A41EA1" w:rsidRDefault="00FB3371" w:rsidP="00FB3371">
            <w:pPr>
              <w:rPr>
                <w:rFonts w:cs="Arial"/>
                <w:szCs w:val="20"/>
                <w:lang w:val="en-SG"/>
              </w:rPr>
            </w:pPr>
            <w:r w:rsidRPr="00A41EA1">
              <w:rPr>
                <w:rFonts w:cs="Arial"/>
                <w:szCs w:val="20"/>
                <w:lang w:val="en-SG"/>
              </w:rPr>
              <w:t>} → End.</w:t>
            </w:r>
          </w:p>
        </w:tc>
      </w:tr>
      <w:tr w:rsidR="00FB3371" w:rsidRPr="00A41EA1" w14:paraId="082D0F72" w14:textId="77777777" w:rsidTr="00720FE3">
        <w:tc>
          <w:tcPr>
            <w:tcW w:w="2263" w:type="dxa"/>
            <w:hideMark/>
          </w:tcPr>
          <w:p w14:paraId="4FBA7CBF" w14:textId="77777777" w:rsidR="00FB3371" w:rsidRPr="00A41EA1" w:rsidRDefault="00FB3371" w:rsidP="00FB3371">
            <w:pPr>
              <w:rPr>
                <w:rFonts w:cs="Arial"/>
                <w:szCs w:val="20"/>
                <w:lang w:val="en-SG"/>
              </w:rPr>
            </w:pPr>
            <w:r w:rsidRPr="00A41EA1">
              <w:rPr>
                <w:rFonts w:cs="Arial"/>
                <w:szCs w:val="20"/>
                <w:lang w:val="en-SG"/>
              </w:rPr>
              <w:t>response success</w:t>
            </w:r>
          </w:p>
        </w:tc>
        <w:tc>
          <w:tcPr>
            <w:tcW w:w="2694" w:type="dxa"/>
            <w:hideMark/>
          </w:tcPr>
          <w:p w14:paraId="40509DE1" w14:textId="77777777" w:rsidR="00FB3371" w:rsidRPr="00A41EA1" w:rsidRDefault="00FB3371" w:rsidP="00FB3371">
            <w:pPr>
              <w:rPr>
                <w:rFonts w:cs="Arial"/>
                <w:szCs w:val="20"/>
                <w:lang w:val="en-SG"/>
              </w:rPr>
            </w:pPr>
            <w:r w:rsidRPr="00A41EA1">
              <w:rPr>
                <w:rFonts w:cs="Arial"/>
                <w:szCs w:val="20"/>
                <w:lang w:val="en-SG"/>
              </w:rPr>
              <w:t>Success path</w:t>
            </w:r>
          </w:p>
        </w:tc>
        <w:tc>
          <w:tcPr>
            <w:tcW w:w="4110" w:type="dxa"/>
            <w:hideMark/>
          </w:tcPr>
          <w:p w14:paraId="699C5F88" w14:textId="77777777" w:rsidR="00AA0751" w:rsidRDefault="00FB3371" w:rsidP="00FB3371">
            <w:pPr>
              <w:rPr>
                <w:ins w:id="6614" w:author="Mubiyarto Wibisono" w:date="2025-09-05T10:22:00Z" w16du:dateUtc="2025-09-05T03:22:00Z"/>
                <w:rFonts w:cs="Arial"/>
                <w:szCs w:val="20"/>
                <w:lang w:val="en-SG"/>
              </w:rPr>
            </w:pPr>
            <w:r w:rsidRPr="00A41EA1">
              <w:rPr>
                <w:rFonts w:cs="Arial"/>
                <w:szCs w:val="20"/>
                <w:lang w:val="en-SG"/>
              </w:rPr>
              <w:t xml:space="preserve">{ </w:t>
            </w:r>
          </w:p>
          <w:p w14:paraId="6475603A" w14:textId="77777777" w:rsidR="00AA0751" w:rsidRDefault="00FB3371" w:rsidP="00FB3371">
            <w:pPr>
              <w:rPr>
                <w:ins w:id="6615" w:author="Mubiyarto Wibisono" w:date="2025-09-05T10:22:00Z" w16du:dateUtc="2025-09-05T03:22:00Z"/>
                <w:rFonts w:cs="Arial"/>
                <w:szCs w:val="20"/>
                <w:lang w:val="en-SG"/>
              </w:rPr>
            </w:pPr>
            <w:r w:rsidRPr="00A41EA1">
              <w:rPr>
                <w:rFonts w:cs="Arial"/>
                <w:szCs w:val="20"/>
                <w:lang w:val="en-SG"/>
              </w:rPr>
              <w:t>"</w:t>
            </w:r>
            <w:proofErr w:type="spellStart"/>
            <w:r w:rsidRPr="00A41EA1">
              <w:rPr>
                <w:rFonts w:cs="Arial"/>
                <w:szCs w:val="20"/>
                <w:lang w:val="en-SG"/>
              </w:rPr>
              <w:t>responseCode</w:t>
            </w:r>
            <w:proofErr w:type="spellEnd"/>
            <w:r w:rsidRPr="00A41EA1">
              <w:rPr>
                <w:rFonts w:cs="Arial"/>
                <w:szCs w:val="20"/>
                <w:lang w:val="en-SG"/>
              </w:rPr>
              <w:t xml:space="preserve">": "SP200", </w:t>
            </w:r>
          </w:p>
          <w:p w14:paraId="66119458" w14:textId="77777777" w:rsidR="00AA0751" w:rsidRDefault="00FB3371" w:rsidP="00FB3371">
            <w:pPr>
              <w:rPr>
                <w:ins w:id="6616" w:author="Mubiyarto Wibisono" w:date="2025-09-05T10:23:00Z" w16du:dateUtc="2025-09-05T03:23:00Z"/>
                <w:rFonts w:cs="Arial"/>
                <w:szCs w:val="20"/>
                <w:lang w:val="en-SG"/>
              </w:rPr>
            </w:pPr>
            <w:r w:rsidRPr="00A41EA1">
              <w:rPr>
                <w:rFonts w:cs="Arial"/>
                <w:szCs w:val="20"/>
                <w:lang w:val="en-SG"/>
              </w:rPr>
              <w:t>"</w:t>
            </w:r>
            <w:proofErr w:type="spellStart"/>
            <w:r w:rsidRPr="00A41EA1">
              <w:rPr>
                <w:rFonts w:cs="Arial"/>
                <w:szCs w:val="20"/>
                <w:lang w:val="en-SG"/>
              </w:rPr>
              <w:t>responseMsg</w:t>
            </w:r>
            <w:proofErr w:type="spellEnd"/>
            <w:r w:rsidRPr="00A41EA1">
              <w:rPr>
                <w:rFonts w:cs="Arial"/>
                <w:szCs w:val="20"/>
                <w:lang w:val="en-SG"/>
              </w:rPr>
              <w:t xml:space="preserve">": "Success", </w:t>
            </w:r>
          </w:p>
          <w:p w14:paraId="1C9809F9" w14:textId="77777777" w:rsidR="00AA0751" w:rsidRDefault="00FB3371" w:rsidP="00FB3371">
            <w:pPr>
              <w:rPr>
                <w:ins w:id="6617" w:author="Mubiyarto Wibisono" w:date="2025-09-05T10:23:00Z" w16du:dateUtc="2025-09-05T03:23:00Z"/>
                <w:rFonts w:cs="Arial"/>
                <w:szCs w:val="20"/>
                <w:lang w:val="en-SG"/>
              </w:rPr>
            </w:pPr>
            <w:r w:rsidRPr="00A41EA1">
              <w:rPr>
                <w:rFonts w:cs="Arial"/>
                <w:szCs w:val="20"/>
                <w:lang w:val="en-SG"/>
              </w:rPr>
              <w:t>"</w:t>
            </w:r>
            <w:proofErr w:type="spellStart"/>
            <w:r w:rsidRPr="00A41EA1">
              <w:rPr>
                <w:rFonts w:cs="Arial"/>
                <w:szCs w:val="20"/>
                <w:lang w:val="en-SG"/>
              </w:rPr>
              <w:t>appTxnId</w:t>
            </w:r>
            <w:proofErr w:type="spellEnd"/>
            <w:r w:rsidRPr="00A41EA1">
              <w:rPr>
                <w:rFonts w:cs="Arial"/>
                <w:szCs w:val="20"/>
                <w:lang w:val="en-SG"/>
              </w:rPr>
              <w:t xml:space="preserve">": "SP210422026491" </w:t>
            </w:r>
          </w:p>
          <w:p w14:paraId="6FC58931" w14:textId="678CB8BD" w:rsidR="00FB3371" w:rsidRPr="00A41EA1" w:rsidRDefault="00FB3371" w:rsidP="00FB3371">
            <w:pPr>
              <w:rPr>
                <w:rFonts w:cs="Arial"/>
                <w:szCs w:val="20"/>
                <w:lang w:val="en-SG"/>
              </w:rPr>
            </w:pPr>
            <w:r w:rsidRPr="00A41EA1">
              <w:rPr>
                <w:rFonts w:cs="Arial"/>
                <w:szCs w:val="20"/>
                <w:lang w:val="en-SG"/>
              </w:rPr>
              <w:t>}.</w:t>
            </w:r>
          </w:p>
        </w:tc>
      </w:tr>
      <w:tr w:rsidR="00FB3371" w:rsidRPr="00A41EA1" w14:paraId="0354BE23" w14:textId="77777777" w:rsidTr="00720FE3">
        <w:tc>
          <w:tcPr>
            <w:tcW w:w="2263" w:type="dxa"/>
            <w:hideMark/>
          </w:tcPr>
          <w:p w14:paraId="43B63898" w14:textId="77777777" w:rsidR="00FB3371" w:rsidRPr="00A41EA1" w:rsidRDefault="00FB3371" w:rsidP="00FB3371">
            <w:pPr>
              <w:rPr>
                <w:rFonts w:cs="Arial"/>
                <w:szCs w:val="20"/>
                <w:lang w:val="en-SG"/>
              </w:rPr>
            </w:pPr>
            <w:r w:rsidRPr="00A41EA1">
              <w:rPr>
                <w:rFonts w:cs="Arial"/>
                <w:szCs w:val="20"/>
                <w:lang w:val="en-SG"/>
              </w:rPr>
              <w:t>eService redirect to SPCP page</w:t>
            </w:r>
          </w:p>
        </w:tc>
        <w:tc>
          <w:tcPr>
            <w:tcW w:w="2694" w:type="dxa"/>
            <w:hideMark/>
          </w:tcPr>
          <w:p w14:paraId="40A5F131" w14:textId="77777777" w:rsidR="00FB3371" w:rsidRPr="00A41EA1" w:rsidRDefault="00FB3371" w:rsidP="00FB3371">
            <w:pPr>
              <w:rPr>
                <w:rFonts w:cs="Arial"/>
                <w:szCs w:val="20"/>
                <w:lang w:val="en-SG"/>
              </w:rPr>
            </w:pPr>
            <w:r w:rsidRPr="00A41EA1">
              <w:rPr>
                <w:rFonts w:cs="Arial"/>
                <w:szCs w:val="20"/>
                <w:lang w:val="en-SG"/>
              </w:rPr>
              <w:t>Redirect URL</w:t>
            </w:r>
          </w:p>
        </w:tc>
        <w:tc>
          <w:tcPr>
            <w:tcW w:w="4110" w:type="dxa"/>
            <w:hideMark/>
          </w:tcPr>
          <w:p w14:paraId="3922B3B3" w14:textId="6CD1FD7F" w:rsidR="00FB3371" w:rsidRPr="00A41EA1" w:rsidRDefault="00956BB2" w:rsidP="00FB3371">
            <w:pPr>
              <w:rPr>
                <w:rFonts w:cs="Arial"/>
                <w:szCs w:val="20"/>
                <w:lang w:val="en-SG"/>
              </w:rPr>
            </w:pPr>
            <w:ins w:id="6618" w:author="Mubiyarto Wibisono" w:date="2025-09-23T16:16:00Z">
              <w:r w:rsidRPr="00956BB2">
                <w:rPr>
                  <w:rFonts w:cs="Arial"/>
                  <w:szCs w:val="20"/>
                  <w:lang w:val="en-ID"/>
                </w:rPr>
                <w:t>https://w2.ura.gov.sg/spcpWeb/uraSPservices.do</w:t>
              </w:r>
            </w:ins>
            <w:ins w:id="6619" w:author="Mubiyarto Wibisono" w:date="2025-09-19T16:42:00Z">
              <w:del w:id="6620" w:author="Mubiyarto Wibisono" w:date="2025-09-23T16:16:00Z" w16du:dateUtc="2025-09-23T08:16:00Z">
                <w:r w:rsidR="005F63C4" w:rsidRPr="005F63C4" w:rsidDel="00956BB2">
                  <w:rPr>
                    <w:rFonts w:cs="Arial"/>
                    <w:szCs w:val="20"/>
                    <w:lang w:val="en-ID"/>
                  </w:rPr>
                  <w:delText>https://eapi.uraaz.gov.sg/</w:delText>
                </w:r>
              </w:del>
            </w:ins>
            <w:del w:id="6621" w:author="Mubiyarto Wibisono" w:date="2025-09-23T16:16:00Z" w16du:dateUtc="2025-09-23T08:16:00Z">
              <w:r w:rsidR="00FB3371" w:rsidRPr="00A41EA1" w:rsidDel="00956BB2">
                <w:rPr>
                  <w:rFonts w:cs="Arial"/>
                  <w:szCs w:val="20"/>
                  <w:lang w:val="en-SG"/>
                </w:rPr>
                <w:delText>https://www2.ura.gov.sg/spcpWeb/uraSPservices.do</w:delText>
              </w:r>
            </w:del>
            <w:r w:rsidR="00FB3371" w:rsidRPr="00A41EA1">
              <w:rPr>
                <w:rFonts w:cs="Arial"/>
                <w:szCs w:val="20"/>
                <w:lang w:val="en-SG"/>
              </w:rPr>
              <w:t>?appTxnId=&lt;appTxnId&gt;&amp;sessionId=&lt;sessionId&gt;&amp;appId=&lt;appId&gt;&amp;authType={SP/CP}.</w:t>
            </w:r>
          </w:p>
        </w:tc>
      </w:tr>
      <w:tr w:rsidR="00FB3371" w:rsidRPr="00A41EA1" w14:paraId="371F32CA" w14:textId="77777777" w:rsidTr="00720FE3">
        <w:tc>
          <w:tcPr>
            <w:tcW w:w="2263" w:type="dxa"/>
            <w:hideMark/>
          </w:tcPr>
          <w:p w14:paraId="650EEB9A" w14:textId="77777777" w:rsidR="00FB3371" w:rsidRPr="00A41EA1" w:rsidRDefault="00FB3371" w:rsidP="00FB3371">
            <w:pPr>
              <w:rPr>
                <w:rFonts w:cs="Arial"/>
                <w:szCs w:val="20"/>
                <w:lang w:val="en-SG"/>
              </w:rPr>
            </w:pPr>
            <w:r w:rsidRPr="00A41EA1">
              <w:rPr>
                <w:rFonts w:cs="Arial"/>
                <w:szCs w:val="20"/>
                <w:lang w:val="en-SG"/>
              </w:rPr>
              <w:t>user success login and SPCP redirect to eService</w:t>
            </w:r>
          </w:p>
        </w:tc>
        <w:tc>
          <w:tcPr>
            <w:tcW w:w="2694" w:type="dxa"/>
            <w:hideMark/>
          </w:tcPr>
          <w:p w14:paraId="08715735" w14:textId="77777777" w:rsidR="00FB3371" w:rsidRPr="00A41EA1" w:rsidRDefault="00FB3371" w:rsidP="00FB3371">
            <w:pPr>
              <w:rPr>
                <w:rFonts w:cs="Arial"/>
                <w:szCs w:val="20"/>
                <w:lang w:val="en-SG"/>
              </w:rPr>
            </w:pPr>
            <w:r w:rsidRPr="00A41EA1">
              <w:rPr>
                <w:rFonts w:cs="Arial"/>
                <w:szCs w:val="20"/>
                <w:lang w:val="en-SG"/>
              </w:rPr>
              <w:t>Callback to eService</w:t>
            </w:r>
          </w:p>
        </w:tc>
        <w:tc>
          <w:tcPr>
            <w:tcW w:w="4110" w:type="dxa"/>
            <w:hideMark/>
          </w:tcPr>
          <w:p w14:paraId="7F2B31B7" w14:textId="5C30FE9E" w:rsidR="00FB3371" w:rsidRPr="00A41EA1" w:rsidRDefault="00956BB2" w:rsidP="00FB3371">
            <w:pPr>
              <w:rPr>
                <w:rFonts w:cs="Arial"/>
                <w:szCs w:val="20"/>
                <w:lang w:val="en-SG"/>
              </w:rPr>
            </w:pPr>
            <w:ins w:id="6622" w:author="Mubiyarto Wibisono" w:date="2025-09-23T16:17:00Z">
              <w:r w:rsidRPr="00956BB2">
                <w:rPr>
                  <w:rFonts w:cs="Arial"/>
                  <w:szCs w:val="20"/>
                  <w:lang w:val="en-ID"/>
                </w:rPr>
                <w:t>https://parking2.ura.gov.sg/ocms/resolveSpCpArtifact</w:t>
              </w:r>
            </w:ins>
            <w:del w:id="6623" w:author="Mubiyarto Wibisono" w:date="2025-09-23T16:17:00Z" w16du:dateUtc="2025-09-23T08:17:00Z">
              <w:r w:rsidR="00FB3371" w:rsidRPr="00A41EA1" w:rsidDel="00956BB2">
                <w:rPr>
                  <w:rFonts w:cs="Arial"/>
                  <w:szCs w:val="20"/>
                  <w:lang w:val="en-SG"/>
                </w:rPr>
                <w:delText>https://parking3.ura.gov.sg/car-parks-portal/ocms/callback.html</w:delText>
              </w:r>
            </w:del>
            <w:r w:rsidR="00FB3371" w:rsidRPr="00A41EA1">
              <w:rPr>
                <w:rFonts w:cs="Arial"/>
                <w:szCs w:val="20"/>
                <w:lang w:val="en-SG"/>
              </w:rPr>
              <w:t>?authType={SP/</w:t>
            </w:r>
            <w:proofErr w:type="gramStart"/>
            <w:r w:rsidR="00FB3371" w:rsidRPr="00A41EA1">
              <w:rPr>
                <w:rFonts w:cs="Arial"/>
                <w:szCs w:val="20"/>
                <w:lang w:val="en-SG"/>
              </w:rPr>
              <w:t>CP}&amp;</w:t>
            </w:r>
            <w:proofErr w:type="gramEnd"/>
            <w:r w:rsidR="00FB3371" w:rsidRPr="00A41EA1">
              <w:rPr>
                <w:rFonts w:cs="Arial"/>
                <w:szCs w:val="20"/>
                <w:lang w:val="en-SG"/>
              </w:rPr>
              <w:t>appId=&lt;appId&gt;&amp;appTxnId=&lt;appTxnId&gt;&amp;authTxnId=&lt;authTxnId&gt;.</w:t>
            </w:r>
          </w:p>
        </w:tc>
      </w:tr>
      <w:tr w:rsidR="00FB3371" w:rsidRPr="00A41EA1" w14:paraId="47E6B9E6" w14:textId="77777777" w:rsidTr="00720FE3">
        <w:tc>
          <w:tcPr>
            <w:tcW w:w="2263" w:type="dxa"/>
            <w:hideMark/>
          </w:tcPr>
          <w:p w14:paraId="42EC4C38" w14:textId="19526388" w:rsidR="00FB3371" w:rsidRPr="00A41EA1" w:rsidRDefault="00FB3371" w:rsidP="00FB3371">
            <w:pPr>
              <w:rPr>
                <w:rFonts w:cs="Arial"/>
                <w:szCs w:val="20"/>
                <w:lang w:val="en-SG"/>
              </w:rPr>
            </w:pPr>
            <w:r w:rsidRPr="00A41EA1">
              <w:rPr>
                <w:rFonts w:cs="Arial"/>
                <w:szCs w:val="20"/>
                <w:lang w:val="en-SG"/>
              </w:rPr>
              <w:t>eService call OCMS BE</w:t>
            </w:r>
            <w:del w:id="6624" w:author="Mubiyarto Wibisono" w:date="2025-09-23T16:18:00Z" w16du:dateUtc="2025-09-23T08:18:00Z">
              <w:r w:rsidRPr="00A41EA1" w:rsidDel="00956BB2">
                <w:rPr>
                  <w:rFonts w:cs="Arial"/>
                  <w:szCs w:val="20"/>
                  <w:lang w:val="en-SG"/>
                </w:rPr>
                <w:delText xml:space="preserve"> — /spcpDS/spcp/getAuthResponse</w:delText>
              </w:r>
            </w:del>
          </w:p>
        </w:tc>
        <w:tc>
          <w:tcPr>
            <w:tcW w:w="2694" w:type="dxa"/>
            <w:hideMark/>
          </w:tcPr>
          <w:p w14:paraId="7E34DC34" w14:textId="77777777" w:rsidR="00FB3371" w:rsidRPr="00A41EA1" w:rsidRDefault="00FB3371" w:rsidP="00FB3371">
            <w:pPr>
              <w:rPr>
                <w:rFonts w:cs="Arial"/>
                <w:szCs w:val="20"/>
                <w:lang w:val="en-SG"/>
              </w:rPr>
            </w:pPr>
            <w:r w:rsidRPr="00A41EA1">
              <w:rPr>
                <w:rFonts w:cs="Arial"/>
                <w:szCs w:val="20"/>
                <w:lang w:val="en-SG"/>
              </w:rPr>
              <w:t>Request from eService to OCMS BE</w:t>
            </w:r>
          </w:p>
        </w:tc>
        <w:tc>
          <w:tcPr>
            <w:tcW w:w="4110" w:type="dxa"/>
            <w:hideMark/>
          </w:tcPr>
          <w:p w14:paraId="259D9B02" w14:textId="02AFFB85" w:rsidR="00956BB2" w:rsidRDefault="00956BB2" w:rsidP="00FB3371">
            <w:pPr>
              <w:rPr>
                <w:ins w:id="6625" w:author="Mubiyarto Wibisono" w:date="2025-09-23T16:18:00Z" w16du:dateUtc="2025-09-23T08:18:00Z"/>
                <w:rFonts w:cs="Arial"/>
                <w:szCs w:val="20"/>
                <w:lang w:val="en-SG"/>
              </w:rPr>
            </w:pPr>
            <w:ins w:id="6626" w:author="Mubiyarto Wibisono" w:date="2025-09-23T16:18:00Z">
              <w:r w:rsidRPr="00956BB2">
                <w:rPr>
                  <w:rFonts w:cs="Arial"/>
                  <w:szCs w:val="20"/>
                  <w:lang w:val="en-ID"/>
                </w:rPr>
                <w:t>https://parking2.ura.gov.sg/spcpDS/spcp/getAuthResponse/v1</w:t>
              </w:r>
            </w:ins>
          </w:p>
          <w:p w14:paraId="6B818FEF" w14:textId="77777777" w:rsidR="00956BB2" w:rsidRDefault="00956BB2" w:rsidP="00FB3371">
            <w:pPr>
              <w:rPr>
                <w:ins w:id="6627" w:author="Mubiyarto Wibisono" w:date="2025-09-23T16:18:00Z" w16du:dateUtc="2025-09-23T08:18:00Z"/>
                <w:rFonts w:cs="Arial"/>
                <w:szCs w:val="20"/>
                <w:lang w:val="en-SG"/>
              </w:rPr>
            </w:pPr>
          </w:p>
          <w:p w14:paraId="4CF0AB41" w14:textId="2A507412" w:rsidR="00FB3371" w:rsidRPr="00A41EA1" w:rsidRDefault="00FB3371" w:rsidP="00FB3371">
            <w:pPr>
              <w:rPr>
                <w:rFonts w:cs="Arial"/>
                <w:szCs w:val="20"/>
                <w:lang w:val="en-SG"/>
              </w:rPr>
            </w:pPr>
            <w:r w:rsidRPr="00A41EA1">
              <w:rPr>
                <w:rFonts w:cs="Arial"/>
                <w:szCs w:val="20"/>
                <w:lang w:val="en-SG"/>
              </w:rPr>
              <w:lastRenderedPageBreak/>
              <w:t xml:space="preserve">Payload: </w:t>
            </w:r>
            <w:proofErr w:type="spellStart"/>
            <w:r w:rsidRPr="00A41EA1">
              <w:rPr>
                <w:rFonts w:cs="Arial"/>
                <w:szCs w:val="20"/>
                <w:lang w:val="en-SG"/>
              </w:rPr>
              <w:t>appId</w:t>
            </w:r>
            <w:proofErr w:type="spellEnd"/>
            <w:r w:rsidRPr="00A41EA1">
              <w:rPr>
                <w:rFonts w:cs="Arial"/>
                <w:szCs w:val="20"/>
                <w:lang w:val="en-SG"/>
              </w:rPr>
              <w:t>: &lt;</w:t>
            </w:r>
            <w:proofErr w:type="spellStart"/>
            <w:r w:rsidRPr="00A41EA1">
              <w:rPr>
                <w:rFonts w:cs="Arial"/>
                <w:szCs w:val="20"/>
                <w:lang w:val="en-SG"/>
              </w:rPr>
              <w:t>appId</w:t>
            </w:r>
            <w:proofErr w:type="spellEnd"/>
            <w:r w:rsidRPr="00A41EA1">
              <w:rPr>
                <w:rFonts w:cs="Arial"/>
                <w:szCs w:val="20"/>
                <w:lang w:val="en-SG"/>
              </w:rPr>
              <w:t xml:space="preserve">&gt;, </w:t>
            </w:r>
            <w:proofErr w:type="spellStart"/>
            <w:r w:rsidRPr="00A41EA1">
              <w:rPr>
                <w:rFonts w:cs="Arial"/>
                <w:szCs w:val="20"/>
                <w:lang w:val="en-SG"/>
              </w:rPr>
              <w:t>authTxnId</w:t>
            </w:r>
            <w:proofErr w:type="spellEnd"/>
            <w:r w:rsidRPr="00A41EA1">
              <w:rPr>
                <w:rFonts w:cs="Arial"/>
                <w:szCs w:val="20"/>
                <w:lang w:val="en-SG"/>
              </w:rPr>
              <w:t>: &lt;</w:t>
            </w:r>
            <w:proofErr w:type="spellStart"/>
            <w:r w:rsidRPr="00A41EA1">
              <w:rPr>
                <w:rFonts w:cs="Arial"/>
                <w:szCs w:val="20"/>
                <w:lang w:val="en-SG"/>
              </w:rPr>
              <w:t>authTxnId</w:t>
            </w:r>
            <w:proofErr w:type="spellEnd"/>
            <w:r w:rsidRPr="00A41EA1">
              <w:rPr>
                <w:rFonts w:cs="Arial"/>
                <w:szCs w:val="20"/>
                <w:lang w:val="en-SG"/>
              </w:rPr>
              <w:t>&gt;.</w:t>
            </w:r>
          </w:p>
        </w:tc>
      </w:tr>
      <w:tr w:rsidR="00FB3371" w:rsidRPr="00A41EA1" w14:paraId="4081823F" w14:textId="77777777" w:rsidTr="00720FE3">
        <w:tc>
          <w:tcPr>
            <w:tcW w:w="2263" w:type="dxa"/>
            <w:hideMark/>
          </w:tcPr>
          <w:p w14:paraId="79768BDC" w14:textId="74C3EEAC" w:rsidR="00FB3371" w:rsidRPr="00A41EA1" w:rsidRDefault="00FB3371" w:rsidP="00FB3371">
            <w:pPr>
              <w:rPr>
                <w:rFonts w:cs="Arial"/>
                <w:szCs w:val="20"/>
                <w:lang w:val="en-SG"/>
              </w:rPr>
            </w:pPr>
            <w:r w:rsidRPr="00A41EA1">
              <w:rPr>
                <w:rFonts w:cs="Arial"/>
                <w:szCs w:val="20"/>
                <w:lang w:val="en-SG"/>
              </w:rPr>
              <w:lastRenderedPageBreak/>
              <w:t>OCMS BE call SPCP using APIM</w:t>
            </w:r>
            <w:del w:id="6628" w:author="Mubiyarto Wibisono" w:date="2025-09-23T16:18:00Z" w16du:dateUtc="2025-09-23T08:18:00Z">
              <w:r w:rsidRPr="00A41EA1" w:rsidDel="00956BB2">
                <w:rPr>
                  <w:rFonts w:cs="Arial"/>
                  <w:szCs w:val="20"/>
                  <w:lang w:val="en-SG"/>
                </w:rPr>
                <w:delText xml:space="preserve"> — /spcpDS/spcp/getAuthResponse/v1</w:delText>
              </w:r>
            </w:del>
          </w:p>
        </w:tc>
        <w:tc>
          <w:tcPr>
            <w:tcW w:w="2694" w:type="dxa"/>
            <w:hideMark/>
          </w:tcPr>
          <w:p w14:paraId="53E078EC" w14:textId="77777777" w:rsidR="00FB3371" w:rsidRPr="00CB3429" w:rsidRDefault="00FB3371" w:rsidP="00FB3371">
            <w:pPr>
              <w:rPr>
                <w:rFonts w:cs="Arial"/>
                <w:szCs w:val="20"/>
                <w:lang w:val="pt-BR"/>
              </w:rPr>
            </w:pPr>
            <w:r w:rsidRPr="00CB3429">
              <w:rPr>
                <w:rFonts w:cs="Arial"/>
                <w:szCs w:val="20"/>
                <w:lang w:val="pt-BR"/>
              </w:rPr>
              <w:t>OCMS BE → SPCP via APIM</w:t>
            </w:r>
          </w:p>
        </w:tc>
        <w:tc>
          <w:tcPr>
            <w:tcW w:w="4110" w:type="dxa"/>
            <w:hideMark/>
          </w:tcPr>
          <w:p w14:paraId="6FE65ACC" w14:textId="38108419" w:rsidR="00956BB2" w:rsidRPr="00956BB2" w:rsidRDefault="00956BB2" w:rsidP="00FB3371">
            <w:pPr>
              <w:rPr>
                <w:ins w:id="6629" w:author="Mubiyarto Wibisono" w:date="2025-09-23T16:18:00Z" w16du:dateUtc="2025-09-23T08:18:00Z"/>
                <w:rFonts w:cs="Arial"/>
                <w:szCs w:val="20"/>
                <w:lang w:val="pt-BR"/>
                <w:rPrChange w:id="6630" w:author="Mubiyarto Wibisono" w:date="2025-09-23T16:18:00Z" w16du:dateUtc="2025-09-23T08:18:00Z">
                  <w:rPr>
                    <w:ins w:id="6631" w:author="Mubiyarto Wibisono" w:date="2025-09-23T16:18:00Z" w16du:dateUtc="2025-09-23T08:18:00Z"/>
                    <w:rFonts w:cs="Arial"/>
                    <w:szCs w:val="20"/>
                    <w:lang w:val="en-SG"/>
                  </w:rPr>
                </w:rPrChange>
              </w:rPr>
            </w:pPr>
            <w:ins w:id="6632" w:author="Mubiyarto Wibisono" w:date="2025-09-23T16:18:00Z">
              <w:r w:rsidRPr="00956BB2">
                <w:rPr>
                  <w:rFonts w:cs="Arial"/>
                  <w:szCs w:val="20"/>
                  <w:lang w:val="pt-BR"/>
                  <w:rPrChange w:id="6633" w:author="Mubiyarto Wibisono" w:date="2025-09-23T16:18:00Z" w16du:dateUtc="2025-09-23T08:18:00Z">
                    <w:rPr>
                      <w:rFonts w:cs="Arial"/>
                      <w:szCs w:val="20"/>
                    </w:rPr>
                  </w:rPrChange>
                </w:rPr>
                <w:t>https://eapi2.uraaz.gov.sg/spcpDS/spcp/getAuthResponse/v1</w:t>
              </w:r>
            </w:ins>
          </w:p>
          <w:p w14:paraId="03C7E429" w14:textId="77777777" w:rsidR="00956BB2" w:rsidRPr="00956BB2" w:rsidRDefault="00956BB2" w:rsidP="00FB3371">
            <w:pPr>
              <w:rPr>
                <w:ins w:id="6634" w:author="Mubiyarto Wibisono" w:date="2025-09-23T16:18:00Z" w16du:dateUtc="2025-09-23T08:18:00Z"/>
                <w:rFonts w:cs="Arial"/>
                <w:szCs w:val="20"/>
                <w:lang w:val="pt-BR"/>
                <w:rPrChange w:id="6635" w:author="Mubiyarto Wibisono" w:date="2025-09-23T16:18:00Z" w16du:dateUtc="2025-09-23T08:18:00Z">
                  <w:rPr>
                    <w:ins w:id="6636" w:author="Mubiyarto Wibisono" w:date="2025-09-23T16:18:00Z" w16du:dateUtc="2025-09-23T08:18:00Z"/>
                    <w:rFonts w:cs="Arial"/>
                    <w:szCs w:val="20"/>
                    <w:lang w:val="en-SG"/>
                  </w:rPr>
                </w:rPrChange>
              </w:rPr>
            </w:pPr>
          </w:p>
          <w:p w14:paraId="658BD544" w14:textId="7336437C" w:rsidR="00FB3371" w:rsidRPr="00A41EA1" w:rsidRDefault="00FB3371" w:rsidP="00FB3371">
            <w:pPr>
              <w:rPr>
                <w:rFonts w:cs="Arial"/>
                <w:szCs w:val="20"/>
                <w:lang w:val="en-SG"/>
              </w:rPr>
            </w:pPr>
            <w:r w:rsidRPr="00A41EA1">
              <w:rPr>
                <w:rFonts w:cs="Arial"/>
                <w:szCs w:val="20"/>
                <w:lang w:val="en-SG"/>
              </w:rPr>
              <w:t xml:space="preserve">Payload: </w:t>
            </w:r>
            <w:proofErr w:type="spellStart"/>
            <w:r w:rsidRPr="00A41EA1">
              <w:rPr>
                <w:rFonts w:cs="Arial"/>
                <w:szCs w:val="20"/>
                <w:lang w:val="en-SG"/>
              </w:rPr>
              <w:t>appId</w:t>
            </w:r>
            <w:proofErr w:type="spellEnd"/>
            <w:r w:rsidRPr="00A41EA1">
              <w:rPr>
                <w:rFonts w:cs="Arial"/>
                <w:szCs w:val="20"/>
                <w:lang w:val="en-SG"/>
              </w:rPr>
              <w:t>: &lt;</w:t>
            </w:r>
            <w:proofErr w:type="spellStart"/>
            <w:r w:rsidRPr="00A41EA1">
              <w:rPr>
                <w:rFonts w:cs="Arial"/>
                <w:szCs w:val="20"/>
                <w:lang w:val="en-SG"/>
              </w:rPr>
              <w:t>appId</w:t>
            </w:r>
            <w:proofErr w:type="spellEnd"/>
            <w:r w:rsidRPr="00A41EA1">
              <w:rPr>
                <w:rFonts w:cs="Arial"/>
                <w:szCs w:val="20"/>
                <w:lang w:val="en-SG"/>
              </w:rPr>
              <w:t xml:space="preserve">&gt;, </w:t>
            </w:r>
            <w:proofErr w:type="spellStart"/>
            <w:r w:rsidRPr="00A41EA1">
              <w:rPr>
                <w:rFonts w:cs="Arial"/>
                <w:szCs w:val="20"/>
                <w:lang w:val="en-SG"/>
              </w:rPr>
              <w:t>authTxnId</w:t>
            </w:r>
            <w:proofErr w:type="spellEnd"/>
            <w:r w:rsidRPr="00A41EA1">
              <w:rPr>
                <w:rFonts w:cs="Arial"/>
                <w:szCs w:val="20"/>
                <w:lang w:val="en-SG"/>
              </w:rPr>
              <w:t>: &lt;</w:t>
            </w:r>
            <w:proofErr w:type="spellStart"/>
            <w:r w:rsidRPr="00A41EA1">
              <w:rPr>
                <w:rFonts w:cs="Arial"/>
                <w:szCs w:val="20"/>
                <w:lang w:val="en-SG"/>
              </w:rPr>
              <w:t>authTxnId</w:t>
            </w:r>
            <w:proofErr w:type="spellEnd"/>
            <w:r w:rsidRPr="00A41EA1">
              <w:rPr>
                <w:rFonts w:cs="Arial"/>
                <w:szCs w:val="20"/>
                <w:lang w:val="en-SG"/>
              </w:rPr>
              <w:t>&gt;.</w:t>
            </w:r>
          </w:p>
        </w:tc>
      </w:tr>
      <w:tr w:rsidR="00FB3371" w:rsidRPr="00A41EA1" w14:paraId="7380F0FB" w14:textId="77777777" w:rsidTr="00720FE3">
        <w:tc>
          <w:tcPr>
            <w:tcW w:w="2263" w:type="dxa"/>
            <w:hideMark/>
          </w:tcPr>
          <w:p w14:paraId="436E7DFB" w14:textId="77777777" w:rsidR="00FB3371" w:rsidRPr="00A41EA1" w:rsidRDefault="00FB3371" w:rsidP="00FB3371">
            <w:pPr>
              <w:rPr>
                <w:rFonts w:cs="Arial"/>
                <w:szCs w:val="20"/>
                <w:lang w:val="en-SG"/>
              </w:rPr>
            </w:pPr>
            <w:proofErr w:type="gramStart"/>
            <w:r w:rsidRPr="00A41EA1">
              <w:rPr>
                <w:rFonts w:cs="Arial"/>
                <w:szCs w:val="20"/>
                <w:lang w:val="en-SG"/>
              </w:rPr>
              <w:t>success ?</w:t>
            </w:r>
            <w:proofErr w:type="gramEnd"/>
          </w:p>
        </w:tc>
        <w:tc>
          <w:tcPr>
            <w:tcW w:w="2694" w:type="dxa"/>
            <w:hideMark/>
          </w:tcPr>
          <w:p w14:paraId="00E3F0E3" w14:textId="77777777" w:rsidR="00FB3371" w:rsidRPr="00A41EA1" w:rsidRDefault="00FB3371" w:rsidP="00FB3371">
            <w:pPr>
              <w:rPr>
                <w:rFonts w:cs="Arial"/>
                <w:szCs w:val="20"/>
                <w:lang w:val="en-SG"/>
              </w:rPr>
            </w:pPr>
            <w:r w:rsidRPr="00A41EA1">
              <w:rPr>
                <w:rFonts w:cs="Arial"/>
                <w:szCs w:val="20"/>
                <w:lang w:val="en-SG"/>
              </w:rPr>
              <w:t>Decision</w:t>
            </w:r>
          </w:p>
        </w:tc>
        <w:tc>
          <w:tcPr>
            <w:tcW w:w="4110" w:type="dxa"/>
            <w:hideMark/>
          </w:tcPr>
          <w:p w14:paraId="439CDAC1" w14:textId="77777777" w:rsidR="00FB3371" w:rsidRPr="00A41EA1" w:rsidRDefault="00FB3371" w:rsidP="00FB3371">
            <w:pPr>
              <w:rPr>
                <w:rFonts w:cs="Arial"/>
                <w:szCs w:val="20"/>
                <w:lang w:val="en-SG"/>
              </w:rPr>
            </w:pPr>
            <w:r w:rsidRPr="00A41EA1">
              <w:rPr>
                <w:rFonts w:cs="Arial"/>
                <w:szCs w:val="20"/>
                <w:lang w:val="en-SG"/>
              </w:rPr>
              <w:t xml:space="preserve">Branch on result of </w:t>
            </w:r>
            <w:proofErr w:type="spellStart"/>
            <w:r w:rsidRPr="00A41EA1">
              <w:rPr>
                <w:rFonts w:cs="Arial"/>
                <w:szCs w:val="20"/>
                <w:lang w:val="en-SG"/>
              </w:rPr>
              <w:t>getAuthResponse</w:t>
            </w:r>
            <w:proofErr w:type="spellEnd"/>
            <w:r w:rsidRPr="00A41EA1">
              <w:rPr>
                <w:rFonts w:cs="Arial"/>
                <w:szCs w:val="20"/>
                <w:lang w:val="en-SG"/>
              </w:rPr>
              <w:t>.</w:t>
            </w:r>
          </w:p>
        </w:tc>
      </w:tr>
      <w:tr w:rsidR="00FB3371" w:rsidRPr="00A41EA1" w14:paraId="159C6E8B" w14:textId="77777777" w:rsidTr="00720FE3">
        <w:tc>
          <w:tcPr>
            <w:tcW w:w="2263" w:type="dxa"/>
            <w:hideMark/>
          </w:tcPr>
          <w:p w14:paraId="34A9D4CE" w14:textId="77777777" w:rsidR="00FB3371" w:rsidRPr="00A41EA1" w:rsidRDefault="00FB3371" w:rsidP="00FB3371">
            <w:pPr>
              <w:rPr>
                <w:rFonts w:cs="Arial"/>
                <w:szCs w:val="20"/>
                <w:lang w:val="en-SG"/>
              </w:rPr>
            </w:pPr>
            <w:r w:rsidRPr="00A41EA1">
              <w:rPr>
                <w:rFonts w:cs="Arial"/>
                <w:szCs w:val="20"/>
                <w:lang w:val="en-SG"/>
              </w:rPr>
              <w:t>response error</w:t>
            </w:r>
          </w:p>
        </w:tc>
        <w:tc>
          <w:tcPr>
            <w:tcW w:w="2694" w:type="dxa"/>
            <w:hideMark/>
          </w:tcPr>
          <w:p w14:paraId="7255B3FB" w14:textId="77777777" w:rsidR="00FB3371" w:rsidRPr="00A41EA1" w:rsidRDefault="00FB3371" w:rsidP="00FB3371">
            <w:pPr>
              <w:rPr>
                <w:rFonts w:cs="Arial"/>
                <w:szCs w:val="20"/>
                <w:lang w:val="en-SG"/>
              </w:rPr>
            </w:pPr>
            <w:r w:rsidRPr="00A41EA1">
              <w:rPr>
                <w:rFonts w:cs="Arial"/>
                <w:szCs w:val="20"/>
                <w:lang w:val="en-SG"/>
              </w:rPr>
              <w:t>Error path</w:t>
            </w:r>
          </w:p>
        </w:tc>
        <w:tc>
          <w:tcPr>
            <w:tcW w:w="4110" w:type="dxa"/>
            <w:hideMark/>
          </w:tcPr>
          <w:p w14:paraId="739AB87B" w14:textId="77777777" w:rsidR="00AA0751" w:rsidRDefault="00FB3371" w:rsidP="00FB3371">
            <w:pPr>
              <w:rPr>
                <w:ins w:id="6637" w:author="Mubiyarto Wibisono" w:date="2025-09-05T10:23:00Z" w16du:dateUtc="2025-09-05T03:23:00Z"/>
                <w:rFonts w:cs="Arial"/>
                <w:szCs w:val="20"/>
                <w:lang w:val="en-SG"/>
              </w:rPr>
            </w:pPr>
            <w:r w:rsidRPr="00A41EA1">
              <w:rPr>
                <w:rFonts w:cs="Arial"/>
                <w:szCs w:val="20"/>
                <w:lang w:val="en-SG"/>
              </w:rPr>
              <w:t xml:space="preserve">{ </w:t>
            </w:r>
          </w:p>
          <w:p w14:paraId="0EBFD400" w14:textId="77777777" w:rsidR="00AA0751" w:rsidRDefault="00FB3371" w:rsidP="00FB3371">
            <w:pPr>
              <w:rPr>
                <w:ins w:id="6638" w:author="Mubiyarto Wibisono" w:date="2025-09-05T10:23:00Z" w16du:dateUtc="2025-09-05T03:23:00Z"/>
                <w:rFonts w:cs="Arial"/>
                <w:szCs w:val="20"/>
                <w:lang w:val="en-SG"/>
              </w:rPr>
            </w:pPr>
            <w:r w:rsidRPr="00A41EA1">
              <w:rPr>
                <w:rFonts w:cs="Arial"/>
                <w:szCs w:val="20"/>
                <w:lang w:val="en-SG"/>
              </w:rPr>
              <w:t>"</w:t>
            </w:r>
            <w:proofErr w:type="spellStart"/>
            <w:r w:rsidRPr="00A41EA1">
              <w:rPr>
                <w:rFonts w:cs="Arial"/>
                <w:szCs w:val="20"/>
                <w:lang w:val="en-SG"/>
              </w:rPr>
              <w:t>responseCode</w:t>
            </w:r>
            <w:proofErr w:type="spellEnd"/>
            <w:r w:rsidRPr="00A41EA1">
              <w:rPr>
                <w:rFonts w:cs="Arial"/>
                <w:szCs w:val="20"/>
                <w:lang w:val="en-SG"/>
              </w:rPr>
              <w:t xml:space="preserve">": "SP300", </w:t>
            </w:r>
          </w:p>
          <w:p w14:paraId="7730CB81" w14:textId="77777777" w:rsidR="00AA0751" w:rsidRDefault="00FB3371" w:rsidP="00FB3371">
            <w:pPr>
              <w:rPr>
                <w:ins w:id="6639" w:author="Mubiyarto Wibisono" w:date="2025-09-05T10:23:00Z" w16du:dateUtc="2025-09-05T03:23:00Z"/>
                <w:rFonts w:cs="Arial"/>
                <w:szCs w:val="20"/>
                <w:lang w:val="en-SG"/>
              </w:rPr>
            </w:pPr>
            <w:r w:rsidRPr="00A41EA1">
              <w:rPr>
                <w:rFonts w:cs="Arial"/>
                <w:szCs w:val="20"/>
                <w:lang w:val="en-SG"/>
              </w:rPr>
              <w:t>"</w:t>
            </w:r>
            <w:proofErr w:type="spellStart"/>
            <w:r w:rsidRPr="00A41EA1">
              <w:rPr>
                <w:rFonts w:cs="Arial"/>
                <w:szCs w:val="20"/>
                <w:lang w:val="en-SG"/>
              </w:rPr>
              <w:t>responseMsg</w:t>
            </w:r>
            <w:proofErr w:type="spellEnd"/>
            <w:r w:rsidRPr="00A41EA1">
              <w:rPr>
                <w:rFonts w:cs="Arial"/>
                <w:szCs w:val="20"/>
                <w:lang w:val="en-SG"/>
              </w:rPr>
              <w:t xml:space="preserve">": " Missing required input parameters " </w:t>
            </w:r>
          </w:p>
          <w:p w14:paraId="5CE69985" w14:textId="7519BB3B" w:rsidR="00FB3371" w:rsidRPr="00A41EA1" w:rsidRDefault="00FB3371" w:rsidP="00FB3371">
            <w:pPr>
              <w:rPr>
                <w:rFonts w:cs="Arial"/>
                <w:szCs w:val="20"/>
                <w:lang w:val="en-SG"/>
              </w:rPr>
            </w:pPr>
            <w:r w:rsidRPr="00A41EA1">
              <w:rPr>
                <w:rFonts w:cs="Arial"/>
                <w:szCs w:val="20"/>
                <w:lang w:val="en-SG"/>
              </w:rPr>
              <w:t>} → End.</w:t>
            </w:r>
          </w:p>
        </w:tc>
      </w:tr>
      <w:tr w:rsidR="00FB3371" w:rsidRPr="00A41EA1" w14:paraId="293AA1F6" w14:textId="77777777" w:rsidTr="00720FE3">
        <w:tc>
          <w:tcPr>
            <w:tcW w:w="2263" w:type="dxa"/>
            <w:hideMark/>
          </w:tcPr>
          <w:p w14:paraId="2D497B33" w14:textId="77777777" w:rsidR="00FB3371" w:rsidRPr="00A41EA1" w:rsidRDefault="00FB3371" w:rsidP="00FB3371">
            <w:pPr>
              <w:rPr>
                <w:rFonts w:cs="Arial"/>
                <w:szCs w:val="20"/>
                <w:lang w:val="en-SG"/>
              </w:rPr>
            </w:pPr>
            <w:r w:rsidRPr="00A41EA1">
              <w:rPr>
                <w:rFonts w:cs="Arial"/>
                <w:szCs w:val="20"/>
                <w:lang w:val="en-SG"/>
              </w:rPr>
              <w:t>response success</w:t>
            </w:r>
          </w:p>
        </w:tc>
        <w:tc>
          <w:tcPr>
            <w:tcW w:w="2694" w:type="dxa"/>
            <w:hideMark/>
          </w:tcPr>
          <w:p w14:paraId="77082FE9" w14:textId="77777777" w:rsidR="00FB3371" w:rsidRPr="00A41EA1" w:rsidRDefault="00FB3371" w:rsidP="00FB3371">
            <w:pPr>
              <w:rPr>
                <w:rFonts w:cs="Arial"/>
                <w:szCs w:val="20"/>
                <w:lang w:val="en-SG"/>
              </w:rPr>
            </w:pPr>
            <w:r w:rsidRPr="00A41EA1">
              <w:rPr>
                <w:rFonts w:cs="Arial"/>
                <w:szCs w:val="20"/>
                <w:lang w:val="en-SG"/>
              </w:rPr>
              <w:t>Success path (sample payload shown)</w:t>
            </w:r>
          </w:p>
        </w:tc>
        <w:tc>
          <w:tcPr>
            <w:tcW w:w="4110" w:type="dxa"/>
            <w:hideMark/>
          </w:tcPr>
          <w:p w14:paraId="1022FC6D" w14:textId="77777777" w:rsidR="00FB3371" w:rsidRPr="00A41EA1" w:rsidRDefault="00FB3371" w:rsidP="00FB3371">
            <w:pPr>
              <w:rPr>
                <w:rFonts w:cs="Arial"/>
                <w:szCs w:val="20"/>
                <w:lang w:val="en-SG"/>
              </w:rPr>
            </w:pPr>
            <w:r w:rsidRPr="00A41EA1">
              <w:rPr>
                <w:rFonts w:cs="Arial"/>
                <w:szCs w:val="20"/>
                <w:lang w:val="en-SG"/>
              </w:rPr>
              <w:t xml:space="preserve">Yellow note shows example: </w:t>
            </w:r>
            <w:proofErr w:type="spellStart"/>
            <w:r w:rsidRPr="00A41EA1">
              <w:rPr>
                <w:rFonts w:cs="Arial"/>
                <w:szCs w:val="20"/>
                <w:lang w:val="en-SG"/>
              </w:rPr>
              <w:t>responseCode</w:t>
            </w:r>
            <w:proofErr w:type="spellEnd"/>
            <w:r w:rsidRPr="00A41EA1">
              <w:rPr>
                <w:rFonts w:cs="Arial"/>
                <w:szCs w:val="20"/>
                <w:lang w:val="en-SG"/>
              </w:rPr>
              <w:t xml:space="preserve"> SP200, </w:t>
            </w:r>
            <w:proofErr w:type="spellStart"/>
            <w:r w:rsidRPr="00A41EA1">
              <w:rPr>
                <w:rFonts w:cs="Arial"/>
                <w:szCs w:val="20"/>
                <w:lang w:val="en-SG"/>
              </w:rPr>
              <w:t>responseMsg</w:t>
            </w:r>
            <w:proofErr w:type="spellEnd"/>
            <w:r w:rsidRPr="00A41EA1">
              <w:rPr>
                <w:rFonts w:cs="Arial"/>
                <w:szCs w:val="20"/>
                <w:lang w:val="en-SG"/>
              </w:rPr>
              <w:t xml:space="preserve"> Success, and identity/user fields</w:t>
            </w:r>
          </w:p>
        </w:tc>
      </w:tr>
      <w:tr w:rsidR="00FB3371" w:rsidRPr="00A41EA1" w14:paraId="43135BAD" w14:textId="77777777" w:rsidTr="00720FE3">
        <w:tc>
          <w:tcPr>
            <w:tcW w:w="2263" w:type="dxa"/>
            <w:hideMark/>
          </w:tcPr>
          <w:p w14:paraId="49643554" w14:textId="77777777" w:rsidR="00FB3371" w:rsidRPr="00A41EA1" w:rsidRDefault="00FB3371" w:rsidP="00FB3371">
            <w:pPr>
              <w:rPr>
                <w:rFonts w:cs="Arial"/>
                <w:szCs w:val="20"/>
                <w:lang w:val="en-SG"/>
              </w:rPr>
            </w:pPr>
            <w:r w:rsidRPr="00A41EA1">
              <w:rPr>
                <w:rFonts w:cs="Arial"/>
                <w:szCs w:val="20"/>
                <w:lang w:val="en-SG"/>
              </w:rPr>
              <w:t>continue use NRIC to find outstanding notice</w:t>
            </w:r>
          </w:p>
        </w:tc>
        <w:tc>
          <w:tcPr>
            <w:tcW w:w="2694" w:type="dxa"/>
          </w:tcPr>
          <w:p w14:paraId="245EC4FD" w14:textId="77777777" w:rsidR="00FB3371" w:rsidRPr="00A41EA1" w:rsidRDefault="00FB3371" w:rsidP="00FB3371">
            <w:pPr>
              <w:rPr>
                <w:rFonts w:cs="Arial"/>
                <w:szCs w:val="20"/>
                <w:lang w:val="en-SG"/>
              </w:rPr>
            </w:pPr>
          </w:p>
        </w:tc>
        <w:tc>
          <w:tcPr>
            <w:tcW w:w="4110" w:type="dxa"/>
          </w:tcPr>
          <w:p w14:paraId="62B7DFD8" w14:textId="77777777" w:rsidR="00FB3371" w:rsidRPr="00A41EA1" w:rsidRDefault="00FB3371" w:rsidP="00FB3371">
            <w:pPr>
              <w:rPr>
                <w:rFonts w:cs="Arial"/>
                <w:szCs w:val="20"/>
                <w:lang w:val="en-SG"/>
              </w:rPr>
            </w:pPr>
          </w:p>
        </w:tc>
      </w:tr>
    </w:tbl>
    <w:p w14:paraId="58B0DF80" w14:textId="07B23A62" w:rsidR="00FB3371" w:rsidRPr="00A41EA1" w:rsidRDefault="003F02AC">
      <w:pPr>
        <w:rPr>
          <w:rFonts w:ascii="Arial" w:eastAsiaTheme="majorEastAsia" w:hAnsi="Arial" w:cs="Arial"/>
          <w:sz w:val="20"/>
          <w:szCs w:val="20"/>
          <w:rPrChange w:id="6640" w:author="Mubiyarto Wibisono" w:date="2025-09-05T08:31:00Z" w16du:dateUtc="2025-09-05T01:31:00Z">
            <w:rPr>
              <w:rFonts w:ascii="Arial" w:eastAsiaTheme="majorEastAsia" w:hAnsi="Arial" w:cs="Arial"/>
              <w:b/>
              <w:bCs/>
              <w:color w:val="215E99" w:themeColor="text2" w:themeTint="BF"/>
              <w:sz w:val="32"/>
              <w:szCs w:val="32"/>
            </w:rPr>
          </w:rPrChange>
        </w:rPr>
        <w:pPrChange w:id="6641" w:author="Mubiyarto Wibisono" w:date="2025-09-04T14:40:00Z" w16du:dateUtc="2025-09-04T07:40:00Z">
          <w:pPr>
            <w:keepNext/>
            <w:keepLines/>
            <w:numPr>
              <w:ilvl w:val="2"/>
            </w:numPr>
            <w:spacing w:before="160" w:after="80"/>
            <w:ind w:left="993" w:hanging="993"/>
            <w:outlineLvl w:val="2"/>
          </w:pPr>
        </w:pPrChange>
      </w:pPr>
      <w:bookmarkStart w:id="6642" w:name="_Toc205888887"/>
      <w:bookmarkStart w:id="6643" w:name="_Toc205889322"/>
      <w:bookmarkStart w:id="6644" w:name="_Toc205889415"/>
      <w:bookmarkStart w:id="6645" w:name="_Toc206576669"/>
      <w:bookmarkStart w:id="6646" w:name="_Toc206577203"/>
      <w:del w:id="6647" w:author="Mubiyarto Wibisono" w:date="2025-09-04T14:15:00Z" w16du:dateUtc="2025-09-04T07:15:00Z">
        <w:r w:rsidRPr="00A41EA1" w:rsidDel="00DF4573">
          <w:rPr>
            <w:rFonts w:ascii="Arial" w:eastAsiaTheme="majorEastAsia" w:hAnsi="Arial" w:cs="Arial"/>
            <w:sz w:val="20"/>
            <w:szCs w:val="20"/>
            <w:rPrChange w:id="6648" w:author="Mubiyarto Wibisono" w:date="2025-09-05T08:31:00Z" w16du:dateUtc="2025-09-05T01:31:00Z">
              <w:rPr>
                <w:rFonts w:ascii="Arial" w:eastAsiaTheme="majorEastAsia" w:hAnsi="Arial" w:cs="Arial"/>
                <w:b/>
                <w:bCs/>
                <w:color w:val="215E99" w:themeColor="text2" w:themeTint="BF"/>
                <w:sz w:val="32"/>
                <w:szCs w:val="32"/>
              </w:rPr>
            </w:rPrChange>
          </w:rPr>
          <w:delText xml:space="preserve">2.3.1. </w:delText>
        </w:r>
      </w:del>
      <w:del w:id="6649" w:author="Mubiyarto Wibisono" w:date="2025-09-04T14:40:00Z" w16du:dateUtc="2025-09-04T07:40:00Z">
        <w:r w:rsidR="00FB3371" w:rsidRPr="00A41EA1" w:rsidDel="008934A7">
          <w:rPr>
            <w:rFonts w:ascii="Arial" w:eastAsiaTheme="majorEastAsia" w:hAnsi="Arial" w:cs="Arial"/>
            <w:sz w:val="20"/>
            <w:szCs w:val="20"/>
            <w:rPrChange w:id="6650" w:author="Mubiyarto Wibisono" w:date="2025-09-05T08:31:00Z" w16du:dateUtc="2025-09-05T01:31:00Z">
              <w:rPr>
                <w:rFonts w:ascii="Arial" w:eastAsiaTheme="majorEastAsia" w:hAnsi="Arial" w:cs="Arial"/>
                <w:b/>
                <w:bCs/>
                <w:color w:val="215E99" w:themeColor="text2" w:themeTint="BF"/>
                <w:sz w:val="32"/>
                <w:szCs w:val="32"/>
              </w:rPr>
            </w:rPrChange>
          </w:rPr>
          <w:delText>Design Rationale</w:delText>
        </w:r>
      </w:del>
      <w:bookmarkEnd w:id="6642"/>
      <w:bookmarkEnd w:id="6643"/>
      <w:bookmarkEnd w:id="6644"/>
      <w:bookmarkEnd w:id="6645"/>
      <w:bookmarkEnd w:id="6646"/>
    </w:p>
    <w:tbl>
      <w:tblPr>
        <w:tblStyle w:val="TableGrid1"/>
        <w:tblW w:w="0" w:type="auto"/>
        <w:tblLook w:val="04A0" w:firstRow="1" w:lastRow="0" w:firstColumn="1" w:lastColumn="0" w:noHBand="0" w:noVBand="1"/>
      </w:tblPr>
      <w:tblGrid>
        <w:gridCol w:w="4858"/>
        <w:gridCol w:w="4492"/>
      </w:tblGrid>
      <w:tr w:rsidR="00FB3371" w:rsidRPr="00A41EA1" w:rsidDel="008934A7" w14:paraId="20FAC8BA" w14:textId="3C96841B" w:rsidTr="00720FE3">
        <w:trPr>
          <w:del w:id="6651" w:author="Mubiyarto Wibisono" w:date="2025-09-04T14:40:00Z"/>
        </w:trPr>
        <w:tc>
          <w:tcPr>
            <w:tcW w:w="0" w:type="auto"/>
            <w:shd w:val="clear" w:color="auto" w:fill="F2F2F2" w:themeFill="background1" w:themeFillShade="F2"/>
            <w:hideMark/>
          </w:tcPr>
          <w:p w14:paraId="41CAD97B" w14:textId="77777777" w:rsidR="00FB3371" w:rsidRPr="00A41EA1" w:rsidDel="008934A7" w:rsidRDefault="00FB3371" w:rsidP="00FB3371">
            <w:pPr>
              <w:rPr>
                <w:del w:id="6652" w:author="Mubiyarto Wibisono" w:date="2025-09-04T14:40:00Z" w16du:dateUtc="2025-09-04T07:40:00Z"/>
                <w:rFonts w:cs="Arial"/>
                <w:b/>
                <w:bCs/>
                <w:szCs w:val="20"/>
                <w:lang w:val="en-SG"/>
              </w:rPr>
            </w:pPr>
            <w:del w:id="6653" w:author="Mubiyarto Wibisono" w:date="2025-09-04T14:40:00Z" w16du:dateUtc="2025-09-04T07:40:00Z">
              <w:r w:rsidRPr="00A41EA1" w:rsidDel="008934A7">
                <w:rPr>
                  <w:rFonts w:cs="Arial"/>
                  <w:b/>
                  <w:bCs/>
                  <w:szCs w:val="20"/>
                  <w:lang w:val="en-SG"/>
                </w:rPr>
                <w:delText>Mechanism</w:delText>
              </w:r>
            </w:del>
          </w:p>
          <w:p w14:paraId="52C773BD" w14:textId="2D163377" w:rsidR="008934A7" w:rsidRPr="00A41EA1" w:rsidRDefault="008934A7" w:rsidP="00FB3371">
            <w:pPr>
              <w:rPr>
                <w:rFonts w:cs="Arial"/>
                <w:b/>
                <w:bCs/>
                <w:szCs w:val="20"/>
                <w:lang w:val="en-SG"/>
              </w:rPr>
            </w:pPr>
          </w:p>
        </w:tc>
        <w:tc>
          <w:tcPr>
            <w:tcW w:w="0" w:type="auto"/>
            <w:shd w:val="clear" w:color="auto" w:fill="F2F2F2" w:themeFill="background1" w:themeFillShade="F2"/>
            <w:hideMark/>
          </w:tcPr>
          <w:p w14:paraId="48AFF29A" w14:textId="56A96BB9" w:rsidR="00FB3371" w:rsidRPr="00953F23" w:rsidDel="008934A7" w:rsidRDefault="00FB3371" w:rsidP="00FB3371">
            <w:pPr>
              <w:rPr>
                <w:del w:id="6654" w:author="Mubiyarto Wibisono" w:date="2025-09-04T14:40:00Z" w16du:dateUtc="2025-09-04T07:40:00Z"/>
                <w:rFonts w:cs="Arial"/>
                <w:b/>
                <w:bCs/>
                <w:szCs w:val="20"/>
                <w:lang w:val="en-SG"/>
              </w:rPr>
            </w:pPr>
            <w:del w:id="6655" w:author="Mubiyarto Wibisono" w:date="2025-09-04T14:40:00Z" w16du:dateUtc="2025-09-04T07:40:00Z">
              <w:r w:rsidRPr="00953F23" w:rsidDel="008934A7">
                <w:rPr>
                  <w:rFonts w:cs="Arial"/>
                  <w:b/>
                  <w:bCs/>
                  <w:szCs w:val="20"/>
                  <w:lang w:val="en-SG"/>
                </w:rPr>
                <w:delText>Purpose</w:delText>
              </w:r>
              <w:bookmarkStart w:id="6656" w:name="_Toc207935716"/>
              <w:bookmarkStart w:id="6657" w:name="_Toc207956672"/>
              <w:bookmarkStart w:id="6658" w:name="_Toc207957224"/>
              <w:bookmarkStart w:id="6659" w:name="_Toc207961526"/>
              <w:bookmarkEnd w:id="6656"/>
              <w:bookmarkEnd w:id="6657"/>
              <w:bookmarkEnd w:id="6658"/>
              <w:bookmarkEnd w:id="6659"/>
            </w:del>
          </w:p>
        </w:tc>
        <w:bookmarkStart w:id="6660" w:name="_Toc207935717"/>
        <w:bookmarkStart w:id="6661" w:name="_Toc207956673"/>
        <w:bookmarkStart w:id="6662" w:name="_Toc207957225"/>
        <w:bookmarkStart w:id="6663" w:name="_Toc207961527"/>
        <w:bookmarkEnd w:id="6660"/>
        <w:bookmarkEnd w:id="6661"/>
        <w:bookmarkEnd w:id="6662"/>
        <w:bookmarkEnd w:id="6663"/>
      </w:tr>
      <w:tr w:rsidR="00FB3371" w:rsidRPr="00A41EA1" w:rsidDel="008934A7" w14:paraId="236881C6" w14:textId="055E2A5A" w:rsidTr="00720FE3">
        <w:trPr>
          <w:del w:id="6664" w:author="Mubiyarto Wibisono" w:date="2025-09-04T14:40:00Z"/>
        </w:trPr>
        <w:tc>
          <w:tcPr>
            <w:tcW w:w="0" w:type="auto"/>
            <w:hideMark/>
          </w:tcPr>
          <w:p w14:paraId="4FF345AF" w14:textId="1D64A3F3" w:rsidR="00FB3371" w:rsidRPr="00953F23" w:rsidDel="008934A7" w:rsidRDefault="00FB3371" w:rsidP="00FB3371">
            <w:pPr>
              <w:rPr>
                <w:del w:id="6665" w:author="Mubiyarto Wibisono" w:date="2025-09-04T14:40:00Z" w16du:dateUtc="2025-09-04T07:40:00Z"/>
                <w:rFonts w:cs="Arial"/>
                <w:szCs w:val="20"/>
                <w:lang w:val="en-SG"/>
              </w:rPr>
            </w:pPr>
            <w:del w:id="6666" w:author="Mubiyarto Wibisono" w:date="2025-09-04T14:40:00Z" w16du:dateUtc="2025-09-04T07:40:00Z">
              <w:r w:rsidRPr="00953F23" w:rsidDel="008934A7">
                <w:rPr>
                  <w:rFonts w:cs="Arial"/>
                  <w:szCs w:val="20"/>
                  <w:lang w:val="en-SG"/>
                </w:rPr>
                <w:delText>Mediated integration only: eService → OCMS BE → APIM → SPCP (no direct eService→SPCP)</w:delText>
              </w:r>
              <w:bookmarkStart w:id="6667" w:name="_Toc207935718"/>
              <w:bookmarkStart w:id="6668" w:name="_Toc207956674"/>
              <w:bookmarkStart w:id="6669" w:name="_Toc207957226"/>
              <w:bookmarkStart w:id="6670" w:name="_Toc207961528"/>
              <w:bookmarkEnd w:id="6667"/>
              <w:bookmarkEnd w:id="6668"/>
              <w:bookmarkEnd w:id="6669"/>
              <w:bookmarkEnd w:id="6670"/>
            </w:del>
          </w:p>
        </w:tc>
        <w:tc>
          <w:tcPr>
            <w:tcW w:w="0" w:type="auto"/>
            <w:hideMark/>
          </w:tcPr>
          <w:p w14:paraId="42C53AAB" w14:textId="43FABE2A" w:rsidR="00FB3371" w:rsidRPr="00953F23" w:rsidDel="008934A7" w:rsidRDefault="00FB3371" w:rsidP="00FB3371">
            <w:pPr>
              <w:rPr>
                <w:del w:id="6671" w:author="Mubiyarto Wibisono" w:date="2025-09-04T14:40:00Z" w16du:dateUtc="2025-09-04T07:40:00Z"/>
                <w:rFonts w:cs="Arial"/>
                <w:szCs w:val="20"/>
                <w:lang w:val="en-SG"/>
              </w:rPr>
            </w:pPr>
            <w:del w:id="6672" w:author="Mubiyarto Wibisono" w:date="2025-09-04T14:40:00Z" w16du:dateUtc="2025-09-04T07:40:00Z">
              <w:r w:rsidRPr="00953F23" w:rsidDel="008934A7">
                <w:rPr>
                  <w:rFonts w:cs="Arial"/>
                  <w:szCs w:val="20"/>
                  <w:lang w:val="en-SG"/>
                </w:rPr>
                <w:delText>Enforces a single integration path and keeps SPCP access behind the backend boundary.</w:delText>
              </w:r>
              <w:bookmarkStart w:id="6673" w:name="_Toc207935719"/>
              <w:bookmarkStart w:id="6674" w:name="_Toc207956675"/>
              <w:bookmarkStart w:id="6675" w:name="_Toc207957227"/>
              <w:bookmarkStart w:id="6676" w:name="_Toc207961529"/>
              <w:bookmarkEnd w:id="6673"/>
              <w:bookmarkEnd w:id="6674"/>
              <w:bookmarkEnd w:id="6675"/>
              <w:bookmarkEnd w:id="6676"/>
            </w:del>
          </w:p>
        </w:tc>
        <w:bookmarkStart w:id="6677" w:name="_Toc207935720"/>
        <w:bookmarkStart w:id="6678" w:name="_Toc207956676"/>
        <w:bookmarkStart w:id="6679" w:name="_Toc207957228"/>
        <w:bookmarkStart w:id="6680" w:name="_Toc207961530"/>
        <w:bookmarkEnd w:id="6677"/>
        <w:bookmarkEnd w:id="6678"/>
        <w:bookmarkEnd w:id="6679"/>
        <w:bookmarkEnd w:id="6680"/>
      </w:tr>
      <w:tr w:rsidR="00FB3371" w:rsidRPr="00A41EA1" w:rsidDel="008934A7" w14:paraId="57C78BE7" w14:textId="4D2F9A16" w:rsidTr="00720FE3">
        <w:trPr>
          <w:del w:id="6681" w:author="Mubiyarto Wibisono" w:date="2025-09-04T14:40:00Z"/>
        </w:trPr>
        <w:tc>
          <w:tcPr>
            <w:tcW w:w="0" w:type="auto"/>
            <w:hideMark/>
          </w:tcPr>
          <w:p w14:paraId="7B473FA0" w14:textId="687CB598" w:rsidR="00FB3371" w:rsidRPr="00953F23" w:rsidDel="008934A7" w:rsidRDefault="00FB3371" w:rsidP="00FB3371">
            <w:pPr>
              <w:rPr>
                <w:del w:id="6682" w:author="Mubiyarto Wibisono" w:date="2025-09-04T14:40:00Z" w16du:dateUtc="2025-09-04T07:40:00Z"/>
                <w:rFonts w:cs="Arial"/>
                <w:szCs w:val="20"/>
                <w:lang w:val="en-SG"/>
              </w:rPr>
            </w:pPr>
            <w:del w:id="6683" w:author="Mubiyarto Wibisono" w:date="2025-09-04T14:40:00Z" w16du:dateUtc="2025-09-04T07:40:00Z">
              <w:r w:rsidRPr="00953F23" w:rsidDel="008934A7">
                <w:rPr>
                  <w:rFonts w:cs="Arial"/>
                  <w:szCs w:val="20"/>
                  <w:lang w:val="en-SG"/>
                </w:rPr>
                <w:delText>APIM fronting SPCP</w:delText>
              </w:r>
              <w:bookmarkStart w:id="6684" w:name="_Toc207935721"/>
              <w:bookmarkStart w:id="6685" w:name="_Toc207956677"/>
              <w:bookmarkStart w:id="6686" w:name="_Toc207957229"/>
              <w:bookmarkStart w:id="6687" w:name="_Toc207961531"/>
              <w:bookmarkEnd w:id="6684"/>
              <w:bookmarkEnd w:id="6685"/>
              <w:bookmarkEnd w:id="6686"/>
              <w:bookmarkEnd w:id="6687"/>
            </w:del>
          </w:p>
        </w:tc>
        <w:tc>
          <w:tcPr>
            <w:tcW w:w="0" w:type="auto"/>
            <w:hideMark/>
          </w:tcPr>
          <w:p w14:paraId="7760CDE4" w14:textId="6AE4236A" w:rsidR="00FB3371" w:rsidRPr="00953F23" w:rsidDel="008934A7" w:rsidRDefault="00FB3371" w:rsidP="00FB3371">
            <w:pPr>
              <w:rPr>
                <w:del w:id="6688" w:author="Mubiyarto Wibisono" w:date="2025-09-04T14:40:00Z" w16du:dateUtc="2025-09-04T07:40:00Z"/>
                <w:rFonts w:cs="Arial"/>
                <w:szCs w:val="20"/>
                <w:lang w:val="en-SG"/>
              </w:rPr>
            </w:pPr>
            <w:del w:id="6689" w:author="Mubiyarto Wibisono" w:date="2025-09-04T14:40:00Z" w16du:dateUtc="2025-09-04T07:40:00Z">
              <w:r w:rsidRPr="00953F23" w:rsidDel="008934A7">
                <w:rPr>
                  <w:rFonts w:cs="Arial"/>
                  <w:szCs w:val="20"/>
                  <w:lang w:val="en-SG"/>
                </w:rPr>
                <w:delText>Central point for routing/policies; OCMS BE is the sole client of SPCP APIs.</w:delText>
              </w:r>
              <w:bookmarkStart w:id="6690" w:name="_Toc207935722"/>
              <w:bookmarkStart w:id="6691" w:name="_Toc207956678"/>
              <w:bookmarkStart w:id="6692" w:name="_Toc207957230"/>
              <w:bookmarkStart w:id="6693" w:name="_Toc207961532"/>
              <w:bookmarkEnd w:id="6690"/>
              <w:bookmarkEnd w:id="6691"/>
              <w:bookmarkEnd w:id="6692"/>
              <w:bookmarkEnd w:id="6693"/>
            </w:del>
          </w:p>
        </w:tc>
        <w:bookmarkStart w:id="6694" w:name="_Toc207935723"/>
        <w:bookmarkStart w:id="6695" w:name="_Toc207956679"/>
        <w:bookmarkStart w:id="6696" w:name="_Toc207957231"/>
        <w:bookmarkStart w:id="6697" w:name="_Toc207961533"/>
        <w:bookmarkEnd w:id="6694"/>
        <w:bookmarkEnd w:id="6695"/>
        <w:bookmarkEnd w:id="6696"/>
        <w:bookmarkEnd w:id="6697"/>
      </w:tr>
      <w:tr w:rsidR="00FB3371" w:rsidRPr="00A41EA1" w:rsidDel="008934A7" w14:paraId="601B385B" w14:textId="610518E6" w:rsidTr="00720FE3">
        <w:trPr>
          <w:del w:id="6698" w:author="Mubiyarto Wibisono" w:date="2025-09-04T14:40:00Z"/>
        </w:trPr>
        <w:tc>
          <w:tcPr>
            <w:tcW w:w="0" w:type="auto"/>
            <w:hideMark/>
          </w:tcPr>
          <w:p w14:paraId="1D4F024C" w14:textId="78D9AC39" w:rsidR="00FB3371" w:rsidRPr="00953F23" w:rsidDel="008934A7" w:rsidRDefault="00FB3371" w:rsidP="00FB3371">
            <w:pPr>
              <w:rPr>
                <w:del w:id="6699" w:author="Mubiyarto Wibisono" w:date="2025-09-04T14:40:00Z" w16du:dateUtc="2025-09-04T07:40:00Z"/>
                <w:rFonts w:cs="Arial"/>
                <w:szCs w:val="20"/>
                <w:lang w:val="en-SG"/>
              </w:rPr>
            </w:pPr>
            <w:del w:id="6700" w:author="Mubiyarto Wibisono" w:date="2025-09-04T14:40:00Z" w16du:dateUtc="2025-09-04T07:40:00Z">
              <w:r w:rsidRPr="00953F23" w:rsidDel="008934A7">
                <w:rPr>
                  <w:rFonts w:cs="Arial"/>
                  <w:szCs w:val="20"/>
                  <w:lang w:val="en-SG"/>
                </w:rPr>
                <w:delText>Redirect/callback for user auth</w:delText>
              </w:r>
              <w:bookmarkStart w:id="6701" w:name="_Toc207935724"/>
              <w:bookmarkStart w:id="6702" w:name="_Toc207956680"/>
              <w:bookmarkStart w:id="6703" w:name="_Toc207957232"/>
              <w:bookmarkStart w:id="6704" w:name="_Toc207961534"/>
              <w:bookmarkEnd w:id="6701"/>
              <w:bookmarkEnd w:id="6702"/>
              <w:bookmarkEnd w:id="6703"/>
              <w:bookmarkEnd w:id="6704"/>
            </w:del>
          </w:p>
        </w:tc>
        <w:tc>
          <w:tcPr>
            <w:tcW w:w="0" w:type="auto"/>
            <w:hideMark/>
          </w:tcPr>
          <w:p w14:paraId="7B17EE3B" w14:textId="0DED3B35" w:rsidR="00FB3371" w:rsidRPr="00953F23" w:rsidDel="008934A7" w:rsidRDefault="00FB3371" w:rsidP="00FB3371">
            <w:pPr>
              <w:rPr>
                <w:del w:id="6705" w:author="Mubiyarto Wibisono" w:date="2025-09-04T14:40:00Z" w16du:dateUtc="2025-09-04T07:40:00Z"/>
                <w:rFonts w:cs="Arial"/>
                <w:szCs w:val="20"/>
                <w:lang w:val="en-SG"/>
              </w:rPr>
            </w:pPr>
            <w:del w:id="6706" w:author="Mubiyarto Wibisono" w:date="2025-09-04T14:40:00Z" w16du:dateUtc="2025-09-04T07:40:00Z">
              <w:r w:rsidRPr="00953F23" w:rsidDel="008934A7">
                <w:rPr>
                  <w:rFonts w:cs="Arial"/>
                  <w:szCs w:val="20"/>
                  <w:lang w:val="en-SG"/>
                </w:rPr>
                <w:delText>User interacts with SPCP UI; programmatic calls still go through OCMS BE.</w:delText>
              </w:r>
              <w:bookmarkStart w:id="6707" w:name="_Toc207935725"/>
              <w:bookmarkStart w:id="6708" w:name="_Toc207956681"/>
              <w:bookmarkStart w:id="6709" w:name="_Toc207957233"/>
              <w:bookmarkStart w:id="6710" w:name="_Toc207961535"/>
              <w:bookmarkEnd w:id="6707"/>
              <w:bookmarkEnd w:id="6708"/>
              <w:bookmarkEnd w:id="6709"/>
              <w:bookmarkEnd w:id="6710"/>
            </w:del>
          </w:p>
        </w:tc>
        <w:bookmarkStart w:id="6711" w:name="_Toc207935726"/>
        <w:bookmarkStart w:id="6712" w:name="_Toc207956682"/>
        <w:bookmarkStart w:id="6713" w:name="_Toc207957234"/>
        <w:bookmarkStart w:id="6714" w:name="_Toc207961536"/>
        <w:bookmarkEnd w:id="6711"/>
        <w:bookmarkEnd w:id="6712"/>
        <w:bookmarkEnd w:id="6713"/>
        <w:bookmarkEnd w:id="6714"/>
      </w:tr>
      <w:tr w:rsidR="00FB3371" w:rsidRPr="00A41EA1" w:rsidDel="008934A7" w14:paraId="72538816" w14:textId="513695AB" w:rsidTr="00720FE3">
        <w:trPr>
          <w:del w:id="6715" w:author="Mubiyarto Wibisono" w:date="2025-09-04T14:40:00Z"/>
        </w:trPr>
        <w:tc>
          <w:tcPr>
            <w:tcW w:w="0" w:type="auto"/>
            <w:hideMark/>
          </w:tcPr>
          <w:p w14:paraId="0F4DDCB2" w14:textId="5AE1A427" w:rsidR="00FB3371" w:rsidRPr="00953F23" w:rsidDel="008934A7" w:rsidRDefault="00FB3371" w:rsidP="00FB3371">
            <w:pPr>
              <w:rPr>
                <w:del w:id="6716" w:author="Mubiyarto Wibisono" w:date="2025-09-04T14:40:00Z" w16du:dateUtc="2025-09-04T07:40:00Z"/>
                <w:rFonts w:cs="Arial"/>
                <w:szCs w:val="20"/>
                <w:lang w:val="en-SG"/>
              </w:rPr>
            </w:pPr>
            <w:del w:id="6717" w:author="Mubiyarto Wibisono" w:date="2025-09-04T14:40:00Z" w16du:dateUtc="2025-09-04T07:40:00Z">
              <w:r w:rsidRPr="00953F23" w:rsidDel="008934A7">
                <w:rPr>
                  <w:rFonts w:cs="Arial"/>
                  <w:szCs w:val="20"/>
                  <w:lang w:val="en-SG"/>
                </w:rPr>
                <w:delText>Standardized responses from OCMS BE</w:delText>
              </w:r>
              <w:bookmarkStart w:id="6718" w:name="_Toc207935727"/>
              <w:bookmarkStart w:id="6719" w:name="_Toc207956683"/>
              <w:bookmarkStart w:id="6720" w:name="_Toc207957235"/>
              <w:bookmarkStart w:id="6721" w:name="_Toc207961537"/>
              <w:bookmarkEnd w:id="6718"/>
              <w:bookmarkEnd w:id="6719"/>
              <w:bookmarkEnd w:id="6720"/>
              <w:bookmarkEnd w:id="6721"/>
            </w:del>
          </w:p>
        </w:tc>
        <w:tc>
          <w:tcPr>
            <w:tcW w:w="0" w:type="auto"/>
            <w:hideMark/>
          </w:tcPr>
          <w:p w14:paraId="39183FC7" w14:textId="06A3B3D5" w:rsidR="00FB3371" w:rsidRPr="00953F23" w:rsidDel="008934A7" w:rsidRDefault="00FB3371" w:rsidP="00FB3371">
            <w:pPr>
              <w:rPr>
                <w:del w:id="6722" w:author="Mubiyarto Wibisono" w:date="2025-09-04T14:40:00Z" w16du:dateUtc="2025-09-04T07:40:00Z"/>
                <w:rFonts w:cs="Arial"/>
                <w:szCs w:val="20"/>
                <w:lang w:val="en-SG"/>
              </w:rPr>
            </w:pPr>
            <w:del w:id="6723" w:author="Mubiyarto Wibisono" w:date="2025-09-04T14:40:00Z" w16du:dateUtc="2025-09-04T07:40:00Z">
              <w:r w:rsidRPr="00953F23" w:rsidDel="008934A7">
                <w:rPr>
                  <w:rFonts w:cs="Arial"/>
                  <w:szCs w:val="20"/>
                  <w:lang w:val="en-SG"/>
                </w:rPr>
                <w:delText>OCMS BE normalizes SPCP outcomes (e.g., SP200/SP300) before returning to eService.</w:delText>
              </w:r>
              <w:bookmarkStart w:id="6724" w:name="_Toc207935728"/>
              <w:bookmarkStart w:id="6725" w:name="_Toc207956684"/>
              <w:bookmarkStart w:id="6726" w:name="_Toc207957236"/>
              <w:bookmarkStart w:id="6727" w:name="_Toc207961538"/>
              <w:bookmarkEnd w:id="6724"/>
              <w:bookmarkEnd w:id="6725"/>
              <w:bookmarkEnd w:id="6726"/>
              <w:bookmarkEnd w:id="6727"/>
            </w:del>
          </w:p>
        </w:tc>
        <w:bookmarkStart w:id="6728" w:name="_Toc207935729"/>
        <w:bookmarkStart w:id="6729" w:name="_Toc207956685"/>
        <w:bookmarkStart w:id="6730" w:name="_Toc207957237"/>
        <w:bookmarkStart w:id="6731" w:name="_Toc207961539"/>
        <w:bookmarkEnd w:id="6728"/>
        <w:bookmarkEnd w:id="6729"/>
        <w:bookmarkEnd w:id="6730"/>
        <w:bookmarkEnd w:id="6731"/>
      </w:tr>
    </w:tbl>
    <w:p w14:paraId="6F2E6F99" w14:textId="5DBA9F08" w:rsidR="00FB3371" w:rsidRPr="00D76900" w:rsidDel="008934A7" w:rsidRDefault="00FB3371" w:rsidP="00FB3371">
      <w:pPr>
        <w:rPr>
          <w:del w:id="6732" w:author="Mubiyarto Wibisono" w:date="2025-09-04T14:40:00Z" w16du:dateUtc="2025-09-04T07:40:00Z"/>
          <w:rFonts w:ascii="Arial" w:hAnsi="Arial" w:cs="Arial"/>
          <w:color w:val="215E99" w:themeColor="text2" w:themeTint="BF"/>
          <w:sz w:val="28"/>
          <w:szCs w:val="28"/>
          <w:rPrChange w:id="6733" w:author="Mubiyarto Wibisono" w:date="2025-09-05T08:44:00Z" w16du:dateUtc="2025-09-05T01:44:00Z">
            <w:rPr>
              <w:del w:id="6734" w:author="Mubiyarto Wibisono" w:date="2025-09-04T14:40:00Z" w16du:dateUtc="2025-09-04T07:40:00Z"/>
            </w:rPr>
          </w:rPrChange>
        </w:rPr>
      </w:pPr>
      <w:bookmarkStart w:id="6735" w:name="_Toc207935730"/>
      <w:bookmarkStart w:id="6736" w:name="_Toc207956686"/>
      <w:bookmarkStart w:id="6737" w:name="_Toc207957238"/>
      <w:bookmarkStart w:id="6738" w:name="_Toc207961540"/>
      <w:bookmarkEnd w:id="6735"/>
      <w:bookmarkEnd w:id="6736"/>
      <w:bookmarkEnd w:id="6737"/>
      <w:bookmarkEnd w:id="6738"/>
    </w:p>
    <w:p w14:paraId="637C371E" w14:textId="0CA562ED" w:rsidR="00FB3371" w:rsidRPr="00D76900" w:rsidRDefault="003F02AC">
      <w:pPr>
        <w:pStyle w:val="Heading4"/>
        <w:numPr>
          <w:ilvl w:val="0"/>
          <w:numId w:val="73"/>
        </w:numPr>
        <w:ind w:hanging="720"/>
        <w:rPr>
          <w:rFonts w:ascii="Arial" w:hAnsi="Arial" w:cs="Arial"/>
          <w:b/>
          <w:bCs/>
          <w:color w:val="215E99" w:themeColor="text2" w:themeTint="BF"/>
          <w:sz w:val="28"/>
          <w:szCs w:val="28"/>
          <w:rPrChange w:id="6739" w:author="Mubiyarto Wibisono" w:date="2025-09-05T08:44:00Z" w16du:dateUtc="2025-09-05T01:44:00Z">
            <w:rPr>
              <w:rFonts w:ascii="Arial" w:eastAsiaTheme="majorEastAsia" w:hAnsi="Arial" w:cs="Arial"/>
              <w:b/>
              <w:bCs/>
              <w:color w:val="215E99" w:themeColor="text2" w:themeTint="BF"/>
              <w:sz w:val="32"/>
              <w:szCs w:val="32"/>
            </w:rPr>
          </w:rPrChange>
        </w:rPr>
        <w:pPrChange w:id="6740" w:author="Mubiyarto Wibisono" w:date="2025-09-04T14:15:00Z" w16du:dateUtc="2025-09-04T07:15:00Z">
          <w:pPr>
            <w:keepNext/>
            <w:keepLines/>
            <w:numPr>
              <w:ilvl w:val="2"/>
            </w:numPr>
            <w:spacing w:before="160" w:after="80"/>
            <w:ind w:left="993" w:hanging="993"/>
            <w:outlineLvl w:val="2"/>
          </w:pPr>
        </w:pPrChange>
      </w:pPr>
      <w:bookmarkStart w:id="6741" w:name="_Toc205888888"/>
      <w:bookmarkStart w:id="6742" w:name="_Toc205889323"/>
      <w:bookmarkStart w:id="6743" w:name="_Toc205889419"/>
      <w:bookmarkStart w:id="6744" w:name="_Toc206576670"/>
      <w:bookmarkStart w:id="6745" w:name="_Toc206577204"/>
      <w:del w:id="6746" w:author="Mubiyarto Wibisono" w:date="2025-09-04T14:15:00Z" w16du:dateUtc="2025-09-04T07:15:00Z">
        <w:r w:rsidRPr="00D76900" w:rsidDel="00DF4573">
          <w:rPr>
            <w:rFonts w:ascii="Arial" w:hAnsi="Arial" w:cs="Arial"/>
            <w:b/>
            <w:bCs/>
            <w:i w:val="0"/>
            <w:iCs w:val="0"/>
            <w:color w:val="215E99" w:themeColor="text2" w:themeTint="BF"/>
            <w:sz w:val="28"/>
            <w:szCs w:val="28"/>
            <w:rPrChange w:id="6747" w:author="Mubiyarto Wibisono" w:date="2025-09-05T08:44:00Z" w16du:dateUtc="2025-09-05T01:44:00Z">
              <w:rPr>
                <w:rFonts w:ascii="Arial" w:hAnsi="Arial" w:cs="Arial"/>
                <w:b/>
                <w:bCs/>
                <w:i/>
                <w:iCs/>
                <w:color w:val="215E99" w:themeColor="text2" w:themeTint="BF"/>
                <w:sz w:val="32"/>
                <w:szCs w:val="32"/>
              </w:rPr>
            </w:rPrChange>
          </w:rPr>
          <w:delText xml:space="preserve">2.3.2. </w:delText>
        </w:r>
      </w:del>
      <w:bookmarkStart w:id="6748" w:name="_Toc207935731"/>
      <w:bookmarkStart w:id="6749" w:name="_Toc207957239"/>
      <w:bookmarkStart w:id="6750" w:name="_Toc207961541"/>
      <w:r w:rsidR="00FB3371" w:rsidRPr="00D76900">
        <w:rPr>
          <w:rFonts w:ascii="Arial" w:hAnsi="Arial" w:cs="Arial"/>
          <w:b/>
          <w:bCs/>
          <w:i w:val="0"/>
          <w:iCs w:val="0"/>
          <w:color w:val="215E99" w:themeColor="text2" w:themeTint="BF"/>
          <w:sz w:val="28"/>
          <w:szCs w:val="28"/>
          <w:rPrChange w:id="6751" w:author="Mubiyarto Wibisono" w:date="2025-09-05T08:44:00Z" w16du:dateUtc="2025-09-05T01:44:00Z">
            <w:rPr>
              <w:rFonts w:ascii="Arial" w:hAnsi="Arial" w:cs="Arial"/>
              <w:b/>
              <w:bCs/>
              <w:i/>
              <w:iCs/>
              <w:color w:val="215E99" w:themeColor="text2" w:themeTint="BF"/>
              <w:sz w:val="32"/>
              <w:szCs w:val="32"/>
            </w:rPr>
          </w:rPrChange>
        </w:rPr>
        <w:t>API Specification</w:t>
      </w:r>
      <w:bookmarkEnd w:id="6741"/>
      <w:bookmarkEnd w:id="6742"/>
      <w:bookmarkEnd w:id="6743"/>
      <w:bookmarkEnd w:id="6744"/>
      <w:bookmarkEnd w:id="6745"/>
      <w:bookmarkEnd w:id="6748"/>
      <w:bookmarkEnd w:id="6749"/>
      <w:bookmarkEnd w:id="6750"/>
    </w:p>
    <w:p w14:paraId="2F5B6187" w14:textId="5E5579D6" w:rsidR="00FB3371" w:rsidRPr="00D76900" w:rsidRDefault="003F02AC">
      <w:pPr>
        <w:pStyle w:val="Heading5"/>
        <w:numPr>
          <w:ilvl w:val="0"/>
          <w:numId w:val="74"/>
        </w:numPr>
        <w:ind w:left="993" w:hanging="993"/>
        <w:rPr>
          <w:rFonts w:ascii="Arial" w:hAnsi="Arial" w:cs="Arial"/>
          <w:b/>
          <w:bCs/>
          <w:color w:val="215E99" w:themeColor="text2" w:themeTint="BF"/>
          <w:sz w:val="28"/>
          <w:szCs w:val="28"/>
          <w:rPrChange w:id="6752" w:author="Mubiyarto Wibisono" w:date="2025-09-05T08:44:00Z" w16du:dateUtc="2025-09-05T01:44:00Z">
            <w:rPr>
              <w:rFonts w:eastAsiaTheme="majorEastAsia"/>
            </w:rPr>
          </w:rPrChange>
        </w:rPr>
        <w:pPrChange w:id="6753" w:author="Mubiyarto Wibisono" w:date="2025-09-04T14:16:00Z" w16du:dateUtc="2025-09-04T07:16:00Z">
          <w:pPr>
            <w:keepNext/>
            <w:keepLines/>
            <w:numPr>
              <w:ilvl w:val="3"/>
            </w:numPr>
            <w:spacing w:before="80" w:after="40"/>
            <w:ind w:left="993" w:hanging="993"/>
            <w:outlineLvl w:val="3"/>
          </w:pPr>
        </w:pPrChange>
      </w:pPr>
      <w:bookmarkStart w:id="6754" w:name="_Toc204073176"/>
      <w:bookmarkStart w:id="6755" w:name="_Toc205889420"/>
      <w:del w:id="6756" w:author="Mubiyarto Wibisono" w:date="2025-09-04T14:16:00Z" w16du:dateUtc="2025-09-04T07:16:00Z">
        <w:r w:rsidRPr="00D76900" w:rsidDel="00DF4573">
          <w:rPr>
            <w:rFonts w:ascii="Arial" w:hAnsi="Arial" w:cs="Arial"/>
            <w:b/>
            <w:bCs/>
            <w:color w:val="215E99" w:themeColor="text2" w:themeTint="BF"/>
            <w:sz w:val="28"/>
            <w:szCs w:val="28"/>
            <w:rPrChange w:id="6757" w:author="Mubiyarto Wibisono" w:date="2025-09-05T08:44:00Z" w16du:dateUtc="2025-09-05T01:44:00Z">
              <w:rPr/>
            </w:rPrChange>
          </w:rPr>
          <w:delText xml:space="preserve">2.3.2.1. </w:delText>
        </w:r>
      </w:del>
      <w:bookmarkStart w:id="6758" w:name="_Toc207935732"/>
      <w:bookmarkStart w:id="6759" w:name="_Toc207957240"/>
      <w:bookmarkStart w:id="6760" w:name="_Toc207961542"/>
      <w:r w:rsidR="00FB3371" w:rsidRPr="00D76900">
        <w:rPr>
          <w:rFonts w:ascii="Arial" w:hAnsi="Arial" w:cs="Arial"/>
          <w:b/>
          <w:bCs/>
          <w:color w:val="215E99" w:themeColor="text2" w:themeTint="BF"/>
          <w:sz w:val="28"/>
          <w:szCs w:val="28"/>
          <w:rPrChange w:id="6761" w:author="Mubiyarto Wibisono" w:date="2025-09-05T08:44:00Z" w16du:dateUtc="2025-09-05T01:44:00Z">
            <w:rPr/>
          </w:rPrChange>
        </w:rPr>
        <w:t>API for eService</w:t>
      </w:r>
      <w:bookmarkEnd w:id="6754"/>
      <w:bookmarkEnd w:id="6755"/>
      <w:bookmarkEnd w:id="6758"/>
      <w:bookmarkEnd w:id="6759"/>
      <w:bookmarkEnd w:id="6760"/>
    </w:p>
    <w:p w14:paraId="5FB93389" w14:textId="5CA72737" w:rsidR="00FB3371" w:rsidRPr="00D76900" w:rsidRDefault="003F02AC">
      <w:pPr>
        <w:pStyle w:val="Heading6"/>
        <w:numPr>
          <w:ilvl w:val="0"/>
          <w:numId w:val="75"/>
        </w:numPr>
        <w:ind w:left="1276" w:hanging="1276"/>
        <w:rPr>
          <w:rFonts w:ascii="Arial" w:hAnsi="Arial" w:cs="Arial"/>
          <w:b/>
          <w:bCs/>
          <w:color w:val="215E99" w:themeColor="text2" w:themeTint="BF"/>
          <w:sz w:val="28"/>
          <w:szCs w:val="28"/>
          <w:rPrChange w:id="6762" w:author="Mubiyarto Wibisono" w:date="2025-09-05T08:44:00Z" w16du:dateUtc="2025-09-05T01:44:00Z">
            <w:rPr>
              <w:rFonts w:eastAsiaTheme="majorEastAsia"/>
            </w:rPr>
          </w:rPrChange>
        </w:rPr>
        <w:pPrChange w:id="6763" w:author="Mubiyarto Wibisono" w:date="2025-09-04T14:18:00Z" w16du:dateUtc="2025-09-04T07:18:00Z">
          <w:pPr>
            <w:keepNext/>
            <w:keepLines/>
            <w:numPr>
              <w:ilvl w:val="4"/>
            </w:numPr>
            <w:spacing w:before="80" w:after="40"/>
            <w:ind w:left="1418" w:hanging="1440"/>
            <w:outlineLvl w:val="3"/>
          </w:pPr>
        </w:pPrChange>
      </w:pPr>
      <w:bookmarkStart w:id="6764" w:name="_Toc205889421"/>
      <w:del w:id="6765" w:author="Mubiyarto Wibisono" w:date="2025-09-04T14:17:00Z" w16du:dateUtc="2025-09-04T07:17:00Z">
        <w:r w:rsidRPr="00D76900" w:rsidDel="00DF4573">
          <w:rPr>
            <w:rFonts w:ascii="Arial" w:hAnsi="Arial" w:cs="Arial"/>
            <w:b/>
            <w:bCs/>
            <w:i w:val="0"/>
            <w:iCs w:val="0"/>
            <w:color w:val="215E99" w:themeColor="text2" w:themeTint="BF"/>
            <w:sz w:val="28"/>
            <w:szCs w:val="28"/>
            <w:rPrChange w:id="6766" w:author="Mubiyarto Wibisono" w:date="2025-09-05T08:44:00Z" w16du:dateUtc="2025-09-05T01:44:00Z">
              <w:rPr>
                <w:i/>
                <w:iCs/>
              </w:rPr>
            </w:rPrChange>
          </w:rPr>
          <w:delText xml:space="preserve">2.3.2.1.1. </w:delText>
        </w:r>
      </w:del>
      <w:bookmarkStart w:id="6767" w:name="_Toc207935733"/>
      <w:bookmarkStart w:id="6768" w:name="_Toc207961543"/>
      <w:r w:rsidR="00FB3371" w:rsidRPr="00D76900">
        <w:rPr>
          <w:rFonts w:ascii="Arial" w:hAnsi="Arial" w:cs="Arial"/>
          <w:b/>
          <w:bCs/>
          <w:i w:val="0"/>
          <w:iCs w:val="0"/>
          <w:color w:val="215E99" w:themeColor="text2" w:themeTint="BF"/>
          <w:sz w:val="28"/>
          <w:szCs w:val="28"/>
          <w:rPrChange w:id="6769" w:author="Mubiyarto Wibisono" w:date="2025-09-05T08:44:00Z" w16du:dateUtc="2025-09-05T01:44:00Z">
            <w:rPr>
              <w:i/>
              <w:iCs/>
            </w:rPr>
          </w:rPrChange>
        </w:rPr>
        <w:t xml:space="preserve">Generate app </w:t>
      </w:r>
      <w:proofErr w:type="spellStart"/>
      <w:r w:rsidR="00FB3371" w:rsidRPr="00D76900">
        <w:rPr>
          <w:rFonts w:ascii="Arial" w:hAnsi="Arial" w:cs="Arial"/>
          <w:b/>
          <w:bCs/>
          <w:i w:val="0"/>
          <w:iCs w:val="0"/>
          <w:color w:val="215E99" w:themeColor="text2" w:themeTint="BF"/>
          <w:sz w:val="28"/>
          <w:szCs w:val="28"/>
          <w:rPrChange w:id="6770" w:author="Mubiyarto Wibisono" w:date="2025-09-05T08:44:00Z" w16du:dateUtc="2025-09-05T01:44:00Z">
            <w:rPr>
              <w:i/>
              <w:iCs/>
            </w:rPr>
          </w:rPrChange>
        </w:rPr>
        <w:t>txn</w:t>
      </w:r>
      <w:proofErr w:type="spellEnd"/>
      <w:r w:rsidR="00FB3371" w:rsidRPr="00D76900">
        <w:rPr>
          <w:rFonts w:ascii="Arial" w:hAnsi="Arial" w:cs="Arial"/>
          <w:b/>
          <w:bCs/>
          <w:i w:val="0"/>
          <w:iCs w:val="0"/>
          <w:color w:val="215E99" w:themeColor="text2" w:themeTint="BF"/>
          <w:sz w:val="28"/>
          <w:szCs w:val="28"/>
          <w:rPrChange w:id="6771" w:author="Mubiyarto Wibisono" w:date="2025-09-05T08:44:00Z" w16du:dateUtc="2025-09-05T01:44:00Z">
            <w:rPr>
              <w:i/>
              <w:iCs/>
            </w:rPr>
          </w:rPrChange>
        </w:rPr>
        <w:t xml:space="preserve"> id</w:t>
      </w:r>
      <w:bookmarkEnd w:id="6764"/>
      <w:bookmarkEnd w:id="6767"/>
      <w:bookmarkEnd w:id="6768"/>
    </w:p>
    <w:tbl>
      <w:tblPr>
        <w:tblW w:w="8923" w:type="dxa"/>
        <w:tblLayout w:type="fixed"/>
        <w:tblLook w:val="0400" w:firstRow="0" w:lastRow="0" w:firstColumn="0" w:lastColumn="0" w:noHBand="0" w:noVBand="1"/>
      </w:tblPr>
      <w:tblGrid>
        <w:gridCol w:w="1977"/>
        <w:gridCol w:w="6946"/>
      </w:tblGrid>
      <w:tr w:rsidR="00FB3371" w:rsidRPr="00A41EA1" w14:paraId="5A4F82E4"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5EFAF126"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5C022B99"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Gemerate</w:t>
            </w:r>
            <w:proofErr w:type="spellEnd"/>
            <w:r w:rsidRPr="00A41EA1">
              <w:rPr>
                <w:rFonts w:ascii="Arial" w:eastAsia="Arial" w:hAnsi="Arial" w:cs="Arial"/>
                <w:sz w:val="20"/>
                <w:szCs w:val="20"/>
              </w:rPr>
              <w:t xml:space="preserve"> app </w:t>
            </w:r>
            <w:proofErr w:type="spellStart"/>
            <w:r w:rsidRPr="00A41EA1">
              <w:rPr>
                <w:rFonts w:ascii="Arial" w:eastAsia="Arial" w:hAnsi="Arial" w:cs="Arial"/>
                <w:sz w:val="20"/>
                <w:szCs w:val="20"/>
              </w:rPr>
              <w:t>txn</w:t>
            </w:r>
            <w:proofErr w:type="spellEnd"/>
            <w:r w:rsidRPr="00A41EA1">
              <w:rPr>
                <w:rFonts w:ascii="Arial" w:eastAsia="Arial" w:hAnsi="Arial" w:cs="Arial"/>
                <w:sz w:val="20"/>
                <w:szCs w:val="20"/>
              </w:rPr>
              <w:t xml:space="preserve"> id</w:t>
            </w:r>
          </w:p>
        </w:tc>
      </w:tr>
      <w:tr w:rsidR="00FB3371" w:rsidRPr="00A41EA1" w14:paraId="479C1117"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375D5DC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13E2E220" w14:textId="19423B63"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w:t>
            </w:r>
            <w:r w:rsidRPr="00A41EA1">
              <w:rPr>
                <w:rFonts w:ascii="Arial" w:hAnsi="Arial" w:cs="Arial"/>
                <w:sz w:val="20"/>
                <w:szCs w:val="20"/>
              </w:rPr>
              <w:t xml:space="preserve"> </w:t>
            </w:r>
            <w:ins w:id="6772" w:author="Mubiyarto Wibisono" w:date="2025-09-23T16:19:00Z">
              <w:r w:rsidR="00956BB2" w:rsidRPr="00956BB2">
                <w:rPr>
                  <w:rFonts w:ascii="Arial" w:eastAsia="Arial" w:hAnsi="Arial" w:cs="Arial"/>
                  <w:sz w:val="20"/>
                  <w:szCs w:val="20"/>
                </w:rPr>
                <w:t>https://parking2.ura.gov.sg/ocms/spcp/createAppTxnId/v1</w:t>
              </w:r>
            </w:ins>
            <w:del w:id="6773" w:author="Mubiyarto Wibisono" w:date="2025-09-23T16:19:00Z" w16du:dateUtc="2025-09-23T08:19:00Z">
              <w:r w:rsidRPr="00A41EA1" w:rsidDel="00956BB2">
                <w:rPr>
                  <w:rFonts w:ascii="Arial" w:eastAsia="Arial" w:hAnsi="Arial" w:cs="Arial"/>
                  <w:sz w:val="20"/>
                  <w:szCs w:val="20"/>
                </w:rPr>
                <w:delText>https://</w:delText>
              </w:r>
              <w:r w:rsidR="0008636F" w:rsidRPr="00A41EA1" w:rsidDel="00956BB2">
                <w:rPr>
                  <w:rFonts w:ascii="Arial" w:eastAsia="Arial" w:hAnsi="Arial" w:cs="Arial"/>
                  <w:sz w:val="20"/>
                  <w:szCs w:val="20"/>
                </w:rPr>
                <w:delText>parking2.uraz</w:delText>
              </w:r>
              <w:r w:rsidRPr="00A41EA1" w:rsidDel="00956BB2">
                <w:rPr>
                  <w:rFonts w:ascii="Arial" w:eastAsia="Arial" w:hAnsi="Arial" w:cs="Arial"/>
                  <w:sz w:val="20"/>
                  <w:szCs w:val="20"/>
                </w:rPr>
                <w:delText>.gov.sg /ocms/spcpDS/spcp/v1/createAppTxnId</w:delText>
              </w:r>
            </w:del>
          </w:p>
          <w:p w14:paraId="0209A8C4" w14:textId="78C933C6"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w:t>
            </w:r>
            <w:ins w:id="6774" w:author="Mubiyarto Wibisono" w:date="2025-09-23T16:19:00Z">
              <w:r w:rsidR="00956BB2" w:rsidRPr="00956BB2">
                <w:rPr>
                  <w:rFonts w:ascii="Arial" w:eastAsia="Arial" w:hAnsi="Arial" w:cs="Arial"/>
                  <w:sz w:val="20"/>
                  <w:szCs w:val="20"/>
                </w:rPr>
                <w:t>https://parking.ura.gov.sg/ocms/spcp/createAppTxnId/v1</w:t>
              </w:r>
            </w:ins>
            <w:del w:id="6775" w:author="Mubiyarto Wibisono" w:date="2025-09-23T16:19:00Z" w16du:dateUtc="2025-09-23T08:19:00Z">
              <w:r w:rsidRPr="00A41EA1" w:rsidDel="00956BB2">
                <w:rPr>
                  <w:rFonts w:ascii="Arial" w:eastAsia="Arial" w:hAnsi="Arial" w:cs="Arial"/>
                  <w:sz w:val="20"/>
                  <w:szCs w:val="20"/>
                </w:rPr>
                <w:delText>https://</w:delText>
              </w:r>
              <w:r w:rsidR="0008636F" w:rsidRPr="00A41EA1" w:rsidDel="00956BB2">
                <w:rPr>
                  <w:rFonts w:ascii="Arial" w:eastAsia="Arial" w:hAnsi="Arial" w:cs="Arial"/>
                  <w:sz w:val="20"/>
                  <w:szCs w:val="20"/>
                </w:rPr>
                <w:delText>parking.uraz</w:delText>
              </w:r>
              <w:r w:rsidRPr="00A41EA1" w:rsidDel="00956BB2">
                <w:rPr>
                  <w:rFonts w:ascii="Arial" w:eastAsia="Arial" w:hAnsi="Arial" w:cs="Arial"/>
                  <w:sz w:val="20"/>
                  <w:szCs w:val="20"/>
                </w:rPr>
                <w:delText>.gov.sg /ocms/spcpDS/spcp/v1/createAppTxnId</w:delText>
              </w:r>
            </w:del>
          </w:p>
        </w:tc>
      </w:tr>
      <w:tr w:rsidR="00FB3371" w:rsidRPr="00A41EA1" w14:paraId="33C60F58"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4948677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79B51A7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 xml:space="preserve">to generate app </w:t>
            </w:r>
            <w:proofErr w:type="spellStart"/>
            <w:r w:rsidRPr="00A41EA1">
              <w:rPr>
                <w:rFonts w:ascii="Arial" w:eastAsia="Arial" w:hAnsi="Arial" w:cs="Arial"/>
                <w:sz w:val="20"/>
                <w:szCs w:val="20"/>
                <w:lang w:val="en-US"/>
              </w:rPr>
              <w:t>txn</w:t>
            </w:r>
            <w:proofErr w:type="spellEnd"/>
            <w:r w:rsidRPr="00A41EA1">
              <w:rPr>
                <w:rFonts w:ascii="Arial" w:eastAsia="Arial" w:hAnsi="Arial" w:cs="Arial"/>
                <w:sz w:val="20"/>
                <w:szCs w:val="20"/>
                <w:lang w:val="en-US"/>
              </w:rPr>
              <w:t xml:space="preserve"> id from SPCP</w:t>
            </w:r>
          </w:p>
        </w:tc>
      </w:tr>
      <w:tr w:rsidR="00FB3371" w:rsidRPr="00A41EA1" w14:paraId="5AED9FA3"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0476607"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5E220A2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3B1D39A8"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912260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Query Parameter</w:t>
            </w:r>
          </w:p>
        </w:tc>
        <w:tc>
          <w:tcPr>
            <w:tcW w:w="6946" w:type="dxa"/>
            <w:tcBorders>
              <w:top w:val="single" w:sz="6" w:space="0" w:color="CCCCCC"/>
              <w:left w:val="single" w:sz="6" w:space="0" w:color="CCCCCC"/>
              <w:bottom w:val="single" w:sz="6" w:space="0" w:color="000000"/>
              <w:right w:val="single" w:sz="6" w:space="0" w:color="000000"/>
            </w:tcBorders>
          </w:tcPr>
          <w:p w14:paraId="7848BC84"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sessionId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sessionId</w:t>
            </w:r>
            <w:proofErr w:type="spellEnd"/>
            <w:r w:rsidRPr="00A41EA1">
              <w:rPr>
                <w:rFonts w:ascii="Arial" w:eastAsia="Arial" w:hAnsi="Arial" w:cs="Arial"/>
                <w:sz w:val="20"/>
                <w:szCs w:val="20"/>
              </w:rPr>
              <w:t>&gt;</w:t>
            </w:r>
          </w:p>
          <w:p w14:paraId="19751116"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appId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appId</w:t>
            </w:r>
            <w:proofErr w:type="spellEnd"/>
            <w:r w:rsidRPr="00A41EA1">
              <w:rPr>
                <w:rFonts w:ascii="Arial" w:eastAsia="Arial" w:hAnsi="Arial" w:cs="Arial"/>
                <w:sz w:val="20"/>
                <w:szCs w:val="20"/>
              </w:rPr>
              <w:t>&gt;</w:t>
            </w:r>
          </w:p>
        </w:tc>
      </w:tr>
      <w:tr w:rsidR="00FB3371" w:rsidRPr="00A41EA1" w14:paraId="01B64B5B"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B39B28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Header</w:t>
            </w:r>
          </w:p>
        </w:tc>
        <w:tc>
          <w:tcPr>
            <w:tcW w:w="6946" w:type="dxa"/>
            <w:tcBorders>
              <w:top w:val="single" w:sz="6" w:space="0" w:color="CCCCCC"/>
              <w:left w:val="single" w:sz="6" w:space="0" w:color="CCCCCC"/>
              <w:bottom w:val="single" w:sz="6" w:space="0" w:color="000000"/>
              <w:right w:val="single" w:sz="6" w:space="0" w:color="000000"/>
            </w:tcBorders>
          </w:tcPr>
          <w:p w14:paraId="1F81DBDA"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 </w:t>
            </w:r>
          </w:p>
          <w:p w14:paraId="53DBFDB4" w14:textId="77777777" w:rsidR="00FB3371" w:rsidRPr="00A41EA1" w:rsidRDefault="00FB3371" w:rsidP="00FB3371">
            <w:pPr>
              <w:pBdr>
                <w:top w:val="nil"/>
                <w:left w:val="nil"/>
                <w:bottom w:val="nil"/>
                <w:right w:val="nil"/>
                <w:between w:val="nil"/>
              </w:pBdr>
              <w:ind w:firstLine="210"/>
              <w:rPr>
                <w:rFonts w:ascii="Arial" w:eastAsia="Arial" w:hAnsi="Arial" w:cs="Arial"/>
                <w:color w:val="000000"/>
                <w:sz w:val="20"/>
                <w:szCs w:val="20"/>
              </w:rPr>
            </w:pPr>
            <w:r w:rsidRPr="00A41EA1">
              <w:rPr>
                <w:rFonts w:ascii="Arial" w:eastAsia="Arial" w:hAnsi="Arial" w:cs="Arial"/>
                <w:color w:val="000000"/>
                <w:sz w:val="20"/>
                <w:szCs w:val="20"/>
              </w:rPr>
              <w:t>"Authorization": "Bearer [AUTH_TOKEN]",</w:t>
            </w:r>
          </w:p>
          <w:p w14:paraId="39A0D57B" w14:textId="77777777" w:rsidR="00FB3371" w:rsidRPr="00A41EA1" w:rsidRDefault="00FB3371" w:rsidP="00FB3371">
            <w:pPr>
              <w:pBdr>
                <w:top w:val="nil"/>
                <w:left w:val="nil"/>
                <w:bottom w:val="nil"/>
                <w:right w:val="nil"/>
                <w:between w:val="nil"/>
              </w:pBdr>
              <w:ind w:firstLine="210"/>
              <w:rPr>
                <w:rFonts w:ascii="Arial" w:eastAsia="Arial" w:hAnsi="Arial" w:cs="Arial"/>
                <w:color w:val="000000"/>
                <w:sz w:val="20"/>
                <w:szCs w:val="20"/>
              </w:rPr>
            </w:pPr>
            <w:r w:rsidRPr="00A41EA1">
              <w:rPr>
                <w:rFonts w:ascii="Arial" w:eastAsia="Arial" w:hAnsi="Arial" w:cs="Arial"/>
                <w:color w:val="000000"/>
                <w:sz w:val="20"/>
                <w:szCs w:val="20"/>
              </w:rPr>
              <w:t>"Content-Type": "application/</w:t>
            </w:r>
            <w:proofErr w:type="spellStart"/>
            <w:r w:rsidRPr="00A41EA1">
              <w:rPr>
                <w:rFonts w:ascii="Arial" w:eastAsia="Arial" w:hAnsi="Arial" w:cs="Arial"/>
                <w:color w:val="000000"/>
                <w:sz w:val="20"/>
                <w:szCs w:val="20"/>
              </w:rPr>
              <w:t>json</w:t>
            </w:r>
            <w:proofErr w:type="spellEnd"/>
            <w:r w:rsidRPr="00A41EA1">
              <w:rPr>
                <w:rFonts w:ascii="Arial" w:eastAsia="Arial" w:hAnsi="Arial" w:cs="Arial"/>
                <w:color w:val="000000"/>
                <w:sz w:val="20"/>
                <w:szCs w:val="20"/>
              </w:rPr>
              <w:t>"</w:t>
            </w:r>
          </w:p>
          <w:p w14:paraId="6A2AA985" w14:textId="77777777" w:rsidR="00FB3371" w:rsidRPr="00A41EA1" w:rsidRDefault="00FB3371" w:rsidP="00FB3371">
            <w:pPr>
              <w:rPr>
                <w:rFonts w:ascii="Arial" w:eastAsia="Arial" w:hAnsi="Arial" w:cs="Arial"/>
                <w:sz w:val="20"/>
                <w:szCs w:val="20"/>
              </w:rPr>
            </w:pPr>
            <w:r w:rsidRPr="00A41EA1">
              <w:rPr>
                <w:rFonts w:ascii="Arial" w:eastAsia="Arial" w:hAnsi="Arial" w:cs="Arial"/>
                <w:color w:val="000000"/>
                <w:sz w:val="20"/>
                <w:szCs w:val="20"/>
              </w:rPr>
              <w:t>}</w:t>
            </w:r>
          </w:p>
        </w:tc>
      </w:tr>
      <w:tr w:rsidR="00FB3371" w:rsidRPr="00A41EA1" w14:paraId="3CA721DF"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49759516"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3EE53B38"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7B1DB61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responseCode</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“SP200”,</w:t>
            </w:r>
          </w:p>
          <w:p w14:paraId="3DDFC65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responseMsg</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“Success”,</w:t>
            </w:r>
          </w:p>
          <w:p w14:paraId="4CC972D7"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appTxnId</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“SP210422026491”</w:t>
            </w:r>
          </w:p>
          <w:p w14:paraId="67477D8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tc>
      </w:tr>
      <w:tr w:rsidR="00FB3371" w:rsidRPr="00A41EA1" w14:paraId="2141E8F3"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2CB3795"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79204B95"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67008817"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“SP300”,</w:t>
            </w:r>
          </w:p>
          <w:p w14:paraId="1A71C907"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responseMsg</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“Missing required input parameter”,</w:t>
            </w:r>
          </w:p>
          <w:p w14:paraId="1A39CFE3"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36E8EFBD" w14:textId="77777777" w:rsidR="00FB3371" w:rsidRPr="00A41EA1" w:rsidRDefault="00FB3371" w:rsidP="00FB3371">
            <w:pPr>
              <w:spacing w:before="34"/>
              <w:rPr>
                <w:rFonts w:ascii="Arial" w:eastAsia="Arial" w:hAnsi="Arial" w:cs="Arial"/>
                <w:sz w:val="20"/>
                <w:szCs w:val="20"/>
              </w:rPr>
            </w:pPr>
          </w:p>
        </w:tc>
      </w:tr>
    </w:tbl>
    <w:p w14:paraId="78926A19" w14:textId="4B553120" w:rsidR="00FB3371" w:rsidRPr="00D76900" w:rsidRDefault="003F02AC">
      <w:pPr>
        <w:pStyle w:val="Heading6"/>
        <w:numPr>
          <w:ilvl w:val="0"/>
          <w:numId w:val="75"/>
        </w:numPr>
        <w:spacing w:line="360" w:lineRule="auto"/>
        <w:ind w:left="1276" w:hanging="1276"/>
        <w:rPr>
          <w:rFonts w:ascii="Arial" w:hAnsi="Arial" w:cs="Arial"/>
          <w:b/>
          <w:bCs/>
          <w:color w:val="215E99" w:themeColor="text2" w:themeTint="BF"/>
          <w:sz w:val="28"/>
          <w:szCs w:val="28"/>
          <w:rPrChange w:id="6776" w:author="Mubiyarto Wibisono" w:date="2025-09-05T08:44:00Z" w16du:dateUtc="2025-09-05T01:44:00Z">
            <w:rPr>
              <w:rFonts w:ascii="Arial" w:eastAsiaTheme="majorEastAsia" w:hAnsi="Arial" w:cs="Arial"/>
              <w:b/>
              <w:bCs/>
              <w:color w:val="215E99" w:themeColor="text2" w:themeTint="BF"/>
              <w:sz w:val="32"/>
              <w:szCs w:val="32"/>
            </w:rPr>
          </w:rPrChange>
        </w:rPr>
        <w:pPrChange w:id="6777" w:author="Mubiyarto Wibisono" w:date="2025-09-04T14:19:00Z" w16du:dateUtc="2025-09-04T07:19:00Z">
          <w:pPr>
            <w:keepNext/>
            <w:keepLines/>
            <w:numPr>
              <w:ilvl w:val="4"/>
            </w:numPr>
            <w:spacing w:before="80" w:after="40"/>
            <w:ind w:left="1418" w:hanging="1440"/>
            <w:outlineLvl w:val="3"/>
          </w:pPr>
        </w:pPrChange>
      </w:pPr>
      <w:bookmarkStart w:id="6778" w:name="_Toc205889422"/>
      <w:del w:id="6779" w:author="Mubiyarto Wibisono" w:date="2025-09-04T14:18:00Z" w16du:dateUtc="2025-09-04T07:18:00Z">
        <w:r w:rsidRPr="00D76900" w:rsidDel="00DF4573">
          <w:rPr>
            <w:rFonts w:ascii="Arial" w:hAnsi="Arial" w:cs="Arial"/>
            <w:b/>
            <w:bCs/>
            <w:i w:val="0"/>
            <w:iCs w:val="0"/>
            <w:color w:val="215E99" w:themeColor="text2" w:themeTint="BF"/>
            <w:sz w:val="28"/>
            <w:szCs w:val="28"/>
            <w:rPrChange w:id="6780" w:author="Mubiyarto Wibisono" w:date="2025-09-05T08:44:00Z" w16du:dateUtc="2025-09-05T01:44:00Z">
              <w:rPr>
                <w:rFonts w:ascii="Arial" w:hAnsi="Arial" w:cs="Arial"/>
                <w:b/>
                <w:bCs/>
                <w:i/>
                <w:iCs/>
                <w:color w:val="215E99" w:themeColor="text2" w:themeTint="BF"/>
                <w:sz w:val="32"/>
                <w:szCs w:val="32"/>
              </w:rPr>
            </w:rPrChange>
          </w:rPr>
          <w:lastRenderedPageBreak/>
          <w:delText xml:space="preserve">2.3.2.1.2. </w:delText>
        </w:r>
      </w:del>
      <w:bookmarkStart w:id="6781" w:name="_Toc207935734"/>
      <w:bookmarkStart w:id="6782" w:name="_Toc207961544"/>
      <w:r w:rsidR="00FB3371" w:rsidRPr="00D76900">
        <w:rPr>
          <w:rFonts w:ascii="Arial" w:hAnsi="Arial" w:cs="Arial"/>
          <w:b/>
          <w:bCs/>
          <w:i w:val="0"/>
          <w:iCs w:val="0"/>
          <w:color w:val="215E99" w:themeColor="text2" w:themeTint="BF"/>
          <w:sz w:val="28"/>
          <w:szCs w:val="28"/>
          <w:rPrChange w:id="6783" w:author="Mubiyarto Wibisono" w:date="2025-09-05T08:44:00Z" w16du:dateUtc="2025-09-05T01:44:00Z">
            <w:rPr>
              <w:rFonts w:ascii="Arial" w:hAnsi="Arial" w:cs="Arial"/>
              <w:b/>
              <w:bCs/>
              <w:i/>
              <w:iCs/>
              <w:color w:val="215E99" w:themeColor="text2" w:themeTint="BF"/>
              <w:sz w:val="32"/>
              <w:szCs w:val="32"/>
            </w:rPr>
          </w:rPrChange>
        </w:rPr>
        <w:t>Redirect to SPCP page</w:t>
      </w:r>
      <w:bookmarkEnd w:id="6778"/>
      <w:bookmarkEnd w:id="6781"/>
      <w:bookmarkEnd w:id="6782"/>
    </w:p>
    <w:tbl>
      <w:tblPr>
        <w:tblW w:w="8923" w:type="dxa"/>
        <w:tblLayout w:type="fixed"/>
        <w:tblLook w:val="0400" w:firstRow="0" w:lastRow="0" w:firstColumn="0" w:lastColumn="0" w:noHBand="0" w:noVBand="1"/>
      </w:tblPr>
      <w:tblGrid>
        <w:gridCol w:w="1977"/>
        <w:gridCol w:w="6946"/>
      </w:tblGrid>
      <w:tr w:rsidR="00FB3371" w:rsidRPr="00A41EA1" w14:paraId="39E52C21"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23FD2749"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41D8EC11"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SPCP page</w:t>
            </w:r>
          </w:p>
        </w:tc>
      </w:tr>
      <w:tr w:rsidR="00FB3371" w:rsidRPr="00A41EA1" w14:paraId="366642C7"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27DAD3A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10F70D42" w14:textId="7418A6DB"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UAT : </w:t>
            </w:r>
            <w:r w:rsidRPr="00A41EA1">
              <w:rPr>
                <w:rFonts w:ascii="Arial" w:hAnsi="Arial" w:cs="Arial"/>
                <w:sz w:val="20"/>
                <w:szCs w:val="20"/>
                <w:rPrChange w:id="6784" w:author="Mubiyarto Wibisono" w:date="2025-09-05T08:31:00Z" w16du:dateUtc="2025-09-05T01:31:00Z">
                  <w:rPr>
                    <w:rFonts w:ascii="Arial" w:hAnsi="Arial" w:cs="Arial"/>
                  </w:rPr>
                </w:rPrChange>
              </w:rPr>
              <w:t xml:space="preserve"> </w:t>
            </w:r>
            <w:ins w:id="6785" w:author="Mubiyarto Wibisono" w:date="2025-09-23T16:20:00Z">
              <w:r w:rsidR="00956BB2" w:rsidRPr="00956BB2">
                <w:rPr>
                  <w:rFonts w:ascii="Arial" w:hAnsi="Arial" w:cs="Arial"/>
                  <w:sz w:val="20"/>
                  <w:szCs w:val="20"/>
                </w:rPr>
                <w:t>https://w2.ura.gov.sg/spcpWeb/uraSPservices.do</w:t>
              </w:r>
            </w:ins>
            <w:del w:id="6786" w:author="Mubiyarto Wibisono" w:date="2025-09-23T16:20:00Z" w16du:dateUtc="2025-09-23T08:20:00Z">
              <w:r w:rsidRPr="00A41EA1" w:rsidDel="00956BB2">
                <w:rPr>
                  <w:rFonts w:ascii="Arial" w:hAnsi="Arial" w:cs="Arial"/>
                  <w:sz w:val="20"/>
                  <w:szCs w:val="20"/>
                  <w:rPrChange w:id="6787" w:author="Mubiyarto Wibisono" w:date="2025-09-05T08:31:00Z" w16du:dateUtc="2025-09-05T01:31:00Z">
                    <w:rPr/>
                  </w:rPrChange>
                </w:rPr>
                <w:fldChar w:fldCharType="begin"/>
              </w:r>
              <w:r w:rsidRPr="00A41EA1" w:rsidDel="00956BB2">
                <w:rPr>
                  <w:rFonts w:ascii="Arial" w:hAnsi="Arial" w:cs="Arial"/>
                  <w:sz w:val="20"/>
                  <w:szCs w:val="20"/>
                  <w:rPrChange w:id="6788" w:author="Mubiyarto Wibisono" w:date="2025-09-05T08:31:00Z" w16du:dateUtc="2025-09-05T01:31:00Z">
                    <w:rPr/>
                  </w:rPrChange>
                </w:rPr>
                <w:delInstrText>HYPERLINK "https://www2.ura.gov.sg/spcpWeb/uraSPservices.do"</w:delInstrText>
              </w:r>
              <w:r w:rsidRPr="00A41EA1" w:rsidDel="00956BB2">
                <w:rPr>
                  <w:rFonts w:ascii="Arial" w:hAnsi="Arial" w:cs="Arial"/>
                  <w:sz w:val="20"/>
                  <w:szCs w:val="20"/>
                  <w:rPrChange w:id="6789" w:author="Mubiyarto Wibisono" w:date="2025-09-05T08:31:00Z" w16du:dateUtc="2025-09-05T01:31:00Z">
                    <w:rPr>
                      <w:rFonts w:ascii="Arial" w:hAnsi="Arial" w:cs="Arial"/>
                      <w:sz w:val="20"/>
                      <w:szCs w:val="20"/>
                    </w:rPr>
                  </w:rPrChange>
                </w:rPr>
              </w:r>
              <w:r w:rsidRPr="00A41EA1" w:rsidDel="00956BB2">
                <w:rPr>
                  <w:rFonts w:ascii="Arial" w:hAnsi="Arial" w:cs="Arial"/>
                  <w:sz w:val="20"/>
                  <w:szCs w:val="20"/>
                  <w:rPrChange w:id="6790" w:author="Mubiyarto Wibisono" w:date="2025-09-05T08:31:00Z" w16du:dateUtc="2025-09-05T01:31:00Z">
                    <w:rPr/>
                  </w:rPrChange>
                </w:rPr>
                <w:fldChar w:fldCharType="separate"/>
              </w:r>
              <w:r w:rsidRPr="00A41EA1" w:rsidDel="00956BB2">
                <w:rPr>
                  <w:rFonts w:ascii="Arial" w:eastAsia="Arial" w:hAnsi="Arial" w:cs="Arial"/>
                  <w:color w:val="467886" w:themeColor="hyperlink"/>
                  <w:sz w:val="20"/>
                  <w:szCs w:val="20"/>
                  <w:u w:val="single"/>
                </w:rPr>
                <w:delText>https://www2.ura.gov.sg/spcpWeb/uraSPservices.do</w:delText>
              </w:r>
              <w:r w:rsidRPr="00A41EA1" w:rsidDel="00956BB2">
                <w:rPr>
                  <w:rFonts w:ascii="Arial" w:hAnsi="Arial" w:cs="Arial"/>
                  <w:sz w:val="20"/>
                  <w:szCs w:val="20"/>
                  <w:rPrChange w:id="6791" w:author="Mubiyarto Wibisono" w:date="2025-09-05T08:31:00Z" w16du:dateUtc="2025-09-05T01:31:00Z">
                    <w:rPr/>
                  </w:rPrChange>
                </w:rPr>
                <w:fldChar w:fldCharType="end"/>
              </w:r>
            </w:del>
          </w:p>
          <w:p w14:paraId="70C4510D" w14:textId="65DFC681"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PRD : </w:t>
            </w:r>
            <w:ins w:id="6792" w:author="Mubiyarto Wibisono" w:date="2025-09-23T16:20:00Z">
              <w:r w:rsidR="00956BB2" w:rsidRPr="00956BB2">
                <w:rPr>
                  <w:rFonts w:ascii="Arial" w:hAnsi="Arial" w:cs="Arial"/>
                  <w:sz w:val="20"/>
                  <w:szCs w:val="20"/>
                </w:rPr>
                <w:t>https://w.ura.gov.sg/spcpWeb/ura</w:t>
              </w:r>
            </w:ins>
            <w:ins w:id="6793" w:author="Mubiyarto Wibisono" w:date="2025-09-23T16:29:00Z" w16du:dateUtc="2025-09-23T08:29:00Z">
              <w:r w:rsidR="0055794F">
                <w:rPr>
                  <w:rFonts w:ascii="Arial" w:hAnsi="Arial" w:cs="Arial"/>
                  <w:sz w:val="20"/>
                  <w:szCs w:val="20"/>
                </w:rPr>
                <w:t>C</w:t>
              </w:r>
            </w:ins>
            <w:ins w:id="6794" w:author="Mubiyarto Wibisono" w:date="2025-09-23T16:20:00Z">
              <w:r w:rsidR="00956BB2" w:rsidRPr="00956BB2">
                <w:rPr>
                  <w:rFonts w:ascii="Arial" w:hAnsi="Arial" w:cs="Arial"/>
                  <w:sz w:val="20"/>
                  <w:szCs w:val="20"/>
                </w:rPr>
                <w:t>Pservices.do</w:t>
              </w:r>
            </w:ins>
            <w:del w:id="6795" w:author="Mubiyarto Wibisono" w:date="2025-09-23T16:20:00Z" w16du:dateUtc="2025-09-23T08:20:00Z">
              <w:r w:rsidRPr="00A41EA1" w:rsidDel="00956BB2">
                <w:rPr>
                  <w:rFonts w:ascii="Arial" w:hAnsi="Arial" w:cs="Arial"/>
                  <w:sz w:val="20"/>
                  <w:szCs w:val="20"/>
                  <w:rPrChange w:id="6796" w:author="Mubiyarto Wibisono" w:date="2025-09-05T08:31:00Z" w16du:dateUtc="2025-09-05T01:31:00Z">
                    <w:rPr/>
                  </w:rPrChange>
                </w:rPr>
                <w:fldChar w:fldCharType="begin"/>
              </w:r>
              <w:r w:rsidRPr="00A41EA1" w:rsidDel="00956BB2">
                <w:rPr>
                  <w:rFonts w:ascii="Arial" w:hAnsi="Arial" w:cs="Arial"/>
                  <w:sz w:val="20"/>
                  <w:szCs w:val="20"/>
                  <w:rPrChange w:id="6797" w:author="Mubiyarto Wibisono" w:date="2025-09-05T08:31:00Z" w16du:dateUtc="2025-09-05T01:31:00Z">
                    <w:rPr/>
                  </w:rPrChange>
                </w:rPr>
                <w:delInstrText>HYPERLINK "https://www.ura.gov.sg/spcpWeb/uraSPservices.do"</w:delInstrText>
              </w:r>
              <w:r w:rsidRPr="00A41EA1" w:rsidDel="00956BB2">
                <w:rPr>
                  <w:rFonts w:ascii="Arial" w:hAnsi="Arial" w:cs="Arial"/>
                  <w:sz w:val="20"/>
                  <w:szCs w:val="20"/>
                  <w:rPrChange w:id="6798" w:author="Mubiyarto Wibisono" w:date="2025-09-05T08:31:00Z" w16du:dateUtc="2025-09-05T01:31:00Z">
                    <w:rPr>
                      <w:rFonts w:ascii="Arial" w:hAnsi="Arial" w:cs="Arial"/>
                      <w:sz w:val="20"/>
                      <w:szCs w:val="20"/>
                    </w:rPr>
                  </w:rPrChange>
                </w:rPr>
              </w:r>
              <w:r w:rsidRPr="00A41EA1" w:rsidDel="00956BB2">
                <w:rPr>
                  <w:rFonts w:ascii="Arial" w:hAnsi="Arial" w:cs="Arial"/>
                  <w:sz w:val="20"/>
                  <w:szCs w:val="20"/>
                  <w:rPrChange w:id="6799" w:author="Mubiyarto Wibisono" w:date="2025-09-05T08:31:00Z" w16du:dateUtc="2025-09-05T01:31:00Z">
                    <w:rPr/>
                  </w:rPrChange>
                </w:rPr>
                <w:fldChar w:fldCharType="separate"/>
              </w:r>
              <w:r w:rsidRPr="00A41EA1" w:rsidDel="00956BB2">
                <w:rPr>
                  <w:rFonts w:ascii="Arial" w:eastAsia="Arial" w:hAnsi="Arial" w:cs="Arial"/>
                  <w:color w:val="467886" w:themeColor="hyperlink"/>
                  <w:sz w:val="20"/>
                  <w:szCs w:val="20"/>
                  <w:u w:val="single"/>
                </w:rPr>
                <w:delText>https://www.ura.gov.sg/spcpWeb/uraSPservices.do</w:delText>
              </w:r>
              <w:r w:rsidRPr="00A41EA1" w:rsidDel="00956BB2">
                <w:rPr>
                  <w:rFonts w:ascii="Arial" w:hAnsi="Arial" w:cs="Arial"/>
                  <w:sz w:val="20"/>
                  <w:szCs w:val="20"/>
                  <w:rPrChange w:id="6800" w:author="Mubiyarto Wibisono" w:date="2025-09-05T08:31:00Z" w16du:dateUtc="2025-09-05T01:31:00Z">
                    <w:rPr/>
                  </w:rPrChange>
                </w:rPr>
                <w:fldChar w:fldCharType="end"/>
              </w:r>
            </w:del>
          </w:p>
        </w:tc>
      </w:tr>
      <w:tr w:rsidR="00FB3371" w:rsidRPr="00A41EA1" w14:paraId="670C3822"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0C1CAB3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42E1AF3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The endpoint to redirect user to SPCP login page</w:t>
            </w:r>
          </w:p>
        </w:tc>
      </w:tr>
      <w:tr w:rsidR="00FB3371" w:rsidRPr="00A41EA1" w14:paraId="10BAFA10"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AD2580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Query Parameter</w:t>
            </w:r>
          </w:p>
        </w:tc>
        <w:tc>
          <w:tcPr>
            <w:tcW w:w="6946" w:type="dxa"/>
            <w:tcBorders>
              <w:top w:val="single" w:sz="6" w:space="0" w:color="CCCCCC"/>
              <w:left w:val="single" w:sz="6" w:space="0" w:color="CCCCCC"/>
              <w:bottom w:val="single" w:sz="6" w:space="0" w:color="000000"/>
              <w:right w:val="single" w:sz="6" w:space="0" w:color="000000"/>
            </w:tcBorders>
          </w:tcPr>
          <w:p w14:paraId="5288D38C"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appTxnId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appTxnId</w:t>
            </w:r>
            <w:proofErr w:type="spellEnd"/>
            <w:r w:rsidRPr="00A41EA1">
              <w:rPr>
                <w:rFonts w:ascii="Arial" w:eastAsia="Arial" w:hAnsi="Arial" w:cs="Arial"/>
                <w:sz w:val="20"/>
                <w:szCs w:val="20"/>
              </w:rPr>
              <w:t>&gt;</w:t>
            </w:r>
          </w:p>
          <w:p w14:paraId="6628801E"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sessionId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sessionId</w:t>
            </w:r>
            <w:proofErr w:type="spellEnd"/>
            <w:r w:rsidRPr="00A41EA1">
              <w:rPr>
                <w:rFonts w:ascii="Arial" w:eastAsia="Arial" w:hAnsi="Arial" w:cs="Arial"/>
                <w:sz w:val="20"/>
                <w:szCs w:val="20"/>
              </w:rPr>
              <w:t>&gt;</w:t>
            </w:r>
          </w:p>
          <w:p w14:paraId="3AC7EC12"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appId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appId</w:t>
            </w:r>
            <w:proofErr w:type="spellEnd"/>
            <w:r w:rsidRPr="00A41EA1">
              <w:rPr>
                <w:rFonts w:ascii="Arial" w:eastAsia="Arial" w:hAnsi="Arial" w:cs="Arial"/>
                <w:sz w:val="20"/>
                <w:szCs w:val="20"/>
              </w:rPr>
              <w:t>&gt;</w:t>
            </w:r>
          </w:p>
          <w:p w14:paraId="22B83AF8" w14:textId="77777777" w:rsidR="00FB3371" w:rsidRPr="00A41EA1" w:rsidRDefault="00FB3371" w:rsidP="00FB3371">
            <w:pPr>
              <w:rPr>
                <w:rFonts w:ascii="Arial" w:eastAsia="Arial" w:hAnsi="Arial" w:cs="Arial"/>
                <w:sz w:val="20"/>
                <w:szCs w:val="20"/>
              </w:rPr>
            </w:pPr>
            <w:proofErr w:type="spellStart"/>
            <w:r w:rsidRPr="00A41EA1">
              <w:rPr>
                <w:rFonts w:ascii="Arial" w:eastAsia="Arial" w:hAnsi="Arial" w:cs="Arial"/>
                <w:sz w:val="20"/>
                <w:szCs w:val="20"/>
              </w:rPr>
              <w:t>authType</w:t>
            </w:r>
            <w:proofErr w:type="spellEnd"/>
            <w:r w:rsidRPr="00A41EA1">
              <w:rPr>
                <w:rFonts w:ascii="Arial" w:eastAsia="Arial" w:hAnsi="Arial" w:cs="Arial"/>
                <w:sz w:val="20"/>
                <w:szCs w:val="20"/>
              </w:rPr>
              <w:t>=SP</w:t>
            </w:r>
          </w:p>
        </w:tc>
      </w:tr>
    </w:tbl>
    <w:p w14:paraId="7017F39A" w14:textId="103B6DEC" w:rsidR="00FB3371" w:rsidRPr="008516DD" w:rsidRDefault="003F02AC">
      <w:pPr>
        <w:pStyle w:val="Heading6"/>
        <w:numPr>
          <w:ilvl w:val="0"/>
          <w:numId w:val="75"/>
        </w:numPr>
        <w:spacing w:line="360" w:lineRule="auto"/>
        <w:ind w:left="1276" w:hanging="1276"/>
        <w:rPr>
          <w:rFonts w:ascii="Arial" w:hAnsi="Arial" w:cs="Arial"/>
          <w:b/>
          <w:bCs/>
          <w:color w:val="215E99" w:themeColor="text2" w:themeTint="BF"/>
          <w:sz w:val="28"/>
          <w:szCs w:val="28"/>
          <w:rPrChange w:id="6801" w:author="Mubiyarto Wibisono" w:date="2025-09-05T08:58:00Z" w16du:dateUtc="2025-09-05T01:58:00Z">
            <w:rPr>
              <w:rFonts w:ascii="Arial" w:eastAsiaTheme="majorEastAsia" w:hAnsi="Arial" w:cs="Arial"/>
              <w:b/>
              <w:bCs/>
              <w:color w:val="215E99" w:themeColor="text2" w:themeTint="BF"/>
              <w:sz w:val="32"/>
              <w:szCs w:val="32"/>
            </w:rPr>
          </w:rPrChange>
        </w:rPr>
        <w:pPrChange w:id="6802" w:author="Mubiyarto Wibisono" w:date="2025-09-04T14:19:00Z" w16du:dateUtc="2025-09-04T07:19:00Z">
          <w:pPr>
            <w:keepNext/>
            <w:keepLines/>
            <w:numPr>
              <w:ilvl w:val="4"/>
            </w:numPr>
            <w:spacing w:before="80" w:after="40"/>
            <w:ind w:left="1418" w:hanging="1440"/>
            <w:outlineLvl w:val="3"/>
          </w:pPr>
        </w:pPrChange>
      </w:pPr>
      <w:bookmarkStart w:id="6803" w:name="_Toc205889423"/>
      <w:del w:id="6804" w:author="Mubiyarto Wibisono" w:date="2025-09-04T14:18:00Z" w16du:dateUtc="2025-09-04T07:18:00Z">
        <w:r w:rsidRPr="008516DD" w:rsidDel="00DF4573">
          <w:rPr>
            <w:rFonts w:ascii="Arial" w:hAnsi="Arial" w:cs="Arial"/>
            <w:b/>
            <w:bCs/>
            <w:i w:val="0"/>
            <w:iCs w:val="0"/>
            <w:color w:val="215E99" w:themeColor="text2" w:themeTint="BF"/>
            <w:sz w:val="28"/>
            <w:szCs w:val="28"/>
            <w:rPrChange w:id="6805" w:author="Mubiyarto Wibisono" w:date="2025-09-05T08:58:00Z" w16du:dateUtc="2025-09-05T01:58:00Z">
              <w:rPr>
                <w:rFonts w:ascii="Arial" w:hAnsi="Arial" w:cs="Arial"/>
                <w:b/>
                <w:bCs/>
                <w:i/>
                <w:iCs/>
                <w:color w:val="215E99" w:themeColor="text2" w:themeTint="BF"/>
                <w:sz w:val="32"/>
                <w:szCs w:val="32"/>
              </w:rPr>
            </w:rPrChange>
          </w:rPr>
          <w:delText xml:space="preserve">2.3.2.1.3. </w:delText>
        </w:r>
      </w:del>
      <w:bookmarkStart w:id="6806" w:name="_Toc207935735"/>
      <w:bookmarkStart w:id="6807" w:name="_Toc207961545"/>
      <w:r w:rsidR="00FB3371" w:rsidRPr="008516DD">
        <w:rPr>
          <w:rFonts w:ascii="Arial" w:hAnsi="Arial" w:cs="Arial"/>
          <w:b/>
          <w:bCs/>
          <w:i w:val="0"/>
          <w:iCs w:val="0"/>
          <w:color w:val="215E99" w:themeColor="text2" w:themeTint="BF"/>
          <w:sz w:val="28"/>
          <w:szCs w:val="28"/>
          <w:rPrChange w:id="6808" w:author="Mubiyarto Wibisono" w:date="2025-09-05T08:58:00Z" w16du:dateUtc="2025-09-05T01:58:00Z">
            <w:rPr>
              <w:rFonts w:ascii="Arial" w:hAnsi="Arial" w:cs="Arial"/>
              <w:b/>
              <w:bCs/>
              <w:i/>
              <w:iCs/>
              <w:color w:val="215E99" w:themeColor="text2" w:themeTint="BF"/>
              <w:sz w:val="32"/>
              <w:szCs w:val="32"/>
            </w:rPr>
          </w:rPrChange>
        </w:rPr>
        <w:t>Get user information from SPCP</w:t>
      </w:r>
      <w:bookmarkEnd w:id="6803"/>
      <w:bookmarkEnd w:id="6806"/>
      <w:bookmarkEnd w:id="6807"/>
    </w:p>
    <w:tbl>
      <w:tblPr>
        <w:tblW w:w="8923" w:type="dxa"/>
        <w:tblLayout w:type="fixed"/>
        <w:tblLook w:val="0400" w:firstRow="0" w:lastRow="0" w:firstColumn="0" w:lastColumn="0" w:noHBand="0" w:noVBand="1"/>
      </w:tblPr>
      <w:tblGrid>
        <w:gridCol w:w="1977"/>
        <w:gridCol w:w="6946"/>
      </w:tblGrid>
      <w:tr w:rsidR="00FB3371" w:rsidRPr="00A41EA1" w14:paraId="0A8E4A6D"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61E9593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500FD5EA"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Get user SPCP information</w:t>
            </w:r>
          </w:p>
        </w:tc>
      </w:tr>
      <w:tr w:rsidR="00FB3371" w:rsidRPr="00A41EA1" w14:paraId="40B48DD9"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0FC9F7F7"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523A7354" w14:textId="0C12B0C5"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w:t>
            </w:r>
            <w:ins w:id="6809" w:author="Mubiyarto Wibisono" w:date="2025-09-23T16:22:00Z">
              <w:r w:rsidR="0055794F" w:rsidRPr="0055794F">
                <w:rPr>
                  <w:rFonts w:ascii="Arial" w:eastAsia="Arial" w:hAnsi="Arial" w:cs="Arial"/>
                  <w:sz w:val="20"/>
                  <w:szCs w:val="20"/>
                </w:rPr>
                <w:t>https://parking2.ura.gov.sg/</w:t>
              </w:r>
            </w:ins>
            <w:ins w:id="6810" w:author="Mubiyarto Wibisono" w:date="2025-09-23T16:22:00Z" w16du:dateUtc="2025-09-23T08:22:00Z">
              <w:r w:rsidR="0055794F">
                <w:rPr>
                  <w:rFonts w:ascii="Arial" w:eastAsia="Arial" w:hAnsi="Arial" w:cs="Arial"/>
                  <w:sz w:val="20"/>
                  <w:szCs w:val="20"/>
                </w:rPr>
                <w:t>ocms</w:t>
              </w:r>
            </w:ins>
            <w:ins w:id="6811" w:author="Mubiyarto Wibisono" w:date="2025-09-23T16:22:00Z">
              <w:r w:rsidR="0055794F" w:rsidRPr="0055794F">
                <w:rPr>
                  <w:rFonts w:ascii="Arial" w:eastAsia="Arial" w:hAnsi="Arial" w:cs="Arial"/>
                  <w:sz w:val="20"/>
                  <w:szCs w:val="20"/>
                </w:rPr>
                <w:t>/spcp/getAuthResponse/v1</w:t>
              </w:r>
            </w:ins>
            <w:del w:id="6812" w:author="Mubiyarto Wibisono" w:date="2025-09-23T16:22:00Z" w16du:dateUtc="2025-09-23T08:22:00Z">
              <w:r w:rsidRPr="00A41EA1" w:rsidDel="0055794F">
                <w:rPr>
                  <w:rFonts w:ascii="Arial" w:eastAsia="Arial" w:hAnsi="Arial" w:cs="Arial"/>
                  <w:sz w:val="20"/>
                  <w:szCs w:val="20"/>
                </w:rPr>
                <w:delText>https://</w:delText>
              </w:r>
              <w:r w:rsidR="0008636F" w:rsidRPr="00A41EA1" w:rsidDel="0055794F">
                <w:rPr>
                  <w:rFonts w:ascii="Arial" w:eastAsia="Arial" w:hAnsi="Arial" w:cs="Arial"/>
                  <w:sz w:val="20"/>
                  <w:szCs w:val="20"/>
                </w:rPr>
                <w:delText>parking2.uraz</w:delText>
              </w:r>
              <w:r w:rsidRPr="00A41EA1" w:rsidDel="0055794F">
                <w:rPr>
                  <w:rFonts w:ascii="Arial" w:eastAsia="Arial" w:hAnsi="Arial" w:cs="Arial"/>
                  <w:sz w:val="20"/>
                  <w:szCs w:val="20"/>
                </w:rPr>
                <w:delText>.gov.sg/ocms/spcpDS/spcp/</w:delText>
              </w:r>
              <w:r w:rsidR="00131D64" w:rsidRPr="00A41EA1" w:rsidDel="0055794F">
                <w:rPr>
                  <w:rFonts w:ascii="Arial" w:eastAsia="Arial" w:hAnsi="Arial" w:cs="Arial"/>
                  <w:sz w:val="20"/>
                  <w:szCs w:val="20"/>
                </w:rPr>
                <w:delText>v1/</w:delText>
              </w:r>
              <w:r w:rsidRPr="00A41EA1" w:rsidDel="0055794F">
                <w:rPr>
                  <w:rFonts w:ascii="Arial" w:eastAsia="Arial" w:hAnsi="Arial" w:cs="Arial"/>
                  <w:sz w:val="20"/>
                  <w:szCs w:val="20"/>
                </w:rPr>
                <w:delText>getAuthResponse</w:delText>
              </w:r>
            </w:del>
          </w:p>
          <w:p w14:paraId="27674AFD" w14:textId="07CFB72E"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w:t>
            </w:r>
            <w:ins w:id="6813" w:author="Mubiyarto Wibisono" w:date="2025-09-23T16:22:00Z">
              <w:r w:rsidR="0055794F" w:rsidRPr="0055794F">
                <w:rPr>
                  <w:rFonts w:ascii="Arial" w:eastAsia="Arial" w:hAnsi="Arial" w:cs="Arial"/>
                  <w:sz w:val="20"/>
                  <w:szCs w:val="20"/>
                </w:rPr>
                <w:t>https://parking.ura.gov.sg/</w:t>
              </w:r>
            </w:ins>
            <w:ins w:id="6814" w:author="Mubiyarto Wibisono" w:date="2025-09-23T16:23:00Z" w16du:dateUtc="2025-09-23T08:23:00Z">
              <w:r w:rsidR="0055794F">
                <w:rPr>
                  <w:rFonts w:ascii="Arial" w:eastAsia="Arial" w:hAnsi="Arial" w:cs="Arial"/>
                  <w:sz w:val="20"/>
                  <w:szCs w:val="20"/>
                </w:rPr>
                <w:t>ocms</w:t>
              </w:r>
            </w:ins>
            <w:ins w:id="6815" w:author="Mubiyarto Wibisono" w:date="2025-09-23T16:22:00Z">
              <w:r w:rsidR="0055794F" w:rsidRPr="0055794F">
                <w:rPr>
                  <w:rFonts w:ascii="Arial" w:eastAsia="Arial" w:hAnsi="Arial" w:cs="Arial"/>
                  <w:sz w:val="20"/>
                  <w:szCs w:val="20"/>
                </w:rPr>
                <w:t>/spcp/getAuthResponse/v1</w:t>
              </w:r>
            </w:ins>
            <w:del w:id="6816" w:author="Mubiyarto Wibisono" w:date="2025-09-23T16:22:00Z" w16du:dateUtc="2025-09-23T08:22:00Z">
              <w:r w:rsidRPr="00A41EA1" w:rsidDel="0055794F">
                <w:rPr>
                  <w:rFonts w:ascii="Arial" w:eastAsia="Arial" w:hAnsi="Arial" w:cs="Arial"/>
                  <w:sz w:val="20"/>
                  <w:szCs w:val="20"/>
                </w:rPr>
                <w:delText>https://</w:delText>
              </w:r>
              <w:r w:rsidR="0008636F" w:rsidRPr="00A41EA1" w:rsidDel="0055794F">
                <w:rPr>
                  <w:rFonts w:ascii="Arial" w:eastAsia="Arial" w:hAnsi="Arial" w:cs="Arial"/>
                  <w:sz w:val="20"/>
                  <w:szCs w:val="20"/>
                </w:rPr>
                <w:delText>parking.uraz</w:delText>
              </w:r>
              <w:r w:rsidRPr="00A41EA1" w:rsidDel="0055794F">
                <w:rPr>
                  <w:rFonts w:ascii="Arial" w:eastAsia="Arial" w:hAnsi="Arial" w:cs="Arial"/>
                  <w:sz w:val="20"/>
                  <w:szCs w:val="20"/>
                </w:rPr>
                <w:delText>.gov.sg /ocms/spcpDS/spcp/</w:delText>
              </w:r>
              <w:r w:rsidR="00131D64" w:rsidRPr="00A41EA1" w:rsidDel="0055794F">
                <w:rPr>
                  <w:rFonts w:ascii="Arial" w:eastAsia="Arial" w:hAnsi="Arial" w:cs="Arial"/>
                  <w:sz w:val="20"/>
                  <w:szCs w:val="20"/>
                </w:rPr>
                <w:delText>v1/</w:delText>
              </w:r>
              <w:r w:rsidRPr="00A41EA1" w:rsidDel="0055794F">
                <w:rPr>
                  <w:rFonts w:ascii="Arial" w:eastAsia="Arial" w:hAnsi="Arial" w:cs="Arial"/>
                  <w:sz w:val="20"/>
                  <w:szCs w:val="20"/>
                </w:rPr>
                <w:delText>getAuthResponse</w:delText>
              </w:r>
            </w:del>
          </w:p>
        </w:tc>
      </w:tr>
      <w:tr w:rsidR="00FB3371" w:rsidRPr="00A41EA1" w14:paraId="3C5A87AB"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9B291A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028B7D8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 xml:space="preserve">to get SPCP user detail information </w:t>
            </w:r>
          </w:p>
        </w:tc>
      </w:tr>
      <w:tr w:rsidR="00FB3371" w:rsidRPr="00A41EA1" w14:paraId="057A3F2D"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81381B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1F651F9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50625088"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3DD647D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Header</w:t>
            </w:r>
          </w:p>
        </w:tc>
        <w:tc>
          <w:tcPr>
            <w:tcW w:w="6946" w:type="dxa"/>
            <w:tcBorders>
              <w:top w:val="single" w:sz="6" w:space="0" w:color="CCCCCC"/>
              <w:left w:val="single" w:sz="6" w:space="0" w:color="CCCCCC"/>
              <w:bottom w:val="single" w:sz="6" w:space="0" w:color="000000"/>
              <w:right w:val="single" w:sz="6" w:space="0" w:color="000000"/>
            </w:tcBorders>
          </w:tcPr>
          <w:p w14:paraId="608FAAB2"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 </w:t>
            </w:r>
          </w:p>
          <w:p w14:paraId="02945E76" w14:textId="77777777" w:rsidR="00FB3371" w:rsidRPr="00A41EA1" w:rsidRDefault="00FB3371" w:rsidP="00FB3371">
            <w:pPr>
              <w:pBdr>
                <w:top w:val="nil"/>
                <w:left w:val="nil"/>
                <w:bottom w:val="nil"/>
                <w:right w:val="nil"/>
                <w:between w:val="nil"/>
              </w:pBdr>
              <w:ind w:firstLine="210"/>
              <w:rPr>
                <w:rFonts w:ascii="Arial" w:eastAsia="Arial" w:hAnsi="Arial" w:cs="Arial"/>
                <w:color w:val="000000"/>
                <w:sz w:val="20"/>
                <w:szCs w:val="20"/>
              </w:rPr>
            </w:pPr>
            <w:r w:rsidRPr="00A41EA1">
              <w:rPr>
                <w:rFonts w:ascii="Arial" w:eastAsia="Arial" w:hAnsi="Arial" w:cs="Arial"/>
                <w:color w:val="000000"/>
                <w:sz w:val="20"/>
                <w:szCs w:val="20"/>
              </w:rPr>
              <w:t>"Authorization": "Bearer [AUTH_TOKEN]",</w:t>
            </w:r>
          </w:p>
          <w:p w14:paraId="10F888A5" w14:textId="77777777" w:rsidR="00FB3371" w:rsidRPr="00A41EA1" w:rsidRDefault="00FB3371" w:rsidP="00FB3371">
            <w:pPr>
              <w:pBdr>
                <w:top w:val="nil"/>
                <w:left w:val="nil"/>
                <w:bottom w:val="nil"/>
                <w:right w:val="nil"/>
                <w:between w:val="nil"/>
              </w:pBdr>
              <w:ind w:firstLine="210"/>
              <w:rPr>
                <w:rFonts w:ascii="Arial" w:eastAsia="Arial" w:hAnsi="Arial" w:cs="Arial"/>
                <w:color w:val="000000"/>
                <w:sz w:val="20"/>
                <w:szCs w:val="20"/>
              </w:rPr>
            </w:pPr>
            <w:r w:rsidRPr="00A41EA1">
              <w:rPr>
                <w:rFonts w:ascii="Arial" w:eastAsia="Arial" w:hAnsi="Arial" w:cs="Arial"/>
                <w:color w:val="000000"/>
                <w:sz w:val="20"/>
                <w:szCs w:val="20"/>
              </w:rPr>
              <w:t>"Content-Type": "application/</w:t>
            </w:r>
            <w:proofErr w:type="spellStart"/>
            <w:r w:rsidRPr="00A41EA1">
              <w:rPr>
                <w:rFonts w:ascii="Arial" w:eastAsia="Arial" w:hAnsi="Arial" w:cs="Arial"/>
                <w:color w:val="000000"/>
                <w:sz w:val="20"/>
                <w:szCs w:val="20"/>
              </w:rPr>
              <w:t>json</w:t>
            </w:r>
            <w:proofErr w:type="spellEnd"/>
            <w:r w:rsidRPr="00A41EA1">
              <w:rPr>
                <w:rFonts w:ascii="Arial" w:eastAsia="Arial" w:hAnsi="Arial" w:cs="Arial"/>
                <w:color w:val="000000"/>
                <w:sz w:val="20"/>
                <w:szCs w:val="20"/>
              </w:rPr>
              <w:t>"</w:t>
            </w:r>
          </w:p>
          <w:p w14:paraId="299EE921" w14:textId="77777777" w:rsidR="00FB3371" w:rsidRPr="00A41EA1" w:rsidRDefault="00FB3371" w:rsidP="00FB3371">
            <w:pPr>
              <w:rPr>
                <w:rFonts w:ascii="Arial" w:eastAsia="Arial" w:hAnsi="Arial" w:cs="Arial"/>
                <w:sz w:val="20"/>
                <w:szCs w:val="20"/>
              </w:rPr>
            </w:pPr>
            <w:r w:rsidRPr="00A41EA1">
              <w:rPr>
                <w:rFonts w:ascii="Arial" w:eastAsia="Arial" w:hAnsi="Arial" w:cs="Arial"/>
                <w:color w:val="000000"/>
                <w:sz w:val="20"/>
                <w:szCs w:val="20"/>
              </w:rPr>
              <w:t>}</w:t>
            </w:r>
          </w:p>
        </w:tc>
      </w:tr>
      <w:tr w:rsidR="00FB3371" w:rsidRPr="00A41EA1" w14:paraId="5750CA60"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6B85E6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Payload</w:t>
            </w:r>
          </w:p>
        </w:tc>
        <w:tc>
          <w:tcPr>
            <w:tcW w:w="6946" w:type="dxa"/>
            <w:tcBorders>
              <w:top w:val="single" w:sz="6" w:space="0" w:color="CCCCCC"/>
              <w:left w:val="single" w:sz="6" w:space="0" w:color="CCCCCC"/>
              <w:bottom w:val="single" w:sz="6" w:space="0" w:color="000000"/>
              <w:right w:val="single" w:sz="6" w:space="0" w:color="000000"/>
            </w:tcBorders>
          </w:tcPr>
          <w:p w14:paraId="4A0B6073"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
          <w:p w14:paraId="3180085A"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 xml:space="preserve">   “</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&gt;,</w:t>
            </w:r>
          </w:p>
          <w:p w14:paraId="17CD1FBE"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 xml:space="preserve">   “</w:t>
            </w:r>
            <w:proofErr w:type="spellStart"/>
            <w:r w:rsidRPr="00A41EA1">
              <w:rPr>
                <w:rFonts w:ascii="Arial" w:eastAsia="Arial" w:hAnsi="Arial" w:cs="Arial"/>
                <w:color w:val="000000"/>
                <w:sz w:val="20"/>
                <w:szCs w:val="20"/>
              </w:rPr>
              <w:t>authTxnId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authTxnId</w:t>
            </w:r>
            <w:proofErr w:type="spellEnd"/>
            <w:r w:rsidRPr="00A41EA1">
              <w:rPr>
                <w:rFonts w:ascii="Arial" w:eastAsia="Arial" w:hAnsi="Arial" w:cs="Arial"/>
                <w:color w:val="000000"/>
                <w:sz w:val="20"/>
                <w:szCs w:val="20"/>
              </w:rPr>
              <w:t>&gt;</w:t>
            </w:r>
          </w:p>
          <w:p w14:paraId="33477498"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
        </w:tc>
      </w:tr>
      <w:tr w:rsidR="00FB3371" w:rsidRPr="00A41EA1" w14:paraId="2E3C0B4A"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170B8F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6C73B6E3" w14:textId="7F232EB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r w:rsidRPr="00A41EA1">
              <w:rPr>
                <w:rFonts w:ascii="Arial" w:hAnsi="Arial" w:cs="Arial"/>
                <w:color w:val="000000"/>
                <w:sz w:val="20"/>
                <w:szCs w:val="20"/>
              </w:rPr>
              <w:br/>
              <w:t>“</w:t>
            </w: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 “SP200”,</w:t>
            </w:r>
            <w:r w:rsidRPr="00A41EA1">
              <w:rPr>
                <w:rFonts w:ascii="Arial" w:hAnsi="Arial" w:cs="Arial"/>
                <w:color w:val="000000"/>
                <w:sz w:val="20"/>
                <w:szCs w:val="20"/>
              </w:rPr>
              <w:br/>
              <w:t>“</w:t>
            </w:r>
            <w:proofErr w:type="spellStart"/>
            <w:r w:rsidRPr="00A41EA1">
              <w:rPr>
                <w:rFonts w:ascii="Arial" w:hAnsi="Arial" w:cs="Arial"/>
                <w:color w:val="000000"/>
                <w:sz w:val="20"/>
                <w:szCs w:val="20"/>
              </w:rPr>
              <w:t>responseMsg</w:t>
            </w:r>
            <w:proofErr w:type="spellEnd"/>
            <w:r w:rsidRPr="00A41EA1">
              <w:rPr>
                <w:rFonts w:ascii="Arial" w:hAnsi="Arial" w:cs="Arial"/>
                <w:color w:val="000000"/>
                <w:sz w:val="20"/>
                <w:szCs w:val="20"/>
              </w:rPr>
              <w:t>” : “Success”,</w:t>
            </w:r>
            <w:r w:rsidRPr="00A41EA1">
              <w:rPr>
                <w:rFonts w:ascii="Arial" w:hAnsi="Arial" w:cs="Arial"/>
                <w:color w:val="000000"/>
                <w:sz w:val="20"/>
                <w:szCs w:val="20"/>
              </w:rPr>
              <w:br/>
              <w:t>“</w:t>
            </w:r>
            <w:proofErr w:type="spellStart"/>
            <w:r w:rsidRPr="00A41EA1">
              <w:rPr>
                <w:rFonts w:ascii="Arial" w:hAnsi="Arial" w:cs="Arial"/>
                <w:color w:val="000000"/>
                <w:sz w:val="20"/>
                <w:szCs w:val="20"/>
              </w:rPr>
              <w:t>nric</w:t>
            </w:r>
            <w:proofErr w:type="spellEnd"/>
            <w:r w:rsidRPr="00A41EA1">
              <w:rPr>
                <w:rFonts w:ascii="Arial" w:hAnsi="Arial" w:cs="Arial"/>
                <w:color w:val="000000"/>
                <w:sz w:val="20"/>
                <w:szCs w:val="20"/>
              </w:rPr>
              <w:t>” : “S3000012I”,</w:t>
            </w:r>
            <w:r w:rsidRPr="00A41EA1">
              <w:rPr>
                <w:rFonts w:ascii="Arial" w:hAnsi="Arial" w:cs="Arial"/>
                <w:color w:val="000000"/>
                <w:sz w:val="20"/>
                <w:szCs w:val="20"/>
              </w:rPr>
              <w:br/>
              <w:t>“</w:t>
            </w:r>
            <w:proofErr w:type="spellStart"/>
            <w:r w:rsidRPr="00A41EA1">
              <w:rPr>
                <w:rFonts w:ascii="Arial" w:hAnsi="Arial" w:cs="Arial"/>
                <w:color w:val="000000"/>
                <w:sz w:val="20"/>
                <w:szCs w:val="20"/>
              </w:rPr>
              <w:t>entityId</w:t>
            </w:r>
            <w:proofErr w:type="spellEnd"/>
            <w:r w:rsidRPr="00A41EA1">
              <w:rPr>
                <w:rFonts w:ascii="Arial" w:hAnsi="Arial" w:cs="Arial"/>
                <w:color w:val="000000"/>
                <w:sz w:val="20"/>
                <w:szCs w:val="20"/>
              </w:rPr>
              <w:t>” : “12345678A”,</w:t>
            </w:r>
            <w:r w:rsidRPr="00A41EA1">
              <w:rPr>
                <w:rFonts w:ascii="Arial" w:hAnsi="Arial" w:cs="Arial"/>
                <w:color w:val="000000"/>
                <w:sz w:val="20"/>
                <w:szCs w:val="20"/>
              </w:rPr>
              <w:br/>
            </w:r>
            <w:commentRangeStart w:id="6817"/>
            <w:commentRangeStart w:id="6818"/>
            <w:del w:id="6819" w:author="Rafif" w:date="2025-11-12T14:00:00Z" w16du:dateUtc="2025-11-12T07:00:00Z">
              <w:r w:rsidRPr="00A41EA1" w:rsidDel="00524F5E">
                <w:rPr>
                  <w:rFonts w:ascii="Arial" w:hAnsi="Arial" w:cs="Arial"/>
                  <w:color w:val="000000"/>
                  <w:sz w:val="20"/>
                  <w:szCs w:val="20"/>
                </w:rPr>
                <w:delText>“entityStatus” : “Registered”,</w:delText>
              </w:r>
              <w:r w:rsidRPr="00A41EA1" w:rsidDel="00524F5E">
                <w:rPr>
                  <w:rFonts w:ascii="Arial" w:hAnsi="Arial" w:cs="Arial"/>
                  <w:color w:val="000000"/>
                  <w:sz w:val="20"/>
                  <w:szCs w:val="20"/>
                </w:rPr>
                <w:br/>
              </w:r>
            </w:del>
            <w:r w:rsidRPr="00A41EA1">
              <w:rPr>
                <w:rFonts w:ascii="Arial" w:hAnsi="Arial" w:cs="Arial"/>
                <w:color w:val="000000"/>
                <w:sz w:val="20"/>
                <w:szCs w:val="20"/>
              </w:rPr>
              <w:t>“</w:t>
            </w:r>
            <w:proofErr w:type="spellStart"/>
            <w:r w:rsidRPr="00A41EA1">
              <w:rPr>
                <w:rFonts w:ascii="Arial" w:hAnsi="Arial" w:cs="Arial"/>
                <w:color w:val="000000"/>
                <w:sz w:val="20"/>
                <w:szCs w:val="20"/>
              </w:rPr>
              <w:t>entityType</w:t>
            </w:r>
            <w:proofErr w:type="spellEnd"/>
            <w:r w:rsidRPr="00A41EA1">
              <w:rPr>
                <w:rFonts w:ascii="Arial" w:hAnsi="Arial" w:cs="Arial"/>
                <w:color w:val="000000"/>
                <w:sz w:val="20"/>
                <w:szCs w:val="20"/>
              </w:rPr>
              <w:t>” : “UEN”,</w:t>
            </w:r>
            <w:r w:rsidRPr="00A41EA1">
              <w:rPr>
                <w:rFonts w:ascii="Arial" w:hAnsi="Arial" w:cs="Arial"/>
                <w:color w:val="000000"/>
                <w:sz w:val="20"/>
                <w:szCs w:val="20"/>
              </w:rPr>
              <w:br/>
            </w:r>
            <w:del w:id="6820" w:author="Rafif" w:date="2025-11-12T14:00:00Z" w16du:dateUtc="2025-11-12T07:00:00Z">
              <w:r w:rsidRPr="00A41EA1" w:rsidDel="00524F5E">
                <w:rPr>
                  <w:rFonts w:ascii="Arial" w:hAnsi="Arial" w:cs="Arial"/>
                  <w:color w:val="000000"/>
                  <w:sz w:val="20"/>
                  <w:szCs w:val="20"/>
                </w:rPr>
                <w:delText>“tpEntityId” : “”,</w:delText>
              </w:r>
              <w:r w:rsidRPr="00A41EA1" w:rsidDel="00524F5E">
                <w:rPr>
                  <w:rFonts w:ascii="Arial" w:hAnsi="Arial" w:cs="Arial"/>
                  <w:color w:val="000000"/>
                  <w:sz w:val="20"/>
                  <w:szCs w:val="20"/>
                </w:rPr>
                <w:br/>
                <w:delText>“tpEntityStatus” : “”,</w:delText>
              </w:r>
              <w:r w:rsidRPr="00A41EA1" w:rsidDel="00524F5E">
                <w:rPr>
                  <w:rFonts w:ascii="Arial" w:hAnsi="Arial" w:cs="Arial"/>
                  <w:color w:val="000000"/>
                  <w:sz w:val="20"/>
                  <w:szCs w:val="20"/>
                </w:rPr>
                <w:br/>
                <w:delText>“tpEntityType” : “”,</w:delText>
              </w:r>
              <w:r w:rsidRPr="00A41EA1" w:rsidDel="00524F5E">
                <w:rPr>
                  <w:rFonts w:ascii="Arial" w:hAnsi="Arial" w:cs="Arial"/>
                  <w:color w:val="000000"/>
                  <w:sz w:val="20"/>
                  <w:szCs w:val="20"/>
                </w:rPr>
                <w:br/>
                <w:delText>“entitySysUID” : “123”,</w:delText>
              </w:r>
              <w:commentRangeEnd w:id="6817"/>
              <w:r w:rsidR="007524F1" w:rsidDel="00524F5E">
                <w:rPr>
                  <w:rStyle w:val="CommentReference"/>
                  <w:lang w:eastAsia="en-US" w:bidi="my-MM"/>
                </w:rPr>
                <w:commentReference w:id="6817"/>
              </w:r>
              <w:commentRangeEnd w:id="6818"/>
              <w:r w:rsidR="00524F5E" w:rsidDel="00524F5E">
                <w:rPr>
                  <w:rStyle w:val="CommentReference"/>
                  <w:lang w:eastAsia="en-US" w:bidi="my-MM"/>
                </w:rPr>
                <w:commentReference w:id="6818"/>
              </w:r>
              <w:r w:rsidRPr="00A41EA1" w:rsidDel="00524F5E">
                <w:rPr>
                  <w:rFonts w:ascii="Arial" w:hAnsi="Arial" w:cs="Arial"/>
                  <w:color w:val="000000"/>
                  <w:sz w:val="20"/>
                  <w:szCs w:val="20"/>
                </w:rPr>
                <w:br/>
                <w:delText>“userAccountType” : “User”,</w:delText>
              </w:r>
              <w:r w:rsidRPr="00A41EA1" w:rsidDel="00524F5E">
                <w:rPr>
                  <w:rFonts w:ascii="Arial" w:hAnsi="Arial" w:cs="Arial"/>
                  <w:color w:val="000000"/>
                  <w:sz w:val="20"/>
                  <w:szCs w:val="20"/>
                </w:rPr>
                <w:br/>
                <w:delText>“userName” : “ALI TAN”,</w:delText>
              </w:r>
              <w:r w:rsidRPr="00A41EA1" w:rsidDel="00524F5E">
                <w:rPr>
                  <w:rFonts w:ascii="Arial" w:hAnsi="Arial" w:cs="Arial"/>
                  <w:color w:val="000000"/>
                  <w:sz w:val="20"/>
                  <w:szCs w:val="20"/>
                </w:rPr>
                <w:br/>
                <w:delText>“userCountry” : “SG”</w:delText>
              </w:r>
            </w:del>
            <w:del w:id="6821" w:author="Mubiyarto Wibisono" w:date="2025-11-14T10:55:00Z" w16du:dateUtc="2025-11-14T02:55:00Z">
              <w:r w:rsidRPr="00A41EA1" w:rsidDel="00A8465C">
                <w:rPr>
                  <w:rFonts w:ascii="Arial" w:hAnsi="Arial" w:cs="Arial"/>
                  <w:color w:val="000000"/>
                  <w:sz w:val="20"/>
                  <w:szCs w:val="20"/>
                </w:rPr>
                <w:br/>
              </w:r>
            </w:del>
            <w:r w:rsidRPr="00A41EA1">
              <w:rPr>
                <w:rFonts w:ascii="Arial" w:hAnsi="Arial" w:cs="Arial"/>
                <w:color w:val="000000"/>
                <w:sz w:val="20"/>
                <w:szCs w:val="20"/>
              </w:rPr>
              <w:t>}</w:t>
            </w:r>
          </w:p>
        </w:tc>
      </w:tr>
      <w:tr w:rsidR="00FB3371" w:rsidRPr="00A41EA1" w14:paraId="6C0BCA94"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089F438"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576AD61E"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38A52B91"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“SP300”,</w:t>
            </w:r>
          </w:p>
          <w:p w14:paraId="33853E61"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responseMsg</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“Missing required input parameter”,</w:t>
            </w:r>
          </w:p>
          <w:p w14:paraId="19B6EDE0"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19D06DAA" w14:textId="77777777" w:rsidR="00FB3371" w:rsidRPr="00A41EA1" w:rsidRDefault="00FB3371" w:rsidP="00FB3371">
            <w:pPr>
              <w:spacing w:before="34"/>
              <w:rPr>
                <w:rFonts w:ascii="Arial" w:eastAsia="Arial" w:hAnsi="Arial" w:cs="Arial"/>
                <w:sz w:val="20"/>
                <w:szCs w:val="20"/>
              </w:rPr>
            </w:pPr>
          </w:p>
        </w:tc>
      </w:tr>
    </w:tbl>
    <w:p w14:paraId="59A2C01A" w14:textId="77777777" w:rsidR="00D41317" w:rsidRPr="00A41EA1" w:rsidDel="0055794F" w:rsidRDefault="00D41317" w:rsidP="00FB3371">
      <w:pPr>
        <w:rPr>
          <w:ins w:id="6822" w:author="Mubiyarto Wibisono" w:date="2025-09-04T14:41:00Z" w16du:dateUtc="2025-09-04T07:41:00Z"/>
          <w:del w:id="6823" w:author="Mubiyarto Wibisono" w:date="2025-09-23T16:26:00Z" w16du:dateUtc="2025-09-23T08:26:00Z"/>
          <w:rFonts w:ascii="Arial" w:hAnsi="Arial" w:cs="Arial"/>
          <w:sz w:val="20"/>
          <w:szCs w:val="20"/>
          <w:rPrChange w:id="6824" w:author="Mubiyarto Wibisono" w:date="2025-09-05T08:31:00Z" w16du:dateUtc="2025-09-05T01:31:00Z">
            <w:rPr>
              <w:ins w:id="6825" w:author="Mubiyarto Wibisono" w:date="2025-09-04T14:41:00Z" w16du:dateUtc="2025-09-04T07:41:00Z"/>
              <w:del w:id="6826" w:author="Mubiyarto Wibisono" w:date="2025-09-23T16:26:00Z" w16du:dateUtc="2025-09-23T08:26:00Z"/>
            </w:rPr>
          </w:rPrChange>
        </w:rPr>
      </w:pPr>
    </w:p>
    <w:p w14:paraId="7583EB01" w14:textId="607238E8" w:rsidR="00E00B9A" w:rsidRPr="00A41EA1" w:rsidDel="0055794F" w:rsidRDefault="00E00B9A" w:rsidP="00FB3371">
      <w:pPr>
        <w:rPr>
          <w:ins w:id="6827" w:author="Mubiyarto Wibisono" w:date="2025-09-04T14:41:00Z" w16du:dateUtc="2025-09-04T07:41:00Z"/>
          <w:del w:id="6828" w:author="Mubiyarto Wibisono" w:date="2025-09-23T16:26:00Z" w16du:dateUtc="2025-09-23T08:26:00Z"/>
          <w:rFonts w:ascii="Arial" w:hAnsi="Arial" w:cs="Arial"/>
          <w:sz w:val="20"/>
          <w:szCs w:val="20"/>
          <w:rPrChange w:id="6829" w:author="Mubiyarto Wibisono" w:date="2025-09-05T08:31:00Z" w16du:dateUtc="2025-09-05T01:31:00Z">
            <w:rPr>
              <w:ins w:id="6830" w:author="Mubiyarto Wibisono" w:date="2025-09-04T14:41:00Z" w16du:dateUtc="2025-09-04T07:41:00Z"/>
              <w:del w:id="6831" w:author="Mubiyarto Wibisono" w:date="2025-09-23T16:26:00Z" w16du:dateUtc="2025-09-23T08:26:00Z"/>
            </w:rPr>
          </w:rPrChange>
        </w:rPr>
      </w:pPr>
    </w:p>
    <w:p w14:paraId="441B5622" w14:textId="77777777" w:rsidR="00E00B9A" w:rsidRPr="00A41EA1" w:rsidRDefault="00E00B9A" w:rsidP="00FB3371">
      <w:pPr>
        <w:rPr>
          <w:rFonts w:ascii="Arial" w:hAnsi="Arial" w:cs="Arial"/>
          <w:sz w:val="20"/>
          <w:szCs w:val="20"/>
          <w:rPrChange w:id="6832" w:author="Mubiyarto Wibisono" w:date="2025-09-05T08:31:00Z" w16du:dateUtc="2025-09-05T01:31:00Z">
            <w:rPr/>
          </w:rPrChange>
        </w:rPr>
      </w:pPr>
    </w:p>
    <w:p w14:paraId="6B257BA4" w14:textId="1B22EBF0" w:rsidR="00FB3371" w:rsidRPr="008516DD" w:rsidRDefault="00322962">
      <w:pPr>
        <w:pStyle w:val="Heading5"/>
        <w:numPr>
          <w:ilvl w:val="0"/>
          <w:numId w:val="74"/>
        </w:numPr>
        <w:ind w:left="993" w:hanging="993"/>
        <w:rPr>
          <w:rFonts w:ascii="Arial" w:hAnsi="Arial" w:cs="Arial"/>
          <w:b/>
          <w:bCs/>
          <w:color w:val="215E99" w:themeColor="text2" w:themeTint="BF"/>
          <w:sz w:val="28"/>
          <w:szCs w:val="28"/>
          <w:rPrChange w:id="6833" w:author="Mubiyarto Wibisono" w:date="2025-09-05T08:58:00Z" w16du:dateUtc="2025-09-05T01:58:00Z">
            <w:rPr>
              <w:rFonts w:ascii="Arial" w:eastAsiaTheme="majorEastAsia" w:hAnsi="Arial" w:cs="Arial"/>
              <w:b/>
              <w:bCs/>
              <w:color w:val="215E99" w:themeColor="text2" w:themeTint="BF"/>
              <w:sz w:val="32"/>
              <w:szCs w:val="32"/>
            </w:rPr>
          </w:rPrChange>
        </w:rPr>
        <w:pPrChange w:id="6834" w:author="Mubiyarto Wibisono" w:date="2025-09-04T14:20:00Z" w16du:dateUtc="2025-09-04T07:20:00Z">
          <w:pPr>
            <w:keepNext/>
            <w:keepLines/>
            <w:numPr>
              <w:ilvl w:val="3"/>
            </w:numPr>
            <w:spacing w:before="80" w:after="40"/>
            <w:ind w:left="993" w:hanging="993"/>
            <w:outlineLvl w:val="3"/>
          </w:pPr>
        </w:pPrChange>
      </w:pPr>
      <w:bookmarkStart w:id="6835" w:name="_Toc204073177"/>
      <w:bookmarkStart w:id="6836" w:name="_Toc205889424"/>
      <w:ins w:id="6837" w:author="Mubiyarto Wibisono" w:date="2025-09-04T14:20:00Z" w16du:dateUtc="2025-09-04T07:20:00Z">
        <w:r w:rsidRPr="008516DD">
          <w:rPr>
            <w:rFonts w:ascii="Arial" w:hAnsi="Arial" w:cs="Arial"/>
            <w:b/>
            <w:bCs/>
            <w:color w:val="215E99" w:themeColor="text2" w:themeTint="BF"/>
            <w:sz w:val="28"/>
            <w:szCs w:val="28"/>
            <w:rPrChange w:id="6838" w:author="Mubiyarto Wibisono" w:date="2025-09-05T08:58:00Z" w16du:dateUtc="2025-09-05T01:58:00Z">
              <w:rPr>
                <w:rFonts w:ascii="Arial" w:hAnsi="Arial" w:cs="Arial"/>
                <w:b/>
                <w:bCs/>
                <w:color w:val="215E99" w:themeColor="text2" w:themeTint="BF"/>
                <w:sz w:val="32"/>
                <w:szCs w:val="32"/>
              </w:rPr>
            </w:rPrChange>
          </w:rPr>
          <w:t xml:space="preserve"> </w:t>
        </w:r>
      </w:ins>
      <w:del w:id="6839" w:author="Mubiyarto Wibisono" w:date="2025-09-04T14:20:00Z" w16du:dateUtc="2025-09-04T07:20:00Z">
        <w:r w:rsidR="003F02AC" w:rsidRPr="008516DD" w:rsidDel="00322962">
          <w:rPr>
            <w:rFonts w:ascii="Arial" w:hAnsi="Arial" w:cs="Arial"/>
            <w:b/>
            <w:bCs/>
            <w:color w:val="215E99" w:themeColor="text2" w:themeTint="BF"/>
            <w:sz w:val="28"/>
            <w:szCs w:val="28"/>
            <w:rPrChange w:id="6840" w:author="Mubiyarto Wibisono" w:date="2025-09-05T08:58:00Z" w16du:dateUtc="2025-09-05T01:58:00Z">
              <w:rPr>
                <w:rFonts w:ascii="Arial" w:hAnsi="Arial" w:cs="Arial"/>
                <w:b/>
                <w:bCs/>
                <w:color w:val="215E99" w:themeColor="text2" w:themeTint="BF"/>
                <w:sz w:val="32"/>
                <w:szCs w:val="32"/>
              </w:rPr>
            </w:rPrChange>
          </w:rPr>
          <w:delText xml:space="preserve">2.3.2.2. </w:delText>
        </w:r>
      </w:del>
      <w:bookmarkStart w:id="6841" w:name="_Toc207935736"/>
      <w:bookmarkStart w:id="6842" w:name="_Toc207957241"/>
      <w:bookmarkStart w:id="6843" w:name="_Toc207961546"/>
      <w:r w:rsidR="00FB3371" w:rsidRPr="008516DD">
        <w:rPr>
          <w:rFonts w:ascii="Arial" w:hAnsi="Arial" w:cs="Arial"/>
          <w:b/>
          <w:bCs/>
          <w:color w:val="215E99" w:themeColor="text2" w:themeTint="BF"/>
          <w:sz w:val="28"/>
          <w:szCs w:val="28"/>
          <w:rPrChange w:id="6844" w:author="Mubiyarto Wibisono" w:date="2025-09-05T08:58:00Z" w16du:dateUtc="2025-09-05T01:58:00Z">
            <w:rPr>
              <w:rFonts w:ascii="Arial" w:hAnsi="Arial" w:cs="Arial"/>
              <w:b/>
              <w:bCs/>
              <w:color w:val="215E99" w:themeColor="text2" w:themeTint="BF"/>
              <w:sz w:val="32"/>
              <w:szCs w:val="32"/>
            </w:rPr>
          </w:rPrChange>
        </w:rPr>
        <w:t xml:space="preserve">API </w:t>
      </w:r>
      <w:proofErr w:type="gramStart"/>
      <w:r w:rsidR="00FB3371" w:rsidRPr="008516DD">
        <w:rPr>
          <w:rFonts w:ascii="Arial" w:hAnsi="Arial" w:cs="Arial"/>
          <w:b/>
          <w:bCs/>
          <w:color w:val="215E99" w:themeColor="text2" w:themeTint="BF"/>
          <w:sz w:val="28"/>
          <w:szCs w:val="28"/>
          <w:rPrChange w:id="6845" w:author="Mubiyarto Wibisono" w:date="2025-09-05T08:58:00Z" w16du:dateUtc="2025-09-05T01:58:00Z">
            <w:rPr>
              <w:rFonts w:ascii="Arial" w:hAnsi="Arial" w:cs="Arial"/>
              <w:b/>
              <w:bCs/>
              <w:color w:val="215E99" w:themeColor="text2" w:themeTint="BF"/>
              <w:sz w:val="32"/>
              <w:szCs w:val="32"/>
            </w:rPr>
          </w:rPrChange>
        </w:rPr>
        <w:t>consume</w:t>
      </w:r>
      <w:bookmarkEnd w:id="6835"/>
      <w:bookmarkEnd w:id="6836"/>
      <w:bookmarkEnd w:id="6841"/>
      <w:bookmarkEnd w:id="6842"/>
      <w:bookmarkEnd w:id="6843"/>
      <w:proofErr w:type="gramEnd"/>
    </w:p>
    <w:p w14:paraId="18052689" w14:textId="69BC42B1" w:rsidR="00FB3371" w:rsidRPr="008516DD" w:rsidRDefault="00322962">
      <w:pPr>
        <w:pStyle w:val="Heading6"/>
        <w:numPr>
          <w:ilvl w:val="0"/>
          <w:numId w:val="76"/>
        </w:numPr>
        <w:ind w:left="1134" w:hanging="1134"/>
        <w:rPr>
          <w:rFonts w:ascii="Arial" w:hAnsi="Arial" w:cs="Arial"/>
          <w:b/>
          <w:bCs/>
          <w:color w:val="215E99" w:themeColor="text2" w:themeTint="BF"/>
          <w:sz w:val="28"/>
          <w:szCs w:val="28"/>
          <w:rPrChange w:id="6846" w:author="Mubiyarto Wibisono" w:date="2025-09-05T08:58:00Z" w16du:dateUtc="2025-09-05T01:58:00Z">
            <w:rPr>
              <w:rFonts w:eastAsiaTheme="majorEastAsia"/>
            </w:rPr>
          </w:rPrChange>
        </w:rPr>
        <w:pPrChange w:id="6847" w:author="Mubiyarto Wibisono" w:date="2025-09-04T14:21:00Z" w16du:dateUtc="2025-09-04T07:21:00Z">
          <w:pPr>
            <w:keepNext/>
            <w:keepLines/>
            <w:numPr>
              <w:ilvl w:val="4"/>
            </w:numPr>
            <w:spacing w:before="80" w:after="40"/>
            <w:ind w:left="1418" w:hanging="1440"/>
            <w:outlineLvl w:val="3"/>
          </w:pPr>
        </w:pPrChange>
      </w:pPr>
      <w:bookmarkStart w:id="6848" w:name="_Toc205889425"/>
      <w:ins w:id="6849" w:author="Mubiyarto Wibisono" w:date="2025-09-04T14:21:00Z" w16du:dateUtc="2025-09-04T07:21:00Z">
        <w:r w:rsidRPr="008516DD">
          <w:rPr>
            <w:rFonts w:ascii="Arial" w:hAnsi="Arial" w:cs="Arial"/>
            <w:b/>
            <w:bCs/>
            <w:i w:val="0"/>
            <w:iCs w:val="0"/>
            <w:color w:val="215E99" w:themeColor="text2" w:themeTint="BF"/>
            <w:sz w:val="28"/>
            <w:szCs w:val="28"/>
            <w:rPrChange w:id="6850" w:author="Mubiyarto Wibisono" w:date="2025-09-05T08:58:00Z" w16du:dateUtc="2025-09-05T01:58:00Z">
              <w:rPr>
                <w:rFonts w:ascii="Arial" w:hAnsi="Arial" w:cs="Arial"/>
                <w:b/>
                <w:bCs/>
                <w:color w:val="215E99" w:themeColor="text2" w:themeTint="BF"/>
                <w:sz w:val="28"/>
                <w:szCs w:val="28"/>
              </w:rPr>
            </w:rPrChange>
          </w:rPr>
          <w:t xml:space="preserve"> </w:t>
        </w:r>
      </w:ins>
      <w:del w:id="6851" w:author="Mubiyarto Wibisono" w:date="2025-09-04T14:21:00Z" w16du:dateUtc="2025-09-04T07:21:00Z">
        <w:r w:rsidR="003F02AC" w:rsidRPr="008516DD" w:rsidDel="00322962">
          <w:rPr>
            <w:rFonts w:ascii="Arial" w:hAnsi="Arial" w:cs="Arial"/>
            <w:b/>
            <w:bCs/>
            <w:i w:val="0"/>
            <w:iCs w:val="0"/>
            <w:color w:val="215E99" w:themeColor="text2" w:themeTint="BF"/>
            <w:sz w:val="28"/>
            <w:szCs w:val="28"/>
            <w:rPrChange w:id="6852" w:author="Mubiyarto Wibisono" w:date="2025-09-05T08:58:00Z" w16du:dateUtc="2025-09-05T01:58:00Z">
              <w:rPr>
                <w:i/>
                <w:iCs/>
              </w:rPr>
            </w:rPrChange>
          </w:rPr>
          <w:delText xml:space="preserve">2.3.2.2.1. </w:delText>
        </w:r>
      </w:del>
      <w:bookmarkStart w:id="6853" w:name="_Toc207935737"/>
      <w:bookmarkStart w:id="6854" w:name="_Toc207961547"/>
      <w:r w:rsidR="00FB3371" w:rsidRPr="008516DD">
        <w:rPr>
          <w:rFonts w:ascii="Arial" w:hAnsi="Arial" w:cs="Arial"/>
          <w:b/>
          <w:bCs/>
          <w:i w:val="0"/>
          <w:iCs w:val="0"/>
          <w:color w:val="215E99" w:themeColor="text2" w:themeTint="BF"/>
          <w:sz w:val="28"/>
          <w:szCs w:val="28"/>
          <w:rPrChange w:id="6855" w:author="Mubiyarto Wibisono" w:date="2025-09-05T08:58:00Z" w16du:dateUtc="2025-09-05T01:58:00Z">
            <w:rPr>
              <w:i/>
              <w:iCs/>
            </w:rPr>
          </w:rPrChange>
        </w:rPr>
        <w:t xml:space="preserve">SPCP create app </w:t>
      </w:r>
      <w:proofErr w:type="spellStart"/>
      <w:r w:rsidR="00FB3371" w:rsidRPr="008516DD">
        <w:rPr>
          <w:rFonts w:ascii="Arial" w:hAnsi="Arial" w:cs="Arial"/>
          <w:b/>
          <w:bCs/>
          <w:i w:val="0"/>
          <w:iCs w:val="0"/>
          <w:color w:val="215E99" w:themeColor="text2" w:themeTint="BF"/>
          <w:sz w:val="28"/>
          <w:szCs w:val="28"/>
          <w:rPrChange w:id="6856" w:author="Mubiyarto Wibisono" w:date="2025-09-05T08:58:00Z" w16du:dateUtc="2025-09-05T01:58:00Z">
            <w:rPr>
              <w:i/>
              <w:iCs/>
            </w:rPr>
          </w:rPrChange>
        </w:rPr>
        <w:t>txn</w:t>
      </w:r>
      <w:proofErr w:type="spellEnd"/>
      <w:r w:rsidR="00FB3371" w:rsidRPr="008516DD">
        <w:rPr>
          <w:rFonts w:ascii="Arial" w:hAnsi="Arial" w:cs="Arial"/>
          <w:b/>
          <w:bCs/>
          <w:i w:val="0"/>
          <w:iCs w:val="0"/>
          <w:color w:val="215E99" w:themeColor="text2" w:themeTint="BF"/>
          <w:sz w:val="28"/>
          <w:szCs w:val="28"/>
          <w:rPrChange w:id="6857" w:author="Mubiyarto Wibisono" w:date="2025-09-05T08:58:00Z" w16du:dateUtc="2025-09-05T01:58:00Z">
            <w:rPr>
              <w:i/>
              <w:iCs/>
            </w:rPr>
          </w:rPrChange>
        </w:rPr>
        <w:t xml:space="preserve"> id</w:t>
      </w:r>
      <w:bookmarkEnd w:id="6848"/>
      <w:bookmarkEnd w:id="6853"/>
      <w:bookmarkEnd w:id="6854"/>
    </w:p>
    <w:tbl>
      <w:tblPr>
        <w:tblW w:w="8923" w:type="dxa"/>
        <w:tblLayout w:type="fixed"/>
        <w:tblLook w:val="0400" w:firstRow="0" w:lastRow="0" w:firstColumn="0" w:lastColumn="0" w:noHBand="0" w:noVBand="1"/>
      </w:tblPr>
      <w:tblGrid>
        <w:gridCol w:w="1977"/>
        <w:gridCol w:w="6946"/>
      </w:tblGrid>
      <w:tr w:rsidR="00FB3371" w:rsidRPr="00A41EA1" w14:paraId="567680D8"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18A4153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69CF72DD"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Get user SPCP information</w:t>
            </w:r>
          </w:p>
        </w:tc>
      </w:tr>
      <w:tr w:rsidR="00FB3371" w:rsidRPr="00A41EA1" w14:paraId="66F85CB2"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B39C247"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11DECF2D" w14:textId="1AD55227" w:rsidR="00FB3371" w:rsidRPr="00CB3429" w:rsidRDefault="005029EB" w:rsidP="00FB3371">
            <w:pPr>
              <w:rPr>
                <w:rFonts w:ascii="Arial" w:eastAsia="Arial" w:hAnsi="Arial" w:cs="Arial"/>
                <w:sz w:val="20"/>
                <w:szCs w:val="20"/>
                <w:lang w:val="nb-NO"/>
              </w:rPr>
            </w:pPr>
            <w:ins w:id="6858" w:author="Mubiyarto Wibisono" w:date="2025-09-23T20:38:00Z" w16du:dateUtc="2025-09-23T13:38:00Z">
              <w:r>
                <w:rPr>
                  <w:rFonts w:ascii="Arial" w:eastAsia="Arial" w:hAnsi="Arial" w:cs="Arial"/>
                  <w:sz w:val="20"/>
                  <w:szCs w:val="20"/>
                  <w:lang w:val="nb-NO"/>
                </w:rPr>
                <w:t>U</w:t>
              </w:r>
            </w:ins>
            <w:del w:id="6859" w:author="Mubiyarto Wibisono" w:date="2025-09-23T20:38:00Z" w16du:dateUtc="2025-09-23T13:38:00Z">
              <w:r w:rsidR="00FB3371" w:rsidRPr="00CB3429" w:rsidDel="005029EB">
                <w:rPr>
                  <w:rFonts w:ascii="Arial" w:eastAsia="Arial" w:hAnsi="Arial" w:cs="Arial"/>
                  <w:sz w:val="20"/>
                  <w:szCs w:val="20"/>
                  <w:lang w:val="nb-NO"/>
                </w:rPr>
                <w:delText>Singpass U</w:delText>
              </w:r>
            </w:del>
            <w:r w:rsidR="00FB3371" w:rsidRPr="00CB3429">
              <w:rPr>
                <w:rFonts w:ascii="Arial" w:eastAsia="Arial" w:hAnsi="Arial" w:cs="Arial"/>
                <w:sz w:val="20"/>
                <w:szCs w:val="20"/>
                <w:lang w:val="nb-NO"/>
              </w:rPr>
              <w:t xml:space="preserve">AT : </w:t>
            </w:r>
            <w:r w:rsidR="00FB3371" w:rsidRPr="00CB3429">
              <w:rPr>
                <w:rFonts w:ascii="Arial" w:hAnsi="Arial" w:cs="Arial"/>
                <w:sz w:val="20"/>
                <w:szCs w:val="20"/>
                <w:lang w:val="nb-NO"/>
              </w:rPr>
              <w:t xml:space="preserve"> </w:t>
            </w:r>
            <w:ins w:id="6860" w:author="Mubiyarto Wibisono" w:date="2025-09-23T20:38:00Z">
              <w:r w:rsidRPr="005B77F9">
                <w:rPr>
                  <w:rFonts w:ascii="Arial" w:eastAsia="Arial" w:hAnsi="Arial" w:cs="Arial"/>
                  <w:sz w:val="20"/>
                  <w:szCs w:val="20"/>
                  <w:lang w:val="nb-NO"/>
                  <w:rPrChange w:id="6861" w:author="Mubiyarto Wibisono" w:date="2025-11-14T11:39:00Z" w16du:dateUtc="2025-11-14T03:39:00Z">
                    <w:rPr>
                      <w:rFonts w:ascii="Arial" w:eastAsia="Arial" w:hAnsi="Arial" w:cs="Arial"/>
                      <w:sz w:val="20"/>
                      <w:szCs w:val="20"/>
                    </w:rPr>
                  </w:rPrChange>
                </w:rPr>
                <w:t>https://eapi2.uraaz.gov.sg/spcpDS/spcp/createAppTxnId/v1</w:t>
              </w:r>
            </w:ins>
            <w:del w:id="6862" w:author="Mubiyarto Wibisono" w:date="2025-09-23T20:38:00Z" w16du:dateUtc="2025-09-23T13:38:00Z">
              <w:r w:rsidR="00FB3371" w:rsidRPr="00CB3429" w:rsidDel="005029EB">
                <w:rPr>
                  <w:rFonts w:ascii="Arial" w:eastAsia="Arial" w:hAnsi="Arial" w:cs="Arial"/>
                  <w:sz w:val="20"/>
                  <w:szCs w:val="20"/>
                  <w:lang w:val="nb-NO"/>
                </w:rPr>
                <w:delText>https://www2.ura.gov.sg/spcpWeb/uraSPservices.do/spcpDS/spcp/createAppTxnId/v1</w:delText>
              </w:r>
            </w:del>
          </w:p>
          <w:p w14:paraId="2BBE995C" w14:textId="748D7ED4" w:rsidR="00FB3371" w:rsidRPr="00A41EA1" w:rsidDel="00047849" w:rsidRDefault="00FB3371" w:rsidP="00FB3371">
            <w:pPr>
              <w:rPr>
                <w:del w:id="6863" w:author="Mubiyarto Wibisono" w:date="2025-09-23T20:38:00Z" w16du:dateUtc="2025-09-23T13:38:00Z"/>
                <w:rFonts w:ascii="Arial" w:eastAsia="Arial" w:hAnsi="Arial" w:cs="Arial"/>
                <w:sz w:val="20"/>
                <w:szCs w:val="20"/>
              </w:rPr>
            </w:pPr>
            <w:del w:id="6864" w:author="Mubiyarto Wibisono" w:date="2025-09-23T20:38:00Z" w16du:dateUtc="2025-09-23T13:38:00Z">
              <w:r w:rsidRPr="00A41EA1" w:rsidDel="00047849">
                <w:rPr>
                  <w:rFonts w:ascii="Arial" w:eastAsia="Arial" w:hAnsi="Arial" w:cs="Arial"/>
                  <w:sz w:val="20"/>
                  <w:szCs w:val="20"/>
                </w:rPr>
                <w:delText xml:space="preserve">Corppass UAT : </w:delText>
              </w:r>
              <w:r w:rsidRPr="00A41EA1" w:rsidDel="00047849">
                <w:rPr>
                  <w:rFonts w:ascii="Arial" w:hAnsi="Arial" w:cs="Arial"/>
                  <w:sz w:val="20"/>
                  <w:szCs w:val="20"/>
                </w:rPr>
                <w:delText xml:space="preserve"> </w:delText>
              </w:r>
              <w:r w:rsidRPr="00A41EA1" w:rsidDel="00047849">
                <w:rPr>
                  <w:rFonts w:ascii="Arial" w:eastAsia="Arial" w:hAnsi="Arial" w:cs="Arial"/>
                  <w:sz w:val="20"/>
                  <w:szCs w:val="20"/>
                </w:rPr>
                <w:delText>https://www2.ura.gov.sg/spcpWeb/uraCPservices.do/spcpDS/spcp/createAppTxnId/v1</w:delText>
              </w:r>
            </w:del>
          </w:p>
          <w:p w14:paraId="4A0E381C" w14:textId="18BDC2BA" w:rsidR="00FB3371" w:rsidRPr="00A41EA1" w:rsidDel="00047849" w:rsidRDefault="00FB3371" w:rsidP="00FB3371">
            <w:pPr>
              <w:rPr>
                <w:del w:id="6865" w:author="Mubiyarto Wibisono" w:date="2025-09-23T20:38:00Z" w16du:dateUtc="2025-09-23T13:38:00Z"/>
                <w:rFonts w:ascii="Arial" w:eastAsia="Arial" w:hAnsi="Arial" w:cs="Arial"/>
                <w:sz w:val="20"/>
                <w:szCs w:val="20"/>
              </w:rPr>
            </w:pPr>
            <w:del w:id="6866" w:author="Mubiyarto Wibisono" w:date="2025-09-23T20:38:00Z" w16du:dateUtc="2025-09-23T13:38:00Z">
              <w:r w:rsidRPr="00A41EA1" w:rsidDel="00047849">
                <w:rPr>
                  <w:rFonts w:ascii="Arial" w:eastAsia="Arial" w:hAnsi="Arial" w:cs="Arial"/>
                  <w:sz w:val="20"/>
                  <w:szCs w:val="20"/>
                </w:rPr>
                <w:delText>Singpass PRD : https://www.ura.gov.sg/spcpWeb/uraSPservices.do//spcpDS/spcp/createAppTxnId/v1</w:delText>
              </w:r>
            </w:del>
          </w:p>
          <w:p w14:paraId="1E8B7446" w14:textId="1DE468C4" w:rsidR="00FB3371" w:rsidRPr="00A41EA1" w:rsidRDefault="00FB3371" w:rsidP="00FB3371">
            <w:pPr>
              <w:rPr>
                <w:rFonts w:ascii="Arial" w:eastAsia="Arial" w:hAnsi="Arial" w:cs="Arial"/>
                <w:sz w:val="20"/>
                <w:szCs w:val="20"/>
              </w:rPr>
            </w:pPr>
            <w:del w:id="6867" w:author="Mubiyarto Wibisono" w:date="2025-09-23T20:38:00Z" w16du:dateUtc="2025-09-23T13:38:00Z">
              <w:r w:rsidRPr="00A41EA1" w:rsidDel="00047849">
                <w:rPr>
                  <w:rFonts w:ascii="Arial" w:eastAsia="Arial" w:hAnsi="Arial" w:cs="Arial"/>
                  <w:sz w:val="20"/>
                  <w:szCs w:val="20"/>
                </w:rPr>
                <w:delText xml:space="preserve">Corppass PRD : </w:delText>
              </w:r>
              <w:r w:rsidRPr="00A41EA1" w:rsidDel="00047849">
                <w:rPr>
                  <w:rFonts w:ascii="Arial" w:hAnsi="Arial" w:cs="Arial"/>
                  <w:sz w:val="20"/>
                  <w:szCs w:val="20"/>
                  <w:rPrChange w:id="6868" w:author="Mubiyarto Wibisono" w:date="2025-09-05T08:31:00Z" w16du:dateUtc="2025-09-05T01:31:00Z">
                    <w:rPr/>
                  </w:rPrChange>
                </w:rPr>
                <w:fldChar w:fldCharType="begin"/>
              </w:r>
              <w:r w:rsidRPr="00A41EA1" w:rsidDel="00047849">
                <w:rPr>
                  <w:rFonts w:ascii="Arial" w:hAnsi="Arial" w:cs="Arial"/>
                  <w:sz w:val="20"/>
                  <w:szCs w:val="20"/>
                  <w:rPrChange w:id="6869" w:author="Mubiyarto Wibisono" w:date="2025-09-05T08:31:00Z" w16du:dateUtc="2025-09-05T01:31:00Z">
                    <w:rPr/>
                  </w:rPrChange>
                </w:rPr>
                <w:delInstrText>HYPERLINK "https://www.ura.gov.sg/spcpWeb/uraCPservices.do"</w:delInstrText>
              </w:r>
              <w:r w:rsidRPr="00A41EA1" w:rsidDel="00047849">
                <w:rPr>
                  <w:rFonts w:ascii="Arial" w:hAnsi="Arial" w:cs="Arial"/>
                  <w:sz w:val="20"/>
                  <w:szCs w:val="20"/>
                  <w:rPrChange w:id="6870" w:author="Mubiyarto Wibisono" w:date="2025-09-05T08:31:00Z" w16du:dateUtc="2025-09-05T01:31:00Z">
                    <w:rPr>
                      <w:rFonts w:ascii="Arial" w:hAnsi="Arial" w:cs="Arial"/>
                      <w:sz w:val="20"/>
                      <w:szCs w:val="20"/>
                    </w:rPr>
                  </w:rPrChange>
                </w:rPr>
              </w:r>
              <w:r w:rsidRPr="00A41EA1" w:rsidDel="00047849">
                <w:rPr>
                  <w:rFonts w:ascii="Arial" w:hAnsi="Arial" w:cs="Arial"/>
                  <w:sz w:val="20"/>
                  <w:szCs w:val="20"/>
                  <w:rPrChange w:id="6871" w:author="Mubiyarto Wibisono" w:date="2025-09-05T08:31:00Z" w16du:dateUtc="2025-09-05T01:31:00Z">
                    <w:rPr/>
                  </w:rPrChange>
                </w:rPr>
                <w:fldChar w:fldCharType="separate"/>
              </w:r>
              <w:r w:rsidRPr="00A41EA1" w:rsidDel="00047849">
                <w:rPr>
                  <w:rFonts w:ascii="Arial" w:eastAsia="Arial" w:hAnsi="Arial" w:cs="Arial"/>
                  <w:sz w:val="20"/>
                  <w:szCs w:val="20"/>
                </w:rPr>
                <w:delText>https://www.ura.gov.sg/spcpWeb/uraCPservices.do</w:delText>
              </w:r>
              <w:r w:rsidRPr="00A41EA1" w:rsidDel="00047849">
                <w:rPr>
                  <w:rFonts w:ascii="Arial" w:hAnsi="Arial" w:cs="Arial"/>
                  <w:sz w:val="20"/>
                  <w:szCs w:val="20"/>
                  <w:rPrChange w:id="6872" w:author="Mubiyarto Wibisono" w:date="2025-09-05T08:31:00Z" w16du:dateUtc="2025-09-05T01:31:00Z">
                    <w:rPr/>
                  </w:rPrChange>
                </w:rPr>
                <w:fldChar w:fldCharType="end"/>
              </w:r>
              <w:r w:rsidRPr="00A41EA1" w:rsidDel="00047849">
                <w:rPr>
                  <w:rFonts w:ascii="Arial" w:eastAsia="Arial" w:hAnsi="Arial" w:cs="Arial"/>
                  <w:sz w:val="20"/>
                  <w:szCs w:val="20"/>
                </w:rPr>
                <w:delText>/spcpDS/spcp/createAppTxnId/v1</w:delText>
              </w:r>
            </w:del>
            <w:proofErr w:type="gramStart"/>
            <w:ins w:id="6873" w:author="Mubiyarto Wibisono" w:date="2025-09-23T20:38:00Z" w16du:dateUtc="2025-09-23T13:38:00Z">
              <w:r w:rsidR="00047849">
                <w:rPr>
                  <w:rFonts w:ascii="Arial" w:eastAsia="Arial" w:hAnsi="Arial" w:cs="Arial"/>
                  <w:sz w:val="20"/>
                  <w:szCs w:val="20"/>
                </w:rPr>
                <w:t>PRD :</w:t>
              </w:r>
              <w:proofErr w:type="gramEnd"/>
              <w:r w:rsidR="00047849">
                <w:rPr>
                  <w:rFonts w:ascii="Arial" w:eastAsia="Arial" w:hAnsi="Arial" w:cs="Arial"/>
                  <w:sz w:val="20"/>
                  <w:szCs w:val="20"/>
                </w:rPr>
                <w:t xml:space="preserve"> </w:t>
              </w:r>
            </w:ins>
            <w:ins w:id="6874" w:author="Mubiyarto Wibisono" w:date="2025-09-23T20:38:00Z">
              <w:r w:rsidR="00047849" w:rsidRPr="00047849">
                <w:rPr>
                  <w:rFonts w:ascii="Arial" w:eastAsia="Arial" w:hAnsi="Arial" w:cs="Arial"/>
                  <w:sz w:val="20"/>
                  <w:szCs w:val="20"/>
                </w:rPr>
                <w:t>https://eapi.uraaz.gov.sg/spcpDS/spcp/createAppTxnId/v1</w:t>
              </w:r>
            </w:ins>
          </w:p>
        </w:tc>
      </w:tr>
      <w:tr w:rsidR="00FB3371" w:rsidRPr="00ED7F9B" w14:paraId="0D94B939"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1090C8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333183A9" w14:textId="524E5878" w:rsidR="00FB3371" w:rsidRPr="005B77F9" w:rsidRDefault="00FB3371" w:rsidP="00FB3371">
            <w:pPr>
              <w:rPr>
                <w:rFonts w:ascii="Arial" w:eastAsia="Arial" w:hAnsi="Arial" w:cs="Arial"/>
                <w:sz w:val="20"/>
                <w:szCs w:val="20"/>
                <w:lang w:val="nb-NO"/>
                <w:rPrChange w:id="6875" w:author="Mubiyarto Wibisono" w:date="2025-11-14T11:39:00Z" w16du:dateUtc="2025-11-14T03:39:00Z">
                  <w:rPr>
                    <w:rFonts w:ascii="Arial" w:eastAsia="Arial" w:hAnsi="Arial" w:cs="Arial"/>
                    <w:sz w:val="20"/>
                    <w:szCs w:val="20"/>
                  </w:rPr>
                </w:rPrChange>
              </w:rPr>
            </w:pPr>
            <w:del w:id="6876" w:author="Mubiyarto Wibisono" w:date="2025-09-23T20:36:00Z" w16du:dateUtc="2025-09-23T13:36:00Z">
              <w:r w:rsidRPr="005B77F9" w:rsidDel="00F66CF0">
                <w:rPr>
                  <w:rFonts w:ascii="Arial" w:eastAsia="Arial" w:hAnsi="Arial" w:cs="Arial"/>
                  <w:sz w:val="20"/>
                  <w:szCs w:val="20"/>
                  <w:lang w:val="nb-NO"/>
                  <w:rPrChange w:id="6877" w:author="Mubiyarto Wibisono" w:date="2025-11-14T11:39:00Z" w16du:dateUtc="2025-11-14T03:39:00Z">
                    <w:rPr>
                      <w:rFonts w:ascii="Arial" w:eastAsia="Arial" w:hAnsi="Arial" w:cs="Arial"/>
                      <w:sz w:val="20"/>
                      <w:szCs w:val="20"/>
                    </w:rPr>
                  </w:rPrChange>
                </w:rPr>
                <w:delText xml:space="preserve">The API </w:delText>
              </w:r>
              <w:r w:rsidRPr="005B77F9" w:rsidDel="00F66CF0">
                <w:rPr>
                  <w:rFonts w:ascii="Arial" w:eastAsia="Arial" w:hAnsi="Arial" w:cs="Arial"/>
                  <w:sz w:val="20"/>
                  <w:szCs w:val="20"/>
                  <w:lang w:val="nb-NO"/>
                  <w:rPrChange w:id="6878" w:author="Mubiyarto Wibisono" w:date="2025-11-14T11:39:00Z" w16du:dateUtc="2025-11-14T03:39:00Z">
                    <w:rPr>
                      <w:rFonts w:ascii="Arial" w:eastAsia="Arial" w:hAnsi="Arial" w:cs="Arial"/>
                      <w:sz w:val="20"/>
                      <w:szCs w:val="20"/>
                      <w:lang w:val="en-US"/>
                    </w:rPr>
                  </w:rPrChange>
                </w:rPr>
                <w:delText>to get SPCP user detail information</w:delText>
              </w:r>
            </w:del>
            <w:ins w:id="6879" w:author="Mubiyarto Wibisono" w:date="2025-09-23T20:36:00Z" w16du:dateUtc="2025-09-23T13:36:00Z">
              <w:r w:rsidR="00F66CF0" w:rsidRPr="005B77F9">
                <w:rPr>
                  <w:rFonts w:ascii="Arial" w:eastAsia="Arial" w:hAnsi="Arial" w:cs="Arial"/>
                  <w:sz w:val="20"/>
                  <w:szCs w:val="20"/>
                  <w:lang w:val="nb-NO"/>
                  <w:rPrChange w:id="6880" w:author="Mubiyarto Wibisono" w:date="2025-11-14T11:39:00Z" w16du:dateUtc="2025-11-14T03:39:00Z">
                    <w:rPr>
                      <w:rFonts w:ascii="Arial" w:eastAsia="Arial" w:hAnsi="Arial" w:cs="Arial"/>
                      <w:sz w:val="20"/>
                      <w:szCs w:val="20"/>
                    </w:rPr>
                  </w:rPrChange>
                </w:rPr>
                <w:t>API</w:t>
              </w:r>
            </w:ins>
            <w:ins w:id="6881" w:author="Mubiyarto Wibisono" w:date="2025-09-23T20:37:00Z" w16du:dateUtc="2025-09-23T13:37:00Z">
              <w:r w:rsidR="00F66CF0" w:rsidRPr="005B77F9">
                <w:rPr>
                  <w:rFonts w:ascii="Arial" w:eastAsia="Arial" w:hAnsi="Arial" w:cs="Arial"/>
                  <w:sz w:val="20"/>
                  <w:szCs w:val="20"/>
                  <w:lang w:val="nb-NO"/>
                  <w:rPrChange w:id="6882" w:author="Mubiyarto Wibisono" w:date="2025-11-14T11:39:00Z" w16du:dateUtc="2025-11-14T03:39:00Z">
                    <w:rPr>
                      <w:rFonts w:ascii="Arial" w:eastAsia="Arial" w:hAnsi="Arial" w:cs="Arial"/>
                      <w:sz w:val="20"/>
                      <w:szCs w:val="20"/>
                    </w:rPr>
                  </w:rPrChange>
                </w:rPr>
                <w:t xml:space="preserve"> Generate </w:t>
              </w:r>
              <w:r w:rsidR="00CB603B" w:rsidRPr="005B77F9">
                <w:rPr>
                  <w:rFonts w:ascii="Arial" w:eastAsia="Arial" w:hAnsi="Arial" w:cs="Arial"/>
                  <w:sz w:val="20"/>
                  <w:szCs w:val="20"/>
                  <w:lang w:val="nb-NO"/>
                  <w:rPrChange w:id="6883" w:author="Mubiyarto Wibisono" w:date="2025-11-14T11:39:00Z" w16du:dateUtc="2025-11-14T03:39:00Z">
                    <w:rPr>
                      <w:rFonts w:ascii="Arial" w:eastAsia="Arial" w:hAnsi="Arial" w:cs="Arial"/>
                      <w:sz w:val="20"/>
                      <w:szCs w:val="20"/>
                    </w:rPr>
                  </w:rPrChange>
                </w:rPr>
                <w:t xml:space="preserve">app txn id </w:t>
              </w:r>
            </w:ins>
            <w:r w:rsidRPr="005B77F9">
              <w:rPr>
                <w:rFonts w:ascii="Arial" w:eastAsia="Arial" w:hAnsi="Arial" w:cs="Arial"/>
                <w:sz w:val="20"/>
                <w:szCs w:val="20"/>
                <w:lang w:val="nb-NO"/>
                <w:rPrChange w:id="6884" w:author="Mubiyarto Wibisono" w:date="2025-11-14T11:39:00Z" w16du:dateUtc="2025-11-14T03:39:00Z">
                  <w:rPr>
                    <w:rFonts w:ascii="Arial" w:eastAsia="Arial" w:hAnsi="Arial" w:cs="Arial"/>
                    <w:sz w:val="20"/>
                    <w:szCs w:val="20"/>
                    <w:lang w:val="en-US"/>
                  </w:rPr>
                </w:rPrChange>
              </w:rPr>
              <w:t xml:space="preserve"> </w:t>
            </w:r>
          </w:p>
        </w:tc>
      </w:tr>
      <w:tr w:rsidR="00FB3371" w:rsidRPr="00A41EA1" w14:paraId="7C05E2F6"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D92767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16D81E0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7FB27EA1"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08E0FC7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Request parameters</w:t>
            </w:r>
          </w:p>
        </w:tc>
        <w:tc>
          <w:tcPr>
            <w:tcW w:w="6946" w:type="dxa"/>
            <w:tcBorders>
              <w:top w:val="single" w:sz="6" w:space="0" w:color="CCCCCC"/>
              <w:left w:val="single" w:sz="6" w:space="0" w:color="CCCCCC"/>
              <w:bottom w:val="single" w:sz="6" w:space="0" w:color="000000"/>
              <w:right w:val="single" w:sz="6" w:space="0" w:color="000000"/>
            </w:tcBorders>
          </w:tcPr>
          <w:p w14:paraId="3A41454E"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roofErr w:type="spellStart"/>
            <w:r w:rsidRPr="00A41EA1">
              <w:rPr>
                <w:rFonts w:ascii="Arial" w:eastAsia="Arial" w:hAnsi="Arial" w:cs="Arial"/>
                <w:color w:val="000000"/>
                <w:sz w:val="20"/>
                <w:szCs w:val="20"/>
              </w:rPr>
              <w:t>sessionId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authTxnId</w:t>
            </w:r>
            <w:proofErr w:type="spellEnd"/>
            <w:r w:rsidRPr="00A41EA1">
              <w:rPr>
                <w:rFonts w:ascii="Arial" w:eastAsia="Arial" w:hAnsi="Arial" w:cs="Arial"/>
                <w:color w:val="000000"/>
                <w:sz w:val="20"/>
                <w:szCs w:val="20"/>
              </w:rPr>
              <w:t>&gt;</w:t>
            </w:r>
          </w:p>
          <w:p w14:paraId="750C9B66"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&gt;</w:t>
            </w:r>
          </w:p>
        </w:tc>
      </w:tr>
      <w:tr w:rsidR="00FB3371" w:rsidRPr="00A41EA1" w14:paraId="26BDDF8D"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DB0D9F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04A63C0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7859E96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responseCode</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“SP200”,</w:t>
            </w:r>
          </w:p>
          <w:p w14:paraId="2C5B0C5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lastRenderedPageBreak/>
              <w:t xml:space="preserve">  “</w:t>
            </w:r>
            <w:proofErr w:type="spellStart"/>
            <w:r w:rsidRPr="00A41EA1">
              <w:rPr>
                <w:rFonts w:ascii="Arial" w:hAnsi="Arial" w:cs="Arial"/>
                <w:color w:val="000000"/>
                <w:sz w:val="20"/>
                <w:szCs w:val="20"/>
              </w:rPr>
              <w:t>responseMsg</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“Success”,</w:t>
            </w:r>
          </w:p>
          <w:p w14:paraId="3BF5919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appTxnId</w:t>
            </w:r>
            <w:proofErr w:type="spellEnd"/>
            <w:proofErr w:type="gramStart"/>
            <w:r w:rsidRPr="00A41EA1">
              <w:rPr>
                <w:rFonts w:ascii="Arial" w:hAnsi="Arial" w:cs="Arial"/>
                <w:color w:val="000000"/>
                <w:sz w:val="20"/>
                <w:szCs w:val="20"/>
              </w:rPr>
              <w:t>” :</w:t>
            </w:r>
            <w:proofErr w:type="gramEnd"/>
            <w:r w:rsidRPr="00A41EA1">
              <w:rPr>
                <w:rFonts w:ascii="Arial" w:hAnsi="Arial" w:cs="Arial"/>
                <w:color w:val="000000"/>
                <w:sz w:val="20"/>
                <w:szCs w:val="20"/>
              </w:rPr>
              <w:t xml:space="preserve"> “SP210422026491”</w:t>
            </w:r>
          </w:p>
          <w:p w14:paraId="56DE3C58"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tc>
      </w:tr>
      <w:tr w:rsidR="00FB3371" w:rsidRPr="00A41EA1" w14:paraId="514544FB"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D35E70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lastRenderedPageBreak/>
              <w:t>Response Failure</w:t>
            </w:r>
          </w:p>
        </w:tc>
        <w:tc>
          <w:tcPr>
            <w:tcW w:w="6946" w:type="dxa"/>
            <w:tcBorders>
              <w:top w:val="single" w:sz="6" w:space="0" w:color="CCCCCC"/>
              <w:left w:val="single" w:sz="6" w:space="0" w:color="CCCCCC"/>
              <w:bottom w:val="single" w:sz="6" w:space="0" w:color="000000"/>
              <w:right w:val="single" w:sz="6" w:space="0" w:color="000000"/>
            </w:tcBorders>
          </w:tcPr>
          <w:p w14:paraId="77EE052F"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0149DB02"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“SP300”,</w:t>
            </w:r>
          </w:p>
          <w:p w14:paraId="096383D1"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responseMsg</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“Missing required input parameter”,</w:t>
            </w:r>
          </w:p>
          <w:p w14:paraId="49C4A339"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17B68CD3" w14:textId="77777777" w:rsidR="00FB3371" w:rsidRPr="00A41EA1" w:rsidRDefault="00FB3371" w:rsidP="00FB3371">
            <w:pPr>
              <w:spacing w:before="34"/>
              <w:rPr>
                <w:rFonts w:ascii="Arial" w:eastAsia="Arial" w:hAnsi="Arial" w:cs="Arial"/>
                <w:sz w:val="20"/>
                <w:szCs w:val="20"/>
              </w:rPr>
            </w:pPr>
          </w:p>
        </w:tc>
      </w:tr>
    </w:tbl>
    <w:p w14:paraId="69743237" w14:textId="3C3D0368" w:rsidR="00FB3371" w:rsidRPr="008516DD" w:rsidRDefault="00322962">
      <w:pPr>
        <w:pStyle w:val="Heading6"/>
        <w:numPr>
          <w:ilvl w:val="0"/>
          <w:numId w:val="76"/>
        </w:numPr>
        <w:spacing w:after="240"/>
        <w:ind w:left="1134" w:hanging="1134"/>
        <w:rPr>
          <w:rFonts w:ascii="Arial" w:hAnsi="Arial" w:cs="Arial"/>
          <w:b/>
          <w:bCs/>
          <w:color w:val="215E99" w:themeColor="text2" w:themeTint="BF"/>
          <w:sz w:val="28"/>
          <w:szCs w:val="28"/>
          <w:rPrChange w:id="6885" w:author="Mubiyarto Wibisono" w:date="2025-09-05T08:58:00Z" w16du:dateUtc="2025-09-05T01:58:00Z">
            <w:rPr>
              <w:rFonts w:ascii="Arial" w:eastAsiaTheme="majorEastAsia" w:hAnsi="Arial" w:cs="Arial"/>
              <w:b/>
              <w:bCs/>
              <w:color w:val="215E99" w:themeColor="text2" w:themeTint="BF"/>
              <w:sz w:val="32"/>
              <w:szCs w:val="32"/>
            </w:rPr>
          </w:rPrChange>
        </w:rPr>
        <w:pPrChange w:id="6886" w:author="Mubiyarto Wibisono" w:date="2025-09-04T14:21:00Z" w16du:dateUtc="2025-09-04T07:21:00Z">
          <w:pPr>
            <w:keepNext/>
            <w:keepLines/>
            <w:numPr>
              <w:ilvl w:val="4"/>
            </w:numPr>
            <w:spacing w:before="80" w:after="40"/>
            <w:ind w:left="1418" w:hanging="1440"/>
            <w:outlineLvl w:val="3"/>
          </w:pPr>
        </w:pPrChange>
      </w:pPr>
      <w:bookmarkStart w:id="6887" w:name="_Toc205889426"/>
      <w:ins w:id="6888" w:author="Mubiyarto Wibisono" w:date="2025-09-04T14:21:00Z" w16du:dateUtc="2025-09-04T07:21:00Z">
        <w:r w:rsidRPr="008516DD">
          <w:rPr>
            <w:rFonts w:ascii="Arial" w:hAnsi="Arial" w:cs="Arial"/>
            <w:b/>
            <w:bCs/>
            <w:i w:val="0"/>
            <w:iCs w:val="0"/>
            <w:color w:val="215E99" w:themeColor="text2" w:themeTint="BF"/>
            <w:sz w:val="28"/>
            <w:szCs w:val="28"/>
            <w:rPrChange w:id="6889" w:author="Mubiyarto Wibisono" w:date="2025-09-05T08:58:00Z" w16du:dateUtc="2025-09-05T01:58:00Z">
              <w:rPr>
                <w:rFonts w:ascii="Arial" w:hAnsi="Arial" w:cs="Arial"/>
                <w:b/>
                <w:bCs/>
                <w:i/>
                <w:iCs/>
                <w:color w:val="215E99" w:themeColor="text2" w:themeTint="BF"/>
                <w:sz w:val="28"/>
                <w:szCs w:val="28"/>
              </w:rPr>
            </w:rPrChange>
          </w:rPr>
          <w:t xml:space="preserve"> </w:t>
        </w:r>
      </w:ins>
      <w:del w:id="6890" w:author="Mubiyarto Wibisono" w:date="2025-09-04T14:21:00Z" w16du:dateUtc="2025-09-04T07:21:00Z">
        <w:r w:rsidR="003F02AC" w:rsidRPr="008516DD" w:rsidDel="00322962">
          <w:rPr>
            <w:rFonts w:ascii="Arial" w:hAnsi="Arial" w:cs="Arial"/>
            <w:b/>
            <w:bCs/>
            <w:i w:val="0"/>
            <w:iCs w:val="0"/>
            <w:color w:val="215E99" w:themeColor="text2" w:themeTint="BF"/>
            <w:sz w:val="28"/>
            <w:szCs w:val="28"/>
            <w:rPrChange w:id="6891" w:author="Mubiyarto Wibisono" w:date="2025-09-05T08:58:00Z" w16du:dateUtc="2025-09-05T01:58:00Z">
              <w:rPr>
                <w:rFonts w:ascii="Arial" w:hAnsi="Arial" w:cs="Arial"/>
                <w:b/>
                <w:bCs/>
                <w:i/>
                <w:iCs/>
                <w:color w:val="215E99" w:themeColor="text2" w:themeTint="BF"/>
                <w:sz w:val="32"/>
                <w:szCs w:val="32"/>
              </w:rPr>
            </w:rPrChange>
          </w:rPr>
          <w:delText xml:space="preserve">2.3.2.2.2. </w:delText>
        </w:r>
      </w:del>
      <w:bookmarkStart w:id="6892" w:name="_Toc207935738"/>
      <w:bookmarkStart w:id="6893" w:name="_Toc207961548"/>
      <w:r w:rsidR="00FB3371" w:rsidRPr="008516DD">
        <w:rPr>
          <w:rFonts w:ascii="Arial" w:hAnsi="Arial" w:cs="Arial"/>
          <w:b/>
          <w:bCs/>
          <w:i w:val="0"/>
          <w:iCs w:val="0"/>
          <w:color w:val="215E99" w:themeColor="text2" w:themeTint="BF"/>
          <w:sz w:val="28"/>
          <w:szCs w:val="28"/>
          <w:rPrChange w:id="6894" w:author="Mubiyarto Wibisono" w:date="2025-09-05T08:58:00Z" w16du:dateUtc="2025-09-05T01:58:00Z">
            <w:rPr>
              <w:rFonts w:ascii="Arial" w:hAnsi="Arial" w:cs="Arial"/>
              <w:b/>
              <w:bCs/>
              <w:i/>
              <w:iCs/>
              <w:color w:val="215E99" w:themeColor="text2" w:themeTint="BF"/>
              <w:sz w:val="32"/>
              <w:szCs w:val="32"/>
            </w:rPr>
          </w:rPrChange>
        </w:rPr>
        <w:t>Get Authentication Response</w:t>
      </w:r>
      <w:bookmarkEnd w:id="6887"/>
      <w:bookmarkEnd w:id="6892"/>
      <w:bookmarkEnd w:id="6893"/>
    </w:p>
    <w:tbl>
      <w:tblPr>
        <w:tblW w:w="8923" w:type="dxa"/>
        <w:tblLayout w:type="fixed"/>
        <w:tblLook w:val="0400" w:firstRow="0" w:lastRow="0" w:firstColumn="0" w:lastColumn="0" w:noHBand="0" w:noVBand="1"/>
      </w:tblPr>
      <w:tblGrid>
        <w:gridCol w:w="1977"/>
        <w:gridCol w:w="6946"/>
      </w:tblGrid>
      <w:tr w:rsidR="00FB3371" w:rsidRPr="00A41EA1" w14:paraId="219ED62F"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29B74A7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77AF7816"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Get user SPCP information</w:t>
            </w:r>
          </w:p>
        </w:tc>
      </w:tr>
      <w:tr w:rsidR="00FB3371" w:rsidRPr="00A41EA1" w14:paraId="0B919453"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58B9C05"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37ED4894" w14:textId="7A3A7E8D" w:rsidR="00FB3371" w:rsidRPr="00CB3429" w:rsidRDefault="00FB3371" w:rsidP="00FB3371">
            <w:pPr>
              <w:rPr>
                <w:rFonts w:ascii="Arial" w:eastAsia="Arial" w:hAnsi="Arial" w:cs="Arial"/>
                <w:sz w:val="20"/>
                <w:szCs w:val="20"/>
                <w:lang w:val="nb-NO"/>
              </w:rPr>
            </w:pPr>
            <w:del w:id="6895" w:author="Mubiyarto Wibisono" w:date="2025-09-23T20:39:00Z" w16du:dateUtc="2025-09-23T13:39:00Z">
              <w:r w:rsidRPr="00CB3429" w:rsidDel="0093780C">
                <w:rPr>
                  <w:rFonts w:ascii="Arial" w:eastAsia="Arial" w:hAnsi="Arial" w:cs="Arial"/>
                  <w:sz w:val="20"/>
                  <w:szCs w:val="20"/>
                  <w:lang w:val="nb-NO"/>
                </w:rPr>
                <w:delText xml:space="preserve">Singpass UAT : </w:delText>
              </w:r>
              <w:r w:rsidRPr="00CB3429" w:rsidDel="0093780C">
                <w:rPr>
                  <w:rFonts w:ascii="Arial" w:hAnsi="Arial" w:cs="Arial"/>
                  <w:sz w:val="20"/>
                  <w:szCs w:val="20"/>
                  <w:lang w:val="nb-NO"/>
                </w:rPr>
                <w:delText xml:space="preserve"> </w:delText>
              </w:r>
              <w:r w:rsidRPr="00CB3429" w:rsidDel="0093780C">
                <w:rPr>
                  <w:rFonts w:ascii="Arial" w:eastAsia="Arial" w:hAnsi="Arial" w:cs="Arial"/>
                  <w:sz w:val="20"/>
                  <w:szCs w:val="20"/>
                  <w:lang w:val="nb-NO"/>
                </w:rPr>
                <w:delText>https://www2.ura.gov.sg/spcpWeb/uraSPservices.do/spcpDS/spcp/createAppTxnId/v1</w:delText>
              </w:r>
            </w:del>
            <w:ins w:id="6896" w:author="Mubiyarto Wibisono" w:date="2025-09-23T20:39:00Z" w16du:dateUtc="2025-09-23T13:39:00Z">
              <w:r w:rsidR="0093780C">
                <w:rPr>
                  <w:rFonts w:ascii="Arial" w:eastAsia="Arial" w:hAnsi="Arial" w:cs="Arial"/>
                  <w:sz w:val="20"/>
                  <w:szCs w:val="20"/>
                  <w:lang w:val="nb-NO"/>
                </w:rPr>
                <w:t xml:space="preserve">UAT : </w:t>
              </w:r>
            </w:ins>
            <w:ins w:id="6897" w:author="Mubiyarto Wibisono" w:date="2025-09-23T20:39:00Z">
              <w:r w:rsidR="0093780C" w:rsidRPr="0093780C">
                <w:rPr>
                  <w:rFonts w:ascii="Arial" w:eastAsia="Arial" w:hAnsi="Arial" w:cs="Arial"/>
                  <w:sz w:val="20"/>
                  <w:szCs w:val="20"/>
                </w:rPr>
                <w:t>https://eapi2.uraaz.gov.sg/spcpDS/spcp/getAuthResponse/v1</w:t>
              </w:r>
            </w:ins>
          </w:p>
          <w:p w14:paraId="25062AA9" w14:textId="3B9D7B7B" w:rsidR="00FB3371" w:rsidRPr="00A41EA1" w:rsidDel="0093780C" w:rsidRDefault="00FB3371" w:rsidP="00FB3371">
            <w:pPr>
              <w:rPr>
                <w:del w:id="6898" w:author="Mubiyarto Wibisono" w:date="2025-09-23T20:39:00Z" w16du:dateUtc="2025-09-23T13:39:00Z"/>
                <w:rFonts w:ascii="Arial" w:eastAsia="Arial" w:hAnsi="Arial" w:cs="Arial"/>
                <w:sz w:val="20"/>
                <w:szCs w:val="20"/>
              </w:rPr>
            </w:pPr>
            <w:del w:id="6899" w:author="Mubiyarto Wibisono" w:date="2025-09-23T20:39:00Z" w16du:dateUtc="2025-09-23T13:39:00Z">
              <w:r w:rsidRPr="00A41EA1" w:rsidDel="0093780C">
                <w:rPr>
                  <w:rFonts w:ascii="Arial" w:eastAsia="Arial" w:hAnsi="Arial" w:cs="Arial"/>
                  <w:sz w:val="20"/>
                  <w:szCs w:val="20"/>
                </w:rPr>
                <w:delText xml:space="preserve">Corppass UAT : </w:delText>
              </w:r>
              <w:r w:rsidRPr="00A41EA1" w:rsidDel="0093780C">
                <w:rPr>
                  <w:rFonts w:ascii="Arial" w:hAnsi="Arial" w:cs="Arial"/>
                  <w:sz w:val="20"/>
                  <w:szCs w:val="20"/>
                </w:rPr>
                <w:delText xml:space="preserve"> </w:delText>
              </w:r>
              <w:r w:rsidRPr="00A41EA1" w:rsidDel="0093780C">
                <w:rPr>
                  <w:rFonts w:ascii="Arial" w:eastAsia="Arial" w:hAnsi="Arial" w:cs="Arial"/>
                  <w:sz w:val="20"/>
                  <w:szCs w:val="20"/>
                </w:rPr>
                <w:delText>https://www2.ura.gov.sg/spcpWeb/uraCPservices.do/spcpDS/spcp/createAppTxnId/v1</w:delText>
              </w:r>
            </w:del>
          </w:p>
          <w:p w14:paraId="789F6783" w14:textId="712FA686" w:rsidR="00FB3371" w:rsidRPr="00A41EA1" w:rsidDel="0093780C" w:rsidRDefault="00FB3371" w:rsidP="00FB3371">
            <w:pPr>
              <w:rPr>
                <w:del w:id="6900" w:author="Mubiyarto Wibisono" w:date="2025-09-23T20:39:00Z" w16du:dateUtc="2025-09-23T13:39:00Z"/>
                <w:rFonts w:ascii="Arial" w:eastAsia="Arial" w:hAnsi="Arial" w:cs="Arial"/>
                <w:sz w:val="20"/>
                <w:szCs w:val="20"/>
              </w:rPr>
            </w:pPr>
            <w:del w:id="6901" w:author="Mubiyarto Wibisono" w:date="2025-09-23T20:39:00Z" w16du:dateUtc="2025-09-23T13:39:00Z">
              <w:r w:rsidRPr="00A41EA1" w:rsidDel="0093780C">
                <w:rPr>
                  <w:rFonts w:ascii="Arial" w:eastAsia="Arial" w:hAnsi="Arial" w:cs="Arial"/>
                  <w:sz w:val="20"/>
                  <w:szCs w:val="20"/>
                </w:rPr>
                <w:delText>Singpass PRD : https://www.ura.gov.sg/spcpWeb/uraSPservices.do//spcpDS/spcp/createAppTxnId/v1</w:delText>
              </w:r>
            </w:del>
          </w:p>
          <w:p w14:paraId="16530FCB" w14:textId="49958E9A" w:rsidR="00FB3371" w:rsidRPr="00A41EA1" w:rsidRDefault="00FB3371" w:rsidP="00FB3371">
            <w:pPr>
              <w:rPr>
                <w:rFonts w:ascii="Arial" w:eastAsia="Arial" w:hAnsi="Arial" w:cs="Arial"/>
                <w:sz w:val="20"/>
                <w:szCs w:val="20"/>
              </w:rPr>
            </w:pPr>
            <w:del w:id="6902" w:author="Mubiyarto Wibisono" w:date="2025-09-23T20:39:00Z" w16du:dateUtc="2025-09-23T13:39:00Z">
              <w:r w:rsidRPr="00A41EA1" w:rsidDel="0093780C">
                <w:rPr>
                  <w:rFonts w:ascii="Arial" w:eastAsia="Arial" w:hAnsi="Arial" w:cs="Arial"/>
                  <w:sz w:val="20"/>
                  <w:szCs w:val="20"/>
                </w:rPr>
                <w:delText xml:space="preserve">Corppass PRD : </w:delText>
              </w:r>
              <w:r w:rsidRPr="00A41EA1" w:rsidDel="0093780C">
                <w:rPr>
                  <w:rFonts w:ascii="Arial" w:hAnsi="Arial" w:cs="Arial"/>
                  <w:sz w:val="20"/>
                  <w:szCs w:val="20"/>
                  <w:rPrChange w:id="6903" w:author="Mubiyarto Wibisono" w:date="2025-09-05T08:31:00Z" w16du:dateUtc="2025-09-05T01:31:00Z">
                    <w:rPr/>
                  </w:rPrChange>
                </w:rPr>
                <w:fldChar w:fldCharType="begin"/>
              </w:r>
              <w:r w:rsidRPr="00A41EA1" w:rsidDel="0093780C">
                <w:rPr>
                  <w:rFonts w:ascii="Arial" w:hAnsi="Arial" w:cs="Arial"/>
                  <w:sz w:val="20"/>
                  <w:szCs w:val="20"/>
                  <w:rPrChange w:id="6904" w:author="Mubiyarto Wibisono" w:date="2025-09-05T08:31:00Z" w16du:dateUtc="2025-09-05T01:31:00Z">
                    <w:rPr/>
                  </w:rPrChange>
                </w:rPr>
                <w:delInstrText>HYPERLINK "https://www.ura.gov.sg/spcpWeb/uraCPservices.do"</w:delInstrText>
              </w:r>
              <w:r w:rsidRPr="00A41EA1" w:rsidDel="0093780C">
                <w:rPr>
                  <w:rFonts w:ascii="Arial" w:hAnsi="Arial" w:cs="Arial"/>
                  <w:sz w:val="20"/>
                  <w:szCs w:val="20"/>
                  <w:rPrChange w:id="6905" w:author="Mubiyarto Wibisono" w:date="2025-09-05T08:31:00Z" w16du:dateUtc="2025-09-05T01:31:00Z">
                    <w:rPr>
                      <w:rFonts w:ascii="Arial" w:hAnsi="Arial" w:cs="Arial"/>
                      <w:sz w:val="20"/>
                      <w:szCs w:val="20"/>
                    </w:rPr>
                  </w:rPrChange>
                </w:rPr>
              </w:r>
              <w:r w:rsidRPr="00A41EA1" w:rsidDel="0093780C">
                <w:rPr>
                  <w:rFonts w:ascii="Arial" w:hAnsi="Arial" w:cs="Arial"/>
                  <w:sz w:val="20"/>
                  <w:szCs w:val="20"/>
                  <w:rPrChange w:id="6906" w:author="Mubiyarto Wibisono" w:date="2025-09-05T08:31:00Z" w16du:dateUtc="2025-09-05T01:31:00Z">
                    <w:rPr/>
                  </w:rPrChange>
                </w:rPr>
                <w:fldChar w:fldCharType="separate"/>
              </w:r>
              <w:r w:rsidRPr="00A41EA1" w:rsidDel="0093780C">
                <w:rPr>
                  <w:rFonts w:ascii="Arial" w:eastAsia="Arial" w:hAnsi="Arial" w:cs="Arial"/>
                  <w:sz w:val="20"/>
                  <w:szCs w:val="20"/>
                </w:rPr>
                <w:delText>https://www.ura.gov.sg/spcpWeb/uraCPservices.do</w:delText>
              </w:r>
              <w:r w:rsidRPr="00A41EA1" w:rsidDel="0093780C">
                <w:rPr>
                  <w:rFonts w:ascii="Arial" w:hAnsi="Arial" w:cs="Arial"/>
                  <w:sz w:val="20"/>
                  <w:szCs w:val="20"/>
                  <w:rPrChange w:id="6907" w:author="Mubiyarto Wibisono" w:date="2025-09-05T08:31:00Z" w16du:dateUtc="2025-09-05T01:31:00Z">
                    <w:rPr/>
                  </w:rPrChange>
                </w:rPr>
                <w:fldChar w:fldCharType="end"/>
              </w:r>
              <w:r w:rsidRPr="00A41EA1" w:rsidDel="0093780C">
                <w:rPr>
                  <w:rFonts w:ascii="Arial" w:eastAsia="Arial" w:hAnsi="Arial" w:cs="Arial"/>
                  <w:sz w:val="20"/>
                  <w:szCs w:val="20"/>
                </w:rPr>
                <w:delText>/spcpDS/spcp/createAppTxnId/v1</w:delText>
              </w:r>
            </w:del>
            <w:proofErr w:type="gramStart"/>
            <w:ins w:id="6908" w:author="Mubiyarto Wibisono" w:date="2025-09-23T20:39:00Z" w16du:dateUtc="2025-09-23T13:39:00Z">
              <w:r w:rsidR="0093780C">
                <w:rPr>
                  <w:rFonts w:ascii="Arial" w:eastAsia="Arial" w:hAnsi="Arial" w:cs="Arial"/>
                  <w:sz w:val="20"/>
                  <w:szCs w:val="20"/>
                </w:rPr>
                <w:t>PRD :</w:t>
              </w:r>
              <w:proofErr w:type="gramEnd"/>
              <w:r w:rsidR="0093780C">
                <w:rPr>
                  <w:rFonts w:ascii="Arial" w:eastAsia="Arial" w:hAnsi="Arial" w:cs="Arial"/>
                  <w:sz w:val="20"/>
                  <w:szCs w:val="20"/>
                </w:rPr>
                <w:t xml:space="preserve"> </w:t>
              </w:r>
            </w:ins>
            <w:ins w:id="6909" w:author="Mubiyarto Wibisono" w:date="2025-09-23T20:39:00Z">
              <w:r w:rsidR="0093780C" w:rsidRPr="0093780C">
                <w:rPr>
                  <w:rFonts w:ascii="Arial" w:eastAsia="Arial" w:hAnsi="Arial" w:cs="Arial"/>
                  <w:sz w:val="20"/>
                  <w:szCs w:val="20"/>
                </w:rPr>
                <w:t>https://eapi2.uraaz.gov.sg/spcpDS/spcp/getAuthResponse/v1</w:t>
              </w:r>
            </w:ins>
          </w:p>
        </w:tc>
      </w:tr>
      <w:tr w:rsidR="00FB3371" w:rsidRPr="00A41EA1" w14:paraId="57956477"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AF3E2C1"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294F0591"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 xml:space="preserve">to get SPCP user detail information </w:t>
            </w:r>
          </w:p>
        </w:tc>
      </w:tr>
      <w:tr w:rsidR="00FB3371" w:rsidRPr="00A41EA1" w14:paraId="7106F456"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93C0C7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2FB5EB0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5CF03233"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32D8844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Request Parameters</w:t>
            </w:r>
          </w:p>
        </w:tc>
        <w:tc>
          <w:tcPr>
            <w:tcW w:w="6946" w:type="dxa"/>
            <w:tcBorders>
              <w:top w:val="single" w:sz="6" w:space="0" w:color="CCCCCC"/>
              <w:left w:val="single" w:sz="6" w:space="0" w:color="CCCCCC"/>
              <w:bottom w:val="single" w:sz="6" w:space="0" w:color="000000"/>
              <w:right w:val="single" w:sz="6" w:space="0" w:color="000000"/>
            </w:tcBorders>
          </w:tcPr>
          <w:p w14:paraId="37583798"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appId</w:t>
            </w:r>
            <w:proofErr w:type="spellEnd"/>
            <w:r w:rsidRPr="00A41EA1">
              <w:rPr>
                <w:rFonts w:ascii="Arial" w:eastAsia="Arial" w:hAnsi="Arial" w:cs="Arial"/>
                <w:color w:val="000000"/>
                <w:sz w:val="20"/>
                <w:szCs w:val="20"/>
              </w:rPr>
              <w:t>&gt;,</w:t>
            </w:r>
          </w:p>
          <w:p w14:paraId="4E598FD8"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rPr>
            </w:pPr>
            <w:r w:rsidRPr="00A41EA1">
              <w:rPr>
                <w:rFonts w:ascii="Arial" w:eastAsia="Arial" w:hAnsi="Arial" w:cs="Arial"/>
                <w:color w:val="000000"/>
                <w:sz w:val="20"/>
                <w:szCs w:val="20"/>
              </w:rPr>
              <w:t>“</w:t>
            </w:r>
            <w:proofErr w:type="spellStart"/>
            <w:r w:rsidRPr="00A41EA1">
              <w:rPr>
                <w:rFonts w:ascii="Arial" w:eastAsia="Arial" w:hAnsi="Arial" w:cs="Arial"/>
                <w:color w:val="000000"/>
                <w:sz w:val="20"/>
                <w:szCs w:val="20"/>
              </w:rPr>
              <w:t>authTxnId</w:t>
            </w:r>
            <w:proofErr w:type="spellEnd"/>
            <w:r w:rsidRPr="00A41EA1">
              <w:rPr>
                <w:rFonts w:ascii="Arial" w:eastAsia="Arial" w:hAnsi="Arial" w:cs="Arial"/>
                <w:color w:val="000000"/>
                <w:sz w:val="20"/>
                <w:szCs w:val="20"/>
              </w:rPr>
              <w:t>”: &lt;</w:t>
            </w:r>
            <w:proofErr w:type="spellStart"/>
            <w:r w:rsidRPr="00A41EA1">
              <w:rPr>
                <w:rFonts w:ascii="Arial" w:eastAsia="Arial" w:hAnsi="Arial" w:cs="Arial"/>
                <w:color w:val="000000"/>
                <w:sz w:val="20"/>
                <w:szCs w:val="20"/>
              </w:rPr>
              <w:t>authTxnId</w:t>
            </w:r>
            <w:proofErr w:type="spellEnd"/>
            <w:r w:rsidRPr="00A41EA1">
              <w:rPr>
                <w:rFonts w:ascii="Arial" w:eastAsia="Arial" w:hAnsi="Arial" w:cs="Arial"/>
                <w:color w:val="000000"/>
                <w:sz w:val="20"/>
                <w:szCs w:val="20"/>
              </w:rPr>
              <w:t>&gt;</w:t>
            </w:r>
          </w:p>
        </w:tc>
      </w:tr>
      <w:tr w:rsidR="00FB3371" w:rsidRPr="00A41EA1" w14:paraId="5E3D9ECC"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05C2BB7A"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1A9EEED8"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r w:rsidRPr="00A41EA1">
              <w:rPr>
                <w:rFonts w:ascii="Arial" w:hAnsi="Arial" w:cs="Arial"/>
                <w:color w:val="000000"/>
                <w:sz w:val="20"/>
                <w:szCs w:val="20"/>
              </w:rPr>
              <w:br/>
              <w:t>“</w:t>
            </w: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 “SP200”,</w:t>
            </w:r>
            <w:r w:rsidRPr="00A41EA1">
              <w:rPr>
                <w:rFonts w:ascii="Arial" w:hAnsi="Arial" w:cs="Arial"/>
                <w:color w:val="000000"/>
                <w:sz w:val="20"/>
                <w:szCs w:val="20"/>
              </w:rPr>
              <w:br/>
              <w:t>“</w:t>
            </w:r>
            <w:proofErr w:type="spellStart"/>
            <w:r w:rsidRPr="00A41EA1">
              <w:rPr>
                <w:rFonts w:ascii="Arial" w:hAnsi="Arial" w:cs="Arial"/>
                <w:color w:val="000000"/>
                <w:sz w:val="20"/>
                <w:szCs w:val="20"/>
              </w:rPr>
              <w:t>responseMsg</w:t>
            </w:r>
            <w:proofErr w:type="spellEnd"/>
            <w:r w:rsidRPr="00A41EA1">
              <w:rPr>
                <w:rFonts w:ascii="Arial" w:hAnsi="Arial" w:cs="Arial"/>
                <w:color w:val="000000"/>
                <w:sz w:val="20"/>
                <w:szCs w:val="20"/>
              </w:rPr>
              <w:t>” : “Success”,</w:t>
            </w:r>
            <w:r w:rsidRPr="00A41EA1">
              <w:rPr>
                <w:rFonts w:ascii="Arial" w:hAnsi="Arial" w:cs="Arial"/>
                <w:color w:val="000000"/>
                <w:sz w:val="20"/>
                <w:szCs w:val="20"/>
              </w:rPr>
              <w:br/>
              <w:t>“</w:t>
            </w:r>
            <w:proofErr w:type="spellStart"/>
            <w:r w:rsidRPr="00A41EA1">
              <w:rPr>
                <w:rFonts w:ascii="Arial" w:hAnsi="Arial" w:cs="Arial"/>
                <w:color w:val="000000"/>
                <w:sz w:val="20"/>
                <w:szCs w:val="20"/>
              </w:rPr>
              <w:t>nric</w:t>
            </w:r>
            <w:proofErr w:type="spellEnd"/>
            <w:r w:rsidRPr="00A41EA1">
              <w:rPr>
                <w:rFonts w:ascii="Arial" w:hAnsi="Arial" w:cs="Arial"/>
                <w:color w:val="000000"/>
                <w:sz w:val="20"/>
                <w:szCs w:val="20"/>
              </w:rPr>
              <w:t>” : “S3000012I”,</w:t>
            </w:r>
            <w:r w:rsidRPr="00A41EA1">
              <w:rPr>
                <w:rFonts w:ascii="Arial" w:hAnsi="Arial" w:cs="Arial"/>
                <w:color w:val="000000"/>
                <w:sz w:val="20"/>
                <w:szCs w:val="20"/>
              </w:rPr>
              <w:br/>
              <w:t>“</w:t>
            </w:r>
            <w:proofErr w:type="spellStart"/>
            <w:r w:rsidRPr="00A41EA1">
              <w:rPr>
                <w:rFonts w:ascii="Arial" w:hAnsi="Arial" w:cs="Arial"/>
                <w:color w:val="000000"/>
                <w:sz w:val="20"/>
                <w:szCs w:val="20"/>
              </w:rPr>
              <w:t>entityId</w:t>
            </w:r>
            <w:proofErr w:type="spellEnd"/>
            <w:r w:rsidRPr="00A41EA1">
              <w:rPr>
                <w:rFonts w:ascii="Arial" w:hAnsi="Arial" w:cs="Arial"/>
                <w:color w:val="000000"/>
                <w:sz w:val="20"/>
                <w:szCs w:val="20"/>
              </w:rPr>
              <w:t>” : “12345678A”,</w:t>
            </w:r>
            <w:r w:rsidRPr="00A41EA1">
              <w:rPr>
                <w:rFonts w:ascii="Arial" w:hAnsi="Arial" w:cs="Arial"/>
                <w:color w:val="000000"/>
                <w:sz w:val="20"/>
                <w:szCs w:val="20"/>
              </w:rPr>
              <w:br/>
              <w:t>“</w:t>
            </w:r>
            <w:proofErr w:type="spellStart"/>
            <w:r w:rsidRPr="00A41EA1">
              <w:rPr>
                <w:rFonts w:ascii="Arial" w:hAnsi="Arial" w:cs="Arial"/>
                <w:color w:val="000000"/>
                <w:sz w:val="20"/>
                <w:szCs w:val="20"/>
              </w:rPr>
              <w:t>entityStatus</w:t>
            </w:r>
            <w:proofErr w:type="spellEnd"/>
            <w:r w:rsidRPr="00A41EA1">
              <w:rPr>
                <w:rFonts w:ascii="Arial" w:hAnsi="Arial" w:cs="Arial"/>
                <w:color w:val="000000"/>
                <w:sz w:val="20"/>
                <w:szCs w:val="20"/>
              </w:rPr>
              <w:t>” : “Registered”,</w:t>
            </w:r>
            <w:r w:rsidRPr="00A41EA1">
              <w:rPr>
                <w:rFonts w:ascii="Arial" w:hAnsi="Arial" w:cs="Arial"/>
                <w:color w:val="000000"/>
                <w:sz w:val="20"/>
                <w:szCs w:val="20"/>
              </w:rPr>
              <w:br/>
              <w:t>“</w:t>
            </w:r>
            <w:proofErr w:type="spellStart"/>
            <w:r w:rsidRPr="00A41EA1">
              <w:rPr>
                <w:rFonts w:ascii="Arial" w:hAnsi="Arial" w:cs="Arial"/>
                <w:color w:val="000000"/>
                <w:sz w:val="20"/>
                <w:szCs w:val="20"/>
              </w:rPr>
              <w:t>entityType</w:t>
            </w:r>
            <w:proofErr w:type="spellEnd"/>
            <w:r w:rsidRPr="00A41EA1">
              <w:rPr>
                <w:rFonts w:ascii="Arial" w:hAnsi="Arial" w:cs="Arial"/>
                <w:color w:val="000000"/>
                <w:sz w:val="20"/>
                <w:szCs w:val="20"/>
              </w:rPr>
              <w:t>” : “UEN”,</w:t>
            </w:r>
            <w:r w:rsidRPr="00A41EA1">
              <w:rPr>
                <w:rFonts w:ascii="Arial" w:hAnsi="Arial" w:cs="Arial"/>
                <w:color w:val="000000"/>
                <w:sz w:val="20"/>
                <w:szCs w:val="20"/>
              </w:rPr>
              <w:br/>
              <w:t>“</w:t>
            </w:r>
            <w:proofErr w:type="spellStart"/>
            <w:r w:rsidRPr="00A41EA1">
              <w:rPr>
                <w:rFonts w:ascii="Arial" w:hAnsi="Arial" w:cs="Arial"/>
                <w:color w:val="000000"/>
                <w:sz w:val="20"/>
                <w:szCs w:val="20"/>
              </w:rPr>
              <w:t>tpEntityId</w:t>
            </w:r>
            <w:proofErr w:type="spellEnd"/>
            <w:r w:rsidRPr="00A41EA1">
              <w:rPr>
                <w:rFonts w:ascii="Arial" w:hAnsi="Arial" w:cs="Arial"/>
                <w:color w:val="000000"/>
                <w:sz w:val="20"/>
                <w:szCs w:val="20"/>
              </w:rPr>
              <w:t>” : “”,</w:t>
            </w:r>
            <w:r w:rsidRPr="00A41EA1">
              <w:rPr>
                <w:rFonts w:ascii="Arial" w:hAnsi="Arial" w:cs="Arial"/>
                <w:color w:val="000000"/>
                <w:sz w:val="20"/>
                <w:szCs w:val="20"/>
              </w:rPr>
              <w:br/>
              <w:t>“</w:t>
            </w:r>
            <w:proofErr w:type="spellStart"/>
            <w:r w:rsidRPr="00A41EA1">
              <w:rPr>
                <w:rFonts w:ascii="Arial" w:hAnsi="Arial" w:cs="Arial"/>
                <w:color w:val="000000"/>
                <w:sz w:val="20"/>
                <w:szCs w:val="20"/>
              </w:rPr>
              <w:t>tpEntityStatus</w:t>
            </w:r>
            <w:proofErr w:type="spellEnd"/>
            <w:r w:rsidRPr="00A41EA1">
              <w:rPr>
                <w:rFonts w:ascii="Arial" w:hAnsi="Arial" w:cs="Arial"/>
                <w:color w:val="000000"/>
                <w:sz w:val="20"/>
                <w:szCs w:val="20"/>
              </w:rPr>
              <w:t>” : “”,</w:t>
            </w:r>
            <w:r w:rsidRPr="00A41EA1">
              <w:rPr>
                <w:rFonts w:ascii="Arial" w:hAnsi="Arial" w:cs="Arial"/>
                <w:color w:val="000000"/>
                <w:sz w:val="20"/>
                <w:szCs w:val="20"/>
              </w:rPr>
              <w:br/>
              <w:t>“</w:t>
            </w:r>
            <w:proofErr w:type="spellStart"/>
            <w:r w:rsidRPr="00A41EA1">
              <w:rPr>
                <w:rFonts w:ascii="Arial" w:hAnsi="Arial" w:cs="Arial"/>
                <w:color w:val="000000"/>
                <w:sz w:val="20"/>
                <w:szCs w:val="20"/>
              </w:rPr>
              <w:t>tpEntityType</w:t>
            </w:r>
            <w:proofErr w:type="spellEnd"/>
            <w:r w:rsidRPr="00A41EA1">
              <w:rPr>
                <w:rFonts w:ascii="Arial" w:hAnsi="Arial" w:cs="Arial"/>
                <w:color w:val="000000"/>
                <w:sz w:val="20"/>
                <w:szCs w:val="20"/>
              </w:rPr>
              <w:t>” : “”,</w:t>
            </w:r>
            <w:r w:rsidRPr="00A41EA1">
              <w:rPr>
                <w:rFonts w:ascii="Arial" w:hAnsi="Arial" w:cs="Arial"/>
                <w:color w:val="000000"/>
                <w:sz w:val="20"/>
                <w:szCs w:val="20"/>
              </w:rPr>
              <w:br/>
              <w:t>“</w:t>
            </w:r>
            <w:proofErr w:type="spellStart"/>
            <w:r w:rsidRPr="00A41EA1">
              <w:rPr>
                <w:rFonts w:ascii="Arial" w:hAnsi="Arial" w:cs="Arial"/>
                <w:color w:val="000000"/>
                <w:sz w:val="20"/>
                <w:szCs w:val="20"/>
              </w:rPr>
              <w:t>entitySysUID</w:t>
            </w:r>
            <w:proofErr w:type="spellEnd"/>
            <w:r w:rsidRPr="00A41EA1">
              <w:rPr>
                <w:rFonts w:ascii="Arial" w:hAnsi="Arial" w:cs="Arial"/>
                <w:color w:val="000000"/>
                <w:sz w:val="20"/>
                <w:szCs w:val="20"/>
              </w:rPr>
              <w:t>” : “123”,</w:t>
            </w:r>
            <w:r w:rsidRPr="00A41EA1">
              <w:rPr>
                <w:rFonts w:ascii="Arial" w:hAnsi="Arial" w:cs="Arial"/>
                <w:color w:val="000000"/>
                <w:sz w:val="20"/>
                <w:szCs w:val="20"/>
              </w:rPr>
              <w:br/>
              <w:t>“</w:t>
            </w:r>
            <w:proofErr w:type="spellStart"/>
            <w:r w:rsidRPr="00A41EA1">
              <w:rPr>
                <w:rFonts w:ascii="Arial" w:hAnsi="Arial" w:cs="Arial"/>
                <w:color w:val="000000"/>
                <w:sz w:val="20"/>
                <w:szCs w:val="20"/>
              </w:rPr>
              <w:t>userAccountType</w:t>
            </w:r>
            <w:proofErr w:type="spellEnd"/>
            <w:r w:rsidRPr="00A41EA1">
              <w:rPr>
                <w:rFonts w:ascii="Arial" w:hAnsi="Arial" w:cs="Arial"/>
                <w:color w:val="000000"/>
                <w:sz w:val="20"/>
                <w:szCs w:val="20"/>
              </w:rPr>
              <w:t>” : “User”,</w:t>
            </w:r>
            <w:r w:rsidRPr="00A41EA1">
              <w:rPr>
                <w:rFonts w:ascii="Arial" w:hAnsi="Arial" w:cs="Arial"/>
                <w:color w:val="000000"/>
                <w:sz w:val="20"/>
                <w:szCs w:val="20"/>
              </w:rPr>
              <w:br/>
              <w:t>“</w:t>
            </w:r>
            <w:proofErr w:type="spellStart"/>
            <w:r w:rsidRPr="00A41EA1">
              <w:rPr>
                <w:rFonts w:ascii="Arial" w:hAnsi="Arial" w:cs="Arial"/>
                <w:color w:val="000000"/>
                <w:sz w:val="20"/>
                <w:szCs w:val="20"/>
              </w:rPr>
              <w:t>userName</w:t>
            </w:r>
            <w:proofErr w:type="spellEnd"/>
            <w:r w:rsidRPr="00A41EA1">
              <w:rPr>
                <w:rFonts w:ascii="Arial" w:hAnsi="Arial" w:cs="Arial"/>
                <w:color w:val="000000"/>
                <w:sz w:val="20"/>
                <w:szCs w:val="20"/>
              </w:rPr>
              <w:t>” : “ALI TAN”,</w:t>
            </w:r>
            <w:r w:rsidRPr="00A41EA1">
              <w:rPr>
                <w:rFonts w:ascii="Arial" w:hAnsi="Arial" w:cs="Arial"/>
                <w:color w:val="000000"/>
                <w:sz w:val="20"/>
                <w:szCs w:val="20"/>
              </w:rPr>
              <w:br/>
              <w:t>“</w:t>
            </w:r>
            <w:proofErr w:type="spellStart"/>
            <w:r w:rsidRPr="00A41EA1">
              <w:rPr>
                <w:rFonts w:ascii="Arial" w:hAnsi="Arial" w:cs="Arial"/>
                <w:color w:val="000000"/>
                <w:sz w:val="20"/>
                <w:szCs w:val="20"/>
              </w:rPr>
              <w:t>userCountry</w:t>
            </w:r>
            <w:proofErr w:type="spellEnd"/>
            <w:r w:rsidRPr="00A41EA1">
              <w:rPr>
                <w:rFonts w:ascii="Arial" w:hAnsi="Arial" w:cs="Arial"/>
                <w:color w:val="000000"/>
                <w:sz w:val="20"/>
                <w:szCs w:val="20"/>
              </w:rPr>
              <w:t>” : “SG”</w:t>
            </w:r>
            <w:r w:rsidRPr="00A41EA1">
              <w:rPr>
                <w:rFonts w:ascii="Arial" w:hAnsi="Arial" w:cs="Arial"/>
                <w:color w:val="000000"/>
                <w:sz w:val="20"/>
                <w:szCs w:val="20"/>
              </w:rPr>
              <w:br/>
              <w:t>}</w:t>
            </w:r>
          </w:p>
        </w:tc>
      </w:tr>
      <w:tr w:rsidR="00FB3371" w:rsidRPr="00A41EA1" w14:paraId="47DEB68B"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D01D92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4AF41C89"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w:t>
            </w:r>
          </w:p>
          <w:p w14:paraId="11F78153"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“SP300”,</w:t>
            </w:r>
          </w:p>
          <w:p w14:paraId="5F29008D" w14:textId="77777777" w:rsidR="00FB3371" w:rsidRPr="00A41EA1" w:rsidRDefault="00FB3371" w:rsidP="00FB3371">
            <w:pPr>
              <w:spacing w:before="34"/>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responseMsg</w:t>
            </w:r>
            <w:proofErr w:type="spellEnd"/>
            <w:proofErr w:type="gramStart"/>
            <w:r w:rsidRPr="00A41EA1">
              <w:rPr>
                <w:rFonts w:ascii="Arial" w:eastAsia="Arial" w:hAnsi="Arial" w:cs="Arial"/>
                <w:sz w:val="20"/>
                <w:szCs w:val="20"/>
              </w:rPr>
              <w:t>” :</w:t>
            </w:r>
            <w:proofErr w:type="gramEnd"/>
            <w:r w:rsidRPr="00A41EA1">
              <w:rPr>
                <w:rFonts w:ascii="Arial" w:eastAsia="Arial" w:hAnsi="Arial" w:cs="Arial"/>
                <w:sz w:val="20"/>
                <w:szCs w:val="20"/>
              </w:rPr>
              <w:t xml:space="preserve"> “Missing required input parameter”,</w:t>
            </w:r>
          </w:p>
          <w:p w14:paraId="4307124A" w14:textId="77777777" w:rsidR="00FB3371" w:rsidRPr="00A41EA1" w:rsidDel="0093780C" w:rsidRDefault="00FB3371" w:rsidP="00FB3371">
            <w:pPr>
              <w:spacing w:before="34"/>
              <w:rPr>
                <w:del w:id="6910" w:author="Mubiyarto Wibisono" w:date="2025-09-23T20:39:00Z" w16du:dateUtc="2025-09-23T13:39:00Z"/>
                <w:rFonts w:ascii="Arial" w:eastAsia="Arial" w:hAnsi="Arial" w:cs="Arial"/>
                <w:sz w:val="20"/>
                <w:szCs w:val="20"/>
              </w:rPr>
            </w:pPr>
            <w:r w:rsidRPr="00A41EA1">
              <w:rPr>
                <w:rFonts w:ascii="Arial" w:eastAsia="Arial" w:hAnsi="Arial" w:cs="Arial"/>
                <w:sz w:val="20"/>
                <w:szCs w:val="20"/>
              </w:rPr>
              <w:t>}</w:t>
            </w:r>
          </w:p>
          <w:p w14:paraId="01557E66" w14:textId="77777777" w:rsidR="00FB3371" w:rsidRPr="00A41EA1" w:rsidRDefault="00FB3371" w:rsidP="00FB3371">
            <w:pPr>
              <w:spacing w:before="34"/>
              <w:rPr>
                <w:rFonts w:ascii="Arial" w:eastAsia="Arial" w:hAnsi="Arial" w:cs="Arial"/>
                <w:sz w:val="20"/>
                <w:szCs w:val="20"/>
              </w:rPr>
            </w:pPr>
          </w:p>
        </w:tc>
      </w:tr>
    </w:tbl>
    <w:p w14:paraId="460DC1C5" w14:textId="3540264B" w:rsidR="00FB3371" w:rsidRPr="008516DD" w:rsidDel="0093780C" w:rsidRDefault="003F02AC">
      <w:pPr>
        <w:pStyle w:val="Heading5"/>
        <w:numPr>
          <w:ilvl w:val="0"/>
          <w:numId w:val="74"/>
        </w:numPr>
        <w:ind w:left="993" w:hanging="993"/>
        <w:rPr>
          <w:del w:id="6911" w:author="Mubiyarto Wibisono" w:date="2025-09-23T20:39:00Z" w16du:dateUtc="2025-09-23T13:39:00Z"/>
          <w:rFonts w:ascii="Arial" w:hAnsi="Arial" w:cs="Arial"/>
          <w:b/>
          <w:bCs/>
          <w:color w:val="215E99" w:themeColor="text2" w:themeTint="BF"/>
          <w:sz w:val="28"/>
          <w:szCs w:val="28"/>
          <w:rPrChange w:id="6912" w:author="Mubiyarto Wibisono" w:date="2025-09-05T08:58:00Z" w16du:dateUtc="2025-09-05T01:58:00Z">
            <w:rPr>
              <w:del w:id="6913" w:author="Mubiyarto Wibisono" w:date="2025-09-23T20:39:00Z" w16du:dateUtc="2025-09-23T13:39:00Z"/>
              <w:rFonts w:ascii="Arial" w:eastAsiaTheme="majorEastAsia" w:hAnsi="Arial" w:cs="Arial"/>
              <w:b/>
              <w:bCs/>
              <w:color w:val="215E99" w:themeColor="text2" w:themeTint="BF"/>
              <w:sz w:val="32"/>
              <w:szCs w:val="32"/>
            </w:rPr>
          </w:rPrChange>
        </w:rPr>
        <w:pPrChange w:id="6914" w:author="Mubiyarto Wibisono" w:date="2025-09-04T14:21:00Z" w16du:dateUtc="2025-09-04T07:21:00Z">
          <w:pPr>
            <w:keepNext/>
            <w:keepLines/>
            <w:numPr>
              <w:ilvl w:val="3"/>
            </w:numPr>
            <w:spacing w:before="80" w:after="40"/>
            <w:ind w:left="993" w:hanging="993"/>
            <w:outlineLvl w:val="3"/>
          </w:pPr>
        </w:pPrChange>
      </w:pPr>
      <w:bookmarkStart w:id="6915" w:name="_Toc204073178"/>
      <w:bookmarkStart w:id="6916" w:name="_Toc205889427"/>
      <w:del w:id="6917" w:author="Mubiyarto Wibisono" w:date="2025-09-04T14:22:00Z" w16du:dateUtc="2025-09-04T07:22:00Z">
        <w:r w:rsidRPr="008516DD" w:rsidDel="00322962">
          <w:rPr>
            <w:rFonts w:ascii="Arial" w:hAnsi="Arial" w:cs="Arial"/>
            <w:b/>
            <w:bCs/>
            <w:color w:val="215E99" w:themeColor="text2" w:themeTint="BF"/>
            <w:sz w:val="28"/>
            <w:szCs w:val="28"/>
            <w:rPrChange w:id="6918" w:author="Mubiyarto Wibisono" w:date="2025-09-05T08:58:00Z" w16du:dateUtc="2025-09-05T01:58:00Z">
              <w:rPr>
                <w:rFonts w:ascii="Arial" w:hAnsi="Arial" w:cs="Arial"/>
                <w:b/>
                <w:bCs/>
                <w:color w:val="215E99" w:themeColor="text2" w:themeTint="BF"/>
                <w:sz w:val="32"/>
                <w:szCs w:val="32"/>
              </w:rPr>
            </w:rPrChange>
          </w:rPr>
          <w:delText xml:space="preserve">2.3.2.3. </w:delText>
        </w:r>
      </w:del>
      <w:bookmarkStart w:id="6919" w:name="_Toc207935739"/>
      <w:bookmarkStart w:id="6920" w:name="_Toc207957242"/>
      <w:bookmarkStart w:id="6921" w:name="_Toc207961549"/>
      <w:del w:id="6922" w:author="Mubiyarto Wibisono" w:date="2025-09-23T20:39:00Z" w16du:dateUtc="2025-09-23T13:39:00Z">
        <w:r w:rsidR="00FB3371" w:rsidRPr="008516DD" w:rsidDel="0093780C">
          <w:rPr>
            <w:rFonts w:ascii="Arial" w:hAnsi="Arial" w:cs="Arial"/>
            <w:b/>
            <w:bCs/>
            <w:color w:val="215E99" w:themeColor="text2" w:themeTint="BF"/>
            <w:sz w:val="28"/>
            <w:szCs w:val="28"/>
            <w:rPrChange w:id="6923" w:author="Mubiyarto Wibisono" w:date="2025-09-05T08:58:00Z" w16du:dateUtc="2025-09-05T01:58:00Z">
              <w:rPr>
                <w:rFonts w:ascii="Arial" w:hAnsi="Arial" w:cs="Arial"/>
                <w:b/>
                <w:bCs/>
                <w:color w:val="215E99" w:themeColor="text2" w:themeTint="BF"/>
                <w:sz w:val="32"/>
                <w:szCs w:val="32"/>
              </w:rPr>
            </w:rPrChange>
          </w:rPr>
          <w:delText>API Provide</w:delText>
        </w:r>
        <w:bookmarkEnd w:id="6915"/>
        <w:bookmarkEnd w:id="6916"/>
        <w:bookmarkEnd w:id="6919"/>
        <w:bookmarkEnd w:id="6920"/>
        <w:bookmarkEnd w:id="6921"/>
      </w:del>
    </w:p>
    <w:p w14:paraId="18CF8E9E" w14:textId="2A19A468" w:rsidR="00FB3371" w:rsidRPr="008516DD" w:rsidDel="0093780C" w:rsidRDefault="003F02AC">
      <w:pPr>
        <w:pStyle w:val="Heading6"/>
        <w:numPr>
          <w:ilvl w:val="0"/>
          <w:numId w:val="77"/>
        </w:numPr>
        <w:ind w:left="1134" w:hanging="1134"/>
        <w:rPr>
          <w:del w:id="6924" w:author="Mubiyarto Wibisono" w:date="2025-09-23T20:39:00Z" w16du:dateUtc="2025-09-23T13:39:00Z"/>
          <w:rFonts w:ascii="Arial" w:hAnsi="Arial" w:cs="Arial"/>
          <w:b/>
          <w:bCs/>
          <w:color w:val="215E99" w:themeColor="text2" w:themeTint="BF"/>
          <w:sz w:val="28"/>
          <w:szCs w:val="28"/>
          <w:rPrChange w:id="6925" w:author="Mubiyarto Wibisono" w:date="2025-09-05T08:58:00Z" w16du:dateUtc="2025-09-05T01:58:00Z">
            <w:rPr>
              <w:del w:id="6926" w:author="Mubiyarto Wibisono" w:date="2025-09-23T20:39:00Z" w16du:dateUtc="2025-09-23T13:39:00Z"/>
              <w:rFonts w:eastAsiaTheme="majorEastAsia"/>
            </w:rPr>
          </w:rPrChange>
        </w:rPr>
        <w:pPrChange w:id="6927" w:author="Mubiyarto Wibisono" w:date="2025-09-04T14:24:00Z" w16du:dateUtc="2025-09-04T07:24:00Z">
          <w:pPr>
            <w:keepNext/>
            <w:keepLines/>
            <w:numPr>
              <w:ilvl w:val="4"/>
            </w:numPr>
            <w:spacing w:before="80" w:after="40"/>
            <w:ind w:left="1418" w:hanging="1440"/>
            <w:outlineLvl w:val="3"/>
          </w:pPr>
        </w:pPrChange>
      </w:pPr>
      <w:bookmarkStart w:id="6928" w:name="_Toc205889428"/>
      <w:del w:id="6929" w:author="Mubiyarto Wibisono" w:date="2025-09-04T14:23:00Z" w16du:dateUtc="2025-09-04T07:23:00Z">
        <w:r w:rsidRPr="008516DD" w:rsidDel="00322962">
          <w:rPr>
            <w:rFonts w:ascii="Arial" w:hAnsi="Arial" w:cs="Arial"/>
            <w:b/>
            <w:bCs/>
            <w:i w:val="0"/>
            <w:iCs w:val="0"/>
            <w:color w:val="215E99" w:themeColor="text2" w:themeTint="BF"/>
            <w:sz w:val="28"/>
            <w:szCs w:val="28"/>
            <w:rPrChange w:id="6930" w:author="Mubiyarto Wibisono" w:date="2025-09-05T08:58:00Z" w16du:dateUtc="2025-09-05T01:58:00Z">
              <w:rPr>
                <w:i/>
                <w:iCs/>
              </w:rPr>
            </w:rPrChange>
          </w:rPr>
          <w:delText xml:space="preserve">2.3.2.3.1. </w:delText>
        </w:r>
      </w:del>
      <w:bookmarkStart w:id="6931" w:name="_Toc207935740"/>
      <w:bookmarkStart w:id="6932" w:name="_Toc207961550"/>
      <w:del w:id="6933" w:author="Mubiyarto Wibisono" w:date="2025-09-23T20:39:00Z" w16du:dateUtc="2025-09-23T13:39:00Z">
        <w:r w:rsidR="00FB3371" w:rsidRPr="008516DD" w:rsidDel="0093780C">
          <w:rPr>
            <w:rFonts w:ascii="Arial" w:hAnsi="Arial" w:cs="Arial"/>
            <w:b/>
            <w:bCs/>
            <w:i w:val="0"/>
            <w:iCs w:val="0"/>
            <w:color w:val="215E99" w:themeColor="text2" w:themeTint="BF"/>
            <w:sz w:val="28"/>
            <w:szCs w:val="28"/>
            <w:rPrChange w:id="6934" w:author="Mubiyarto Wibisono" w:date="2025-09-05T08:58:00Z" w16du:dateUtc="2025-09-05T01:58:00Z">
              <w:rPr>
                <w:i/>
                <w:iCs/>
              </w:rPr>
            </w:rPrChange>
          </w:rPr>
          <w:delText>Callback URL for success login SPCP</w:delText>
        </w:r>
        <w:bookmarkEnd w:id="6928"/>
        <w:bookmarkEnd w:id="6931"/>
        <w:bookmarkEnd w:id="6932"/>
      </w:del>
    </w:p>
    <w:tbl>
      <w:tblPr>
        <w:tblW w:w="8923" w:type="dxa"/>
        <w:tblLayout w:type="fixed"/>
        <w:tblLook w:val="0400" w:firstRow="0" w:lastRow="0" w:firstColumn="0" w:lastColumn="0" w:noHBand="0" w:noVBand="1"/>
      </w:tblPr>
      <w:tblGrid>
        <w:gridCol w:w="1977"/>
        <w:gridCol w:w="6946"/>
      </w:tblGrid>
      <w:tr w:rsidR="00FB3371" w:rsidRPr="00A41EA1" w:rsidDel="0093780C" w14:paraId="76940AE7" w14:textId="55772414" w:rsidTr="00720FE3">
        <w:trPr>
          <w:trHeight w:val="315"/>
          <w:del w:id="6935" w:author="Mubiyarto Wibisono" w:date="2025-09-23T20:39:00Z"/>
        </w:trPr>
        <w:tc>
          <w:tcPr>
            <w:tcW w:w="1977" w:type="dxa"/>
            <w:tcBorders>
              <w:top w:val="single" w:sz="6" w:space="0" w:color="000000"/>
              <w:left w:val="single" w:sz="6" w:space="0" w:color="000000"/>
              <w:bottom w:val="single" w:sz="6" w:space="0" w:color="000000"/>
              <w:right w:val="single" w:sz="6" w:space="0" w:color="000000"/>
            </w:tcBorders>
          </w:tcPr>
          <w:p w14:paraId="6D9EF406" w14:textId="05063DFD" w:rsidR="00FB3371" w:rsidRPr="00A41EA1" w:rsidDel="0093780C" w:rsidRDefault="00FB3371" w:rsidP="00FB3371">
            <w:pPr>
              <w:rPr>
                <w:del w:id="6936" w:author="Mubiyarto Wibisono" w:date="2025-09-23T20:39:00Z" w16du:dateUtc="2025-09-23T13:39:00Z"/>
                <w:rFonts w:ascii="Arial" w:eastAsia="Arial" w:hAnsi="Arial" w:cs="Arial"/>
                <w:sz w:val="20"/>
                <w:szCs w:val="20"/>
              </w:rPr>
            </w:pPr>
            <w:del w:id="6937" w:author="Mubiyarto Wibisono" w:date="2025-09-23T20:39:00Z" w16du:dateUtc="2025-09-23T13:39:00Z">
              <w:r w:rsidRPr="00A41EA1" w:rsidDel="0093780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060485F7" w14:textId="1153C347" w:rsidR="00FB3371" w:rsidRPr="00A41EA1" w:rsidDel="0093780C" w:rsidRDefault="00FB3371" w:rsidP="00FB3371">
            <w:pPr>
              <w:rPr>
                <w:del w:id="6938" w:author="Mubiyarto Wibisono" w:date="2025-09-23T20:39:00Z" w16du:dateUtc="2025-09-23T13:39:00Z"/>
                <w:rFonts w:ascii="Arial" w:eastAsia="Arial" w:hAnsi="Arial" w:cs="Arial"/>
                <w:sz w:val="20"/>
                <w:szCs w:val="20"/>
              </w:rPr>
            </w:pPr>
            <w:del w:id="6939" w:author="Mubiyarto Wibisono" w:date="2025-09-23T20:39:00Z" w16du:dateUtc="2025-09-23T13:39:00Z">
              <w:r w:rsidRPr="00A41EA1" w:rsidDel="0093780C">
                <w:rPr>
                  <w:rFonts w:ascii="Arial" w:eastAsia="Arial" w:hAnsi="Arial" w:cs="Arial"/>
                  <w:sz w:val="20"/>
                  <w:szCs w:val="20"/>
                </w:rPr>
                <w:delText>SPCP page</w:delText>
              </w:r>
            </w:del>
          </w:p>
        </w:tc>
      </w:tr>
      <w:tr w:rsidR="00FB3371" w:rsidRPr="00A41EA1" w:rsidDel="0093780C" w14:paraId="62C77208" w14:textId="393BE87D" w:rsidTr="00720FE3">
        <w:trPr>
          <w:trHeight w:val="315"/>
          <w:del w:id="6940" w:author="Mubiyarto Wibisono" w:date="2025-09-23T20:39:00Z"/>
        </w:trPr>
        <w:tc>
          <w:tcPr>
            <w:tcW w:w="1977" w:type="dxa"/>
            <w:tcBorders>
              <w:top w:val="single" w:sz="6" w:space="0" w:color="CCCCCC"/>
              <w:left w:val="single" w:sz="6" w:space="0" w:color="000000"/>
              <w:bottom w:val="single" w:sz="6" w:space="0" w:color="000000"/>
              <w:right w:val="single" w:sz="6" w:space="0" w:color="000000"/>
            </w:tcBorders>
          </w:tcPr>
          <w:p w14:paraId="28732646" w14:textId="36A390EC" w:rsidR="00FB3371" w:rsidRPr="00A41EA1" w:rsidDel="0093780C" w:rsidRDefault="00FB3371" w:rsidP="00FB3371">
            <w:pPr>
              <w:rPr>
                <w:del w:id="6941" w:author="Mubiyarto Wibisono" w:date="2025-09-23T20:39:00Z" w16du:dateUtc="2025-09-23T13:39:00Z"/>
                <w:rFonts w:ascii="Arial" w:eastAsia="Arial" w:hAnsi="Arial" w:cs="Arial"/>
                <w:sz w:val="20"/>
                <w:szCs w:val="20"/>
              </w:rPr>
            </w:pPr>
            <w:del w:id="6942" w:author="Mubiyarto Wibisono" w:date="2025-09-23T20:39:00Z" w16du:dateUtc="2025-09-23T13:39:00Z">
              <w:r w:rsidRPr="00A41EA1" w:rsidDel="0093780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649003B3" w14:textId="04245B2D" w:rsidR="00FB3371" w:rsidRPr="00A41EA1" w:rsidDel="0093780C" w:rsidRDefault="00FB3371" w:rsidP="00FB3371">
            <w:pPr>
              <w:rPr>
                <w:del w:id="6943" w:author="Mubiyarto Wibisono" w:date="2025-09-23T20:39:00Z" w16du:dateUtc="2025-09-23T13:39:00Z"/>
                <w:rFonts w:ascii="Arial" w:hAnsi="Arial" w:cs="Arial"/>
                <w:sz w:val="20"/>
                <w:szCs w:val="20"/>
                <w:rPrChange w:id="6944" w:author="Mubiyarto Wibisono" w:date="2025-09-05T08:31:00Z" w16du:dateUtc="2025-09-05T01:31:00Z">
                  <w:rPr>
                    <w:del w:id="6945" w:author="Mubiyarto Wibisono" w:date="2025-09-23T20:39:00Z" w16du:dateUtc="2025-09-23T13:39:00Z"/>
                  </w:rPr>
                </w:rPrChange>
              </w:rPr>
            </w:pPr>
            <w:del w:id="6946" w:author="Mubiyarto Wibisono" w:date="2025-09-23T20:39:00Z" w16du:dateUtc="2025-09-23T13:39:00Z">
              <w:r w:rsidRPr="00A41EA1" w:rsidDel="0093780C">
                <w:rPr>
                  <w:rFonts w:ascii="Arial" w:eastAsia="Arial" w:hAnsi="Arial" w:cs="Arial"/>
                  <w:sz w:val="20"/>
                  <w:szCs w:val="20"/>
                </w:rPr>
                <w:delText xml:space="preserve">UAT : </w:delText>
              </w:r>
              <w:r w:rsidR="00DA6E13" w:rsidRPr="00A41EA1" w:rsidDel="0093780C">
                <w:rPr>
                  <w:rFonts w:ascii="Arial" w:hAnsi="Arial" w:cs="Arial"/>
                  <w:sz w:val="20"/>
                  <w:szCs w:val="20"/>
                  <w:rPrChange w:id="6947" w:author="Mubiyarto Wibisono" w:date="2025-09-05T08:31:00Z" w16du:dateUtc="2025-09-05T01:31:00Z">
                    <w:rPr/>
                  </w:rPrChange>
                </w:rPr>
                <w:fldChar w:fldCharType="begin"/>
              </w:r>
              <w:r w:rsidR="00DA6E13" w:rsidRPr="00A41EA1" w:rsidDel="0093780C">
                <w:rPr>
                  <w:rFonts w:ascii="Arial" w:hAnsi="Arial" w:cs="Arial"/>
                  <w:sz w:val="20"/>
                  <w:szCs w:val="20"/>
                  <w:rPrChange w:id="6948" w:author="Mubiyarto Wibisono" w:date="2025-09-05T08:31:00Z" w16du:dateUtc="2025-09-05T01:31:00Z">
                    <w:rPr/>
                  </w:rPrChange>
                </w:rPr>
                <w:delInstrText>HYPERLINK "https://parking2.uraz.gov.sg/car-parks-portal/ocms/callback.html"</w:delInstrText>
              </w:r>
              <w:r w:rsidR="00DA6E13" w:rsidRPr="00A41EA1" w:rsidDel="0093780C">
                <w:rPr>
                  <w:rFonts w:ascii="Arial" w:hAnsi="Arial" w:cs="Arial"/>
                  <w:sz w:val="20"/>
                  <w:szCs w:val="20"/>
                  <w:rPrChange w:id="6949" w:author="Mubiyarto Wibisono" w:date="2025-09-05T08:31:00Z" w16du:dateUtc="2025-09-05T01:31:00Z">
                    <w:rPr>
                      <w:rFonts w:ascii="Arial" w:hAnsi="Arial" w:cs="Arial"/>
                      <w:sz w:val="20"/>
                      <w:szCs w:val="20"/>
                    </w:rPr>
                  </w:rPrChange>
                </w:rPr>
              </w:r>
              <w:r w:rsidR="00DA6E13" w:rsidRPr="00A41EA1" w:rsidDel="0093780C">
                <w:rPr>
                  <w:rFonts w:ascii="Arial" w:hAnsi="Arial" w:cs="Arial"/>
                  <w:sz w:val="20"/>
                  <w:szCs w:val="20"/>
                  <w:rPrChange w:id="6950" w:author="Mubiyarto Wibisono" w:date="2025-09-05T08:31:00Z" w16du:dateUtc="2025-09-05T01:31:00Z">
                    <w:rPr/>
                  </w:rPrChange>
                </w:rPr>
                <w:fldChar w:fldCharType="separate"/>
              </w:r>
              <w:r w:rsidR="00DA6E13" w:rsidRPr="00A41EA1" w:rsidDel="0093780C">
                <w:rPr>
                  <w:rStyle w:val="Hyperlink"/>
                  <w:rFonts w:ascii="Arial" w:hAnsi="Arial" w:cs="Arial"/>
                  <w:color w:val="auto"/>
                  <w:sz w:val="20"/>
                  <w:szCs w:val="20"/>
                  <w:u w:val="none"/>
                </w:rPr>
                <w:delText>https://parking2.uraz.gov.sg/car-parks-portal/ocms/callback.html</w:delText>
              </w:r>
              <w:r w:rsidR="00DA6E13" w:rsidRPr="00A41EA1" w:rsidDel="0093780C">
                <w:rPr>
                  <w:rFonts w:ascii="Arial" w:hAnsi="Arial" w:cs="Arial"/>
                  <w:sz w:val="20"/>
                  <w:szCs w:val="20"/>
                  <w:rPrChange w:id="6951" w:author="Mubiyarto Wibisono" w:date="2025-09-05T08:31:00Z" w16du:dateUtc="2025-09-05T01:31:00Z">
                    <w:rPr/>
                  </w:rPrChange>
                </w:rPr>
                <w:fldChar w:fldCharType="end"/>
              </w:r>
            </w:del>
          </w:p>
          <w:p w14:paraId="03EAD3AE" w14:textId="38EB62D9" w:rsidR="00FB3371" w:rsidRPr="00A41EA1" w:rsidDel="0093780C" w:rsidRDefault="00FB3371" w:rsidP="00FB3371">
            <w:pPr>
              <w:rPr>
                <w:del w:id="6952" w:author="Mubiyarto Wibisono" w:date="2025-09-23T20:39:00Z" w16du:dateUtc="2025-09-23T13:39:00Z"/>
                <w:rFonts w:ascii="Arial" w:eastAsia="Arial" w:hAnsi="Arial" w:cs="Arial"/>
                <w:sz w:val="20"/>
                <w:szCs w:val="20"/>
              </w:rPr>
            </w:pPr>
            <w:del w:id="6953" w:author="Mubiyarto Wibisono" w:date="2025-09-23T20:39:00Z" w16du:dateUtc="2025-09-23T13:39:00Z">
              <w:r w:rsidRPr="00A41EA1" w:rsidDel="0093780C">
                <w:rPr>
                  <w:rFonts w:ascii="Arial" w:eastAsia="Arial" w:hAnsi="Arial" w:cs="Arial"/>
                  <w:sz w:val="20"/>
                  <w:szCs w:val="20"/>
                </w:rPr>
                <w:delText xml:space="preserve">PRD : </w:delText>
              </w:r>
              <w:r w:rsidRPr="00A41EA1" w:rsidDel="0093780C">
                <w:rPr>
                  <w:rFonts w:ascii="Arial" w:hAnsi="Arial" w:cs="Arial"/>
                  <w:sz w:val="20"/>
                  <w:szCs w:val="20"/>
                </w:rPr>
                <w:delText>https://parking.ura</w:delText>
              </w:r>
              <w:r w:rsidR="00DA6E13" w:rsidRPr="00A41EA1" w:rsidDel="0093780C">
                <w:rPr>
                  <w:rFonts w:ascii="Arial" w:hAnsi="Arial" w:cs="Arial"/>
                  <w:sz w:val="20"/>
                  <w:szCs w:val="20"/>
                </w:rPr>
                <w:delText>z</w:delText>
              </w:r>
              <w:r w:rsidRPr="00A41EA1" w:rsidDel="0093780C">
                <w:rPr>
                  <w:rFonts w:ascii="Arial" w:hAnsi="Arial" w:cs="Arial"/>
                  <w:sz w:val="20"/>
                  <w:szCs w:val="20"/>
                </w:rPr>
                <w:delText>.gov.sg/car-parks-portal/ocms/callback.html</w:delText>
              </w:r>
            </w:del>
          </w:p>
        </w:tc>
      </w:tr>
      <w:tr w:rsidR="00FB3371" w:rsidRPr="00A41EA1" w:rsidDel="0093780C" w14:paraId="791E0BCC" w14:textId="7F1F0872" w:rsidTr="00720FE3">
        <w:trPr>
          <w:trHeight w:val="315"/>
          <w:del w:id="6954" w:author="Mubiyarto Wibisono" w:date="2025-09-23T20:39:00Z"/>
        </w:trPr>
        <w:tc>
          <w:tcPr>
            <w:tcW w:w="1977" w:type="dxa"/>
            <w:tcBorders>
              <w:top w:val="single" w:sz="6" w:space="0" w:color="CCCCCC"/>
              <w:left w:val="single" w:sz="6" w:space="0" w:color="000000"/>
              <w:bottom w:val="single" w:sz="6" w:space="0" w:color="000000"/>
              <w:right w:val="single" w:sz="6" w:space="0" w:color="000000"/>
            </w:tcBorders>
          </w:tcPr>
          <w:p w14:paraId="186E831C" w14:textId="656C6F89" w:rsidR="00FB3371" w:rsidRPr="00A41EA1" w:rsidDel="0093780C" w:rsidRDefault="00FB3371" w:rsidP="00FB3371">
            <w:pPr>
              <w:rPr>
                <w:del w:id="6955" w:author="Mubiyarto Wibisono" w:date="2025-09-23T20:39:00Z" w16du:dateUtc="2025-09-23T13:39:00Z"/>
                <w:rFonts w:ascii="Arial" w:eastAsia="Arial" w:hAnsi="Arial" w:cs="Arial"/>
                <w:sz w:val="20"/>
                <w:szCs w:val="20"/>
              </w:rPr>
            </w:pPr>
            <w:del w:id="6956" w:author="Mubiyarto Wibisono" w:date="2025-09-23T20:39:00Z" w16du:dateUtc="2025-09-23T13:39:00Z">
              <w:r w:rsidRPr="00A41EA1" w:rsidDel="0093780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62A899B8" w14:textId="6F21CF6A" w:rsidR="00FB3371" w:rsidRPr="00A41EA1" w:rsidDel="0093780C" w:rsidRDefault="00FB3371" w:rsidP="00FB3371">
            <w:pPr>
              <w:rPr>
                <w:del w:id="6957" w:author="Mubiyarto Wibisono" w:date="2025-09-23T20:39:00Z" w16du:dateUtc="2025-09-23T13:39:00Z"/>
                <w:rFonts w:ascii="Arial" w:eastAsia="Arial" w:hAnsi="Arial" w:cs="Arial"/>
                <w:sz w:val="20"/>
                <w:szCs w:val="20"/>
              </w:rPr>
            </w:pPr>
            <w:del w:id="6958" w:author="Mubiyarto Wibisono" w:date="2025-09-23T20:39:00Z" w16du:dateUtc="2025-09-23T13:39:00Z">
              <w:r w:rsidRPr="00A41EA1" w:rsidDel="0093780C">
                <w:rPr>
                  <w:rFonts w:ascii="Arial" w:eastAsia="Arial" w:hAnsi="Arial" w:cs="Arial"/>
                  <w:sz w:val="20"/>
                  <w:szCs w:val="20"/>
                </w:rPr>
                <w:delText>This is the URL of the e-Service the common module will direct to after successful login to Singpass or Corppass.</w:delText>
              </w:r>
            </w:del>
          </w:p>
        </w:tc>
      </w:tr>
      <w:tr w:rsidR="00FB3371" w:rsidRPr="00A41EA1" w:rsidDel="0093780C" w14:paraId="239F6E81" w14:textId="15D71DFD" w:rsidTr="00720FE3">
        <w:trPr>
          <w:trHeight w:val="315"/>
          <w:del w:id="6959" w:author="Mubiyarto Wibisono" w:date="2025-09-23T20:39:00Z"/>
        </w:trPr>
        <w:tc>
          <w:tcPr>
            <w:tcW w:w="1977" w:type="dxa"/>
            <w:tcBorders>
              <w:top w:val="single" w:sz="6" w:space="0" w:color="CCCCCC"/>
              <w:left w:val="single" w:sz="6" w:space="0" w:color="000000"/>
              <w:bottom w:val="single" w:sz="6" w:space="0" w:color="000000"/>
              <w:right w:val="single" w:sz="6" w:space="0" w:color="000000"/>
            </w:tcBorders>
          </w:tcPr>
          <w:p w14:paraId="10B776CA" w14:textId="1A647FF2" w:rsidR="00FB3371" w:rsidRPr="00A41EA1" w:rsidDel="0093780C" w:rsidRDefault="00FB3371" w:rsidP="00FB3371">
            <w:pPr>
              <w:rPr>
                <w:del w:id="6960" w:author="Mubiyarto Wibisono" w:date="2025-09-23T20:39:00Z" w16du:dateUtc="2025-09-23T13:39:00Z"/>
                <w:rFonts w:ascii="Arial" w:eastAsia="Arial" w:hAnsi="Arial" w:cs="Arial"/>
                <w:sz w:val="20"/>
                <w:szCs w:val="20"/>
              </w:rPr>
            </w:pPr>
            <w:del w:id="6961" w:author="Mubiyarto Wibisono" w:date="2025-09-23T20:39:00Z" w16du:dateUtc="2025-09-23T13:39:00Z">
              <w:r w:rsidRPr="00A41EA1" w:rsidDel="0093780C">
                <w:rPr>
                  <w:rFonts w:ascii="Arial" w:eastAsia="Arial" w:hAnsi="Arial" w:cs="Arial"/>
                  <w:sz w:val="20"/>
                  <w:szCs w:val="20"/>
                </w:rPr>
                <w:delText>Query Parameter</w:delText>
              </w:r>
            </w:del>
          </w:p>
        </w:tc>
        <w:tc>
          <w:tcPr>
            <w:tcW w:w="6946" w:type="dxa"/>
            <w:tcBorders>
              <w:top w:val="single" w:sz="6" w:space="0" w:color="CCCCCC"/>
              <w:left w:val="single" w:sz="6" w:space="0" w:color="CCCCCC"/>
              <w:bottom w:val="single" w:sz="6" w:space="0" w:color="000000"/>
              <w:right w:val="single" w:sz="6" w:space="0" w:color="000000"/>
            </w:tcBorders>
          </w:tcPr>
          <w:p w14:paraId="6954E997" w14:textId="6BDB6444" w:rsidR="00FB3371" w:rsidRPr="00A41EA1" w:rsidDel="0093780C" w:rsidRDefault="00FB3371" w:rsidP="00FB3371">
            <w:pPr>
              <w:rPr>
                <w:del w:id="6962" w:author="Mubiyarto Wibisono" w:date="2025-09-23T20:39:00Z" w16du:dateUtc="2025-09-23T13:39:00Z"/>
                <w:rFonts w:ascii="Arial" w:hAnsi="Arial" w:cs="Arial"/>
                <w:sz w:val="20"/>
                <w:szCs w:val="20"/>
              </w:rPr>
            </w:pPr>
            <w:del w:id="6963" w:author="Mubiyarto Wibisono" w:date="2025-09-23T20:39:00Z" w16du:dateUtc="2025-09-23T13:39:00Z">
              <w:r w:rsidRPr="00A41EA1" w:rsidDel="0093780C">
                <w:rPr>
                  <w:rFonts w:ascii="Arial" w:hAnsi="Arial" w:cs="Arial"/>
                  <w:sz w:val="20"/>
                  <w:szCs w:val="20"/>
                </w:rPr>
                <w:delText>authType=SP/CP</w:delText>
              </w:r>
            </w:del>
          </w:p>
          <w:p w14:paraId="79922742" w14:textId="252288DD" w:rsidR="00FB3371" w:rsidRPr="00A41EA1" w:rsidDel="0093780C" w:rsidRDefault="00FB3371" w:rsidP="00FB3371">
            <w:pPr>
              <w:rPr>
                <w:del w:id="6964" w:author="Mubiyarto Wibisono" w:date="2025-09-23T20:39:00Z" w16du:dateUtc="2025-09-23T13:39:00Z"/>
                <w:rFonts w:ascii="Arial" w:hAnsi="Arial" w:cs="Arial"/>
                <w:sz w:val="20"/>
                <w:szCs w:val="20"/>
              </w:rPr>
            </w:pPr>
            <w:del w:id="6965" w:author="Mubiyarto Wibisono" w:date="2025-09-23T20:39:00Z" w16du:dateUtc="2025-09-23T13:39:00Z">
              <w:r w:rsidRPr="00A41EA1" w:rsidDel="0093780C">
                <w:rPr>
                  <w:rFonts w:ascii="Arial" w:hAnsi="Arial" w:cs="Arial"/>
                  <w:sz w:val="20"/>
                  <w:szCs w:val="20"/>
                </w:rPr>
                <w:delText>appId=&lt;appId&gt;</w:delText>
              </w:r>
            </w:del>
          </w:p>
          <w:p w14:paraId="76F91445" w14:textId="6A2833AB" w:rsidR="00FB3371" w:rsidRPr="00A41EA1" w:rsidDel="0093780C" w:rsidRDefault="00FB3371" w:rsidP="00FB3371">
            <w:pPr>
              <w:rPr>
                <w:del w:id="6966" w:author="Mubiyarto Wibisono" w:date="2025-09-23T20:39:00Z" w16du:dateUtc="2025-09-23T13:39:00Z"/>
                <w:rFonts w:ascii="Arial" w:hAnsi="Arial" w:cs="Arial"/>
                <w:sz w:val="20"/>
                <w:szCs w:val="20"/>
              </w:rPr>
            </w:pPr>
            <w:del w:id="6967" w:author="Mubiyarto Wibisono" w:date="2025-09-23T20:39:00Z" w16du:dateUtc="2025-09-23T13:39:00Z">
              <w:r w:rsidRPr="00A41EA1" w:rsidDel="0093780C">
                <w:rPr>
                  <w:rFonts w:ascii="Arial" w:hAnsi="Arial" w:cs="Arial"/>
                  <w:sz w:val="20"/>
                  <w:szCs w:val="20"/>
                </w:rPr>
                <w:delText>appTxnId=&lt;appTxnId&gt;</w:delText>
              </w:r>
            </w:del>
          </w:p>
          <w:p w14:paraId="4C8BA0AA" w14:textId="45A2E926" w:rsidR="00FB3371" w:rsidRPr="00A41EA1" w:rsidDel="0093780C" w:rsidRDefault="00FB3371" w:rsidP="00FB3371">
            <w:pPr>
              <w:rPr>
                <w:del w:id="6968" w:author="Mubiyarto Wibisono" w:date="2025-09-23T20:39:00Z" w16du:dateUtc="2025-09-23T13:39:00Z"/>
                <w:rFonts w:ascii="Arial" w:eastAsia="Arial" w:hAnsi="Arial" w:cs="Arial"/>
                <w:sz w:val="20"/>
                <w:szCs w:val="20"/>
              </w:rPr>
            </w:pPr>
            <w:del w:id="6969" w:author="Mubiyarto Wibisono" w:date="2025-09-23T20:39:00Z" w16du:dateUtc="2025-09-23T13:39:00Z">
              <w:r w:rsidRPr="00A41EA1" w:rsidDel="0093780C">
                <w:rPr>
                  <w:rFonts w:ascii="Arial" w:hAnsi="Arial" w:cs="Arial"/>
                  <w:sz w:val="20"/>
                  <w:szCs w:val="20"/>
                </w:rPr>
                <w:delText>authTxnId=&lt;authTxnId&gt;</w:delText>
              </w:r>
            </w:del>
          </w:p>
        </w:tc>
      </w:tr>
    </w:tbl>
    <w:p w14:paraId="365F0F0D" w14:textId="77777777" w:rsidR="00FB3371" w:rsidRPr="00A41EA1" w:rsidRDefault="00FB3371" w:rsidP="00FB3371">
      <w:pPr>
        <w:rPr>
          <w:rFonts w:ascii="Arial" w:hAnsi="Arial" w:cs="Arial"/>
          <w:sz w:val="20"/>
          <w:szCs w:val="20"/>
          <w:rPrChange w:id="6970" w:author="Mubiyarto Wibisono" w:date="2025-09-05T08:31:00Z" w16du:dateUtc="2025-09-05T01:31:00Z">
            <w:rPr/>
          </w:rPrChange>
        </w:rPr>
      </w:pPr>
    </w:p>
    <w:p w14:paraId="77D1246F" w14:textId="28A1385B" w:rsidR="00FB3371" w:rsidRPr="008516DD" w:rsidRDefault="003F02AC">
      <w:pPr>
        <w:pStyle w:val="Heading4"/>
        <w:numPr>
          <w:ilvl w:val="0"/>
          <w:numId w:val="73"/>
        </w:numPr>
        <w:ind w:hanging="720"/>
        <w:rPr>
          <w:rFonts w:ascii="Arial" w:hAnsi="Arial" w:cs="Arial"/>
          <w:b/>
          <w:bCs/>
          <w:color w:val="215E99" w:themeColor="text2" w:themeTint="BF"/>
          <w:sz w:val="28"/>
          <w:szCs w:val="28"/>
          <w:rPrChange w:id="6971" w:author="Mubiyarto Wibisono" w:date="2025-09-05T08:58:00Z" w16du:dateUtc="2025-09-05T01:58:00Z">
            <w:rPr>
              <w:rFonts w:ascii="Arial" w:eastAsiaTheme="majorEastAsia" w:hAnsi="Arial" w:cs="Arial"/>
              <w:b/>
              <w:bCs/>
              <w:color w:val="215E99" w:themeColor="text2" w:themeTint="BF"/>
              <w:sz w:val="32"/>
              <w:szCs w:val="32"/>
            </w:rPr>
          </w:rPrChange>
        </w:rPr>
        <w:pPrChange w:id="6972" w:author="Mubiyarto Wibisono" w:date="2025-09-04T14:24:00Z" w16du:dateUtc="2025-09-04T07:24:00Z">
          <w:pPr>
            <w:keepNext/>
            <w:keepLines/>
            <w:numPr>
              <w:ilvl w:val="2"/>
            </w:numPr>
            <w:spacing w:before="160" w:after="80"/>
            <w:ind w:left="993" w:hanging="993"/>
            <w:outlineLvl w:val="2"/>
          </w:pPr>
        </w:pPrChange>
      </w:pPr>
      <w:bookmarkStart w:id="6973" w:name="_Toc205888889"/>
      <w:bookmarkStart w:id="6974" w:name="_Toc205889324"/>
      <w:bookmarkStart w:id="6975" w:name="_Toc205889429"/>
      <w:bookmarkStart w:id="6976" w:name="_Toc206576671"/>
      <w:bookmarkStart w:id="6977" w:name="_Toc206577205"/>
      <w:del w:id="6978" w:author="Mubiyarto Wibisono" w:date="2025-09-04T14:24:00Z" w16du:dateUtc="2025-09-04T07:24:00Z">
        <w:r w:rsidRPr="008516DD" w:rsidDel="00322962">
          <w:rPr>
            <w:rFonts w:ascii="Arial" w:hAnsi="Arial" w:cs="Arial"/>
            <w:b/>
            <w:bCs/>
            <w:i w:val="0"/>
            <w:iCs w:val="0"/>
            <w:color w:val="215E99" w:themeColor="text2" w:themeTint="BF"/>
            <w:sz w:val="28"/>
            <w:szCs w:val="28"/>
            <w:rPrChange w:id="6979" w:author="Mubiyarto Wibisono" w:date="2025-09-05T08:58:00Z" w16du:dateUtc="2025-09-05T01:58:00Z">
              <w:rPr>
                <w:rFonts w:ascii="Arial" w:hAnsi="Arial" w:cs="Arial"/>
                <w:b/>
                <w:bCs/>
                <w:i/>
                <w:iCs/>
                <w:color w:val="215E99" w:themeColor="text2" w:themeTint="BF"/>
                <w:sz w:val="32"/>
                <w:szCs w:val="32"/>
              </w:rPr>
            </w:rPrChange>
          </w:rPr>
          <w:delText xml:space="preserve">2.3.3. </w:delText>
        </w:r>
      </w:del>
      <w:bookmarkStart w:id="6980" w:name="_Toc207935741"/>
      <w:bookmarkStart w:id="6981" w:name="_Toc207957243"/>
      <w:bookmarkStart w:id="6982" w:name="_Toc207961551"/>
      <w:r w:rsidR="00FB3371" w:rsidRPr="008516DD">
        <w:rPr>
          <w:rFonts w:ascii="Arial" w:hAnsi="Arial" w:cs="Arial"/>
          <w:b/>
          <w:bCs/>
          <w:i w:val="0"/>
          <w:iCs w:val="0"/>
          <w:color w:val="215E99" w:themeColor="text2" w:themeTint="BF"/>
          <w:sz w:val="28"/>
          <w:szCs w:val="28"/>
          <w:rPrChange w:id="6983" w:author="Mubiyarto Wibisono" w:date="2025-09-05T08:58:00Z" w16du:dateUtc="2025-09-05T01:58:00Z">
            <w:rPr>
              <w:rFonts w:ascii="Arial" w:hAnsi="Arial" w:cs="Arial"/>
              <w:b/>
              <w:bCs/>
              <w:i/>
              <w:iCs/>
              <w:color w:val="215E99" w:themeColor="text2" w:themeTint="BF"/>
              <w:sz w:val="32"/>
              <w:szCs w:val="32"/>
            </w:rPr>
          </w:rPrChange>
        </w:rPr>
        <w:t>Data Mapping</w:t>
      </w:r>
      <w:bookmarkEnd w:id="6973"/>
      <w:bookmarkEnd w:id="6974"/>
      <w:bookmarkEnd w:id="6975"/>
      <w:bookmarkEnd w:id="6976"/>
      <w:bookmarkEnd w:id="6977"/>
      <w:bookmarkEnd w:id="6980"/>
      <w:bookmarkEnd w:id="6981"/>
      <w:bookmarkEnd w:id="6982"/>
    </w:p>
    <w:p w14:paraId="2D6FB7CD" w14:textId="1380CBD2" w:rsidR="00FB3371" w:rsidRPr="008516DD" w:rsidRDefault="003F02AC">
      <w:pPr>
        <w:pStyle w:val="Heading5"/>
        <w:numPr>
          <w:ilvl w:val="0"/>
          <w:numId w:val="78"/>
        </w:numPr>
        <w:ind w:left="993" w:hanging="993"/>
        <w:rPr>
          <w:rFonts w:ascii="Arial" w:hAnsi="Arial" w:cs="Arial"/>
          <w:b/>
          <w:bCs/>
          <w:color w:val="215E99" w:themeColor="text2" w:themeTint="BF"/>
          <w:sz w:val="28"/>
          <w:szCs w:val="28"/>
          <w:rPrChange w:id="6984" w:author="Mubiyarto Wibisono" w:date="2025-09-05T08:58:00Z" w16du:dateUtc="2025-09-05T01:58:00Z">
            <w:rPr>
              <w:rFonts w:eastAsiaTheme="majorEastAsia"/>
            </w:rPr>
          </w:rPrChange>
        </w:rPr>
        <w:pPrChange w:id="6985" w:author="Mubiyarto Wibisono" w:date="2025-09-04T14:25:00Z" w16du:dateUtc="2025-09-04T07:25:00Z">
          <w:pPr>
            <w:keepNext/>
            <w:keepLines/>
            <w:numPr>
              <w:ilvl w:val="3"/>
            </w:numPr>
            <w:spacing w:before="80" w:after="40"/>
            <w:ind w:left="993" w:hanging="993"/>
            <w:outlineLvl w:val="3"/>
          </w:pPr>
        </w:pPrChange>
      </w:pPr>
      <w:bookmarkStart w:id="6986" w:name="_Toc205889430"/>
      <w:del w:id="6987" w:author="Mubiyarto Wibisono" w:date="2025-09-04T14:25:00Z" w16du:dateUtc="2025-09-04T07:25:00Z">
        <w:r w:rsidRPr="008516DD" w:rsidDel="00322962">
          <w:rPr>
            <w:rFonts w:ascii="Arial" w:hAnsi="Arial" w:cs="Arial"/>
            <w:b/>
            <w:bCs/>
            <w:color w:val="215E99" w:themeColor="text2" w:themeTint="BF"/>
            <w:sz w:val="28"/>
            <w:szCs w:val="28"/>
            <w:rPrChange w:id="6988" w:author="Mubiyarto Wibisono" w:date="2025-09-05T08:58:00Z" w16du:dateUtc="2025-09-05T01:58:00Z">
              <w:rPr/>
            </w:rPrChange>
          </w:rPr>
          <w:delText xml:space="preserve">2.3.3.1. </w:delText>
        </w:r>
      </w:del>
      <w:bookmarkStart w:id="6989" w:name="_Toc207935742"/>
      <w:bookmarkStart w:id="6990" w:name="_Toc207957244"/>
      <w:bookmarkStart w:id="6991" w:name="_Toc207961552"/>
      <w:proofErr w:type="spellStart"/>
      <w:r w:rsidR="00FB3371" w:rsidRPr="008516DD">
        <w:rPr>
          <w:rFonts w:ascii="Arial" w:hAnsi="Arial" w:cs="Arial"/>
          <w:b/>
          <w:bCs/>
          <w:color w:val="215E99" w:themeColor="text2" w:themeTint="BF"/>
          <w:sz w:val="28"/>
          <w:szCs w:val="28"/>
          <w:rPrChange w:id="6992" w:author="Mubiyarto Wibisono" w:date="2025-09-05T08:58:00Z" w16du:dateUtc="2025-09-05T01:58:00Z">
            <w:rPr/>
          </w:rPrChange>
        </w:rPr>
        <w:t>createAppTxnId</w:t>
      </w:r>
      <w:bookmarkEnd w:id="6986"/>
      <w:bookmarkEnd w:id="6989"/>
      <w:bookmarkEnd w:id="6990"/>
      <w:bookmarkEnd w:id="6991"/>
      <w:proofErr w:type="spellEnd"/>
    </w:p>
    <w:tbl>
      <w:tblPr>
        <w:tblStyle w:val="TableGrid1"/>
        <w:tblW w:w="8931" w:type="dxa"/>
        <w:tblInd w:w="-5" w:type="dxa"/>
        <w:tblLayout w:type="fixed"/>
        <w:tblLook w:val="04A0" w:firstRow="1" w:lastRow="0" w:firstColumn="1" w:lastColumn="0" w:noHBand="0" w:noVBand="1"/>
      </w:tblPr>
      <w:tblGrid>
        <w:gridCol w:w="2835"/>
        <w:gridCol w:w="6096"/>
      </w:tblGrid>
      <w:tr w:rsidR="00FB3371" w:rsidRPr="00A41EA1" w14:paraId="7D4B97AE" w14:textId="77777777" w:rsidTr="00720FE3">
        <w:tc>
          <w:tcPr>
            <w:tcW w:w="2835" w:type="dxa"/>
            <w:shd w:val="clear" w:color="auto" w:fill="F2F2F2" w:themeFill="background1" w:themeFillShade="F2"/>
            <w:vAlign w:val="center"/>
          </w:tcPr>
          <w:p w14:paraId="31EB0884" w14:textId="77777777" w:rsidR="00FB3371" w:rsidRPr="00A41EA1" w:rsidRDefault="00FB3371" w:rsidP="00FB3371">
            <w:pPr>
              <w:snapToGrid w:val="0"/>
              <w:jc w:val="center"/>
              <w:rPr>
                <w:rFonts w:cs="Arial"/>
                <w:b/>
                <w:bCs/>
                <w:szCs w:val="20"/>
                <w:lang w:val="en-SG"/>
              </w:rPr>
            </w:pPr>
            <w:r w:rsidRPr="00A41EA1">
              <w:rPr>
                <w:rFonts w:cs="Arial"/>
                <w:b/>
                <w:bCs/>
                <w:szCs w:val="20"/>
                <w:lang w:val="en-SG"/>
              </w:rPr>
              <w:t>Payload</w:t>
            </w:r>
          </w:p>
        </w:tc>
        <w:tc>
          <w:tcPr>
            <w:tcW w:w="6096" w:type="dxa"/>
            <w:shd w:val="clear" w:color="auto" w:fill="F2F2F2" w:themeFill="background1" w:themeFillShade="F2"/>
            <w:vAlign w:val="center"/>
          </w:tcPr>
          <w:p w14:paraId="20B29003"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748D4E0D" w14:textId="77777777" w:rsidTr="00720FE3">
        <w:tc>
          <w:tcPr>
            <w:tcW w:w="2835" w:type="dxa"/>
            <w:vAlign w:val="center"/>
          </w:tcPr>
          <w:p w14:paraId="5806F12F" w14:textId="77777777" w:rsidR="00FB3371" w:rsidRPr="00A41EA1" w:rsidRDefault="00FB3371" w:rsidP="00FB3371">
            <w:pPr>
              <w:snapToGrid w:val="0"/>
              <w:rPr>
                <w:rFonts w:cs="Arial"/>
                <w:szCs w:val="20"/>
                <w:lang w:val="en-SG"/>
              </w:rPr>
            </w:pPr>
            <w:proofErr w:type="spellStart"/>
            <w:r w:rsidRPr="00A41EA1">
              <w:rPr>
                <w:rFonts w:cs="Arial"/>
                <w:szCs w:val="20"/>
                <w:lang w:val="en-SG"/>
              </w:rPr>
              <w:t>sessionId</w:t>
            </w:r>
            <w:proofErr w:type="spellEnd"/>
          </w:p>
        </w:tc>
        <w:tc>
          <w:tcPr>
            <w:tcW w:w="6096" w:type="dxa"/>
          </w:tcPr>
          <w:p w14:paraId="1D5F8566" w14:textId="77777777" w:rsidR="00FB3371" w:rsidRPr="00A41EA1" w:rsidRDefault="00FB3371" w:rsidP="00FB3371">
            <w:pPr>
              <w:snapToGrid w:val="0"/>
              <w:rPr>
                <w:rFonts w:cs="Arial"/>
                <w:szCs w:val="20"/>
                <w:lang w:val="en-SG"/>
              </w:rPr>
            </w:pPr>
            <w:r w:rsidRPr="00A41EA1">
              <w:rPr>
                <w:rFonts w:cs="Arial"/>
                <w:szCs w:val="20"/>
                <w:lang w:val="en-SG"/>
              </w:rPr>
              <w:t>Generated by FE</w:t>
            </w:r>
          </w:p>
        </w:tc>
      </w:tr>
      <w:tr w:rsidR="00FB3371" w:rsidRPr="00A41EA1" w14:paraId="5FB3109F" w14:textId="77777777" w:rsidTr="00720FE3">
        <w:tc>
          <w:tcPr>
            <w:tcW w:w="2835" w:type="dxa"/>
            <w:vAlign w:val="center"/>
          </w:tcPr>
          <w:p w14:paraId="6BF84B2C" w14:textId="77777777" w:rsidR="00FB3371" w:rsidRPr="00A41EA1" w:rsidRDefault="00FB3371" w:rsidP="00FB3371">
            <w:pPr>
              <w:snapToGrid w:val="0"/>
              <w:rPr>
                <w:rFonts w:cs="Arial"/>
                <w:szCs w:val="20"/>
                <w:lang w:val="en-SG"/>
              </w:rPr>
            </w:pPr>
            <w:proofErr w:type="spellStart"/>
            <w:r w:rsidRPr="00A41EA1">
              <w:rPr>
                <w:rFonts w:cs="Arial"/>
                <w:szCs w:val="20"/>
                <w:lang w:val="en-SG"/>
              </w:rPr>
              <w:t>applicationId</w:t>
            </w:r>
            <w:proofErr w:type="spellEnd"/>
          </w:p>
        </w:tc>
        <w:tc>
          <w:tcPr>
            <w:tcW w:w="6096" w:type="dxa"/>
          </w:tcPr>
          <w:p w14:paraId="2F68B9F7" w14:textId="77777777" w:rsidR="00FB3371" w:rsidRPr="00A41EA1" w:rsidRDefault="00FB3371" w:rsidP="00FB3371">
            <w:pPr>
              <w:snapToGrid w:val="0"/>
              <w:rPr>
                <w:rFonts w:cs="Arial"/>
                <w:szCs w:val="20"/>
                <w:lang w:val="en-SG"/>
              </w:rPr>
            </w:pPr>
            <w:r w:rsidRPr="00A41EA1">
              <w:rPr>
                <w:rFonts w:cs="Arial"/>
                <w:szCs w:val="20"/>
                <w:lang w:val="en-SG"/>
              </w:rPr>
              <w:t>Get from URA SPCP when register the application</w:t>
            </w:r>
          </w:p>
        </w:tc>
      </w:tr>
    </w:tbl>
    <w:p w14:paraId="56672974" w14:textId="77777777" w:rsidR="00147A93" w:rsidRDefault="00147A93" w:rsidP="00147A93">
      <w:bookmarkStart w:id="6993" w:name="_Toc205889431"/>
    </w:p>
    <w:p w14:paraId="20CE9BE0" w14:textId="77777777" w:rsidR="00147A93" w:rsidRDefault="00147A93" w:rsidP="00147A93"/>
    <w:p w14:paraId="73918012" w14:textId="3BEB8C03" w:rsidR="00FB3371" w:rsidRPr="008516DD" w:rsidRDefault="003F02AC">
      <w:pPr>
        <w:pStyle w:val="Heading5"/>
        <w:numPr>
          <w:ilvl w:val="0"/>
          <w:numId w:val="78"/>
        </w:numPr>
        <w:ind w:left="993" w:hanging="993"/>
        <w:rPr>
          <w:rFonts w:ascii="Arial" w:hAnsi="Arial" w:cs="Arial"/>
          <w:b/>
          <w:bCs/>
          <w:color w:val="215E99" w:themeColor="text2" w:themeTint="BF"/>
          <w:sz w:val="28"/>
          <w:szCs w:val="28"/>
          <w:rPrChange w:id="6994" w:author="Mubiyarto Wibisono" w:date="2025-09-05T08:58:00Z" w16du:dateUtc="2025-09-05T01:58:00Z">
            <w:rPr>
              <w:rFonts w:ascii="Arial" w:eastAsiaTheme="majorEastAsia" w:hAnsi="Arial" w:cs="Arial"/>
              <w:b/>
              <w:bCs/>
              <w:color w:val="215E99" w:themeColor="text2" w:themeTint="BF"/>
              <w:sz w:val="32"/>
              <w:szCs w:val="32"/>
            </w:rPr>
          </w:rPrChange>
        </w:rPr>
        <w:pPrChange w:id="6995" w:author="Mubiyarto Wibisono" w:date="2025-09-04T14:25:00Z" w16du:dateUtc="2025-09-04T07:25:00Z">
          <w:pPr>
            <w:keepNext/>
            <w:keepLines/>
            <w:numPr>
              <w:ilvl w:val="3"/>
            </w:numPr>
            <w:spacing w:before="80" w:after="40"/>
            <w:ind w:left="993" w:hanging="993"/>
            <w:outlineLvl w:val="3"/>
          </w:pPr>
        </w:pPrChange>
      </w:pPr>
      <w:del w:id="6996" w:author="Mubiyarto Wibisono" w:date="2025-09-04T14:25:00Z" w16du:dateUtc="2025-09-04T07:25:00Z">
        <w:r w:rsidRPr="008516DD" w:rsidDel="00322962">
          <w:rPr>
            <w:rFonts w:ascii="Arial" w:hAnsi="Arial" w:cs="Arial"/>
            <w:b/>
            <w:bCs/>
            <w:color w:val="215E99" w:themeColor="text2" w:themeTint="BF"/>
            <w:sz w:val="28"/>
            <w:szCs w:val="28"/>
            <w:rPrChange w:id="6997" w:author="Mubiyarto Wibisono" w:date="2025-09-05T08:58:00Z" w16du:dateUtc="2025-09-05T01:58:00Z">
              <w:rPr>
                <w:rFonts w:ascii="Arial" w:hAnsi="Arial" w:cs="Arial"/>
                <w:b/>
                <w:bCs/>
                <w:color w:val="215E99" w:themeColor="text2" w:themeTint="BF"/>
                <w:sz w:val="32"/>
                <w:szCs w:val="32"/>
              </w:rPr>
            </w:rPrChange>
          </w:rPr>
          <w:lastRenderedPageBreak/>
          <w:delText xml:space="preserve">2.3.3.2. </w:delText>
        </w:r>
      </w:del>
      <w:bookmarkStart w:id="6998" w:name="_Toc207935743"/>
      <w:bookmarkStart w:id="6999" w:name="_Toc207957245"/>
      <w:bookmarkStart w:id="7000" w:name="_Toc207961553"/>
      <w:proofErr w:type="spellStart"/>
      <w:r w:rsidR="00FB3371" w:rsidRPr="008516DD">
        <w:rPr>
          <w:rFonts w:ascii="Arial" w:hAnsi="Arial" w:cs="Arial"/>
          <w:b/>
          <w:bCs/>
          <w:color w:val="215E99" w:themeColor="text2" w:themeTint="BF"/>
          <w:sz w:val="28"/>
          <w:szCs w:val="28"/>
          <w:rPrChange w:id="7001" w:author="Mubiyarto Wibisono" w:date="2025-09-05T08:58:00Z" w16du:dateUtc="2025-09-05T01:58:00Z">
            <w:rPr>
              <w:rFonts w:ascii="Arial" w:hAnsi="Arial" w:cs="Arial"/>
              <w:b/>
              <w:bCs/>
              <w:color w:val="215E99" w:themeColor="text2" w:themeTint="BF"/>
              <w:sz w:val="32"/>
              <w:szCs w:val="32"/>
            </w:rPr>
          </w:rPrChange>
        </w:rPr>
        <w:t>getAuthResponse</w:t>
      </w:r>
      <w:bookmarkEnd w:id="6993"/>
      <w:bookmarkEnd w:id="6998"/>
      <w:bookmarkEnd w:id="6999"/>
      <w:bookmarkEnd w:id="7000"/>
      <w:proofErr w:type="spellEnd"/>
    </w:p>
    <w:tbl>
      <w:tblPr>
        <w:tblStyle w:val="TableGrid1"/>
        <w:tblW w:w="8931" w:type="dxa"/>
        <w:tblInd w:w="-5" w:type="dxa"/>
        <w:tblLayout w:type="fixed"/>
        <w:tblLook w:val="04A0" w:firstRow="1" w:lastRow="0" w:firstColumn="1" w:lastColumn="0" w:noHBand="0" w:noVBand="1"/>
      </w:tblPr>
      <w:tblGrid>
        <w:gridCol w:w="2835"/>
        <w:gridCol w:w="6096"/>
      </w:tblGrid>
      <w:tr w:rsidR="00FB3371" w:rsidRPr="00A41EA1" w14:paraId="6CEC362B" w14:textId="77777777" w:rsidTr="00720FE3">
        <w:tc>
          <w:tcPr>
            <w:tcW w:w="2835" w:type="dxa"/>
            <w:shd w:val="clear" w:color="auto" w:fill="F2F2F2" w:themeFill="background1" w:themeFillShade="F2"/>
            <w:vAlign w:val="center"/>
          </w:tcPr>
          <w:p w14:paraId="2FEB2A5A" w14:textId="77777777" w:rsidR="00FB3371" w:rsidRPr="00A41EA1" w:rsidRDefault="00FB3371" w:rsidP="00FB3371">
            <w:pPr>
              <w:snapToGrid w:val="0"/>
              <w:jc w:val="center"/>
              <w:rPr>
                <w:rFonts w:cs="Arial"/>
                <w:b/>
                <w:bCs/>
                <w:szCs w:val="20"/>
                <w:lang w:val="en-SG"/>
              </w:rPr>
            </w:pPr>
            <w:r w:rsidRPr="00A41EA1">
              <w:rPr>
                <w:rFonts w:cs="Arial"/>
                <w:b/>
                <w:bCs/>
                <w:szCs w:val="20"/>
                <w:lang w:val="en-SG"/>
              </w:rPr>
              <w:t>Payload</w:t>
            </w:r>
          </w:p>
        </w:tc>
        <w:tc>
          <w:tcPr>
            <w:tcW w:w="6096" w:type="dxa"/>
            <w:shd w:val="clear" w:color="auto" w:fill="F2F2F2" w:themeFill="background1" w:themeFillShade="F2"/>
            <w:vAlign w:val="center"/>
          </w:tcPr>
          <w:p w14:paraId="6BC48341"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64F4BC67" w14:textId="77777777" w:rsidTr="00720FE3">
        <w:tc>
          <w:tcPr>
            <w:tcW w:w="2835" w:type="dxa"/>
            <w:vAlign w:val="center"/>
          </w:tcPr>
          <w:p w14:paraId="3CE6FCA4" w14:textId="77777777" w:rsidR="00FB3371" w:rsidRPr="00A41EA1" w:rsidRDefault="00FB3371" w:rsidP="00FB3371">
            <w:pPr>
              <w:snapToGrid w:val="0"/>
              <w:rPr>
                <w:rFonts w:cs="Arial"/>
                <w:szCs w:val="20"/>
                <w:lang w:val="en-SG"/>
              </w:rPr>
            </w:pPr>
            <w:proofErr w:type="spellStart"/>
            <w:r w:rsidRPr="00A41EA1">
              <w:rPr>
                <w:rFonts w:cs="Arial"/>
                <w:szCs w:val="20"/>
                <w:lang w:val="en-SG"/>
              </w:rPr>
              <w:t>appId</w:t>
            </w:r>
            <w:proofErr w:type="spellEnd"/>
          </w:p>
        </w:tc>
        <w:tc>
          <w:tcPr>
            <w:tcW w:w="6096" w:type="dxa"/>
          </w:tcPr>
          <w:p w14:paraId="04770483" w14:textId="77777777" w:rsidR="00FB3371" w:rsidRPr="00A41EA1" w:rsidRDefault="00FB3371" w:rsidP="00FB3371">
            <w:pPr>
              <w:snapToGrid w:val="0"/>
              <w:rPr>
                <w:rFonts w:cs="Arial"/>
                <w:szCs w:val="20"/>
                <w:lang w:val="en-SG"/>
              </w:rPr>
            </w:pPr>
            <w:proofErr w:type="spellStart"/>
            <w:r w:rsidRPr="00A41EA1">
              <w:rPr>
                <w:rFonts w:cs="Arial"/>
                <w:szCs w:val="20"/>
                <w:lang w:val="en-SG"/>
              </w:rPr>
              <w:t>applicationId</w:t>
            </w:r>
            <w:proofErr w:type="spellEnd"/>
          </w:p>
        </w:tc>
      </w:tr>
      <w:tr w:rsidR="00FB3371" w:rsidRPr="00A41EA1" w14:paraId="63AC7EAA" w14:textId="77777777" w:rsidTr="00720FE3">
        <w:tc>
          <w:tcPr>
            <w:tcW w:w="2835" w:type="dxa"/>
            <w:vAlign w:val="center"/>
          </w:tcPr>
          <w:p w14:paraId="1BEC98B5" w14:textId="77777777" w:rsidR="00FB3371" w:rsidRPr="00A41EA1" w:rsidRDefault="00FB3371" w:rsidP="00FB3371">
            <w:pPr>
              <w:snapToGrid w:val="0"/>
              <w:rPr>
                <w:rFonts w:cs="Arial"/>
                <w:szCs w:val="20"/>
                <w:lang w:val="en-SG"/>
              </w:rPr>
            </w:pPr>
            <w:proofErr w:type="spellStart"/>
            <w:r w:rsidRPr="00A41EA1">
              <w:rPr>
                <w:rFonts w:cs="Arial"/>
                <w:szCs w:val="20"/>
                <w:lang w:val="en-SG"/>
              </w:rPr>
              <w:t>auhTxnId</w:t>
            </w:r>
            <w:proofErr w:type="spellEnd"/>
          </w:p>
        </w:tc>
        <w:tc>
          <w:tcPr>
            <w:tcW w:w="6096" w:type="dxa"/>
          </w:tcPr>
          <w:p w14:paraId="5EAB10B3" w14:textId="77777777" w:rsidR="00FB3371" w:rsidRPr="00A41EA1" w:rsidRDefault="00FB3371" w:rsidP="00FB3371">
            <w:pPr>
              <w:snapToGrid w:val="0"/>
              <w:rPr>
                <w:rFonts w:cs="Arial"/>
                <w:szCs w:val="20"/>
                <w:lang w:val="en-SG"/>
              </w:rPr>
            </w:pPr>
            <w:proofErr w:type="spellStart"/>
            <w:r w:rsidRPr="00A41EA1">
              <w:rPr>
                <w:rFonts w:cs="Arial"/>
                <w:szCs w:val="20"/>
                <w:lang w:val="en-SG"/>
              </w:rPr>
              <w:t>appTxnId</w:t>
            </w:r>
            <w:proofErr w:type="spellEnd"/>
            <w:r w:rsidRPr="00A41EA1">
              <w:rPr>
                <w:rFonts w:cs="Arial"/>
                <w:szCs w:val="20"/>
                <w:lang w:val="en-SG"/>
              </w:rPr>
              <w:t xml:space="preserve"> from </w:t>
            </w:r>
            <w:proofErr w:type="spellStart"/>
            <w:r w:rsidRPr="00A41EA1">
              <w:rPr>
                <w:rFonts w:cs="Arial"/>
                <w:szCs w:val="20"/>
                <w:lang w:val="en-SG"/>
              </w:rPr>
              <w:t>createAppTxnId</w:t>
            </w:r>
            <w:proofErr w:type="spellEnd"/>
            <w:r w:rsidRPr="00A41EA1">
              <w:rPr>
                <w:rFonts w:cs="Arial"/>
                <w:szCs w:val="20"/>
                <w:lang w:val="en-SG"/>
              </w:rPr>
              <w:t xml:space="preserve"> response</w:t>
            </w:r>
          </w:p>
        </w:tc>
      </w:tr>
    </w:tbl>
    <w:p w14:paraId="7D628F42" w14:textId="77777777" w:rsidR="008516DD" w:rsidRPr="00A41EA1" w:rsidRDefault="008516DD" w:rsidP="00FB3371">
      <w:pPr>
        <w:rPr>
          <w:rFonts w:ascii="Arial" w:hAnsi="Arial" w:cs="Arial"/>
          <w:sz w:val="20"/>
          <w:szCs w:val="20"/>
          <w:rPrChange w:id="7002" w:author="Mubiyarto Wibisono" w:date="2025-09-05T08:31:00Z" w16du:dateUtc="2025-09-05T01:31:00Z">
            <w:rPr/>
          </w:rPrChange>
        </w:rPr>
      </w:pPr>
    </w:p>
    <w:p w14:paraId="46AE6A8E" w14:textId="391D066D" w:rsidR="00FB3371" w:rsidRPr="008516DD" w:rsidRDefault="003F02AC">
      <w:pPr>
        <w:pStyle w:val="Heading4"/>
        <w:numPr>
          <w:ilvl w:val="0"/>
          <w:numId w:val="73"/>
        </w:numPr>
        <w:ind w:hanging="720"/>
        <w:rPr>
          <w:rFonts w:ascii="Arial" w:hAnsi="Arial" w:cs="Arial"/>
          <w:b/>
          <w:bCs/>
          <w:color w:val="215E99" w:themeColor="text2" w:themeTint="BF"/>
          <w:sz w:val="28"/>
          <w:szCs w:val="28"/>
          <w:rPrChange w:id="7003" w:author="Mubiyarto Wibisono" w:date="2025-09-05T08:59:00Z" w16du:dateUtc="2025-09-05T01:59:00Z">
            <w:rPr>
              <w:rFonts w:ascii="Arial" w:eastAsiaTheme="majorEastAsia" w:hAnsi="Arial" w:cs="Arial"/>
              <w:b/>
              <w:bCs/>
              <w:color w:val="215E99" w:themeColor="text2" w:themeTint="BF"/>
              <w:sz w:val="32"/>
              <w:szCs w:val="32"/>
            </w:rPr>
          </w:rPrChange>
        </w:rPr>
        <w:pPrChange w:id="7004" w:author="Mubiyarto Wibisono" w:date="2025-09-04T14:26:00Z" w16du:dateUtc="2025-09-04T07:26:00Z">
          <w:pPr>
            <w:keepNext/>
            <w:keepLines/>
            <w:numPr>
              <w:ilvl w:val="2"/>
            </w:numPr>
            <w:spacing w:before="160" w:after="80"/>
            <w:ind w:left="993" w:hanging="993"/>
            <w:outlineLvl w:val="2"/>
          </w:pPr>
        </w:pPrChange>
      </w:pPr>
      <w:bookmarkStart w:id="7005" w:name="_Toc205888890"/>
      <w:bookmarkStart w:id="7006" w:name="_Toc205889325"/>
      <w:bookmarkStart w:id="7007" w:name="_Toc205889432"/>
      <w:bookmarkStart w:id="7008" w:name="_Toc206576672"/>
      <w:bookmarkStart w:id="7009" w:name="_Toc206577206"/>
      <w:del w:id="7010" w:author="Mubiyarto Wibisono" w:date="2025-09-04T14:26:00Z" w16du:dateUtc="2025-09-04T07:26:00Z">
        <w:r w:rsidRPr="008516DD" w:rsidDel="00322962">
          <w:rPr>
            <w:rFonts w:ascii="Arial" w:hAnsi="Arial" w:cs="Arial"/>
            <w:b/>
            <w:bCs/>
            <w:i w:val="0"/>
            <w:iCs w:val="0"/>
            <w:color w:val="215E99" w:themeColor="text2" w:themeTint="BF"/>
            <w:sz w:val="28"/>
            <w:szCs w:val="28"/>
            <w:rPrChange w:id="7011" w:author="Mubiyarto Wibisono" w:date="2025-09-05T08:59:00Z" w16du:dateUtc="2025-09-05T01:59:00Z">
              <w:rPr>
                <w:rFonts w:ascii="Arial" w:hAnsi="Arial" w:cs="Arial"/>
                <w:b/>
                <w:bCs/>
                <w:i/>
                <w:iCs/>
                <w:color w:val="215E99" w:themeColor="text2" w:themeTint="BF"/>
                <w:sz w:val="32"/>
                <w:szCs w:val="32"/>
              </w:rPr>
            </w:rPrChange>
          </w:rPr>
          <w:delText xml:space="preserve">2.3.4. </w:delText>
        </w:r>
      </w:del>
      <w:bookmarkStart w:id="7012" w:name="_Toc207935744"/>
      <w:bookmarkStart w:id="7013" w:name="_Toc207957246"/>
      <w:bookmarkStart w:id="7014" w:name="_Toc207961554"/>
      <w:r w:rsidR="00FB3371" w:rsidRPr="008516DD">
        <w:rPr>
          <w:rFonts w:ascii="Arial" w:hAnsi="Arial" w:cs="Arial"/>
          <w:b/>
          <w:bCs/>
          <w:i w:val="0"/>
          <w:iCs w:val="0"/>
          <w:color w:val="215E99" w:themeColor="text2" w:themeTint="BF"/>
          <w:sz w:val="28"/>
          <w:szCs w:val="28"/>
          <w:rPrChange w:id="7015" w:author="Mubiyarto Wibisono" w:date="2025-09-05T08:59:00Z" w16du:dateUtc="2025-09-05T01:59:00Z">
            <w:rPr>
              <w:rFonts w:ascii="Arial" w:hAnsi="Arial" w:cs="Arial"/>
              <w:b/>
              <w:bCs/>
              <w:i/>
              <w:iCs/>
              <w:color w:val="215E99" w:themeColor="text2" w:themeTint="BF"/>
              <w:sz w:val="32"/>
              <w:szCs w:val="32"/>
            </w:rPr>
          </w:rPrChange>
        </w:rPr>
        <w:t>Successful Outcome</w:t>
      </w:r>
      <w:bookmarkEnd w:id="7005"/>
      <w:bookmarkEnd w:id="7006"/>
      <w:bookmarkEnd w:id="7007"/>
      <w:bookmarkEnd w:id="7008"/>
      <w:bookmarkEnd w:id="7009"/>
      <w:bookmarkEnd w:id="7012"/>
      <w:bookmarkEnd w:id="7013"/>
      <w:bookmarkEnd w:id="7014"/>
    </w:p>
    <w:p w14:paraId="2C3AA0E1" w14:textId="77777777" w:rsidR="00FB3371" w:rsidRPr="00A41EA1" w:rsidRDefault="00FB3371" w:rsidP="00620F9E">
      <w:pPr>
        <w:numPr>
          <w:ilvl w:val="0"/>
          <w:numId w:val="44"/>
        </w:numPr>
        <w:spacing w:line="360" w:lineRule="auto"/>
        <w:ind w:left="426"/>
        <w:rPr>
          <w:rFonts w:ascii="Arial" w:hAnsi="Arial" w:cs="Arial"/>
          <w:sz w:val="20"/>
          <w:szCs w:val="20"/>
          <w:lang w:val="en-SG"/>
        </w:rPr>
      </w:pPr>
      <w:proofErr w:type="spellStart"/>
      <w:r w:rsidRPr="00A41EA1">
        <w:rPr>
          <w:rFonts w:ascii="Arial" w:hAnsi="Arial" w:cs="Arial"/>
          <w:sz w:val="20"/>
          <w:szCs w:val="20"/>
          <w:lang w:val="en-SG"/>
        </w:rPr>
        <w:t>createAppTxnId</w:t>
      </w:r>
      <w:proofErr w:type="spellEnd"/>
      <w:r w:rsidRPr="00A41EA1">
        <w:rPr>
          <w:rFonts w:ascii="Arial" w:hAnsi="Arial" w:cs="Arial"/>
          <w:sz w:val="20"/>
          <w:szCs w:val="20"/>
          <w:lang w:val="en-SG"/>
        </w:rPr>
        <w:t xml:space="preserve"> succeeds → eService receives: </w:t>
      </w:r>
      <w:proofErr w:type="gramStart"/>
      <w:r w:rsidRPr="00A41EA1">
        <w:rPr>
          <w:rFonts w:ascii="Arial" w:hAnsi="Arial" w:cs="Arial"/>
          <w:sz w:val="20"/>
          <w:szCs w:val="20"/>
          <w:lang w:val="en-SG"/>
        </w:rPr>
        <w:t>{ "</w:t>
      </w:r>
      <w:proofErr w:type="spellStart"/>
      <w:proofErr w:type="gramEnd"/>
      <w:r w:rsidRPr="00A41EA1">
        <w:rPr>
          <w:rFonts w:ascii="Arial" w:hAnsi="Arial" w:cs="Arial"/>
          <w:sz w:val="20"/>
          <w:szCs w:val="20"/>
          <w:lang w:val="en-SG"/>
        </w:rPr>
        <w:t>responseCode</w:t>
      </w:r>
      <w:proofErr w:type="spellEnd"/>
      <w:r w:rsidRPr="00A41EA1">
        <w:rPr>
          <w:rFonts w:ascii="Arial" w:hAnsi="Arial" w:cs="Arial"/>
          <w:sz w:val="20"/>
          <w:szCs w:val="20"/>
          <w:lang w:val="en-SG"/>
        </w:rPr>
        <w:t>": "SP200", "</w:t>
      </w:r>
      <w:proofErr w:type="spellStart"/>
      <w:r w:rsidRPr="00A41EA1">
        <w:rPr>
          <w:rFonts w:ascii="Arial" w:hAnsi="Arial" w:cs="Arial"/>
          <w:sz w:val="20"/>
          <w:szCs w:val="20"/>
          <w:lang w:val="en-SG"/>
        </w:rPr>
        <w:t>responseMsg</w:t>
      </w:r>
      <w:proofErr w:type="spellEnd"/>
      <w:r w:rsidRPr="00A41EA1">
        <w:rPr>
          <w:rFonts w:ascii="Arial" w:hAnsi="Arial" w:cs="Arial"/>
          <w:sz w:val="20"/>
          <w:szCs w:val="20"/>
          <w:lang w:val="en-SG"/>
        </w:rPr>
        <w:t>": "Success", "</w:t>
      </w:r>
      <w:proofErr w:type="spellStart"/>
      <w:r w:rsidRPr="00A41EA1">
        <w:rPr>
          <w:rFonts w:ascii="Arial" w:hAnsi="Arial" w:cs="Arial"/>
          <w:sz w:val="20"/>
          <w:szCs w:val="20"/>
          <w:lang w:val="en-SG"/>
        </w:rPr>
        <w:t>appTxnId</w:t>
      </w:r>
      <w:proofErr w:type="spellEnd"/>
      <w:r w:rsidRPr="00A41EA1">
        <w:rPr>
          <w:rFonts w:ascii="Arial" w:hAnsi="Arial" w:cs="Arial"/>
          <w:sz w:val="20"/>
          <w:szCs w:val="20"/>
          <w:lang w:val="en-SG"/>
        </w:rPr>
        <w:t>": "SP210422026491</w:t>
      </w:r>
      <w:proofErr w:type="gramStart"/>
      <w:r w:rsidRPr="00A41EA1">
        <w:rPr>
          <w:rFonts w:ascii="Arial" w:hAnsi="Arial" w:cs="Arial"/>
          <w:sz w:val="20"/>
          <w:szCs w:val="20"/>
          <w:lang w:val="en-SG"/>
        </w:rPr>
        <w:t>" }</w:t>
      </w:r>
      <w:proofErr w:type="gramEnd"/>
      <w:r w:rsidRPr="00A41EA1">
        <w:rPr>
          <w:rFonts w:ascii="Arial" w:hAnsi="Arial" w:cs="Arial"/>
          <w:sz w:val="20"/>
          <w:szCs w:val="20"/>
          <w:lang w:val="en-SG"/>
        </w:rPr>
        <w:t>.</w:t>
      </w:r>
    </w:p>
    <w:p w14:paraId="603AA2AA" w14:textId="77777777" w:rsidR="00FB3371" w:rsidRPr="00A41EA1" w:rsidRDefault="00FB3371" w:rsidP="00620F9E">
      <w:pPr>
        <w:numPr>
          <w:ilvl w:val="0"/>
          <w:numId w:val="44"/>
        </w:numPr>
        <w:spacing w:line="360" w:lineRule="auto"/>
        <w:ind w:left="426"/>
        <w:rPr>
          <w:rFonts w:ascii="Arial" w:hAnsi="Arial" w:cs="Arial"/>
          <w:sz w:val="20"/>
          <w:szCs w:val="20"/>
          <w:lang w:val="en-SG"/>
        </w:rPr>
      </w:pPr>
      <w:r w:rsidRPr="00A41EA1">
        <w:rPr>
          <w:rFonts w:ascii="Arial" w:hAnsi="Arial" w:cs="Arial"/>
          <w:sz w:val="20"/>
          <w:szCs w:val="20"/>
          <w:lang w:val="en-SG"/>
        </w:rPr>
        <w:t xml:space="preserve">eService redirects to SPCP page using: </w:t>
      </w:r>
      <w:proofErr w:type="spellStart"/>
      <w:r w:rsidRPr="00A41EA1">
        <w:rPr>
          <w:rFonts w:ascii="Arial" w:hAnsi="Arial" w:cs="Arial"/>
          <w:sz w:val="20"/>
          <w:szCs w:val="20"/>
          <w:lang w:val="en-SG"/>
        </w:rPr>
        <w:t>appTxnId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sessionId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appId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authType</w:t>
      </w:r>
      <w:proofErr w:type="spellEnd"/>
      <w:r w:rsidRPr="00A41EA1">
        <w:rPr>
          <w:rFonts w:ascii="Arial" w:hAnsi="Arial" w:cs="Arial"/>
          <w:sz w:val="20"/>
          <w:szCs w:val="20"/>
          <w:lang w:val="en-SG"/>
        </w:rPr>
        <w:t>=SP/CP.</w:t>
      </w:r>
    </w:p>
    <w:p w14:paraId="447F462C" w14:textId="77777777" w:rsidR="00FB3371" w:rsidRPr="00A41EA1" w:rsidRDefault="00FB3371" w:rsidP="00620F9E">
      <w:pPr>
        <w:numPr>
          <w:ilvl w:val="0"/>
          <w:numId w:val="44"/>
        </w:numPr>
        <w:spacing w:line="360" w:lineRule="auto"/>
        <w:ind w:left="426"/>
        <w:rPr>
          <w:rFonts w:ascii="Arial" w:hAnsi="Arial" w:cs="Arial"/>
          <w:sz w:val="20"/>
          <w:szCs w:val="20"/>
          <w:lang w:val="en-SG"/>
        </w:rPr>
      </w:pPr>
      <w:r w:rsidRPr="00A41EA1">
        <w:rPr>
          <w:rFonts w:ascii="Arial" w:hAnsi="Arial" w:cs="Arial"/>
          <w:sz w:val="20"/>
          <w:szCs w:val="20"/>
          <w:lang w:val="en-SG"/>
        </w:rPr>
        <w:t xml:space="preserve">User successfully logs in and SPCP redirects back to eService callback with: </w:t>
      </w:r>
      <w:proofErr w:type="spellStart"/>
      <w:r w:rsidRPr="00A41EA1">
        <w:rPr>
          <w:rFonts w:ascii="Arial" w:hAnsi="Arial" w:cs="Arial"/>
          <w:sz w:val="20"/>
          <w:szCs w:val="20"/>
          <w:lang w:val="en-SG"/>
        </w:rPr>
        <w:t>authType</w:t>
      </w:r>
      <w:proofErr w:type="spellEnd"/>
      <w:r w:rsidRPr="00A41EA1">
        <w:rPr>
          <w:rFonts w:ascii="Arial" w:hAnsi="Arial" w:cs="Arial"/>
          <w:sz w:val="20"/>
          <w:szCs w:val="20"/>
          <w:lang w:val="en-SG"/>
        </w:rPr>
        <w:t xml:space="preserve">=SP/CP, </w:t>
      </w:r>
      <w:proofErr w:type="spellStart"/>
      <w:r w:rsidRPr="00A41EA1">
        <w:rPr>
          <w:rFonts w:ascii="Arial" w:hAnsi="Arial" w:cs="Arial"/>
          <w:sz w:val="20"/>
          <w:szCs w:val="20"/>
          <w:lang w:val="en-SG"/>
        </w:rPr>
        <w:t>appId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appTxnId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authTxnId</w:t>
      </w:r>
      <w:proofErr w:type="spellEnd"/>
      <w:r w:rsidRPr="00A41EA1">
        <w:rPr>
          <w:rFonts w:ascii="Arial" w:hAnsi="Arial" w:cs="Arial"/>
          <w:sz w:val="20"/>
          <w:szCs w:val="20"/>
          <w:lang w:val="en-SG"/>
        </w:rPr>
        <w:t>.</w:t>
      </w:r>
    </w:p>
    <w:p w14:paraId="61B3EDD5" w14:textId="77777777" w:rsidR="00FB3371" w:rsidRPr="00A41EA1" w:rsidRDefault="00FB3371" w:rsidP="00620F9E">
      <w:pPr>
        <w:numPr>
          <w:ilvl w:val="0"/>
          <w:numId w:val="44"/>
        </w:numPr>
        <w:spacing w:line="360" w:lineRule="auto"/>
        <w:ind w:left="426"/>
        <w:rPr>
          <w:rFonts w:ascii="Arial" w:hAnsi="Arial" w:cs="Arial"/>
          <w:sz w:val="20"/>
          <w:szCs w:val="20"/>
          <w:lang w:val="en-SG"/>
        </w:rPr>
      </w:pPr>
      <w:r w:rsidRPr="00A41EA1">
        <w:rPr>
          <w:rFonts w:ascii="Arial" w:hAnsi="Arial" w:cs="Arial"/>
          <w:sz w:val="20"/>
          <w:szCs w:val="20"/>
          <w:lang w:val="en-SG"/>
        </w:rPr>
        <w:t>eService calls /</w:t>
      </w:r>
      <w:proofErr w:type="spellStart"/>
      <w:r w:rsidRPr="00A41EA1">
        <w:rPr>
          <w:rFonts w:ascii="Arial" w:hAnsi="Arial" w:cs="Arial"/>
          <w:sz w:val="20"/>
          <w:szCs w:val="20"/>
          <w:lang w:val="en-SG"/>
        </w:rPr>
        <w:t>spcpDS</w:t>
      </w:r>
      <w:proofErr w:type="spellEnd"/>
      <w:r w:rsidRPr="00A41EA1">
        <w:rPr>
          <w:rFonts w:ascii="Arial" w:hAnsi="Arial" w:cs="Arial"/>
          <w:sz w:val="20"/>
          <w:szCs w:val="20"/>
          <w:lang w:val="en-SG"/>
        </w:rPr>
        <w:t>/</w:t>
      </w:r>
      <w:proofErr w:type="spellStart"/>
      <w:r w:rsidRPr="00A41EA1">
        <w:rPr>
          <w:rFonts w:ascii="Arial" w:hAnsi="Arial" w:cs="Arial"/>
          <w:sz w:val="20"/>
          <w:szCs w:val="20"/>
          <w:lang w:val="en-SG"/>
        </w:rPr>
        <w:t>spcp</w:t>
      </w:r>
      <w:proofErr w:type="spellEnd"/>
      <w:r w:rsidRPr="00A41EA1">
        <w:rPr>
          <w:rFonts w:ascii="Arial" w:hAnsi="Arial" w:cs="Arial"/>
          <w:sz w:val="20"/>
          <w:szCs w:val="20"/>
          <w:lang w:val="en-SG"/>
        </w:rPr>
        <w:t>/</w:t>
      </w:r>
      <w:proofErr w:type="spellStart"/>
      <w:r w:rsidRPr="00A41EA1">
        <w:rPr>
          <w:rFonts w:ascii="Arial" w:hAnsi="Arial" w:cs="Arial"/>
          <w:sz w:val="20"/>
          <w:szCs w:val="20"/>
          <w:lang w:val="en-SG"/>
        </w:rPr>
        <w:t>getAuthResponse</w:t>
      </w:r>
      <w:proofErr w:type="spellEnd"/>
      <w:r w:rsidRPr="00A41EA1">
        <w:rPr>
          <w:rFonts w:ascii="Arial" w:hAnsi="Arial" w:cs="Arial"/>
          <w:sz w:val="20"/>
          <w:szCs w:val="20"/>
          <w:lang w:val="en-SG"/>
        </w:rPr>
        <w:t xml:space="preserve"> (with </w:t>
      </w:r>
      <w:proofErr w:type="spellStart"/>
      <w:r w:rsidRPr="00A41EA1">
        <w:rPr>
          <w:rFonts w:ascii="Arial" w:hAnsi="Arial" w:cs="Arial"/>
          <w:sz w:val="20"/>
          <w:szCs w:val="20"/>
          <w:lang w:val="en-SG"/>
        </w:rPr>
        <w:t>appId</w:t>
      </w:r>
      <w:proofErr w:type="spellEnd"/>
      <w:r w:rsidRPr="00A41EA1">
        <w:rPr>
          <w:rFonts w:ascii="Arial" w:hAnsi="Arial" w:cs="Arial"/>
          <w:sz w:val="20"/>
          <w:szCs w:val="20"/>
          <w:lang w:val="en-SG"/>
        </w:rPr>
        <w:t xml:space="preserve">, </w:t>
      </w:r>
      <w:proofErr w:type="spellStart"/>
      <w:r w:rsidRPr="00A41EA1">
        <w:rPr>
          <w:rFonts w:ascii="Arial" w:hAnsi="Arial" w:cs="Arial"/>
          <w:sz w:val="20"/>
          <w:szCs w:val="20"/>
          <w:lang w:val="en-SG"/>
        </w:rPr>
        <w:t>authTxnId</w:t>
      </w:r>
      <w:proofErr w:type="spellEnd"/>
      <w:r w:rsidRPr="00A41EA1">
        <w:rPr>
          <w:rFonts w:ascii="Arial" w:hAnsi="Arial" w:cs="Arial"/>
          <w:sz w:val="20"/>
          <w:szCs w:val="20"/>
          <w:lang w:val="en-SG"/>
        </w:rPr>
        <w:t>) and OCMS BE calls /</w:t>
      </w:r>
      <w:proofErr w:type="spellStart"/>
      <w:r w:rsidRPr="00A41EA1">
        <w:rPr>
          <w:rFonts w:ascii="Arial" w:hAnsi="Arial" w:cs="Arial"/>
          <w:sz w:val="20"/>
          <w:szCs w:val="20"/>
          <w:lang w:val="en-SG"/>
        </w:rPr>
        <w:t>spcpDS</w:t>
      </w:r>
      <w:proofErr w:type="spellEnd"/>
      <w:r w:rsidRPr="00A41EA1">
        <w:rPr>
          <w:rFonts w:ascii="Arial" w:hAnsi="Arial" w:cs="Arial"/>
          <w:sz w:val="20"/>
          <w:szCs w:val="20"/>
          <w:lang w:val="en-SG"/>
        </w:rPr>
        <w:t>/</w:t>
      </w:r>
      <w:proofErr w:type="spellStart"/>
      <w:r w:rsidRPr="00A41EA1">
        <w:rPr>
          <w:rFonts w:ascii="Arial" w:hAnsi="Arial" w:cs="Arial"/>
          <w:sz w:val="20"/>
          <w:szCs w:val="20"/>
          <w:lang w:val="en-SG"/>
        </w:rPr>
        <w:t>spcp</w:t>
      </w:r>
      <w:proofErr w:type="spellEnd"/>
      <w:r w:rsidRPr="00A41EA1">
        <w:rPr>
          <w:rFonts w:ascii="Arial" w:hAnsi="Arial" w:cs="Arial"/>
          <w:sz w:val="20"/>
          <w:szCs w:val="20"/>
          <w:lang w:val="en-SG"/>
        </w:rPr>
        <w:t>/</w:t>
      </w:r>
      <w:proofErr w:type="spellStart"/>
      <w:r w:rsidRPr="00A41EA1">
        <w:rPr>
          <w:rFonts w:ascii="Arial" w:hAnsi="Arial" w:cs="Arial"/>
          <w:sz w:val="20"/>
          <w:szCs w:val="20"/>
          <w:lang w:val="en-SG"/>
        </w:rPr>
        <w:t>getAuthResponse</w:t>
      </w:r>
      <w:proofErr w:type="spellEnd"/>
      <w:r w:rsidRPr="00A41EA1">
        <w:rPr>
          <w:rFonts w:ascii="Arial" w:hAnsi="Arial" w:cs="Arial"/>
          <w:sz w:val="20"/>
          <w:szCs w:val="20"/>
          <w:lang w:val="en-SG"/>
        </w:rPr>
        <w:t>/v1.</w:t>
      </w:r>
    </w:p>
    <w:p w14:paraId="4EB7FB24" w14:textId="77777777" w:rsidR="00FB3371" w:rsidRDefault="00FB3371" w:rsidP="00620F9E">
      <w:pPr>
        <w:numPr>
          <w:ilvl w:val="0"/>
          <w:numId w:val="44"/>
        </w:numPr>
        <w:spacing w:line="360" w:lineRule="auto"/>
        <w:ind w:left="426"/>
        <w:rPr>
          <w:rFonts w:ascii="Arial" w:hAnsi="Arial" w:cs="Arial"/>
          <w:sz w:val="20"/>
          <w:szCs w:val="20"/>
          <w:lang w:val="en-SG"/>
        </w:rPr>
      </w:pPr>
      <w:proofErr w:type="spellStart"/>
      <w:r w:rsidRPr="00A41EA1">
        <w:rPr>
          <w:rFonts w:ascii="Arial" w:hAnsi="Arial" w:cs="Arial"/>
          <w:sz w:val="20"/>
          <w:szCs w:val="20"/>
          <w:lang w:val="en-SG"/>
        </w:rPr>
        <w:t>getAuthResponse</w:t>
      </w:r>
      <w:proofErr w:type="spellEnd"/>
      <w:r w:rsidRPr="00A41EA1">
        <w:rPr>
          <w:rFonts w:ascii="Arial" w:hAnsi="Arial" w:cs="Arial"/>
          <w:sz w:val="20"/>
          <w:szCs w:val="20"/>
          <w:lang w:val="en-SG"/>
        </w:rPr>
        <w:t xml:space="preserve"> succeeds → eService receives success </w:t>
      </w:r>
      <w:proofErr w:type="gramStart"/>
      <w:r w:rsidRPr="00A41EA1">
        <w:rPr>
          <w:rFonts w:ascii="Arial" w:hAnsi="Arial" w:cs="Arial"/>
          <w:sz w:val="20"/>
          <w:szCs w:val="20"/>
          <w:lang w:val="en-SG"/>
        </w:rPr>
        <w:t>payload  with</w:t>
      </w:r>
      <w:proofErr w:type="gramEnd"/>
      <w:r w:rsidRPr="00A41EA1">
        <w:rPr>
          <w:rFonts w:ascii="Arial" w:hAnsi="Arial" w:cs="Arial"/>
          <w:sz w:val="20"/>
          <w:szCs w:val="20"/>
          <w:lang w:val="en-SG"/>
        </w:rPr>
        <w:t xml:space="preserve"> "responseCode":"SP200","responseMsg":"Success" and identity/user fields.</w:t>
      </w:r>
    </w:p>
    <w:p w14:paraId="032A6A1A" w14:textId="6A49296B" w:rsidR="00FB3371" w:rsidRPr="008516DD" w:rsidRDefault="003F02AC">
      <w:pPr>
        <w:pStyle w:val="Heading4"/>
        <w:numPr>
          <w:ilvl w:val="0"/>
          <w:numId w:val="73"/>
        </w:numPr>
        <w:ind w:hanging="720"/>
        <w:rPr>
          <w:rFonts w:ascii="Arial" w:hAnsi="Arial" w:cs="Arial"/>
          <w:b/>
          <w:bCs/>
          <w:color w:val="215E99" w:themeColor="text2" w:themeTint="BF"/>
          <w:sz w:val="28"/>
          <w:szCs w:val="28"/>
          <w:rPrChange w:id="7016" w:author="Mubiyarto Wibisono" w:date="2025-09-05T08:59:00Z" w16du:dateUtc="2025-09-05T01:59:00Z">
            <w:rPr>
              <w:rFonts w:ascii="Arial" w:eastAsiaTheme="majorEastAsia" w:hAnsi="Arial" w:cs="Arial"/>
              <w:b/>
              <w:bCs/>
              <w:color w:val="215E99" w:themeColor="text2" w:themeTint="BF"/>
              <w:sz w:val="32"/>
              <w:szCs w:val="32"/>
            </w:rPr>
          </w:rPrChange>
        </w:rPr>
        <w:pPrChange w:id="7017" w:author="Mubiyarto Wibisono" w:date="2025-09-04T14:26:00Z" w16du:dateUtc="2025-09-04T07:26:00Z">
          <w:pPr>
            <w:keepNext/>
            <w:keepLines/>
            <w:numPr>
              <w:ilvl w:val="2"/>
            </w:numPr>
            <w:spacing w:before="160" w:after="80"/>
            <w:ind w:left="993" w:hanging="993"/>
            <w:outlineLvl w:val="2"/>
          </w:pPr>
        </w:pPrChange>
      </w:pPr>
      <w:bookmarkStart w:id="7018" w:name="_Toc205888891"/>
      <w:bookmarkStart w:id="7019" w:name="_Toc205889326"/>
      <w:bookmarkStart w:id="7020" w:name="_Toc205889433"/>
      <w:bookmarkStart w:id="7021" w:name="_Toc206576673"/>
      <w:bookmarkStart w:id="7022" w:name="_Toc206577207"/>
      <w:del w:id="7023" w:author="Mubiyarto Wibisono" w:date="2025-09-04T14:27:00Z" w16du:dateUtc="2025-09-04T07:27:00Z">
        <w:r w:rsidRPr="008516DD" w:rsidDel="00322962">
          <w:rPr>
            <w:rFonts w:ascii="Arial" w:hAnsi="Arial" w:cs="Arial"/>
            <w:b/>
            <w:bCs/>
            <w:i w:val="0"/>
            <w:iCs w:val="0"/>
            <w:color w:val="215E99" w:themeColor="text2" w:themeTint="BF"/>
            <w:sz w:val="28"/>
            <w:szCs w:val="28"/>
            <w:rPrChange w:id="7024" w:author="Mubiyarto Wibisono" w:date="2025-09-05T08:59:00Z" w16du:dateUtc="2025-09-05T01:59:00Z">
              <w:rPr>
                <w:rFonts w:ascii="Arial" w:hAnsi="Arial" w:cs="Arial"/>
                <w:b/>
                <w:bCs/>
                <w:i/>
                <w:iCs/>
                <w:color w:val="215E99" w:themeColor="text2" w:themeTint="BF"/>
                <w:sz w:val="32"/>
                <w:szCs w:val="32"/>
              </w:rPr>
            </w:rPrChange>
          </w:rPr>
          <w:delText xml:space="preserve">2.3.5. </w:delText>
        </w:r>
      </w:del>
      <w:bookmarkStart w:id="7025" w:name="_Toc207935745"/>
      <w:bookmarkStart w:id="7026" w:name="_Toc207957247"/>
      <w:bookmarkStart w:id="7027" w:name="_Toc207961555"/>
      <w:r w:rsidR="00FB3371" w:rsidRPr="008516DD">
        <w:rPr>
          <w:rFonts w:ascii="Arial" w:hAnsi="Arial" w:cs="Arial"/>
          <w:b/>
          <w:bCs/>
          <w:i w:val="0"/>
          <w:iCs w:val="0"/>
          <w:color w:val="215E99" w:themeColor="text2" w:themeTint="BF"/>
          <w:sz w:val="28"/>
          <w:szCs w:val="28"/>
          <w:rPrChange w:id="7028" w:author="Mubiyarto Wibisono" w:date="2025-09-05T08:59:00Z" w16du:dateUtc="2025-09-05T01:59:00Z">
            <w:rPr>
              <w:rFonts w:ascii="Arial" w:hAnsi="Arial" w:cs="Arial"/>
              <w:b/>
              <w:bCs/>
              <w:i/>
              <w:iCs/>
              <w:color w:val="215E99" w:themeColor="text2" w:themeTint="BF"/>
              <w:sz w:val="32"/>
              <w:szCs w:val="32"/>
            </w:rPr>
          </w:rPrChange>
        </w:rPr>
        <w:t>Error Handling</w:t>
      </w:r>
      <w:bookmarkEnd w:id="7018"/>
      <w:bookmarkEnd w:id="7019"/>
      <w:bookmarkEnd w:id="7020"/>
      <w:bookmarkEnd w:id="7021"/>
      <w:bookmarkEnd w:id="7022"/>
      <w:bookmarkEnd w:id="7025"/>
      <w:bookmarkEnd w:id="7026"/>
      <w:bookmarkEnd w:id="7027"/>
    </w:p>
    <w:p w14:paraId="0D3508A4" w14:textId="50A9D7CB" w:rsidR="00FB3371" w:rsidRPr="008516DD" w:rsidRDefault="003F02AC">
      <w:pPr>
        <w:pStyle w:val="Heading5"/>
        <w:numPr>
          <w:ilvl w:val="0"/>
          <w:numId w:val="79"/>
        </w:numPr>
        <w:ind w:left="993" w:hanging="993"/>
        <w:rPr>
          <w:rFonts w:ascii="Arial" w:hAnsi="Arial" w:cs="Arial"/>
          <w:b/>
          <w:bCs/>
          <w:color w:val="215E99" w:themeColor="text2" w:themeTint="BF"/>
          <w:sz w:val="28"/>
          <w:szCs w:val="28"/>
          <w:rPrChange w:id="7029" w:author="Mubiyarto Wibisono" w:date="2025-09-05T08:59:00Z" w16du:dateUtc="2025-09-05T01:59:00Z">
            <w:rPr>
              <w:rFonts w:eastAsiaTheme="majorEastAsia"/>
            </w:rPr>
          </w:rPrChange>
        </w:rPr>
        <w:pPrChange w:id="7030" w:author="Mubiyarto Wibisono" w:date="2025-09-04T14:27:00Z" w16du:dateUtc="2025-09-04T07:27:00Z">
          <w:pPr>
            <w:keepNext/>
            <w:keepLines/>
            <w:numPr>
              <w:ilvl w:val="3"/>
            </w:numPr>
            <w:spacing w:before="80" w:after="40"/>
            <w:ind w:left="993" w:hanging="993"/>
            <w:outlineLvl w:val="3"/>
          </w:pPr>
        </w:pPrChange>
      </w:pPr>
      <w:bookmarkStart w:id="7031" w:name="_Toc205889434"/>
      <w:del w:id="7032" w:author="Mubiyarto Wibisono" w:date="2025-09-04T14:27:00Z" w16du:dateUtc="2025-09-04T07:27:00Z">
        <w:r w:rsidRPr="008516DD" w:rsidDel="00322962">
          <w:rPr>
            <w:rFonts w:ascii="Arial" w:hAnsi="Arial" w:cs="Arial"/>
            <w:b/>
            <w:bCs/>
            <w:color w:val="215E99" w:themeColor="text2" w:themeTint="BF"/>
            <w:sz w:val="28"/>
            <w:szCs w:val="28"/>
            <w:rPrChange w:id="7033" w:author="Mubiyarto Wibisono" w:date="2025-09-05T08:59:00Z" w16du:dateUtc="2025-09-05T01:59:00Z">
              <w:rPr/>
            </w:rPrChange>
          </w:rPr>
          <w:delText xml:space="preserve">2.3.5.1. </w:delText>
        </w:r>
      </w:del>
      <w:bookmarkStart w:id="7034" w:name="_Toc207935746"/>
      <w:bookmarkStart w:id="7035" w:name="_Toc207957248"/>
      <w:bookmarkStart w:id="7036" w:name="_Toc207961556"/>
      <w:proofErr w:type="spellStart"/>
      <w:r w:rsidR="00FB3371" w:rsidRPr="008516DD">
        <w:rPr>
          <w:rFonts w:ascii="Arial" w:hAnsi="Arial" w:cs="Arial"/>
          <w:b/>
          <w:bCs/>
          <w:color w:val="215E99" w:themeColor="text2" w:themeTint="BF"/>
          <w:sz w:val="28"/>
          <w:szCs w:val="28"/>
          <w:rPrChange w:id="7037" w:author="Mubiyarto Wibisono" w:date="2025-09-05T08:59:00Z" w16du:dateUtc="2025-09-05T01:59:00Z">
            <w:rPr/>
          </w:rPrChange>
        </w:rPr>
        <w:t>createAppTxnId</w:t>
      </w:r>
      <w:bookmarkEnd w:id="7031"/>
      <w:bookmarkEnd w:id="7034"/>
      <w:bookmarkEnd w:id="7035"/>
      <w:bookmarkEnd w:id="7036"/>
      <w:proofErr w:type="spellEnd"/>
    </w:p>
    <w:tbl>
      <w:tblPr>
        <w:tblStyle w:val="TableGrid1"/>
        <w:tblW w:w="0" w:type="auto"/>
        <w:tblLook w:val="04A0" w:firstRow="1" w:lastRow="0" w:firstColumn="1" w:lastColumn="0" w:noHBand="0" w:noVBand="1"/>
      </w:tblPr>
      <w:tblGrid>
        <w:gridCol w:w="1728"/>
        <w:gridCol w:w="5497"/>
      </w:tblGrid>
      <w:tr w:rsidR="00FB3371" w:rsidRPr="00A41EA1" w14:paraId="3478CD05" w14:textId="77777777" w:rsidTr="00720FE3">
        <w:tc>
          <w:tcPr>
            <w:tcW w:w="0" w:type="auto"/>
            <w:shd w:val="clear" w:color="auto" w:fill="F2F2F2" w:themeFill="background1" w:themeFillShade="F2"/>
            <w:hideMark/>
          </w:tcPr>
          <w:p w14:paraId="469940F7" w14:textId="77777777" w:rsidR="00FB3371" w:rsidRPr="00A41EA1" w:rsidRDefault="00FB3371" w:rsidP="00FB3371">
            <w:pPr>
              <w:rPr>
                <w:rFonts w:cs="Arial"/>
                <w:b/>
                <w:bCs/>
                <w:szCs w:val="20"/>
                <w:lang w:val="en-SG"/>
              </w:rPr>
            </w:pPr>
            <w:r w:rsidRPr="00A41EA1">
              <w:rPr>
                <w:rFonts w:cs="Arial"/>
                <w:b/>
                <w:bCs/>
                <w:szCs w:val="20"/>
                <w:lang w:val="en-SG"/>
              </w:rPr>
              <w:t>Response Code</w:t>
            </w:r>
          </w:p>
        </w:tc>
        <w:tc>
          <w:tcPr>
            <w:tcW w:w="0" w:type="auto"/>
            <w:shd w:val="clear" w:color="auto" w:fill="F2F2F2" w:themeFill="background1" w:themeFillShade="F2"/>
            <w:hideMark/>
          </w:tcPr>
          <w:p w14:paraId="005E15D9" w14:textId="77777777" w:rsidR="00FB3371" w:rsidRPr="00A41EA1" w:rsidRDefault="00FB3371" w:rsidP="00FB3371">
            <w:pPr>
              <w:rPr>
                <w:rFonts w:cs="Arial"/>
                <w:b/>
                <w:bCs/>
                <w:szCs w:val="20"/>
                <w:lang w:val="en-SG"/>
              </w:rPr>
            </w:pPr>
            <w:r w:rsidRPr="00A41EA1">
              <w:rPr>
                <w:rFonts w:cs="Arial"/>
                <w:b/>
                <w:bCs/>
                <w:szCs w:val="20"/>
                <w:lang w:val="en-SG"/>
              </w:rPr>
              <w:t>Response Message</w:t>
            </w:r>
          </w:p>
        </w:tc>
      </w:tr>
      <w:tr w:rsidR="00FB3371" w:rsidRPr="00A41EA1" w14:paraId="7BB0B80E" w14:textId="77777777" w:rsidTr="00720FE3">
        <w:tc>
          <w:tcPr>
            <w:tcW w:w="0" w:type="auto"/>
            <w:hideMark/>
          </w:tcPr>
          <w:p w14:paraId="195E1296" w14:textId="77777777" w:rsidR="00FB3371" w:rsidRPr="00A41EA1" w:rsidRDefault="00FB3371" w:rsidP="00FB3371">
            <w:pPr>
              <w:rPr>
                <w:rFonts w:cs="Arial"/>
                <w:szCs w:val="20"/>
                <w:lang w:val="en-SG"/>
              </w:rPr>
            </w:pPr>
            <w:r w:rsidRPr="00A41EA1">
              <w:rPr>
                <w:rFonts w:cs="Arial"/>
                <w:szCs w:val="20"/>
                <w:lang w:val="en-SG"/>
              </w:rPr>
              <w:t>SP200</w:t>
            </w:r>
          </w:p>
        </w:tc>
        <w:tc>
          <w:tcPr>
            <w:tcW w:w="0" w:type="auto"/>
            <w:hideMark/>
          </w:tcPr>
          <w:p w14:paraId="48FBB738" w14:textId="77777777" w:rsidR="00FB3371" w:rsidRPr="00A41EA1" w:rsidRDefault="00FB3371" w:rsidP="00FB3371">
            <w:pPr>
              <w:rPr>
                <w:rFonts w:cs="Arial"/>
                <w:szCs w:val="20"/>
                <w:lang w:val="en-SG"/>
              </w:rPr>
            </w:pPr>
            <w:r w:rsidRPr="00A41EA1">
              <w:rPr>
                <w:rFonts w:cs="Arial"/>
                <w:szCs w:val="20"/>
                <w:lang w:val="en-SG"/>
              </w:rPr>
              <w:t>Success</w:t>
            </w:r>
          </w:p>
        </w:tc>
      </w:tr>
      <w:tr w:rsidR="00FB3371" w:rsidRPr="00A41EA1" w14:paraId="7594BE58" w14:textId="77777777" w:rsidTr="00720FE3">
        <w:tc>
          <w:tcPr>
            <w:tcW w:w="0" w:type="auto"/>
            <w:hideMark/>
          </w:tcPr>
          <w:p w14:paraId="4591F3B0" w14:textId="77777777" w:rsidR="00FB3371" w:rsidRPr="00A41EA1" w:rsidRDefault="00FB3371" w:rsidP="00FB3371">
            <w:pPr>
              <w:rPr>
                <w:rFonts w:cs="Arial"/>
                <w:szCs w:val="20"/>
                <w:lang w:val="en-SG"/>
              </w:rPr>
            </w:pPr>
            <w:r w:rsidRPr="00A41EA1">
              <w:rPr>
                <w:rFonts w:cs="Arial"/>
                <w:szCs w:val="20"/>
                <w:lang w:val="en-SG"/>
              </w:rPr>
              <w:t>SP300</w:t>
            </w:r>
          </w:p>
        </w:tc>
        <w:tc>
          <w:tcPr>
            <w:tcW w:w="0" w:type="auto"/>
            <w:hideMark/>
          </w:tcPr>
          <w:p w14:paraId="0B3E717F" w14:textId="77777777" w:rsidR="00FB3371" w:rsidRPr="00A41EA1" w:rsidRDefault="00FB3371" w:rsidP="00FB3371">
            <w:pPr>
              <w:rPr>
                <w:rFonts w:cs="Arial"/>
                <w:szCs w:val="20"/>
                <w:lang w:val="en-SG"/>
              </w:rPr>
            </w:pPr>
            <w:r w:rsidRPr="00A41EA1">
              <w:rPr>
                <w:rFonts w:cs="Arial"/>
                <w:szCs w:val="20"/>
                <w:lang w:val="en-SG"/>
              </w:rPr>
              <w:t>Missing required input parameters.</w:t>
            </w:r>
          </w:p>
        </w:tc>
      </w:tr>
      <w:tr w:rsidR="00FB3371" w:rsidRPr="00A41EA1" w14:paraId="5062C2C2" w14:textId="77777777" w:rsidTr="00720FE3">
        <w:tc>
          <w:tcPr>
            <w:tcW w:w="0" w:type="auto"/>
            <w:hideMark/>
          </w:tcPr>
          <w:p w14:paraId="6657326C" w14:textId="77777777" w:rsidR="00FB3371" w:rsidRPr="00A41EA1" w:rsidRDefault="00FB3371" w:rsidP="00FB3371">
            <w:pPr>
              <w:rPr>
                <w:rFonts w:cs="Arial"/>
                <w:szCs w:val="20"/>
                <w:lang w:val="en-SG"/>
              </w:rPr>
            </w:pPr>
            <w:r w:rsidRPr="00A41EA1">
              <w:rPr>
                <w:rFonts w:cs="Arial"/>
                <w:szCs w:val="20"/>
                <w:lang w:val="en-SG"/>
              </w:rPr>
              <w:t>SP301</w:t>
            </w:r>
          </w:p>
        </w:tc>
        <w:tc>
          <w:tcPr>
            <w:tcW w:w="0" w:type="auto"/>
            <w:hideMark/>
          </w:tcPr>
          <w:p w14:paraId="3A364E33" w14:textId="77777777" w:rsidR="00FB3371" w:rsidRPr="00A41EA1" w:rsidRDefault="00FB3371" w:rsidP="00FB3371">
            <w:pPr>
              <w:rPr>
                <w:rFonts w:cs="Arial"/>
                <w:szCs w:val="20"/>
                <w:lang w:val="en-SG"/>
              </w:rPr>
            </w:pPr>
            <w:r w:rsidRPr="00A41EA1">
              <w:rPr>
                <w:rFonts w:cs="Arial"/>
                <w:szCs w:val="20"/>
                <w:lang w:val="en-SG"/>
              </w:rPr>
              <w:t>Application transaction id already created for the session id.</w:t>
            </w:r>
          </w:p>
        </w:tc>
      </w:tr>
      <w:tr w:rsidR="00FB3371" w:rsidRPr="00A41EA1" w14:paraId="087131F1" w14:textId="77777777" w:rsidTr="00720FE3">
        <w:tc>
          <w:tcPr>
            <w:tcW w:w="0" w:type="auto"/>
            <w:hideMark/>
          </w:tcPr>
          <w:p w14:paraId="77D66A35" w14:textId="77777777" w:rsidR="00FB3371" w:rsidRPr="00A41EA1" w:rsidRDefault="00FB3371" w:rsidP="00FB3371">
            <w:pPr>
              <w:rPr>
                <w:rFonts w:cs="Arial"/>
                <w:szCs w:val="20"/>
                <w:lang w:val="en-SG"/>
              </w:rPr>
            </w:pPr>
            <w:r w:rsidRPr="00A41EA1">
              <w:rPr>
                <w:rFonts w:cs="Arial"/>
                <w:szCs w:val="20"/>
                <w:lang w:val="en-SG"/>
              </w:rPr>
              <w:t>SP302</w:t>
            </w:r>
          </w:p>
        </w:tc>
        <w:tc>
          <w:tcPr>
            <w:tcW w:w="0" w:type="auto"/>
            <w:hideMark/>
          </w:tcPr>
          <w:p w14:paraId="77B57C5F" w14:textId="77777777" w:rsidR="00FB3371" w:rsidRPr="00A41EA1" w:rsidRDefault="00FB3371" w:rsidP="00FB3371">
            <w:pPr>
              <w:rPr>
                <w:rFonts w:cs="Arial"/>
                <w:szCs w:val="20"/>
                <w:lang w:val="en-SG"/>
              </w:rPr>
            </w:pPr>
            <w:r w:rsidRPr="00A41EA1">
              <w:rPr>
                <w:rFonts w:cs="Arial"/>
                <w:szCs w:val="20"/>
                <w:lang w:val="en-SG"/>
              </w:rPr>
              <w:t>Application Id is not a registered id.</w:t>
            </w:r>
          </w:p>
        </w:tc>
      </w:tr>
      <w:tr w:rsidR="00FB3371" w:rsidRPr="00A41EA1" w14:paraId="07AECB94" w14:textId="77777777" w:rsidTr="00720FE3">
        <w:tc>
          <w:tcPr>
            <w:tcW w:w="0" w:type="auto"/>
            <w:hideMark/>
          </w:tcPr>
          <w:p w14:paraId="79958D8A" w14:textId="77777777" w:rsidR="00FB3371" w:rsidRPr="00A41EA1" w:rsidRDefault="00FB3371" w:rsidP="00FB3371">
            <w:pPr>
              <w:rPr>
                <w:rFonts w:cs="Arial"/>
                <w:szCs w:val="20"/>
                <w:lang w:val="en-SG"/>
              </w:rPr>
            </w:pPr>
            <w:r w:rsidRPr="00A41EA1">
              <w:rPr>
                <w:rFonts w:cs="Arial"/>
                <w:szCs w:val="20"/>
                <w:lang w:val="en-SG"/>
              </w:rPr>
              <w:t>SP303</w:t>
            </w:r>
          </w:p>
        </w:tc>
        <w:tc>
          <w:tcPr>
            <w:tcW w:w="0" w:type="auto"/>
            <w:hideMark/>
          </w:tcPr>
          <w:p w14:paraId="7963E0AA" w14:textId="77777777" w:rsidR="00FB3371" w:rsidRPr="00A41EA1" w:rsidRDefault="00FB3371" w:rsidP="00FB3371">
            <w:pPr>
              <w:rPr>
                <w:rFonts w:cs="Arial"/>
                <w:szCs w:val="20"/>
                <w:lang w:val="en-SG"/>
              </w:rPr>
            </w:pPr>
            <w:r w:rsidRPr="00A41EA1">
              <w:rPr>
                <w:rFonts w:cs="Arial"/>
                <w:szCs w:val="20"/>
                <w:lang w:val="en-SG"/>
              </w:rPr>
              <w:t>Fail to create transaction record.</w:t>
            </w:r>
          </w:p>
        </w:tc>
      </w:tr>
      <w:tr w:rsidR="00FB3371" w:rsidRPr="00A41EA1" w14:paraId="39ABF05D" w14:textId="77777777" w:rsidTr="00720FE3">
        <w:tc>
          <w:tcPr>
            <w:tcW w:w="0" w:type="auto"/>
            <w:hideMark/>
          </w:tcPr>
          <w:p w14:paraId="57C49CF2" w14:textId="77777777" w:rsidR="00FB3371" w:rsidRPr="00A41EA1" w:rsidRDefault="00FB3371" w:rsidP="00FB3371">
            <w:pPr>
              <w:rPr>
                <w:rFonts w:cs="Arial"/>
                <w:szCs w:val="20"/>
                <w:lang w:val="en-SG"/>
              </w:rPr>
            </w:pPr>
            <w:r w:rsidRPr="00A41EA1">
              <w:rPr>
                <w:rFonts w:cs="Arial"/>
                <w:szCs w:val="20"/>
                <w:lang w:val="en-SG"/>
              </w:rPr>
              <w:t>SP502</w:t>
            </w:r>
          </w:p>
        </w:tc>
        <w:tc>
          <w:tcPr>
            <w:tcW w:w="0" w:type="auto"/>
            <w:hideMark/>
          </w:tcPr>
          <w:p w14:paraId="2CC5C1E3" w14:textId="77777777" w:rsidR="00FB3371" w:rsidRPr="00A41EA1" w:rsidRDefault="00FB3371" w:rsidP="00FB3371">
            <w:pPr>
              <w:rPr>
                <w:rFonts w:cs="Arial"/>
                <w:szCs w:val="20"/>
                <w:lang w:val="en-SG"/>
              </w:rPr>
            </w:pPr>
            <w:r w:rsidRPr="00A41EA1">
              <w:rPr>
                <w:rFonts w:cs="Arial"/>
                <w:szCs w:val="20"/>
                <w:lang w:val="en-SG"/>
              </w:rPr>
              <w:t>System Error</w:t>
            </w:r>
          </w:p>
        </w:tc>
      </w:tr>
    </w:tbl>
    <w:p w14:paraId="143103E4" w14:textId="7ED00B29" w:rsidR="00FB3371" w:rsidRPr="008516DD" w:rsidDel="008516DD" w:rsidRDefault="00FB3371" w:rsidP="00FB3371">
      <w:pPr>
        <w:rPr>
          <w:del w:id="7038" w:author="Mubiyarto Wibisono" w:date="2025-09-05T08:59:00Z" w16du:dateUtc="2025-09-05T01:59:00Z"/>
          <w:rFonts w:ascii="Arial" w:hAnsi="Arial" w:cs="Arial"/>
          <w:sz w:val="28"/>
          <w:szCs w:val="28"/>
          <w:rPrChange w:id="7039" w:author="Mubiyarto Wibisono" w:date="2025-09-05T08:59:00Z" w16du:dateUtc="2025-09-05T01:59:00Z">
            <w:rPr>
              <w:del w:id="7040" w:author="Mubiyarto Wibisono" w:date="2025-09-05T08:59:00Z" w16du:dateUtc="2025-09-05T01:59:00Z"/>
            </w:rPr>
          </w:rPrChange>
        </w:rPr>
      </w:pPr>
      <w:bookmarkStart w:id="7041" w:name="_Toc207957249"/>
      <w:bookmarkStart w:id="7042" w:name="_Toc207961557"/>
      <w:bookmarkEnd w:id="7041"/>
      <w:bookmarkEnd w:id="7042"/>
    </w:p>
    <w:p w14:paraId="376F0F14" w14:textId="0D6FAA79" w:rsidR="00FB3371" w:rsidRPr="008516DD" w:rsidRDefault="003F02AC">
      <w:pPr>
        <w:pStyle w:val="Heading5"/>
        <w:numPr>
          <w:ilvl w:val="0"/>
          <w:numId w:val="79"/>
        </w:numPr>
        <w:ind w:left="993" w:hanging="993"/>
        <w:rPr>
          <w:rFonts w:ascii="Arial" w:hAnsi="Arial" w:cs="Arial"/>
          <w:b/>
          <w:bCs/>
          <w:color w:val="215E99" w:themeColor="text2" w:themeTint="BF"/>
          <w:sz w:val="28"/>
          <w:szCs w:val="28"/>
          <w:rPrChange w:id="7043" w:author="Mubiyarto Wibisono" w:date="2025-09-05T08:59:00Z" w16du:dateUtc="2025-09-05T01:59:00Z">
            <w:rPr>
              <w:rFonts w:ascii="Arial" w:eastAsiaTheme="majorEastAsia" w:hAnsi="Arial" w:cs="Arial"/>
              <w:b/>
              <w:bCs/>
              <w:color w:val="215E99" w:themeColor="text2" w:themeTint="BF"/>
              <w:sz w:val="32"/>
              <w:szCs w:val="32"/>
            </w:rPr>
          </w:rPrChange>
        </w:rPr>
        <w:pPrChange w:id="7044" w:author="Mubiyarto Wibisono" w:date="2025-09-04T14:28:00Z" w16du:dateUtc="2025-09-04T07:28:00Z">
          <w:pPr>
            <w:keepNext/>
            <w:keepLines/>
            <w:numPr>
              <w:ilvl w:val="3"/>
            </w:numPr>
            <w:spacing w:before="80" w:after="40"/>
            <w:ind w:left="993" w:hanging="993"/>
            <w:outlineLvl w:val="3"/>
          </w:pPr>
        </w:pPrChange>
      </w:pPr>
      <w:bookmarkStart w:id="7045" w:name="_Toc205889435"/>
      <w:del w:id="7046" w:author="Mubiyarto Wibisono" w:date="2025-09-04T14:28:00Z" w16du:dateUtc="2025-09-04T07:28:00Z">
        <w:r w:rsidRPr="008516DD" w:rsidDel="00322962">
          <w:rPr>
            <w:rFonts w:ascii="Arial" w:hAnsi="Arial" w:cs="Arial"/>
            <w:b/>
            <w:bCs/>
            <w:color w:val="215E99" w:themeColor="text2" w:themeTint="BF"/>
            <w:sz w:val="28"/>
            <w:szCs w:val="28"/>
            <w:rPrChange w:id="7047" w:author="Mubiyarto Wibisono" w:date="2025-09-05T08:59:00Z" w16du:dateUtc="2025-09-05T01:59:00Z">
              <w:rPr>
                <w:rFonts w:ascii="Arial" w:hAnsi="Arial" w:cs="Arial"/>
                <w:b/>
                <w:bCs/>
                <w:color w:val="215E99" w:themeColor="text2" w:themeTint="BF"/>
                <w:sz w:val="32"/>
                <w:szCs w:val="32"/>
              </w:rPr>
            </w:rPrChange>
          </w:rPr>
          <w:delText xml:space="preserve">2.3.5.2. </w:delText>
        </w:r>
      </w:del>
      <w:bookmarkStart w:id="7048" w:name="_Toc207935747"/>
      <w:bookmarkStart w:id="7049" w:name="_Toc207957250"/>
      <w:bookmarkStart w:id="7050" w:name="_Toc207961558"/>
      <w:proofErr w:type="spellStart"/>
      <w:r w:rsidR="00FB3371" w:rsidRPr="008516DD">
        <w:rPr>
          <w:rFonts w:ascii="Arial" w:hAnsi="Arial" w:cs="Arial"/>
          <w:b/>
          <w:bCs/>
          <w:color w:val="215E99" w:themeColor="text2" w:themeTint="BF"/>
          <w:sz w:val="28"/>
          <w:szCs w:val="28"/>
          <w:rPrChange w:id="7051" w:author="Mubiyarto Wibisono" w:date="2025-09-05T08:59:00Z" w16du:dateUtc="2025-09-05T01:59:00Z">
            <w:rPr>
              <w:rFonts w:ascii="Arial" w:hAnsi="Arial" w:cs="Arial"/>
              <w:b/>
              <w:bCs/>
              <w:color w:val="215E99" w:themeColor="text2" w:themeTint="BF"/>
              <w:sz w:val="32"/>
              <w:szCs w:val="32"/>
            </w:rPr>
          </w:rPrChange>
        </w:rPr>
        <w:t>getAuthResponse</w:t>
      </w:r>
      <w:bookmarkEnd w:id="7045"/>
      <w:bookmarkEnd w:id="7048"/>
      <w:bookmarkEnd w:id="7049"/>
      <w:bookmarkEnd w:id="7050"/>
      <w:proofErr w:type="spellEnd"/>
    </w:p>
    <w:tbl>
      <w:tblPr>
        <w:tblStyle w:val="TableGrid1"/>
        <w:tblW w:w="0" w:type="auto"/>
        <w:tblLook w:val="04A0" w:firstRow="1" w:lastRow="0" w:firstColumn="1" w:lastColumn="0" w:noHBand="0" w:noVBand="1"/>
      </w:tblPr>
      <w:tblGrid>
        <w:gridCol w:w="1728"/>
        <w:gridCol w:w="5574"/>
      </w:tblGrid>
      <w:tr w:rsidR="00FB3371" w:rsidRPr="00A41EA1" w14:paraId="60D2BBE0" w14:textId="77777777" w:rsidTr="00720FE3">
        <w:tc>
          <w:tcPr>
            <w:tcW w:w="0" w:type="auto"/>
            <w:shd w:val="clear" w:color="auto" w:fill="F2F2F2" w:themeFill="background1" w:themeFillShade="F2"/>
            <w:hideMark/>
          </w:tcPr>
          <w:p w14:paraId="3AA25685" w14:textId="77777777" w:rsidR="00FB3371" w:rsidRPr="00A41EA1" w:rsidRDefault="00FB3371" w:rsidP="00FB3371">
            <w:pPr>
              <w:rPr>
                <w:rFonts w:cs="Arial"/>
                <w:b/>
                <w:bCs/>
                <w:szCs w:val="20"/>
                <w:lang w:val="en-SG"/>
              </w:rPr>
            </w:pPr>
            <w:r w:rsidRPr="00A41EA1">
              <w:rPr>
                <w:rFonts w:cs="Arial"/>
                <w:b/>
                <w:bCs/>
                <w:szCs w:val="20"/>
                <w:lang w:val="en-SG"/>
              </w:rPr>
              <w:t>Response Code</w:t>
            </w:r>
          </w:p>
        </w:tc>
        <w:tc>
          <w:tcPr>
            <w:tcW w:w="5574" w:type="dxa"/>
            <w:shd w:val="clear" w:color="auto" w:fill="F2F2F2" w:themeFill="background1" w:themeFillShade="F2"/>
            <w:hideMark/>
          </w:tcPr>
          <w:p w14:paraId="00DE0782" w14:textId="77777777" w:rsidR="00FB3371" w:rsidRPr="00A41EA1" w:rsidRDefault="00FB3371" w:rsidP="00FB3371">
            <w:pPr>
              <w:rPr>
                <w:rFonts w:cs="Arial"/>
                <w:b/>
                <w:bCs/>
                <w:szCs w:val="20"/>
                <w:lang w:val="en-SG"/>
              </w:rPr>
            </w:pPr>
            <w:r w:rsidRPr="00A41EA1">
              <w:rPr>
                <w:rFonts w:cs="Arial"/>
                <w:b/>
                <w:bCs/>
                <w:szCs w:val="20"/>
                <w:lang w:val="en-SG"/>
              </w:rPr>
              <w:t>Response Message</w:t>
            </w:r>
          </w:p>
        </w:tc>
      </w:tr>
      <w:tr w:rsidR="00FB3371" w:rsidRPr="00A41EA1" w14:paraId="3C185E36" w14:textId="77777777" w:rsidTr="00720FE3">
        <w:tc>
          <w:tcPr>
            <w:tcW w:w="0" w:type="auto"/>
            <w:hideMark/>
          </w:tcPr>
          <w:p w14:paraId="0F7E5C51" w14:textId="77777777" w:rsidR="00FB3371" w:rsidRPr="00A41EA1" w:rsidRDefault="00FB3371" w:rsidP="00FB3371">
            <w:pPr>
              <w:rPr>
                <w:rFonts w:cs="Arial"/>
                <w:szCs w:val="20"/>
                <w:lang w:val="en-SG"/>
              </w:rPr>
            </w:pPr>
            <w:r w:rsidRPr="00A41EA1">
              <w:rPr>
                <w:rFonts w:cs="Arial"/>
                <w:szCs w:val="20"/>
                <w:lang w:val="en-SG"/>
              </w:rPr>
              <w:t>SP200</w:t>
            </w:r>
          </w:p>
        </w:tc>
        <w:tc>
          <w:tcPr>
            <w:tcW w:w="5574" w:type="dxa"/>
            <w:hideMark/>
          </w:tcPr>
          <w:p w14:paraId="7DA8497E" w14:textId="77777777" w:rsidR="00FB3371" w:rsidRPr="00A41EA1" w:rsidRDefault="00FB3371" w:rsidP="00FB3371">
            <w:pPr>
              <w:rPr>
                <w:rFonts w:cs="Arial"/>
                <w:szCs w:val="20"/>
                <w:lang w:val="en-SG"/>
              </w:rPr>
            </w:pPr>
            <w:r w:rsidRPr="00A41EA1">
              <w:rPr>
                <w:rFonts w:cs="Arial"/>
                <w:szCs w:val="20"/>
                <w:lang w:val="en-SG"/>
              </w:rPr>
              <w:t>Success</w:t>
            </w:r>
          </w:p>
        </w:tc>
      </w:tr>
      <w:tr w:rsidR="00FB3371" w:rsidRPr="00A41EA1" w14:paraId="05D4BA8B" w14:textId="77777777" w:rsidTr="00720FE3">
        <w:tc>
          <w:tcPr>
            <w:tcW w:w="0" w:type="auto"/>
            <w:hideMark/>
          </w:tcPr>
          <w:p w14:paraId="0DE305C7" w14:textId="77777777" w:rsidR="00FB3371" w:rsidRPr="00A41EA1" w:rsidRDefault="00FB3371" w:rsidP="00FB3371">
            <w:pPr>
              <w:rPr>
                <w:rFonts w:cs="Arial"/>
                <w:szCs w:val="20"/>
                <w:lang w:val="en-SG"/>
              </w:rPr>
            </w:pPr>
            <w:r w:rsidRPr="00A41EA1">
              <w:rPr>
                <w:rFonts w:cs="Arial"/>
                <w:szCs w:val="20"/>
                <w:lang w:val="en-SG"/>
              </w:rPr>
              <w:t>SP300</w:t>
            </w:r>
          </w:p>
        </w:tc>
        <w:tc>
          <w:tcPr>
            <w:tcW w:w="5574" w:type="dxa"/>
            <w:hideMark/>
          </w:tcPr>
          <w:p w14:paraId="596153B2" w14:textId="77777777" w:rsidR="00FB3371" w:rsidRPr="00A41EA1" w:rsidRDefault="00FB3371" w:rsidP="00FB3371">
            <w:pPr>
              <w:rPr>
                <w:rFonts w:cs="Arial"/>
                <w:szCs w:val="20"/>
                <w:lang w:val="en-SG"/>
              </w:rPr>
            </w:pPr>
            <w:r w:rsidRPr="00A41EA1">
              <w:rPr>
                <w:rFonts w:cs="Arial"/>
                <w:szCs w:val="20"/>
                <w:lang w:val="en-SG"/>
              </w:rPr>
              <w:t>Missing required input parameters.</w:t>
            </w:r>
          </w:p>
        </w:tc>
      </w:tr>
      <w:tr w:rsidR="00FB3371" w:rsidRPr="00A41EA1" w14:paraId="6612EA66" w14:textId="77777777" w:rsidTr="00720FE3">
        <w:tc>
          <w:tcPr>
            <w:tcW w:w="0" w:type="auto"/>
            <w:hideMark/>
          </w:tcPr>
          <w:p w14:paraId="4D052908" w14:textId="77777777" w:rsidR="00FB3371" w:rsidRPr="00A41EA1" w:rsidRDefault="00FB3371" w:rsidP="00FB3371">
            <w:pPr>
              <w:rPr>
                <w:rFonts w:cs="Arial"/>
                <w:szCs w:val="20"/>
                <w:lang w:val="en-SG"/>
              </w:rPr>
            </w:pPr>
            <w:r w:rsidRPr="00A41EA1">
              <w:rPr>
                <w:rFonts w:cs="Arial"/>
                <w:szCs w:val="20"/>
                <w:lang w:val="en-SG"/>
              </w:rPr>
              <w:t>SP302</w:t>
            </w:r>
          </w:p>
        </w:tc>
        <w:tc>
          <w:tcPr>
            <w:tcW w:w="5574" w:type="dxa"/>
            <w:hideMark/>
          </w:tcPr>
          <w:p w14:paraId="5A03FD22" w14:textId="77777777" w:rsidR="00FB3371" w:rsidRPr="00A41EA1" w:rsidRDefault="00FB3371" w:rsidP="00FB3371">
            <w:pPr>
              <w:rPr>
                <w:rFonts w:cs="Arial"/>
                <w:szCs w:val="20"/>
                <w:lang w:val="en-SG"/>
              </w:rPr>
            </w:pPr>
            <w:r w:rsidRPr="00A41EA1">
              <w:rPr>
                <w:rFonts w:cs="Arial"/>
                <w:szCs w:val="20"/>
                <w:lang w:val="en-SG"/>
              </w:rPr>
              <w:t>Missing configuration - application Id is not a registered id</w:t>
            </w:r>
          </w:p>
        </w:tc>
      </w:tr>
      <w:tr w:rsidR="00FB3371" w:rsidRPr="00A41EA1" w14:paraId="22B064B9" w14:textId="77777777" w:rsidTr="00720FE3">
        <w:tc>
          <w:tcPr>
            <w:tcW w:w="0" w:type="auto"/>
            <w:hideMark/>
          </w:tcPr>
          <w:p w14:paraId="7EB73E37" w14:textId="77777777" w:rsidR="00FB3371" w:rsidRPr="00A41EA1" w:rsidRDefault="00FB3371" w:rsidP="00FB3371">
            <w:pPr>
              <w:rPr>
                <w:rFonts w:cs="Arial"/>
                <w:szCs w:val="20"/>
                <w:lang w:val="en-SG"/>
              </w:rPr>
            </w:pPr>
            <w:r w:rsidRPr="00A41EA1">
              <w:rPr>
                <w:rFonts w:cs="Arial"/>
                <w:szCs w:val="20"/>
                <w:lang w:val="en-SG"/>
              </w:rPr>
              <w:t>SP304</w:t>
            </w:r>
          </w:p>
        </w:tc>
        <w:tc>
          <w:tcPr>
            <w:tcW w:w="5574" w:type="dxa"/>
            <w:hideMark/>
          </w:tcPr>
          <w:p w14:paraId="56DACB26" w14:textId="77777777" w:rsidR="00FB3371" w:rsidRPr="00A41EA1" w:rsidRDefault="00FB3371" w:rsidP="00FB3371">
            <w:pPr>
              <w:rPr>
                <w:rFonts w:cs="Arial"/>
                <w:szCs w:val="20"/>
                <w:lang w:val="en-SG"/>
              </w:rPr>
            </w:pPr>
            <w:r w:rsidRPr="00A41EA1">
              <w:rPr>
                <w:rFonts w:cs="Arial"/>
                <w:szCs w:val="20"/>
                <w:lang w:val="en-SG"/>
              </w:rPr>
              <w:t>There is no response record for the specified transaction id</w:t>
            </w:r>
          </w:p>
        </w:tc>
      </w:tr>
      <w:tr w:rsidR="00FB3371" w:rsidRPr="00A41EA1" w14:paraId="7BAB9F62" w14:textId="77777777" w:rsidTr="00720FE3">
        <w:tc>
          <w:tcPr>
            <w:tcW w:w="0" w:type="auto"/>
            <w:hideMark/>
          </w:tcPr>
          <w:p w14:paraId="6414C09B" w14:textId="77777777" w:rsidR="00FB3371" w:rsidRPr="00A41EA1" w:rsidRDefault="00FB3371" w:rsidP="00FB3371">
            <w:pPr>
              <w:rPr>
                <w:rFonts w:cs="Arial"/>
                <w:szCs w:val="20"/>
                <w:lang w:val="en-SG"/>
              </w:rPr>
            </w:pPr>
            <w:r w:rsidRPr="00A41EA1">
              <w:rPr>
                <w:rFonts w:cs="Arial"/>
                <w:szCs w:val="20"/>
                <w:lang w:val="en-SG"/>
              </w:rPr>
              <w:t>SP502</w:t>
            </w:r>
          </w:p>
        </w:tc>
        <w:tc>
          <w:tcPr>
            <w:tcW w:w="5574" w:type="dxa"/>
            <w:hideMark/>
          </w:tcPr>
          <w:p w14:paraId="0B2DEB61" w14:textId="77777777" w:rsidR="00FB3371" w:rsidRPr="00A41EA1" w:rsidRDefault="00FB3371" w:rsidP="00FB3371">
            <w:pPr>
              <w:rPr>
                <w:rFonts w:cs="Arial"/>
                <w:szCs w:val="20"/>
                <w:lang w:val="en-SG"/>
              </w:rPr>
            </w:pPr>
            <w:r w:rsidRPr="00A41EA1">
              <w:rPr>
                <w:rFonts w:cs="Arial"/>
                <w:szCs w:val="20"/>
                <w:lang w:val="en-SG"/>
              </w:rPr>
              <w:t>System Error</w:t>
            </w:r>
          </w:p>
        </w:tc>
      </w:tr>
    </w:tbl>
    <w:p w14:paraId="7D8B2F45" w14:textId="04D4B28C" w:rsidR="00FB3371" w:rsidRPr="008516DD" w:rsidRDefault="003F02AC" w:rsidP="00322962">
      <w:pPr>
        <w:pStyle w:val="Heading3"/>
        <w:numPr>
          <w:ilvl w:val="0"/>
          <w:numId w:val="72"/>
        </w:numPr>
        <w:ind w:left="426" w:hanging="426"/>
        <w:rPr>
          <w:ins w:id="7052" w:author="Mubiyarto Wibisono" w:date="2025-09-04T14:28:00Z" w16du:dateUtc="2025-09-04T07:28:00Z"/>
          <w:rFonts w:cs="Arial"/>
          <w:b/>
          <w:bCs/>
          <w:color w:val="215E99" w:themeColor="text2" w:themeTint="BF"/>
        </w:rPr>
      </w:pPr>
      <w:bookmarkStart w:id="7053" w:name="_Toc205888892"/>
      <w:bookmarkStart w:id="7054" w:name="_Toc205889327"/>
      <w:bookmarkStart w:id="7055" w:name="_Toc205889436"/>
      <w:bookmarkStart w:id="7056" w:name="_Toc206576674"/>
      <w:bookmarkStart w:id="7057" w:name="_Toc206577208"/>
      <w:del w:id="7058" w:author="Mubiyarto Wibisono" w:date="2025-09-04T14:28:00Z" w16du:dateUtc="2025-09-04T07:28:00Z">
        <w:r w:rsidRPr="00A41EA1" w:rsidDel="00322962">
          <w:rPr>
            <w:rFonts w:cs="Arial"/>
            <w:b/>
            <w:bCs/>
            <w:color w:val="215E99" w:themeColor="text2" w:themeTint="BF"/>
            <w:sz w:val="20"/>
            <w:szCs w:val="20"/>
            <w:rPrChange w:id="7059" w:author="Mubiyarto Wibisono" w:date="2025-09-05T08:31:00Z" w16du:dateUtc="2025-09-05T01:31:00Z">
              <w:rPr>
                <w:rFonts w:cs="Arial"/>
                <w:b/>
                <w:bCs/>
                <w:color w:val="215E99" w:themeColor="text2" w:themeTint="BF"/>
                <w:sz w:val="32"/>
                <w:szCs w:val="32"/>
              </w:rPr>
            </w:rPrChange>
          </w:rPr>
          <w:lastRenderedPageBreak/>
          <w:delText xml:space="preserve">2.4. </w:delText>
        </w:r>
      </w:del>
      <w:ins w:id="7060" w:author="Mubiyarto Wibisono" w:date="2025-09-04T14:28:00Z" w16du:dateUtc="2025-09-04T07:28:00Z">
        <w:r w:rsidR="00322962" w:rsidRPr="00A41EA1">
          <w:rPr>
            <w:rFonts w:cs="Arial"/>
            <w:b/>
            <w:bCs/>
            <w:color w:val="215E99" w:themeColor="text2" w:themeTint="BF"/>
            <w:sz w:val="20"/>
            <w:szCs w:val="20"/>
            <w:rPrChange w:id="7061" w:author="Mubiyarto Wibisono" w:date="2025-09-05T08:31:00Z" w16du:dateUtc="2025-09-05T01:31:00Z">
              <w:rPr>
                <w:rFonts w:cs="Arial"/>
                <w:b/>
                <w:bCs/>
                <w:color w:val="215E99" w:themeColor="text2" w:themeTint="BF"/>
              </w:rPr>
            </w:rPrChange>
          </w:rPr>
          <w:t xml:space="preserve"> </w:t>
        </w:r>
      </w:ins>
      <w:bookmarkStart w:id="7062" w:name="_Toc207935748"/>
      <w:bookmarkStart w:id="7063" w:name="_Toc207957251"/>
      <w:bookmarkStart w:id="7064" w:name="_Toc207961559"/>
      <w:del w:id="7065" w:author="Mubiyarto Wibisono" w:date="2025-09-23T20:41:00Z" w16du:dateUtc="2025-09-23T13:41:00Z">
        <w:r w:rsidR="00FB3371" w:rsidRPr="008516DD" w:rsidDel="00430B00">
          <w:rPr>
            <w:rFonts w:cs="Arial"/>
            <w:b/>
            <w:bCs/>
            <w:color w:val="215E99" w:themeColor="text2" w:themeTint="BF"/>
            <w:rPrChange w:id="7066" w:author="Mubiyarto Wibisono" w:date="2025-09-05T08:59:00Z" w16du:dateUtc="2025-09-05T01:59:00Z">
              <w:rPr>
                <w:rFonts w:cs="Arial"/>
                <w:b/>
                <w:bCs/>
                <w:color w:val="215E99" w:themeColor="text2" w:themeTint="BF"/>
                <w:sz w:val="32"/>
                <w:szCs w:val="32"/>
              </w:rPr>
            </w:rPrChange>
          </w:rPr>
          <w:delText>Payment Matrix</w:delText>
        </w:r>
      </w:del>
      <w:bookmarkEnd w:id="7053"/>
      <w:bookmarkEnd w:id="7054"/>
      <w:bookmarkEnd w:id="7055"/>
      <w:bookmarkEnd w:id="7056"/>
      <w:bookmarkEnd w:id="7057"/>
      <w:bookmarkEnd w:id="7062"/>
      <w:bookmarkEnd w:id="7063"/>
      <w:bookmarkEnd w:id="7064"/>
      <w:ins w:id="7067" w:author="Mubiyarto Wibisono" w:date="2025-09-23T20:41:00Z" w16du:dateUtc="2025-09-23T13:41:00Z">
        <w:r w:rsidR="00430B00">
          <w:rPr>
            <w:rFonts w:cs="Arial"/>
            <w:b/>
            <w:bCs/>
            <w:color w:val="215E99" w:themeColor="text2" w:themeTint="BF"/>
          </w:rPr>
          <w:t xml:space="preserve">Preset </w:t>
        </w:r>
        <w:proofErr w:type="spellStart"/>
        <w:r w:rsidR="00430B00">
          <w:rPr>
            <w:rFonts w:cs="Arial"/>
            <w:b/>
            <w:bCs/>
            <w:color w:val="215E99" w:themeColor="text2" w:themeTint="BF"/>
          </w:rPr>
          <w:t>eservice_message_code</w:t>
        </w:r>
      </w:ins>
      <w:proofErr w:type="spellEnd"/>
    </w:p>
    <w:p w14:paraId="1AD353B0" w14:textId="1C91381B" w:rsidR="00322962" w:rsidRPr="008516DD" w:rsidRDefault="00322962">
      <w:pPr>
        <w:pStyle w:val="Heading4"/>
        <w:numPr>
          <w:ilvl w:val="0"/>
          <w:numId w:val="80"/>
        </w:numPr>
        <w:ind w:hanging="720"/>
        <w:rPr>
          <w:rFonts w:ascii="Arial" w:hAnsi="Arial" w:cs="Arial"/>
          <w:b/>
          <w:bCs/>
          <w:color w:val="215E99" w:themeColor="text2" w:themeTint="BF"/>
          <w:sz w:val="28"/>
          <w:szCs w:val="28"/>
          <w:rPrChange w:id="7068" w:author="Mubiyarto Wibisono" w:date="2025-09-05T08:59:00Z" w16du:dateUtc="2025-09-05T01:59:00Z">
            <w:rPr>
              <w:rFonts w:ascii="Arial" w:eastAsiaTheme="majorEastAsia" w:hAnsi="Arial" w:cs="Arial"/>
              <w:b/>
              <w:bCs/>
              <w:color w:val="215E99" w:themeColor="text2" w:themeTint="BF"/>
              <w:sz w:val="32"/>
              <w:szCs w:val="32"/>
            </w:rPr>
          </w:rPrChange>
        </w:rPr>
        <w:pPrChange w:id="7069" w:author="Mubiyarto Wibisono" w:date="2025-09-04T14:29:00Z" w16du:dateUtc="2025-09-04T07:29:00Z">
          <w:pPr>
            <w:keepNext/>
            <w:keepLines/>
            <w:numPr>
              <w:ilvl w:val="1"/>
            </w:numPr>
            <w:spacing w:before="160" w:after="80"/>
            <w:ind w:left="709" w:hanging="720"/>
            <w:outlineLvl w:val="1"/>
          </w:pPr>
        </w:pPrChange>
      </w:pPr>
      <w:bookmarkStart w:id="7070" w:name="_Toc207935749"/>
      <w:bookmarkStart w:id="7071" w:name="_Toc207957252"/>
      <w:bookmarkStart w:id="7072" w:name="_Toc207961560"/>
      <w:ins w:id="7073" w:author="Mubiyarto Wibisono" w:date="2025-09-04T14:29:00Z" w16du:dateUtc="2025-09-04T07:29:00Z">
        <w:r w:rsidRPr="008516DD">
          <w:rPr>
            <w:rFonts w:ascii="Arial" w:hAnsi="Arial" w:cs="Arial"/>
            <w:b/>
            <w:bCs/>
            <w:i w:val="0"/>
            <w:iCs w:val="0"/>
            <w:color w:val="215E99" w:themeColor="text2" w:themeTint="BF"/>
            <w:sz w:val="28"/>
            <w:szCs w:val="28"/>
            <w:rPrChange w:id="7074" w:author="Mubiyarto Wibisono" w:date="2025-09-05T08:59:00Z" w16du:dateUtc="2025-09-05T01:59:00Z">
              <w:rPr>
                <w:i/>
                <w:iCs/>
              </w:rPr>
            </w:rPrChange>
          </w:rPr>
          <w:t>Diagram Flow Image</w:t>
        </w:r>
      </w:ins>
      <w:bookmarkEnd w:id="7070"/>
      <w:bookmarkEnd w:id="7071"/>
      <w:bookmarkEnd w:id="7072"/>
    </w:p>
    <w:p w14:paraId="5FA177FB" w14:textId="4765CD28" w:rsidR="00FB3371" w:rsidRPr="00A41EA1" w:rsidRDefault="00ED7F9B" w:rsidP="00FB3371">
      <w:pPr>
        <w:rPr>
          <w:rFonts w:ascii="Arial" w:hAnsi="Arial" w:cs="Arial"/>
          <w:sz w:val="20"/>
          <w:szCs w:val="20"/>
          <w:rPrChange w:id="7075" w:author="Mubiyarto Wibisono" w:date="2025-09-05T08:31:00Z" w16du:dateUtc="2025-09-05T01:31:00Z">
            <w:rPr/>
          </w:rPrChange>
        </w:rPr>
      </w:pPr>
      <w:r>
        <w:rPr>
          <w:noProof/>
        </w:rPr>
        <w:drawing>
          <wp:inline distT="0" distB="0" distL="0" distR="0" wp14:anchorId="7F01F33E" wp14:editId="4594CA07">
            <wp:extent cx="5295900" cy="3604154"/>
            <wp:effectExtent l="0" t="0" r="0" b="0"/>
            <wp:docPr id="296409851"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09851" name="Picture 6" descr="A screenshot of a diagra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98406" cy="3605859"/>
                    </a:xfrm>
                    <a:prstGeom prst="rect">
                      <a:avLst/>
                    </a:prstGeom>
                    <a:noFill/>
                    <a:ln>
                      <a:noFill/>
                    </a:ln>
                  </pic:spPr>
                </pic:pic>
              </a:graphicData>
            </a:graphic>
          </wp:inline>
        </w:drawing>
      </w:r>
    </w:p>
    <w:p w14:paraId="5084CA26" w14:textId="77777777" w:rsidR="00FB3371" w:rsidRPr="00A41EA1" w:rsidRDefault="00FB3371" w:rsidP="00FB3371">
      <w:pPr>
        <w:rPr>
          <w:rFonts w:ascii="Arial" w:hAnsi="Arial" w:cs="Arial"/>
          <w:sz w:val="20"/>
          <w:szCs w:val="20"/>
        </w:rPr>
      </w:pPr>
      <w:r w:rsidRPr="00A41EA1">
        <w:rPr>
          <w:rFonts w:ascii="Arial" w:hAnsi="Arial" w:cs="Arial"/>
          <w:sz w:val="20"/>
          <w:szCs w:val="20"/>
        </w:rPr>
        <w:t>NOTE: Due to page size limit, the full-sized image is appended.</w:t>
      </w:r>
    </w:p>
    <w:p w14:paraId="114BF836" w14:textId="52CC5E52" w:rsidR="00FB3371" w:rsidRPr="00A41EA1" w:rsidRDefault="00ED7F9B" w:rsidP="00FB3371">
      <w:pPr>
        <w:rPr>
          <w:rFonts w:ascii="Arial" w:hAnsi="Arial" w:cs="Arial"/>
          <w:sz w:val="20"/>
          <w:szCs w:val="20"/>
          <w:rPrChange w:id="7076" w:author="Mubiyarto Wibisono" w:date="2025-09-05T08:31:00Z" w16du:dateUtc="2025-09-05T01:31:00Z">
            <w:rPr/>
          </w:rPrChange>
        </w:rPr>
      </w:pPr>
      <w:r>
        <w:rPr>
          <w:rFonts w:ascii="Arial" w:hAnsi="Arial" w:cs="Arial"/>
          <w:sz w:val="20"/>
          <w:szCs w:val="20"/>
        </w:rPr>
        <w:object w:dxaOrig="1535" w:dyaOrig="993" w14:anchorId="054B3FE4">
          <v:shape id="_x0000_i1034" type="#_x0000_t75" style="width:79pt;height:50.5pt" o:ole="">
            <v:imagedata r:id="rId44" o:title=""/>
          </v:shape>
          <o:OLEObject Type="Embed" ProgID="Package" ShapeID="_x0000_i1034" DrawAspect="Icon" ObjectID="_1827411912" r:id="rId45"/>
        </w:object>
      </w:r>
    </w:p>
    <w:tbl>
      <w:tblPr>
        <w:tblStyle w:val="TableGrid1"/>
        <w:tblW w:w="9008" w:type="dxa"/>
        <w:tblLook w:val="04A0" w:firstRow="1" w:lastRow="0" w:firstColumn="1" w:lastColumn="0" w:noHBand="0" w:noVBand="1"/>
        <w:tblPrChange w:id="7077" w:author="Mubiyarto Wibisono" w:date="2025-09-05T09:00:00Z" w16du:dateUtc="2025-09-05T02:00:00Z">
          <w:tblPr>
            <w:tblStyle w:val="TableGrid1"/>
            <w:tblW w:w="0" w:type="auto"/>
            <w:tblLook w:val="04A0" w:firstRow="1" w:lastRow="0" w:firstColumn="1" w:lastColumn="0" w:noHBand="0" w:noVBand="1"/>
          </w:tblPr>
        </w:tblPrChange>
      </w:tblPr>
      <w:tblGrid>
        <w:gridCol w:w="2979"/>
        <w:gridCol w:w="2590"/>
        <w:gridCol w:w="98"/>
        <w:gridCol w:w="3341"/>
        <w:tblGridChange w:id="7078">
          <w:tblGrid>
            <w:gridCol w:w="1028"/>
            <w:gridCol w:w="1522"/>
            <w:gridCol w:w="1"/>
            <w:gridCol w:w="185"/>
            <w:gridCol w:w="243"/>
            <w:gridCol w:w="1686"/>
            <w:gridCol w:w="203"/>
            <w:gridCol w:w="127"/>
            <w:gridCol w:w="37"/>
            <w:gridCol w:w="635"/>
            <w:gridCol w:w="196"/>
            <w:gridCol w:w="3145"/>
            <w:gridCol w:w="342"/>
            <w:gridCol w:w="1"/>
          </w:tblGrid>
        </w:tblGridChange>
      </w:tblGrid>
      <w:tr w:rsidR="00EA643D" w:rsidRPr="0049066A" w14:paraId="71A5546E" w14:textId="77777777" w:rsidTr="00F41423">
        <w:trPr>
          <w:trPrChange w:id="7079" w:author="Mubiyarto Wibisono" w:date="2025-09-05T09:00:00Z" w16du:dateUtc="2025-09-05T02:00:00Z">
            <w:trPr>
              <w:gridAfter w:val="0"/>
            </w:trPr>
          </w:trPrChange>
        </w:trPr>
        <w:tc>
          <w:tcPr>
            <w:tcW w:w="2979" w:type="dxa"/>
            <w:shd w:val="clear" w:color="auto" w:fill="F2F2F2" w:themeFill="background1" w:themeFillShade="F2"/>
            <w:hideMark/>
            <w:tcPrChange w:id="7080" w:author="Mubiyarto Wibisono" w:date="2025-09-05T09:00:00Z" w16du:dateUtc="2025-09-05T02:00:00Z">
              <w:tcPr>
                <w:tcW w:w="0" w:type="auto"/>
                <w:gridSpan w:val="4"/>
                <w:shd w:val="clear" w:color="auto" w:fill="F2F2F2" w:themeFill="background1" w:themeFillShade="F2"/>
                <w:hideMark/>
              </w:tcPr>
            </w:tcPrChange>
          </w:tcPr>
          <w:p w14:paraId="2A7DF261" w14:textId="77777777" w:rsidR="00FB3371" w:rsidRPr="0049066A" w:rsidRDefault="00FB3371" w:rsidP="00FB3371">
            <w:pPr>
              <w:rPr>
                <w:rFonts w:cs="Arial"/>
                <w:b/>
                <w:bCs/>
                <w:szCs w:val="20"/>
                <w:lang w:val="en-SG"/>
              </w:rPr>
            </w:pPr>
            <w:r w:rsidRPr="0049066A">
              <w:rPr>
                <w:rFonts w:cs="Arial"/>
                <w:b/>
                <w:bCs/>
                <w:szCs w:val="20"/>
                <w:lang w:val="en-SG"/>
              </w:rPr>
              <w:t>Step</w:t>
            </w:r>
          </w:p>
        </w:tc>
        <w:tc>
          <w:tcPr>
            <w:tcW w:w="2688" w:type="dxa"/>
            <w:gridSpan w:val="2"/>
            <w:shd w:val="clear" w:color="auto" w:fill="F2F2F2" w:themeFill="background1" w:themeFillShade="F2"/>
            <w:hideMark/>
            <w:tcPrChange w:id="7081" w:author="Mubiyarto Wibisono" w:date="2025-09-05T09:00:00Z" w16du:dateUtc="2025-09-05T02:00:00Z">
              <w:tcPr>
                <w:tcW w:w="0" w:type="auto"/>
                <w:gridSpan w:val="2"/>
                <w:shd w:val="clear" w:color="auto" w:fill="F2F2F2" w:themeFill="background1" w:themeFillShade="F2"/>
                <w:hideMark/>
              </w:tcPr>
            </w:tcPrChange>
          </w:tcPr>
          <w:p w14:paraId="3CC84702" w14:textId="77777777" w:rsidR="00FB3371" w:rsidRPr="0049066A" w:rsidRDefault="00FB3371" w:rsidP="00FB3371">
            <w:pPr>
              <w:rPr>
                <w:rFonts w:cs="Arial"/>
                <w:b/>
                <w:bCs/>
                <w:szCs w:val="20"/>
                <w:lang w:val="en-SG"/>
              </w:rPr>
            </w:pPr>
            <w:r w:rsidRPr="0049066A">
              <w:rPr>
                <w:rFonts w:cs="Arial"/>
                <w:b/>
                <w:bCs/>
                <w:szCs w:val="20"/>
                <w:lang w:val="en-SG"/>
              </w:rPr>
              <w:t>Definition</w:t>
            </w:r>
          </w:p>
        </w:tc>
        <w:tc>
          <w:tcPr>
            <w:tcW w:w="3341" w:type="dxa"/>
            <w:shd w:val="clear" w:color="auto" w:fill="F2F2F2" w:themeFill="background1" w:themeFillShade="F2"/>
            <w:hideMark/>
            <w:tcPrChange w:id="7082" w:author="Mubiyarto Wibisono" w:date="2025-09-05T09:00:00Z" w16du:dateUtc="2025-09-05T02:00:00Z">
              <w:tcPr>
                <w:tcW w:w="0" w:type="auto"/>
                <w:gridSpan w:val="7"/>
                <w:shd w:val="clear" w:color="auto" w:fill="F2F2F2" w:themeFill="background1" w:themeFillShade="F2"/>
                <w:hideMark/>
              </w:tcPr>
            </w:tcPrChange>
          </w:tcPr>
          <w:p w14:paraId="6A58F469" w14:textId="77777777" w:rsidR="00FB3371" w:rsidRPr="0049066A" w:rsidRDefault="00FB3371" w:rsidP="00FB3371">
            <w:pPr>
              <w:rPr>
                <w:rFonts w:cs="Arial"/>
                <w:b/>
                <w:bCs/>
                <w:szCs w:val="20"/>
                <w:lang w:val="en-SG"/>
              </w:rPr>
            </w:pPr>
            <w:r w:rsidRPr="0049066A">
              <w:rPr>
                <w:rFonts w:cs="Arial"/>
                <w:b/>
                <w:bCs/>
                <w:szCs w:val="20"/>
                <w:lang w:val="en-SG"/>
              </w:rPr>
              <w:t>Brief Description</w:t>
            </w:r>
          </w:p>
        </w:tc>
      </w:tr>
      <w:tr w:rsidR="000F200D" w:rsidRPr="0049066A" w14:paraId="2B51F9A9" w14:textId="77777777" w:rsidTr="00F41423">
        <w:tblPrEx>
          <w:tblPrExChange w:id="7083" w:author="Mubiyarto Wibisono" w:date="2025-09-23T21:00:00Z" w16du:dateUtc="2025-09-23T14:00:00Z">
            <w:tblPrEx>
              <w:tblW w:w="9351" w:type="dxa"/>
            </w:tblPrEx>
          </w:tblPrExChange>
        </w:tblPrEx>
        <w:trPr>
          <w:ins w:id="7084" w:author="Mubiyarto Wibisono" w:date="2025-09-23T20:59:00Z"/>
        </w:trPr>
        <w:tc>
          <w:tcPr>
            <w:tcW w:w="9008" w:type="dxa"/>
            <w:gridSpan w:val="4"/>
            <w:shd w:val="clear" w:color="auto" w:fill="FFFFFF" w:themeFill="background1"/>
            <w:vAlign w:val="center"/>
            <w:tcPrChange w:id="7085" w:author="Mubiyarto Wibisono" w:date="2025-09-23T21:00:00Z" w16du:dateUtc="2025-09-23T14:00:00Z">
              <w:tcPr>
                <w:tcW w:w="0" w:type="auto"/>
                <w:gridSpan w:val="14"/>
                <w:shd w:val="clear" w:color="auto" w:fill="F2F2F2" w:themeFill="background1" w:themeFillShade="F2"/>
              </w:tcPr>
            </w:tcPrChange>
          </w:tcPr>
          <w:p w14:paraId="5229DEB7" w14:textId="7622A5B4" w:rsidR="000F200D" w:rsidRPr="0049066A" w:rsidRDefault="00133B80">
            <w:pPr>
              <w:jc w:val="center"/>
              <w:rPr>
                <w:ins w:id="7086" w:author="Mubiyarto Wibisono" w:date="2025-09-23T20:59:00Z" w16du:dateUtc="2025-09-23T13:59:00Z"/>
                <w:rFonts w:cs="Arial"/>
                <w:b/>
                <w:bCs/>
                <w:szCs w:val="20"/>
                <w:lang w:val="en-SG"/>
              </w:rPr>
              <w:pPrChange w:id="7087" w:author="Mubiyarto Wibisono" w:date="2025-09-23T21:00:00Z" w16du:dateUtc="2025-09-23T14:00:00Z">
                <w:pPr/>
              </w:pPrChange>
            </w:pPr>
            <w:commentRangeStart w:id="7088"/>
            <w:commentRangeStart w:id="7089"/>
            <w:ins w:id="7090" w:author="Mubiyarto Wibisono" w:date="2025-09-23T21:00:00Z" w16du:dateUtc="2025-09-23T14:00:00Z">
              <w:r w:rsidRPr="0049066A">
                <w:rPr>
                  <w:rFonts w:cs="Arial"/>
                  <w:b/>
                  <w:bCs/>
                  <w:szCs w:val="20"/>
                  <w:lang w:val="en-SG"/>
                </w:rPr>
                <w:t xml:space="preserve">Create </w:t>
              </w:r>
            </w:ins>
            <w:commentRangeEnd w:id="7088"/>
            <w:r w:rsidR="00490CE4" w:rsidRPr="0049066A">
              <w:rPr>
                <w:rStyle w:val="CommentReference"/>
                <w:rFonts w:eastAsia="Times New Roman" w:cs="Arial"/>
                <w:kern w:val="0"/>
                <w:sz w:val="20"/>
                <w:szCs w:val="20"/>
                <w:lang w:val="en-ID" w:bidi="my-MM"/>
                <w14:ligatures w14:val="none"/>
              </w:rPr>
              <w:commentReference w:id="7088"/>
            </w:r>
            <w:commentRangeEnd w:id="7089"/>
            <w:r w:rsidR="00CE6959" w:rsidRPr="0049066A">
              <w:rPr>
                <w:rStyle w:val="CommentReference"/>
                <w:rFonts w:eastAsia="Times New Roman" w:cs="Arial"/>
                <w:kern w:val="0"/>
                <w:sz w:val="20"/>
                <w:szCs w:val="20"/>
                <w:lang w:val="en-ID" w:bidi="my-MM"/>
                <w14:ligatures w14:val="none"/>
              </w:rPr>
              <w:commentReference w:id="7089"/>
            </w:r>
            <w:ins w:id="7091" w:author="Mubiyarto Wibisono" w:date="2025-09-23T21:00:00Z" w16du:dateUtc="2025-09-23T14:00:00Z">
              <w:r w:rsidRPr="0049066A">
                <w:rPr>
                  <w:rFonts w:cs="Arial"/>
                  <w:b/>
                  <w:bCs/>
                  <w:szCs w:val="20"/>
                  <w:lang w:val="en-SG"/>
                </w:rPr>
                <w:t>Notice Type O and E</w:t>
              </w:r>
            </w:ins>
          </w:p>
        </w:tc>
      </w:tr>
      <w:tr w:rsidR="00EA643D" w:rsidRPr="0049066A" w:rsidDel="00800ACE" w14:paraId="6EA7127B" w14:textId="77777777" w:rsidTr="00F41423">
        <w:trPr>
          <w:del w:id="7092" w:author="Ahmad Rafif" w:date="2025-08-26T13:43:00Z"/>
          <w:trPrChange w:id="7093" w:author="Mubiyarto Wibisono" w:date="2025-09-05T09:00:00Z" w16du:dateUtc="2025-09-05T02:00:00Z">
            <w:trPr>
              <w:gridAfter w:val="0"/>
              <w:wAfter w:w="3403" w:type="dxa"/>
            </w:trPr>
          </w:trPrChange>
        </w:trPr>
        <w:tc>
          <w:tcPr>
            <w:tcW w:w="2979" w:type="dxa"/>
            <w:hideMark/>
            <w:tcPrChange w:id="7094" w:author="Mubiyarto Wibisono" w:date="2025-09-05T09:00:00Z" w16du:dateUtc="2025-09-05T02:00:00Z">
              <w:tcPr>
                <w:tcW w:w="0" w:type="auto"/>
                <w:hideMark/>
              </w:tcPr>
            </w:tcPrChange>
          </w:tcPr>
          <w:p w14:paraId="6EA4FC90" w14:textId="2F42290F" w:rsidR="00FB3371" w:rsidRPr="0049066A" w:rsidDel="00800ACE" w:rsidRDefault="00FB3371" w:rsidP="00FB3371">
            <w:pPr>
              <w:rPr>
                <w:del w:id="7095" w:author="Ahmad Rafif" w:date="2025-08-26T13:43:00Z" w16du:dateUtc="2025-08-26T06:43:00Z"/>
                <w:rFonts w:cs="Arial"/>
                <w:szCs w:val="20"/>
                <w:lang w:val="en-SG"/>
              </w:rPr>
            </w:pPr>
            <w:del w:id="7096" w:author="Ahmad Rafif" w:date="2025-08-26T13:43:00Z" w16du:dateUtc="2025-08-26T06:43:00Z">
              <w:r w:rsidRPr="0049066A" w:rsidDel="00800ACE">
                <w:rPr>
                  <w:rFonts w:cs="Arial"/>
                  <w:szCs w:val="20"/>
                  <w:lang w:val="en-SG"/>
                </w:rPr>
                <w:delText>Login</w:delText>
              </w:r>
            </w:del>
          </w:p>
        </w:tc>
        <w:tc>
          <w:tcPr>
            <w:tcW w:w="2590" w:type="dxa"/>
            <w:hideMark/>
            <w:tcPrChange w:id="7097" w:author="Mubiyarto Wibisono" w:date="2025-09-05T09:00:00Z" w16du:dateUtc="2025-09-05T02:00:00Z">
              <w:tcPr>
                <w:tcW w:w="0" w:type="auto"/>
                <w:gridSpan w:val="3"/>
                <w:hideMark/>
              </w:tcPr>
            </w:tcPrChange>
          </w:tcPr>
          <w:p w14:paraId="4A7A2336" w14:textId="348770D4" w:rsidR="00FB3371" w:rsidRPr="0049066A" w:rsidDel="00800ACE" w:rsidRDefault="00FB3371" w:rsidP="00FB3371">
            <w:pPr>
              <w:rPr>
                <w:del w:id="7098" w:author="Ahmad Rafif" w:date="2025-08-26T13:43:00Z" w16du:dateUtc="2025-08-26T06:43:00Z"/>
                <w:rFonts w:cs="Arial"/>
                <w:szCs w:val="20"/>
                <w:lang w:val="en-SG"/>
              </w:rPr>
            </w:pPr>
            <w:del w:id="7099" w:author="Ahmad Rafif" w:date="2025-08-26T13:43:00Z" w16du:dateUtc="2025-08-26T06:43:00Z">
              <w:r w:rsidRPr="0049066A" w:rsidDel="00800ACE">
                <w:rPr>
                  <w:rFonts w:cs="Arial"/>
                  <w:szCs w:val="20"/>
                  <w:lang w:val="en-SG"/>
                </w:rPr>
                <w:delText>singpass / corppass</w:delText>
              </w:r>
            </w:del>
          </w:p>
        </w:tc>
        <w:tc>
          <w:tcPr>
            <w:tcW w:w="3439" w:type="dxa"/>
            <w:gridSpan w:val="2"/>
            <w:hideMark/>
            <w:tcPrChange w:id="7100" w:author="Mubiyarto Wibisono" w:date="2025-09-05T09:00:00Z" w16du:dateUtc="2025-09-05T02:00:00Z">
              <w:tcPr>
                <w:tcW w:w="0" w:type="auto"/>
                <w:gridSpan w:val="7"/>
                <w:hideMark/>
              </w:tcPr>
            </w:tcPrChange>
          </w:tcPr>
          <w:p w14:paraId="4AA5B50B" w14:textId="62BBFD50" w:rsidR="00FB3371" w:rsidRPr="0049066A" w:rsidDel="00800ACE" w:rsidRDefault="00FB3371" w:rsidP="00FB3371">
            <w:pPr>
              <w:rPr>
                <w:del w:id="7101" w:author="Ahmad Rafif" w:date="2025-08-26T13:43:00Z" w16du:dateUtc="2025-08-26T06:43:00Z"/>
                <w:rFonts w:cs="Arial"/>
                <w:szCs w:val="20"/>
                <w:lang w:val="en-SG"/>
              </w:rPr>
            </w:pPr>
            <w:del w:id="7102" w:author="Ahmad Rafif" w:date="2025-08-26T13:43:00Z" w16du:dateUtc="2025-08-26T06:43:00Z">
              <w:r w:rsidRPr="0049066A" w:rsidDel="00800ACE">
                <w:rPr>
                  <w:rFonts w:cs="Arial"/>
                  <w:szCs w:val="20"/>
                  <w:lang w:val="en-SG"/>
                </w:rPr>
                <w:delText>Pre-condition: Refer to Section 2.3.</w:delText>
              </w:r>
            </w:del>
          </w:p>
        </w:tc>
      </w:tr>
      <w:tr w:rsidR="00DA0468" w:rsidRPr="0049066A" w14:paraId="5810BD9A" w14:textId="77777777" w:rsidTr="00F41423">
        <w:trPr>
          <w:trPrChange w:id="7103" w:author="Mubiyarto Wibisono" w:date="2025-09-23T21:01:00Z" w16du:dateUtc="2025-09-23T14:01:00Z">
            <w:trPr>
              <w:gridAfter w:val="0"/>
            </w:trPr>
          </w:trPrChange>
        </w:trPr>
        <w:tc>
          <w:tcPr>
            <w:tcW w:w="2979" w:type="dxa"/>
            <w:vAlign w:val="center"/>
            <w:hideMark/>
            <w:tcPrChange w:id="7104" w:author="Mubiyarto Wibisono" w:date="2025-09-23T21:01:00Z" w16du:dateUtc="2025-09-23T14:01:00Z">
              <w:tcPr>
                <w:tcW w:w="0" w:type="auto"/>
                <w:gridSpan w:val="4"/>
                <w:hideMark/>
              </w:tcPr>
            </w:tcPrChange>
          </w:tcPr>
          <w:p w14:paraId="15C4AF5F" w14:textId="4E58D6C1" w:rsidR="00DA0468" w:rsidRPr="0049066A" w:rsidRDefault="00DA0468" w:rsidP="00DA0468">
            <w:pPr>
              <w:rPr>
                <w:rFonts w:cs="Arial"/>
                <w:szCs w:val="20"/>
                <w:lang w:val="en-SG"/>
              </w:rPr>
            </w:pPr>
            <w:ins w:id="7105" w:author="Mubiyarto Wibisono" w:date="2025-09-23T21:01:00Z" w16du:dateUtc="2025-09-23T14:01:00Z">
              <w:r w:rsidRPr="0049066A">
                <w:rPr>
                  <w:rFonts w:ascii="Times New Roman" w:hAnsi="Times New Roman" w:cs="Arial"/>
                  <w:color w:val="000000"/>
                  <w:sz w:val="24"/>
                  <w:szCs w:val="20"/>
                  <w:rPrChange w:id="7106" w:author="Mubiyarto Wibisono" w:date="2025-09-23T21:01:00Z" w16du:dateUtc="2025-09-23T14:01:00Z">
                    <w:rPr>
                      <w:rFonts w:ascii="Calibri" w:hAnsi="Calibri" w:cs="Calibri"/>
                      <w:color w:val="000000"/>
                      <w:sz w:val="22"/>
                      <w:szCs w:val="22"/>
                    </w:rPr>
                  </w:rPrChange>
                </w:rPr>
                <w:t>Create notice</w:t>
              </w:r>
            </w:ins>
            <w:del w:id="7107" w:author="Mubiyarto Wibisono" w:date="2025-09-23T21:01:00Z" w16du:dateUtc="2025-09-23T14:01:00Z">
              <w:r w:rsidRPr="0049066A" w:rsidDel="00C60642">
                <w:rPr>
                  <w:rFonts w:cs="Arial"/>
                  <w:szCs w:val="20"/>
                  <w:lang w:val="en-SG"/>
                </w:rPr>
                <w:delText>search outstanding notices</w:delText>
              </w:r>
            </w:del>
          </w:p>
        </w:tc>
        <w:tc>
          <w:tcPr>
            <w:tcW w:w="2688" w:type="dxa"/>
            <w:gridSpan w:val="2"/>
            <w:vAlign w:val="center"/>
            <w:hideMark/>
            <w:tcPrChange w:id="7108" w:author="Mubiyarto Wibisono" w:date="2025-09-23T21:01:00Z" w16du:dateUtc="2025-09-23T14:01:00Z">
              <w:tcPr>
                <w:tcW w:w="0" w:type="auto"/>
                <w:gridSpan w:val="2"/>
                <w:hideMark/>
              </w:tcPr>
            </w:tcPrChange>
          </w:tcPr>
          <w:p w14:paraId="35888FF3" w14:textId="72E0BC36" w:rsidR="00DA0468" w:rsidRPr="0049066A" w:rsidRDefault="00DA0468" w:rsidP="00DA0468">
            <w:pPr>
              <w:rPr>
                <w:rFonts w:cs="Arial"/>
                <w:szCs w:val="20"/>
                <w:lang w:val="en-SG"/>
              </w:rPr>
            </w:pPr>
            <w:ins w:id="7109" w:author="Mubiyarto Wibisono" w:date="2025-09-23T21:01:00Z" w16du:dateUtc="2025-09-23T14:01:00Z">
              <w:r w:rsidRPr="0049066A">
                <w:rPr>
                  <w:rFonts w:ascii="Times New Roman" w:hAnsi="Times New Roman" w:cs="Arial"/>
                  <w:color w:val="000000"/>
                  <w:sz w:val="24"/>
                  <w:szCs w:val="20"/>
                  <w:rPrChange w:id="7110" w:author="Mubiyarto Wibisono" w:date="2025-09-23T21:01:00Z" w16du:dateUtc="2025-09-23T14:01:00Z">
                    <w:rPr>
                      <w:rFonts w:ascii="Calibri" w:hAnsi="Calibri" w:cs="Calibri"/>
                      <w:color w:val="000000"/>
                      <w:sz w:val="22"/>
                      <w:szCs w:val="22"/>
                    </w:rPr>
                  </w:rPrChange>
                </w:rPr>
                <w:t>System Interaction</w:t>
              </w:r>
            </w:ins>
            <w:del w:id="7111" w:author="Mubiyarto Wibisono" w:date="2025-09-23T21:01:00Z" w16du:dateUtc="2025-09-23T14:01:00Z">
              <w:r w:rsidRPr="0049066A" w:rsidDel="00C60642">
                <w:rPr>
                  <w:rFonts w:cs="Arial"/>
                  <w:szCs w:val="20"/>
                  <w:lang w:val="en-SG"/>
                </w:rPr>
                <w:delText>Retrieve notices</w:delText>
              </w:r>
            </w:del>
          </w:p>
        </w:tc>
        <w:tc>
          <w:tcPr>
            <w:tcW w:w="3341" w:type="dxa"/>
            <w:vAlign w:val="center"/>
            <w:hideMark/>
            <w:tcPrChange w:id="7112" w:author="Mubiyarto Wibisono" w:date="2025-09-23T21:01:00Z" w16du:dateUtc="2025-09-23T14:01:00Z">
              <w:tcPr>
                <w:tcW w:w="0" w:type="auto"/>
                <w:gridSpan w:val="7"/>
                <w:hideMark/>
              </w:tcPr>
            </w:tcPrChange>
          </w:tcPr>
          <w:p w14:paraId="53073F35" w14:textId="7373ED23" w:rsidR="00DA0468" w:rsidRPr="0049066A" w:rsidRDefault="00DA0468" w:rsidP="00DA0468">
            <w:pPr>
              <w:rPr>
                <w:rFonts w:cs="Arial"/>
                <w:i/>
                <w:iCs/>
                <w:szCs w:val="20"/>
                <w:lang w:val="en-SG"/>
                <w:rPrChange w:id="7113" w:author="Mubiyarto Wibisono" w:date="2025-09-23T21:01:00Z" w16du:dateUtc="2025-09-23T14:01:00Z">
                  <w:rPr>
                    <w:rFonts w:cs="Arial"/>
                    <w:szCs w:val="20"/>
                    <w:lang w:val="en-SG"/>
                  </w:rPr>
                </w:rPrChange>
              </w:rPr>
            </w:pPr>
            <w:ins w:id="7114" w:author="Mubiyarto Wibisono" w:date="2025-09-23T21:01:00Z" w16du:dateUtc="2025-09-23T14:01:00Z">
              <w:r w:rsidRPr="0049066A">
                <w:rPr>
                  <w:rFonts w:ascii="Times New Roman" w:hAnsi="Times New Roman" w:cs="Arial"/>
                  <w:color w:val="000000"/>
                  <w:sz w:val="24"/>
                  <w:szCs w:val="20"/>
                  <w:rPrChange w:id="7115" w:author="Mubiyarto Wibisono" w:date="2025-09-23T21:01:00Z" w16du:dateUtc="2025-09-23T14:01:00Z">
                    <w:rPr>
                      <w:rFonts w:ascii="Calibri" w:hAnsi="Calibri" w:cs="Calibri"/>
                      <w:color w:val="000000"/>
                      <w:sz w:val="22"/>
                      <w:szCs w:val="22"/>
                    </w:rPr>
                  </w:rPrChange>
                </w:rPr>
                <w:t xml:space="preserve">Create the notice; </w:t>
              </w:r>
              <w:commentRangeStart w:id="7116"/>
              <w:commentRangeStart w:id="7117"/>
              <w:r w:rsidRPr="0049066A">
                <w:rPr>
                  <w:rFonts w:ascii="Times New Roman" w:hAnsi="Times New Roman" w:cs="Arial"/>
                  <w:color w:val="000000"/>
                  <w:sz w:val="24"/>
                  <w:szCs w:val="20"/>
                  <w:rPrChange w:id="7118" w:author="Mubiyarto Wibisono" w:date="2025-09-23T21:01:00Z" w16du:dateUtc="2025-09-23T14:01:00Z">
                    <w:rPr>
                      <w:rFonts w:ascii="Calibri" w:hAnsi="Calibri" w:cs="Calibri"/>
                      <w:color w:val="000000"/>
                      <w:sz w:val="22"/>
                      <w:szCs w:val="22"/>
                    </w:rPr>
                  </w:rPrChange>
                </w:rPr>
                <w:t xml:space="preserve">set </w:t>
              </w:r>
              <w:proofErr w:type="spellStart"/>
              <w:r w:rsidRPr="0049066A">
                <w:rPr>
                  <w:rFonts w:ascii="Times New Roman" w:eastAsia="Arial Unicode MS" w:hAnsi="Times New Roman" w:cs="Arial"/>
                  <w:color w:val="000000"/>
                  <w:szCs w:val="20"/>
                  <w:rPrChange w:id="7119" w:author="Mubiyarto Wibisono" w:date="2025-09-23T21:01:00Z" w16du:dateUtc="2025-09-23T14:01:00Z">
                    <w:rPr>
                      <w:rFonts w:ascii="Arial Unicode MS" w:eastAsia="Arial Unicode MS" w:hAnsi="Arial Unicode MS" w:cs="Arial Unicode MS"/>
                      <w:color w:val="000000"/>
                      <w:szCs w:val="20"/>
                    </w:rPr>
                  </w:rPrChange>
                </w:rPr>
                <w:t>von_payment_acceptance_allowed</w:t>
              </w:r>
              <w:proofErr w:type="spellEnd"/>
              <w:r w:rsidRPr="0049066A">
                <w:rPr>
                  <w:rFonts w:ascii="Times New Roman" w:eastAsia="Arial Unicode MS" w:hAnsi="Times New Roman" w:cs="Arial"/>
                  <w:color w:val="000000"/>
                  <w:szCs w:val="20"/>
                  <w:rPrChange w:id="7120" w:author="Mubiyarto Wibisono" w:date="2025-09-23T21:01:00Z" w16du:dateUtc="2025-09-23T14:01:00Z">
                    <w:rPr>
                      <w:rFonts w:ascii="Arial Unicode MS" w:eastAsia="Arial Unicode MS" w:hAnsi="Arial Unicode MS" w:cs="Arial Unicode MS"/>
                      <w:color w:val="000000"/>
                      <w:szCs w:val="20"/>
                    </w:rPr>
                  </w:rPrChange>
                </w:rPr>
                <w:t xml:space="preserve"> = Y</w:t>
              </w:r>
              <w:r w:rsidRPr="0049066A">
                <w:rPr>
                  <w:rFonts w:ascii="Times New Roman" w:hAnsi="Times New Roman" w:cs="Arial"/>
                  <w:color w:val="000000"/>
                  <w:sz w:val="24"/>
                  <w:szCs w:val="20"/>
                  <w:rPrChange w:id="7121" w:author="Mubiyarto Wibisono" w:date="2025-09-23T21:01:00Z" w16du:dateUtc="2025-09-23T14:01:00Z">
                    <w:rPr>
                      <w:rFonts w:ascii="Calibri" w:hAnsi="Calibri" w:cs="Calibri"/>
                      <w:color w:val="000000"/>
                      <w:sz w:val="22"/>
                      <w:szCs w:val="22"/>
                    </w:rPr>
                  </w:rPrChange>
                </w:rPr>
                <w:t xml:space="preserve"> (ref: OCMS 5).</w:t>
              </w:r>
            </w:ins>
            <w:commentRangeEnd w:id="7116"/>
            <w:r w:rsidR="00490CE4" w:rsidRPr="0049066A">
              <w:rPr>
                <w:rStyle w:val="CommentReference"/>
                <w:rFonts w:eastAsia="Times New Roman" w:cs="Arial"/>
                <w:kern w:val="0"/>
                <w:sz w:val="20"/>
                <w:szCs w:val="20"/>
                <w:lang w:val="en-ID" w:bidi="my-MM"/>
                <w14:ligatures w14:val="none"/>
              </w:rPr>
              <w:commentReference w:id="7116"/>
            </w:r>
            <w:commentRangeEnd w:id="7117"/>
            <w:r w:rsidR="00F41423" w:rsidRPr="0049066A">
              <w:rPr>
                <w:rStyle w:val="CommentReference"/>
                <w:rFonts w:eastAsia="Times New Roman" w:cs="Arial"/>
                <w:kern w:val="0"/>
                <w:sz w:val="20"/>
                <w:szCs w:val="20"/>
                <w:lang w:val="en-ID" w:bidi="my-MM"/>
                <w14:ligatures w14:val="none"/>
              </w:rPr>
              <w:commentReference w:id="7117"/>
            </w:r>
            <w:del w:id="7122" w:author="Mubiyarto Wibisono" w:date="2025-09-23T21:01:00Z" w16du:dateUtc="2025-09-23T14:01:00Z">
              <w:r w:rsidRPr="0049066A" w:rsidDel="00C60642">
                <w:rPr>
                  <w:rFonts w:cs="Arial"/>
                  <w:i/>
                  <w:iCs/>
                  <w:szCs w:val="20"/>
                  <w:lang w:val="en-SG"/>
                  <w:rPrChange w:id="7123" w:author="Mubiyarto Wibisono" w:date="2025-09-23T21:01:00Z" w16du:dateUtc="2025-09-23T14:01:00Z">
                    <w:rPr>
                      <w:rFonts w:cs="Arial"/>
                      <w:szCs w:val="20"/>
                      <w:lang w:val="en-SG"/>
                    </w:rPr>
                  </w:rPrChange>
                </w:rPr>
                <w:delText>Pre-condition: Refer to Section 1.4.</w:delText>
              </w:r>
            </w:del>
          </w:p>
        </w:tc>
      </w:tr>
      <w:tr w:rsidR="00441A1E" w:rsidRPr="0049066A" w14:paraId="2842D74B" w14:textId="77777777" w:rsidTr="00F41423">
        <w:tblPrEx>
          <w:tblPrExChange w:id="7124" w:author="Mubiyarto Wibisono" w:date="2025-09-23T21:15:00Z" w16du:dateUtc="2025-09-23T14:15:00Z">
            <w:tblPrEx>
              <w:tblW w:w="9351" w:type="dxa"/>
            </w:tblPrEx>
          </w:tblPrExChange>
        </w:tblPrEx>
        <w:trPr>
          <w:ins w:id="7125" w:author="Ahmad Rafif" w:date="2025-08-26T13:44:00Z"/>
        </w:trPr>
        <w:tc>
          <w:tcPr>
            <w:tcW w:w="2979" w:type="dxa"/>
            <w:vAlign w:val="center"/>
            <w:tcPrChange w:id="7126" w:author="Mubiyarto Wibisono" w:date="2025-09-23T21:15:00Z" w16du:dateUtc="2025-09-23T14:15:00Z">
              <w:tcPr>
                <w:tcW w:w="2551" w:type="dxa"/>
                <w:gridSpan w:val="3"/>
                <w:vAlign w:val="center"/>
              </w:tcPr>
            </w:tcPrChange>
          </w:tcPr>
          <w:p w14:paraId="5BF0C74F" w14:textId="3139EFC7" w:rsidR="00DA0468" w:rsidRPr="0049066A" w:rsidRDefault="00DA0468" w:rsidP="00DA0468">
            <w:pPr>
              <w:rPr>
                <w:ins w:id="7127" w:author="Ahmad Rafif" w:date="2025-08-26T13:44:00Z" w16du:dateUtc="2025-08-26T06:44:00Z"/>
                <w:rFonts w:cs="Arial"/>
                <w:szCs w:val="20"/>
                <w:lang w:val="en-SG"/>
              </w:rPr>
            </w:pPr>
            <w:ins w:id="7128" w:author="Mubiyarto Wibisono" w:date="2025-09-23T21:01:00Z" w16du:dateUtc="2025-09-23T14:01:00Z">
              <w:r w:rsidRPr="0049066A">
                <w:rPr>
                  <w:rFonts w:ascii="Times New Roman" w:hAnsi="Times New Roman" w:cs="Arial"/>
                  <w:color w:val="000000"/>
                  <w:sz w:val="24"/>
                  <w:szCs w:val="20"/>
                  <w:rPrChange w:id="7129" w:author="Mubiyarto Wibisono" w:date="2025-09-23T21:01:00Z" w16du:dateUtc="2025-09-23T14:01:00Z">
                    <w:rPr>
                      <w:rFonts w:ascii="Calibri" w:hAnsi="Calibri" w:cs="Calibri"/>
                      <w:color w:val="000000"/>
                      <w:sz w:val="22"/>
                      <w:szCs w:val="22"/>
                    </w:rPr>
                  </w:rPrChange>
                </w:rPr>
                <w:t>Detect vehicle reg type</w:t>
              </w:r>
            </w:ins>
            <w:ins w:id="7130" w:author="Ahmad Rafif" w:date="2025-08-26T13:44:00Z" w16du:dateUtc="2025-08-26T06:44:00Z">
              <w:del w:id="7131" w:author="Mubiyarto Wibisono" w:date="2025-09-23T21:01:00Z" w16du:dateUtc="2025-09-23T14:01:00Z">
                <w:r w:rsidRPr="0049066A" w:rsidDel="00C60642">
                  <w:rPr>
                    <w:rFonts w:cs="Arial"/>
                    <w:szCs w:val="20"/>
                    <w:lang w:val="en-SG"/>
                  </w:rPr>
                  <w:delText>Search Param</w:delText>
                </w:r>
              </w:del>
            </w:ins>
          </w:p>
        </w:tc>
        <w:tc>
          <w:tcPr>
            <w:tcW w:w="2688" w:type="dxa"/>
            <w:gridSpan w:val="2"/>
            <w:vAlign w:val="center"/>
            <w:tcPrChange w:id="7132" w:author="Mubiyarto Wibisono" w:date="2025-09-23T21:15:00Z" w16du:dateUtc="2025-09-23T14:15:00Z">
              <w:tcPr>
                <w:tcW w:w="2431" w:type="dxa"/>
                <w:gridSpan w:val="5"/>
                <w:vAlign w:val="center"/>
              </w:tcPr>
            </w:tcPrChange>
          </w:tcPr>
          <w:p w14:paraId="3F1B1850" w14:textId="0977CAA5" w:rsidR="00DA0468" w:rsidRPr="0049066A" w:rsidRDefault="00DA0468" w:rsidP="00DA0468">
            <w:pPr>
              <w:rPr>
                <w:ins w:id="7133" w:author="Ahmad Rafif" w:date="2025-08-26T13:44:00Z" w16du:dateUtc="2025-08-26T06:44:00Z"/>
                <w:rFonts w:cs="Arial"/>
                <w:szCs w:val="20"/>
                <w:lang w:val="en-SG"/>
              </w:rPr>
            </w:pPr>
            <w:ins w:id="7134" w:author="Mubiyarto Wibisono" w:date="2025-09-23T21:01:00Z" w16du:dateUtc="2025-09-23T14:01:00Z">
              <w:r w:rsidRPr="0049066A">
                <w:rPr>
                  <w:rFonts w:ascii="Times New Roman" w:hAnsi="Times New Roman" w:cs="Arial"/>
                  <w:color w:val="000000"/>
                  <w:sz w:val="24"/>
                  <w:szCs w:val="20"/>
                  <w:rPrChange w:id="7135" w:author="Mubiyarto Wibisono" w:date="2025-09-23T21:01:00Z" w16du:dateUtc="2025-09-23T14:01:00Z">
                    <w:rPr>
                      <w:rFonts w:ascii="Calibri" w:hAnsi="Calibri" w:cs="Calibri"/>
                      <w:color w:val="000000"/>
                      <w:sz w:val="22"/>
                      <w:szCs w:val="22"/>
                    </w:rPr>
                  </w:rPrChange>
                </w:rPr>
                <w:t>Decision</w:t>
              </w:r>
            </w:ins>
            <w:ins w:id="7136" w:author="Ahmad Rafif" w:date="2025-08-26T13:44:00Z" w16du:dateUtc="2025-08-26T06:44:00Z">
              <w:del w:id="7137" w:author="Mubiyarto Wibisono" w:date="2025-09-23T21:01:00Z" w16du:dateUtc="2025-09-23T14:01:00Z">
                <w:r w:rsidRPr="0049066A" w:rsidDel="00C60642">
                  <w:rPr>
                    <w:rFonts w:cs="Arial"/>
                    <w:szCs w:val="20"/>
                    <w:lang w:val="en-SG"/>
                  </w:rPr>
                  <w:delText>Using vehicle number or notice number</w:delText>
                </w:r>
              </w:del>
            </w:ins>
          </w:p>
        </w:tc>
        <w:tc>
          <w:tcPr>
            <w:tcW w:w="3341" w:type="dxa"/>
            <w:vAlign w:val="center"/>
            <w:tcPrChange w:id="7138" w:author="Mubiyarto Wibisono" w:date="2025-09-23T21:15:00Z" w16du:dateUtc="2025-09-23T14:15:00Z">
              <w:tcPr>
                <w:tcW w:w="4369" w:type="dxa"/>
                <w:gridSpan w:val="6"/>
                <w:vAlign w:val="center"/>
              </w:tcPr>
            </w:tcPrChange>
          </w:tcPr>
          <w:p w14:paraId="0D807D26" w14:textId="7EBEE356" w:rsidR="00DA0468" w:rsidRPr="0049066A" w:rsidRDefault="004460B8" w:rsidP="00DA0468">
            <w:pPr>
              <w:rPr>
                <w:ins w:id="7139" w:author="Ahmad Rafif" w:date="2025-08-26T13:44:00Z" w16du:dateUtc="2025-08-26T06:44:00Z"/>
                <w:rFonts w:cs="Arial"/>
                <w:szCs w:val="20"/>
                <w:lang w:val="en-SG"/>
              </w:rPr>
            </w:pPr>
            <w:ins w:id="7140" w:author="Mubiyarto Wibisono" w:date="2025-09-23T21:01:00Z" w16du:dateUtc="2025-09-23T14:01:00Z">
              <w:r w:rsidRPr="0049066A">
                <w:rPr>
                  <w:rFonts w:cs="Arial"/>
                  <w:color w:val="000000"/>
                  <w:szCs w:val="20"/>
                </w:rPr>
                <w:t xml:space="preserve">Check </w:t>
              </w:r>
              <w:r w:rsidR="00DA0468" w:rsidRPr="0049066A">
                <w:rPr>
                  <w:rFonts w:ascii="Times New Roman" w:hAnsi="Times New Roman" w:cs="Arial"/>
                  <w:color w:val="000000"/>
                  <w:sz w:val="24"/>
                  <w:szCs w:val="20"/>
                  <w:rPrChange w:id="7141" w:author="Mubiyarto Wibisono" w:date="2025-09-23T21:01:00Z" w16du:dateUtc="2025-09-23T14:01:00Z">
                    <w:rPr>
                      <w:rFonts w:ascii="Calibri" w:hAnsi="Calibri" w:cs="Calibri"/>
                      <w:color w:val="000000"/>
                      <w:sz w:val="22"/>
                      <w:szCs w:val="22"/>
                    </w:rPr>
                  </w:rPrChange>
                </w:rPr>
                <w:t xml:space="preserve">If </w:t>
              </w:r>
              <w:proofErr w:type="spellStart"/>
              <w:r w:rsidR="00DA0468" w:rsidRPr="0049066A">
                <w:rPr>
                  <w:rFonts w:ascii="Times New Roman" w:eastAsia="Arial Unicode MS" w:hAnsi="Times New Roman" w:cs="Arial"/>
                  <w:color w:val="000000"/>
                  <w:szCs w:val="20"/>
                  <w:rPrChange w:id="7142" w:author="Mubiyarto Wibisono" w:date="2025-09-23T21:01:00Z" w16du:dateUtc="2025-09-23T14:01:00Z">
                    <w:rPr>
                      <w:rFonts w:ascii="Arial Unicode MS" w:eastAsia="Arial Unicode MS" w:hAnsi="Arial Unicode MS" w:cs="Arial Unicode MS"/>
                      <w:color w:val="000000"/>
                      <w:szCs w:val="20"/>
                    </w:rPr>
                  </w:rPrChange>
                </w:rPr>
                <w:t>veh_reg_type</w:t>
              </w:r>
              <w:proofErr w:type="spellEnd"/>
              <w:r w:rsidR="00DA0468" w:rsidRPr="0049066A">
                <w:rPr>
                  <w:rFonts w:ascii="Times New Roman" w:eastAsia="Arial Unicode MS" w:hAnsi="Times New Roman" w:cs="Arial"/>
                  <w:color w:val="000000"/>
                  <w:szCs w:val="20"/>
                  <w:rPrChange w:id="7143" w:author="Mubiyarto Wibisono" w:date="2025-09-23T21:01:00Z" w16du:dateUtc="2025-09-23T14:01:00Z">
                    <w:rPr>
                      <w:rFonts w:ascii="Arial Unicode MS" w:eastAsia="Arial Unicode MS" w:hAnsi="Arial Unicode MS" w:cs="Arial Unicode MS"/>
                      <w:color w:val="000000"/>
                      <w:szCs w:val="20"/>
                    </w:rPr>
                  </w:rPrChange>
                </w:rPr>
                <w:t xml:space="preserve"> = F</w:t>
              </w:r>
            </w:ins>
            <w:ins w:id="7144" w:author="Ahmad Rafif" w:date="2025-08-26T13:44:00Z" w16du:dateUtc="2025-08-26T06:44:00Z">
              <w:del w:id="7145" w:author="Mubiyarto Wibisono" w:date="2025-09-23T21:01:00Z" w16du:dateUtc="2025-09-23T14:01:00Z">
                <w:r w:rsidR="00DA0468" w:rsidRPr="0049066A" w:rsidDel="00C60642">
                  <w:rPr>
                    <w:rFonts w:cs="Arial"/>
                    <w:szCs w:val="20"/>
                    <w:lang w:val="en-SG"/>
                  </w:rPr>
                  <w:delText>Continue check web transaction detail</w:delText>
                </w:r>
              </w:del>
            </w:ins>
          </w:p>
        </w:tc>
      </w:tr>
      <w:tr w:rsidR="00441A1E" w:rsidRPr="0049066A" w14:paraId="5A0A55CF" w14:textId="77777777" w:rsidTr="00F41423">
        <w:tblPrEx>
          <w:tblPrExChange w:id="7146" w:author="Mubiyarto Wibisono" w:date="2025-09-23T21:15:00Z" w16du:dateUtc="2025-09-23T14:15:00Z">
            <w:tblPrEx>
              <w:tblW w:w="9351" w:type="dxa"/>
            </w:tblPrEx>
          </w:tblPrExChange>
        </w:tblPrEx>
        <w:trPr>
          <w:ins w:id="7147" w:author="Ahmad Rafif" w:date="2025-08-26T13:44:00Z"/>
        </w:trPr>
        <w:tc>
          <w:tcPr>
            <w:tcW w:w="2979" w:type="dxa"/>
            <w:vAlign w:val="center"/>
            <w:tcPrChange w:id="7148" w:author="Mubiyarto Wibisono" w:date="2025-09-23T21:15:00Z" w16du:dateUtc="2025-09-23T14:15:00Z">
              <w:tcPr>
                <w:tcW w:w="2551" w:type="dxa"/>
                <w:gridSpan w:val="3"/>
                <w:vAlign w:val="center"/>
              </w:tcPr>
            </w:tcPrChange>
          </w:tcPr>
          <w:p w14:paraId="277C9B3E" w14:textId="095EBF9E" w:rsidR="00DA0468" w:rsidRPr="0049066A" w:rsidRDefault="004460B8" w:rsidP="00DA0468">
            <w:pPr>
              <w:rPr>
                <w:ins w:id="7149" w:author="Ahmad Rafif" w:date="2025-08-26T13:44:00Z" w16du:dateUtc="2025-08-26T06:44:00Z"/>
                <w:rFonts w:cs="Arial"/>
                <w:szCs w:val="20"/>
                <w:lang w:val="en-SG"/>
              </w:rPr>
            </w:pPr>
            <w:ins w:id="7150" w:author="Mubiyarto Wibisono" w:date="2025-09-23T21:02:00Z" w16du:dateUtc="2025-09-23T14:02:00Z">
              <w:r w:rsidRPr="0049066A">
                <w:rPr>
                  <w:rFonts w:cs="Arial"/>
                  <w:color w:val="000000"/>
                  <w:szCs w:val="20"/>
                </w:rPr>
                <w:t xml:space="preserve">(If </w:t>
              </w:r>
              <w:proofErr w:type="gramStart"/>
              <w:r w:rsidRPr="0049066A">
                <w:rPr>
                  <w:rFonts w:cs="Arial"/>
                  <w:color w:val="000000"/>
                  <w:szCs w:val="20"/>
                </w:rPr>
                <w:t>Yes</w:t>
              </w:r>
              <w:proofErr w:type="gramEnd"/>
              <w:r w:rsidRPr="0049066A">
                <w:rPr>
                  <w:rFonts w:cs="Arial"/>
                  <w:color w:val="000000"/>
                  <w:szCs w:val="20"/>
                </w:rPr>
                <w:t>)</w:t>
              </w:r>
            </w:ins>
            <w:ins w:id="7151" w:author="Mubiyarto Wibisono" w:date="2025-09-23T21:01:00Z" w16du:dateUtc="2025-09-23T14:01:00Z">
              <w:r w:rsidR="00DA0468" w:rsidRPr="0049066A">
                <w:rPr>
                  <w:rFonts w:ascii="Times New Roman" w:hAnsi="Times New Roman" w:cs="Arial"/>
                  <w:color w:val="000000"/>
                  <w:sz w:val="24"/>
                  <w:szCs w:val="20"/>
                  <w:rPrChange w:id="7152" w:author="Mubiyarto Wibisono" w:date="2025-09-23T21:01:00Z" w16du:dateUtc="2025-09-23T14:01:00Z">
                    <w:rPr>
                      <w:rFonts w:ascii="Calibri" w:hAnsi="Calibri" w:cs="Calibri"/>
                      <w:color w:val="000000"/>
                      <w:sz w:val="22"/>
                      <w:szCs w:val="22"/>
                    </w:rPr>
                  </w:rPrChange>
                </w:rPr>
                <w:t xml:space="preserve"> set message</w:t>
              </w:r>
            </w:ins>
            <w:ins w:id="7153" w:author="Ahmad Rafif" w:date="2025-08-26T13:44:00Z" w16du:dateUtc="2025-08-26T06:44:00Z">
              <w:del w:id="7154" w:author="Mubiyarto Wibisono" w:date="2025-09-23T21:01:00Z" w16du:dateUtc="2025-09-23T14:01:00Z">
                <w:r w:rsidR="00DA0468" w:rsidRPr="0049066A" w:rsidDel="00C60642">
                  <w:rPr>
                    <w:rFonts w:cs="Arial"/>
                    <w:szCs w:val="20"/>
                    <w:lang w:val="en-SG"/>
                  </w:rPr>
                  <w:delText>Search Param</w:delText>
                </w:r>
              </w:del>
            </w:ins>
          </w:p>
        </w:tc>
        <w:tc>
          <w:tcPr>
            <w:tcW w:w="2688" w:type="dxa"/>
            <w:gridSpan w:val="2"/>
            <w:vAlign w:val="center"/>
            <w:tcPrChange w:id="7155" w:author="Mubiyarto Wibisono" w:date="2025-09-23T21:15:00Z" w16du:dateUtc="2025-09-23T14:15:00Z">
              <w:tcPr>
                <w:tcW w:w="2431" w:type="dxa"/>
                <w:gridSpan w:val="5"/>
                <w:vAlign w:val="center"/>
              </w:tcPr>
            </w:tcPrChange>
          </w:tcPr>
          <w:p w14:paraId="725C6C17" w14:textId="0BA069CF" w:rsidR="00DA0468" w:rsidRPr="0049066A" w:rsidRDefault="00DA0468" w:rsidP="00DA0468">
            <w:pPr>
              <w:rPr>
                <w:ins w:id="7156" w:author="Ahmad Rafif" w:date="2025-08-26T13:44:00Z" w16du:dateUtc="2025-08-26T06:44:00Z"/>
                <w:rFonts w:cs="Arial"/>
                <w:szCs w:val="20"/>
                <w:lang w:val="en-SG"/>
              </w:rPr>
            </w:pPr>
            <w:ins w:id="7157" w:author="Mubiyarto Wibisono" w:date="2025-09-23T21:01:00Z" w16du:dateUtc="2025-09-23T14:01:00Z">
              <w:r w:rsidRPr="0049066A">
                <w:rPr>
                  <w:rFonts w:ascii="Times New Roman" w:hAnsi="Times New Roman" w:cs="Arial"/>
                  <w:color w:val="000000"/>
                  <w:sz w:val="24"/>
                  <w:szCs w:val="20"/>
                  <w:rPrChange w:id="7158" w:author="Mubiyarto Wibisono" w:date="2025-09-23T21:01:00Z" w16du:dateUtc="2025-09-23T14:01:00Z">
                    <w:rPr>
                      <w:rFonts w:ascii="Calibri" w:hAnsi="Calibri" w:cs="Calibri"/>
                      <w:color w:val="000000"/>
                      <w:sz w:val="22"/>
                      <w:szCs w:val="22"/>
                    </w:rPr>
                  </w:rPrChange>
                </w:rPr>
                <w:t>System Interaction</w:t>
              </w:r>
            </w:ins>
            <w:ins w:id="7159" w:author="Ahmad Rafif" w:date="2025-08-26T13:44:00Z" w16du:dateUtc="2025-08-26T06:44:00Z">
              <w:del w:id="7160" w:author="Mubiyarto Wibisono" w:date="2025-09-23T21:01:00Z" w16du:dateUtc="2025-09-23T14:01:00Z">
                <w:r w:rsidRPr="0049066A" w:rsidDel="00C60642">
                  <w:rPr>
                    <w:rFonts w:cs="Arial"/>
                    <w:szCs w:val="20"/>
                    <w:lang w:val="en-SG"/>
                  </w:rPr>
                  <w:delText xml:space="preserve">Using Id Number </w:delText>
                </w:r>
              </w:del>
            </w:ins>
          </w:p>
        </w:tc>
        <w:tc>
          <w:tcPr>
            <w:tcW w:w="3341" w:type="dxa"/>
            <w:vAlign w:val="center"/>
            <w:tcPrChange w:id="7161" w:author="Mubiyarto Wibisono" w:date="2025-09-23T21:15:00Z" w16du:dateUtc="2025-09-23T14:15:00Z">
              <w:tcPr>
                <w:tcW w:w="4369" w:type="dxa"/>
                <w:gridSpan w:val="6"/>
                <w:vAlign w:val="center"/>
              </w:tcPr>
            </w:tcPrChange>
          </w:tcPr>
          <w:p w14:paraId="5EABB500" w14:textId="0B62CF4D" w:rsidR="00DA0468" w:rsidRPr="0049066A" w:rsidRDefault="00DA0468" w:rsidP="00DA0468">
            <w:pPr>
              <w:rPr>
                <w:ins w:id="7162" w:author="Ahmad Rafif" w:date="2025-08-26T13:44:00Z" w16du:dateUtc="2025-08-26T06:44:00Z"/>
                <w:rFonts w:cs="Arial"/>
                <w:szCs w:val="20"/>
                <w:lang w:val="en-SG"/>
              </w:rPr>
            </w:pPr>
            <w:ins w:id="7163" w:author="Mubiyarto Wibisono" w:date="2025-09-23T21:01:00Z" w16du:dateUtc="2025-09-23T14:01:00Z">
              <w:r w:rsidRPr="0049066A">
                <w:rPr>
                  <w:rFonts w:ascii="Times New Roman" w:hAnsi="Times New Roman" w:cs="Arial"/>
                  <w:color w:val="000000"/>
                  <w:sz w:val="24"/>
                  <w:szCs w:val="20"/>
                  <w:rPrChange w:id="7164" w:author="Mubiyarto Wibisono" w:date="2025-09-23T21:01:00Z" w16du:dateUtc="2025-09-23T14:01:00Z">
                    <w:rPr>
                      <w:rFonts w:ascii="Calibri" w:hAnsi="Calibri" w:cs="Calibri"/>
                      <w:color w:val="000000"/>
                      <w:sz w:val="22"/>
                      <w:szCs w:val="22"/>
                    </w:rPr>
                  </w:rPrChange>
                </w:rPr>
                <w:t xml:space="preserve">For </w:t>
              </w:r>
              <w:proofErr w:type="spellStart"/>
              <w:r w:rsidRPr="0049066A">
                <w:rPr>
                  <w:rFonts w:ascii="Times New Roman" w:eastAsia="Arial Unicode MS" w:hAnsi="Times New Roman" w:cs="Arial"/>
                  <w:color w:val="000000"/>
                  <w:szCs w:val="20"/>
                  <w:rPrChange w:id="7165" w:author="Mubiyarto Wibisono" w:date="2025-09-23T21:01:00Z" w16du:dateUtc="2025-09-23T14:01:00Z">
                    <w:rPr>
                      <w:rFonts w:ascii="Arial Unicode MS" w:eastAsia="Arial Unicode MS" w:hAnsi="Arial Unicode MS" w:cs="Arial Unicode MS"/>
                      <w:color w:val="000000"/>
                      <w:szCs w:val="20"/>
                    </w:rPr>
                  </w:rPrChange>
                </w:rPr>
                <w:t>veh_reg_type</w:t>
              </w:r>
              <w:proofErr w:type="spellEnd"/>
              <w:r w:rsidRPr="0049066A">
                <w:rPr>
                  <w:rFonts w:ascii="Times New Roman" w:eastAsia="Arial Unicode MS" w:hAnsi="Times New Roman" w:cs="Arial"/>
                  <w:color w:val="000000"/>
                  <w:szCs w:val="20"/>
                  <w:rPrChange w:id="7166" w:author="Mubiyarto Wibisono" w:date="2025-09-23T21:01:00Z" w16du:dateUtc="2025-09-23T14:01:00Z">
                    <w:rPr>
                      <w:rFonts w:ascii="Arial Unicode MS" w:eastAsia="Arial Unicode MS" w:hAnsi="Arial Unicode MS" w:cs="Arial Unicode MS"/>
                      <w:color w:val="000000"/>
                      <w:szCs w:val="20"/>
                    </w:rPr>
                  </w:rPrChange>
                </w:rPr>
                <w:t xml:space="preserve"> = F</w:t>
              </w:r>
              <w:r w:rsidRPr="0049066A">
                <w:rPr>
                  <w:rFonts w:ascii="Times New Roman" w:hAnsi="Times New Roman" w:cs="Arial"/>
                  <w:color w:val="000000"/>
                  <w:sz w:val="24"/>
                  <w:szCs w:val="20"/>
                  <w:rPrChange w:id="7167" w:author="Mubiyarto Wibisono" w:date="2025-09-23T21:01:00Z" w16du:dateUtc="2025-09-23T14:01:00Z">
                    <w:rPr>
                      <w:rFonts w:ascii="Calibri" w:hAnsi="Calibri" w:cs="Calibri"/>
                      <w:color w:val="000000"/>
                      <w:sz w:val="22"/>
                      <w:szCs w:val="22"/>
                    </w:rPr>
                  </w:rPrChange>
                </w:rPr>
                <w:t xml:space="preserve">, set </w:t>
              </w:r>
              <w:proofErr w:type="spellStart"/>
              <w:r w:rsidRPr="0049066A">
                <w:rPr>
                  <w:rFonts w:ascii="Times New Roman" w:eastAsia="Arial Unicode MS" w:hAnsi="Times New Roman" w:cs="Arial"/>
                  <w:color w:val="000000"/>
                  <w:szCs w:val="20"/>
                  <w:rPrChange w:id="7168" w:author="Mubiyarto Wibisono" w:date="2025-09-23T21:01:00Z" w16du:dateUtc="2025-09-23T14:01:00Z">
                    <w:rPr>
                      <w:rFonts w:ascii="Arial Unicode MS" w:eastAsia="Arial Unicode MS" w:hAnsi="Arial Unicode MS" w:cs="Arial Unicode MS"/>
                      <w:color w:val="000000"/>
                      <w:szCs w:val="20"/>
                    </w:rPr>
                  </w:rPrChange>
                </w:rPr>
                <w:t>von_service_message_code</w:t>
              </w:r>
              <w:proofErr w:type="spellEnd"/>
              <w:r w:rsidRPr="0049066A">
                <w:rPr>
                  <w:rFonts w:ascii="Times New Roman" w:eastAsia="Arial Unicode MS" w:hAnsi="Times New Roman" w:cs="Arial"/>
                  <w:color w:val="000000"/>
                  <w:szCs w:val="20"/>
                  <w:rPrChange w:id="7169" w:author="Mubiyarto Wibisono" w:date="2025-09-23T21:01:00Z" w16du:dateUtc="2025-09-23T14:01:00Z">
                    <w:rPr>
                      <w:rFonts w:ascii="Arial Unicode MS" w:eastAsia="Arial Unicode MS" w:hAnsi="Arial Unicode MS" w:cs="Arial Unicode MS"/>
                      <w:color w:val="000000"/>
                      <w:szCs w:val="20"/>
                    </w:rPr>
                  </w:rPrChange>
                </w:rPr>
                <w:t xml:space="preserve"> = E</w:t>
              </w:r>
            </w:ins>
            <w:ins w:id="7170" w:author="Mubiyarto Wibisono" w:date="2025-09-23T21:02:00Z" w16du:dateUtc="2025-09-23T14:02:00Z">
              <w:r w:rsidR="001347F8" w:rsidRPr="0049066A">
                <w:rPr>
                  <w:rFonts w:eastAsia="Arial Unicode MS" w:cs="Arial"/>
                  <w:color w:val="000000"/>
                  <w:szCs w:val="20"/>
                </w:rPr>
                <w:t>6</w:t>
              </w:r>
            </w:ins>
            <w:ins w:id="7171" w:author="Ahmad Rafif" w:date="2025-08-26T13:44:00Z" w16du:dateUtc="2025-08-26T06:44:00Z">
              <w:del w:id="7172" w:author="Mubiyarto Wibisono" w:date="2025-09-23T21:01:00Z" w16du:dateUtc="2025-09-23T14:01:00Z">
                <w:r w:rsidRPr="0049066A" w:rsidDel="00C60642">
                  <w:rPr>
                    <w:rFonts w:cs="Arial"/>
                    <w:szCs w:val="20"/>
                    <w:lang w:val="en-SG"/>
                  </w:rPr>
                  <w:delText>Continue login using singpass corpass</w:delText>
                </w:r>
              </w:del>
            </w:ins>
          </w:p>
        </w:tc>
      </w:tr>
      <w:tr w:rsidR="00441A1E" w:rsidRPr="0049066A" w14:paraId="1495095D" w14:textId="77777777" w:rsidTr="00F41423">
        <w:tblPrEx>
          <w:tblPrExChange w:id="7173" w:author="Mubiyarto Wibisono" w:date="2025-09-23T21:15:00Z" w16du:dateUtc="2025-09-23T14:15:00Z">
            <w:tblPrEx>
              <w:tblW w:w="9351" w:type="dxa"/>
            </w:tblPrEx>
          </w:tblPrExChange>
        </w:tblPrEx>
        <w:trPr>
          <w:ins w:id="7174" w:author="Ahmad Rafif" w:date="2025-08-26T13:44:00Z"/>
        </w:trPr>
        <w:tc>
          <w:tcPr>
            <w:tcW w:w="2979" w:type="dxa"/>
            <w:vAlign w:val="center"/>
            <w:tcPrChange w:id="7175" w:author="Mubiyarto Wibisono" w:date="2025-09-23T21:15:00Z" w16du:dateUtc="2025-09-23T14:15:00Z">
              <w:tcPr>
                <w:tcW w:w="2551" w:type="dxa"/>
                <w:gridSpan w:val="3"/>
                <w:vAlign w:val="center"/>
              </w:tcPr>
            </w:tcPrChange>
          </w:tcPr>
          <w:p w14:paraId="4F66AB80" w14:textId="37EB9B9C" w:rsidR="00DA0468" w:rsidRPr="0049066A" w:rsidRDefault="00DA0468" w:rsidP="00DA0468">
            <w:pPr>
              <w:rPr>
                <w:ins w:id="7176" w:author="Ahmad Rafif" w:date="2025-08-26T13:44:00Z" w16du:dateUtc="2025-08-26T06:44:00Z"/>
                <w:rFonts w:cs="Arial"/>
                <w:szCs w:val="20"/>
                <w:lang w:val="en-SG"/>
              </w:rPr>
            </w:pPr>
            <w:ins w:id="7177" w:author="Mubiyarto Wibisono" w:date="2025-09-23T21:01:00Z" w16du:dateUtc="2025-09-23T14:01:00Z">
              <w:r w:rsidRPr="0049066A">
                <w:rPr>
                  <w:rFonts w:ascii="Times New Roman" w:hAnsi="Times New Roman" w:cs="Arial"/>
                  <w:color w:val="000000"/>
                  <w:sz w:val="24"/>
                  <w:szCs w:val="20"/>
                  <w:rPrChange w:id="7178" w:author="Mubiyarto Wibisono" w:date="2025-09-23T21:01:00Z" w16du:dateUtc="2025-09-23T14:01:00Z">
                    <w:rPr>
                      <w:rFonts w:ascii="Calibri" w:hAnsi="Calibri" w:cs="Calibri"/>
                      <w:color w:val="000000"/>
                      <w:sz w:val="22"/>
                      <w:szCs w:val="22"/>
                    </w:rPr>
                  </w:rPrChange>
                </w:rPr>
                <w:t>Notice created</w:t>
              </w:r>
            </w:ins>
            <w:ins w:id="7179" w:author="Ahmad Rafif" w:date="2025-08-26T13:44:00Z" w16du:dateUtc="2025-08-26T06:44:00Z">
              <w:del w:id="7180" w:author="Mubiyarto Wibisono" w:date="2025-09-23T21:01:00Z" w16du:dateUtc="2025-09-23T14:01:00Z">
                <w:r w:rsidRPr="0049066A" w:rsidDel="00C60642">
                  <w:rPr>
                    <w:rFonts w:cs="Arial"/>
                    <w:szCs w:val="20"/>
                    <w:lang w:val="en-SG"/>
                  </w:rPr>
                  <w:delText>Login</w:delText>
                </w:r>
              </w:del>
            </w:ins>
          </w:p>
        </w:tc>
        <w:tc>
          <w:tcPr>
            <w:tcW w:w="2688" w:type="dxa"/>
            <w:gridSpan w:val="2"/>
            <w:vAlign w:val="center"/>
            <w:tcPrChange w:id="7181" w:author="Mubiyarto Wibisono" w:date="2025-09-23T21:15:00Z" w16du:dateUtc="2025-09-23T14:15:00Z">
              <w:tcPr>
                <w:tcW w:w="2431" w:type="dxa"/>
                <w:gridSpan w:val="5"/>
                <w:vAlign w:val="center"/>
              </w:tcPr>
            </w:tcPrChange>
          </w:tcPr>
          <w:p w14:paraId="30CE26BE" w14:textId="57AA28BE" w:rsidR="00DA0468" w:rsidRPr="0049066A" w:rsidRDefault="00DA0468" w:rsidP="00DA0468">
            <w:pPr>
              <w:rPr>
                <w:ins w:id="7182" w:author="Ahmad Rafif" w:date="2025-08-26T13:44:00Z" w16du:dateUtc="2025-08-26T06:44:00Z"/>
                <w:rFonts w:cs="Arial"/>
                <w:szCs w:val="20"/>
                <w:lang w:val="en-SG"/>
              </w:rPr>
            </w:pPr>
            <w:ins w:id="7183" w:author="Mubiyarto Wibisono" w:date="2025-09-23T21:01:00Z" w16du:dateUtc="2025-09-23T14:01:00Z">
              <w:r w:rsidRPr="0049066A">
                <w:rPr>
                  <w:rFonts w:ascii="Times New Roman" w:hAnsi="Times New Roman" w:cs="Arial"/>
                  <w:color w:val="000000"/>
                  <w:sz w:val="24"/>
                  <w:szCs w:val="20"/>
                  <w:rPrChange w:id="7184" w:author="Mubiyarto Wibisono" w:date="2025-09-23T21:01:00Z" w16du:dateUtc="2025-09-23T14:01:00Z">
                    <w:rPr>
                      <w:rFonts w:ascii="Calibri" w:hAnsi="Calibri" w:cs="Calibri"/>
                      <w:color w:val="000000"/>
                      <w:sz w:val="22"/>
                      <w:szCs w:val="22"/>
                    </w:rPr>
                  </w:rPrChange>
                </w:rPr>
                <w:t>Result</w:t>
              </w:r>
            </w:ins>
            <w:ins w:id="7185" w:author="Ahmad Rafif" w:date="2025-08-26T13:44:00Z" w16du:dateUtc="2025-08-26T06:44:00Z">
              <w:del w:id="7186" w:author="Mubiyarto Wibisono" w:date="2025-09-23T21:01:00Z" w16du:dateUtc="2025-09-23T14:01:00Z">
                <w:r w:rsidRPr="0049066A" w:rsidDel="00C60642">
                  <w:rPr>
                    <w:rFonts w:cs="Arial"/>
                    <w:szCs w:val="20"/>
                    <w:lang w:val="en-SG"/>
                  </w:rPr>
                  <w:delText>singpass / corppass</w:delText>
                </w:r>
              </w:del>
            </w:ins>
          </w:p>
        </w:tc>
        <w:tc>
          <w:tcPr>
            <w:tcW w:w="3341" w:type="dxa"/>
            <w:vAlign w:val="center"/>
            <w:tcPrChange w:id="7187" w:author="Mubiyarto Wibisono" w:date="2025-09-23T21:15:00Z" w16du:dateUtc="2025-09-23T14:15:00Z">
              <w:tcPr>
                <w:tcW w:w="4369" w:type="dxa"/>
                <w:gridSpan w:val="6"/>
                <w:vAlign w:val="center"/>
              </w:tcPr>
            </w:tcPrChange>
          </w:tcPr>
          <w:p w14:paraId="6FB1074F" w14:textId="4FC81583" w:rsidR="00DA0468" w:rsidRPr="0049066A" w:rsidRDefault="00DA0468" w:rsidP="00DA0468">
            <w:pPr>
              <w:rPr>
                <w:ins w:id="7188" w:author="Ahmad Rafif" w:date="2025-08-26T13:44:00Z" w16du:dateUtc="2025-08-26T06:44:00Z"/>
                <w:rFonts w:cs="Arial"/>
                <w:i/>
                <w:iCs/>
                <w:szCs w:val="20"/>
                <w:lang w:val="en-SG"/>
                <w:rPrChange w:id="7189" w:author="Mubiyarto Wibisono" w:date="2025-09-23T21:01:00Z" w16du:dateUtc="2025-09-23T14:01:00Z">
                  <w:rPr>
                    <w:ins w:id="7190" w:author="Ahmad Rafif" w:date="2025-08-26T13:44:00Z" w16du:dateUtc="2025-08-26T06:44:00Z"/>
                    <w:rFonts w:cs="Arial"/>
                    <w:szCs w:val="20"/>
                    <w:lang w:val="en-SG"/>
                  </w:rPr>
                </w:rPrChange>
              </w:rPr>
            </w:pPr>
            <w:ins w:id="7191" w:author="Mubiyarto Wibisono" w:date="2025-09-23T21:01:00Z" w16du:dateUtc="2025-09-23T14:01:00Z">
              <w:r w:rsidRPr="0049066A">
                <w:rPr>
                  <w:rFonts w:ascii="Times New Roman" w:hAnsi="Times New Roman" w:cs="Arial"/>
                  <w:color w:val="000000"/>
                  <w:sz w:val="24"/>
                  <w:szCs w:val="20"/>
                  <w:rPrChange w:id="7192" w:author="Mubiyarto Wibisono" w:date="2025-09-23T21:01:00Z" w16du:dateUtc="2025-09-23T14:01:00Z">
                    <w:rPr>
                      <w:rFonts w:ascii="Calibri" w:hAnsi="Calibri" w:cs="Calibri"/>
                      <w:color w:val="000000"/>
                      <w:sz w:val="22"/>
                      <w:szCs w:val="22"/>
                    </w:rPr>
                  </w:rPrChange>
                </w:rPr>
                <w:t>Notice created</w:t>
              </w:r>
            </w:ins>
            <w:ins w:id="7193" w:author="Ahmad Rafif" w:date="2025-08-26T13:44:00Z" w16du:dateUtc="2025-08-26T06:44:00Z">
              <w:del w:id="7194" w:author="Mubiyarto Wibisono" w:date="2025-09-23T21:01:00Z" w16du:dateUtc="2025-09-23T14:01:00Z">
                <w:r w:rsidRPr="0049066A" w:rsidDel="00C60642">
                  <w:rPr>
                    <w:rFonts w:cs="Arial"/>
                    <w:i/>
                    <w:iCs/>
                    <w:szCs w:val="20"/>
                    <w:lang w:val="en-SG"/>
                    <w:rPrChange w:id="7195" w:author="Mubiyarto Wibisono" w:date="2025-09-23T21:01:00Z" w16du:dateUtc="2025-09-23T14:01:00Z">
                      <w:rPr>
                        <w:rFonts w:cs="Arial"/>
                        <w:szCs w:val="20"/>
                        <w:lang w:val="en-SG"/>
                      </w:rPr>
                    </w:rPrChange>
                  </w:rPr>
                  <w:delText>Pre-condition: Refer to Section 2.3.</w:delText>
                </w:r>
              </w:del>
            </w:ins>
          </w:p>
        </w:tc>
      </w:tr>
      <w:tr w:rsidR="001347F8" w:rsidRPr="0049066A" w14:paraId="5BAAB528" w14:textId="77777777" w:rsidTr="00F41423">
        <w:tblPrEx>
          <w:tblPrExChange w:id="7196" w:author="Mubiyarto Wibisono" w:date="2025-09-23T21:15:00Z" w16du:dateUtc="2025-09-23T14:15:00Z">
            <w:tblPrEx>
              <w:tblW w:w="9351" w:type="dxa"/>
            </w:tblPrEx>
          </w:tblPrExChange>
        </w:tblPrEx>
        <w:trPr>
          <w:ins w:id="7197" w:author="Mubiyarto Wibisono" w:date="2025-09-23T21:02:00Z"/>
        </w:trPr>
        <w:tc>
          <w:tcPr>
            <w:tcW w:w="2979" w:type="dxa"/>
            <w:vAlign w:val="center"/>
            <w:tcPrChange w:id="7198" w:author="Mubiyarto Wibisono" w:date="2025-09-23T21:15:00Z" w16du:dateUtc="2025-09-23T14:15:00Z">
              <w:tcPr>
                <w:tcW w:w="2551" w:type="dxa"/>
                <w:gridSpan w:val="2"/>
                <w:vAlign w:val="center"/>
              </w:tcPr>
            </w:tcPrChange>
          </w:tcPr>
          <w:p w14:paraId="06BC52F9" w14:textId="5EB4E3AE" w:rsidR="001347F8" w:rsidRPr="0049066A" w:rsidRDefault="001347F8" w:rsidP="00DA0468">
            <w:pPr>
              <w:rPr>
                <w:ins w:id="7199" w:author="Mubiyarto Wibisono" w:date="2025-09-23T21:02:00Z" w16du:dateUtc="2025-09-23T14:02:00Z"/>
                <w:rFonts w:cs="Arial"/>
                <w:color w:val="000000"/>
                <w:szCs w:val="20"/>
              </w:rPr>
            </w:pPr>
            <w:ins w:id="7200" w:author="Mubiyarto Wibisono" w:date="2025-09-23T21:02:00Z" w16du:dateUtc="2025-09-23T14:02:00Z">
              <w:r w:rsidRPr="0049066A">
                <w:rPr>
                  <w:rFonts w:cs="Arial"/>
                  <w:color w:val="000000"/>
                  <w:szCs w:val="20"/>
                </w:rPr>
                <w:t>If No (</w:t>
              </w:r>
              <w:r w:rsidR="00D103D5" w:rsidRPr="0049066A">
                <w:rPr>
                  <w:rFonts w:cs="Arial"/>
                  <w:color w:val="000000"/>
                  <w:szCs w:val="20"/>
                </w:rPr>
                <w:t xml:space="preserve">S, I </w:t>
              </w:r>
            </w:ins>
            <w:ins w:id="7201" w:author="Mubiyarto Wibisono" w:date="2025-09-23T21:03:00Z" w16du:dateUtc="2025-09-23T14:03:00Z">
              <w:r w:rsidR="00D103D5" w:rsidRPr="0049066A">
                <w:rPr>
                  <w:rFonts w:cs="Arial"/>
                  <w:color w:val="000000"/>
                  <w:szCs w:val="20"/>
                </w:rPr>
                <w:t>D, or V)</w:t>
              </w:r>
            </w:ins>
          </w:p>
        </w:tc>
        <w:tc>
          <w:tcPr>
            <w:tcW w:w="2688" w:type="dxa"/>
            <w:gridSpan w:val="2"/>
            <w:vAlign w:val="center"/>
            <w:tcPrChange w:id="7202" w:author="Mubiyarto Wibisono" w:date="2025-09-23T21:15:00Z" w16du:dateUtc="2025-09-23T14:15:00Z">
              <w:tcPr>
                <w:tcW w:w="2317" w:type="dxa"/>
                <w:gridSpan w:val="7"/>
                <w:vAlign w:val="center"/>
              </w:tcPr>
            </w:tcPrChange>
          </w:tcPr>
          <w:p w14:paraId="01C7D5BB" w14:textId="77BCFD8F" w:rsidR="001347F8" w:rsidRPr="0049066A" w:rsidRDefault="00D103D5" w:rsidP="00DA0468">
            <w:pPr>
              <w:rPr>
                <w:ins w:id="7203" w:author="Mubiyarto Wibisono" w:date="2025-09-23T21:02:00Z" w16du:dateUtc="2025-09-23T14:02:00Z"/>
                <w:rFonts w:cs="Arial"/>
                <w:color w:val="000000"/>
                <w:szCs w:val="20"/>
              </w:rPr>
            </w:pPr>
            <w:ins w:id="7204" w:author="Mubiyarto Wibisono" w:date="2025-09-23T21:03:00Z" w16du:dateUtc="2025-09-23T14:03:00Z">
              <w:r w:rsidRPr="0049066A">
                <w:rPr>
                  <w:rFonts w:cs="Arial"/>
                  <w:color w:val="000000"/>
                  <w:szCs w:val="20"/>
                </w:rPr>
                <w:t>System Interaction</w:t>
              </w:r>
            </w:ins>
          </w:p>
        </w:tc>
        <w:tc>
          <w:tcPr>
            <w:tcW w:w="3341" w:type="dxa"/>
            <w:vAlign w:val="center"/>
            <w:tcPrChange w:id="7205" w:author="Mubiyarto Wibisono" w:date="2025-09-23T21:15:00Z" w16du:dateUtc="2025-09-23T14:15:00Z">
              <w:tcPr>
                <w:tcW w:w="4483" w:type="dxa"/>
                <w:gridSpan w:val="5"/>
                <w:vAlign w:val="center"/>
              </w:tcPr>
            </w:tcPrChange>
          </w:tcPr>
          <w:p w14:paraId="6A5F0E0B" w14:textId="0D68DEFF" w:rsidR="001347F8" w:rsidRPr="0049066A" w:rsidRDefault="00C16A6D" w:rsidP="00DA0468">
            <w:pPr>
              <w:rPr>
                <w:ins w:id="7206" w:author="Mubiyarto Wibisono" w:date="2025-09-23T21:02:00Z" w16du:dateUtc="2025-09-23T14:02:00Z"/>
                <w:rFonts w:cs="Arial"/>
                <w:color w:val="000000"/>
                <w:szCs w:val="20"/>
              </w:rPr>
            </w:pPr>
            <w:ins w:id="7207" w:author="Mubiyarto Wibisono" w:date="2025-09-23T21:03:00Z" w16du:dateUtc="2025-09-23T14:03:00Z">
              <w:r w:rsidRPr="0049066A">
                <w:rPr>
                  <w:rFonts w:cs="Arial"/>
                  <w:color w:val="000000"/>
                  <w:szCs w:val="20"/>
                </w:rPr>
                <w:t>Process to next step</w:t>
              </w:r>
            </w:ins>
          </w:p>
        </w:tc>
      </w:tr>
      <w:tr w:rsidR="00DA0468" w:rsidRPr="0049066A" w14:paraId="270C3DAD" w14:textId="77777777" w:rsidTr="00F41423">
        <w:trPr>
          <w:trPrChange w:id="7208" w:author="Mubiyarto Wibisono" w:date="2025-09-23T21:01:00Z" w16du:dateUtc="2025-09-23T14:01:00Z">
            <w:trPr>
              <w:gridAfter w:val="0"/>
            </w:trPr>
          </w:trPrChange>
        </w:trPr>
        <w:tc>
          <w:tcPr>
            <w:tcW w:w="2979" w:type="dxa"/>
            <w:vAlign w:val="center"/>
            <w:hideMark/>
            <w:tcPrChange w:id="7209" w:author="Mubiyarto Wibisono" w:date="2025-09-23T21:01:00Z" w16du:dateUtc="2025-09-23T14:01:00Z">
              <w:tcPr>
                <w:tcW w:w="0" w:type="auto"/>
                <w:gridSpan w:val="4"/>
                <w:hideMark/>
              </w:tcPr>
            </w:tcPrChange>
          </w:tcPr>
          <w:p w14:paraId="1546A5A0" w14:textId="7BC9D40D" w:rsidR="00DA0468" w:rsidRPr="0049066A" w:rsidRDefault="00DA0468" w:rsidP="00DA0468">
            <w:pPr>
              <w:rPr>
                <w:rFonts w:cs="Arial"/>
                <w:szCs w:val="20"/>
                <w:lang w:val="en-SG"/>
              </w:rPr>
            </w:pPr>
            <w:ins w:id="7210" w:author="Mubiyarto Wibisono" w:date="2025-09-23T21:01:00Z" w16du:dateUtc="2025-09-23T14:01:00Z">
              <w:r w:rsidRPr="0049066A">
                <w:rPr>
                  <w:rFonts w:ascii="Times New Roman" w:hAnsi="Times New Roman" w:cs="Arial"/>
                  <w:color w:val="000000"/>
                  <w:sz w:val="24"/>
                  <w:szCs w:val="20"/>
                  <w:rPrChange w:id="7211" w:author="Mubiyarto Wibisono" w:date="2025-09-23T21:01:00Z" w16du:dateUtc="2025-09-23T14:01:00Z">
                    <w:rPr>
                      <w:rFonts w:ascii="Calibri" w:hAnsi="Calibri" w:cs="Calibri"/>
                      <w:color w:val="000000"/>
                      <w:sz w:val="22"/>
                      <w:szCs w:val="22"/>
                    </w:rPr>
                  </w:rPrChange>
                </w:rPr>
                <w:t>ANS check</w:t>
              </w:r>
            </w:ins>
            <w:del w:id="7212" w:author="Mubiyarto Wibisono" w:date="2025-09-23T21:01:00Z" w16du:dateUtc="2025-09-23T14:01:00Z">
              <w:r w:rsidRPr="0049066A" w:rsidDel="00C60642">
                <w:rPr>
                  <w:rFonts w:cs="Arial"/>
                  <w:szCs w:val="20"/>
                  <w:lang w:val="en-SG"/>
                </w:rPr>
                <w:delText>check web transaction detail</w:delText>
              </w:r>
            </w:del>
          </w:p>
        </w:tc>
        <w:tc>
          <w:tcPr>
            <w:tcW w:w="2688" w:type="dxa"/>
            <w:gridSpan w:val="2"/>
            <w:vAlign w:val="center"/>
            <w:hideMark/>
            <w:tcPrChange w:id="7213" w:author="Mubiyarto Wibisono" w:date="2025-09-23T21:01:00Z" w16du:dateUtc="2025-09-23T14:01:00Z">
              <w:tcPr>
                <w:tcW w:w="0" w:type="auto"/>
                <w:gridSpan w:val="2"/>
                <w:hideMark/>
              </w:tcPr>
            </w:tcPrChange>
          </w:tcPr>
          <w:p w14:paraId="524C9516" w14:textId="06CAB0BF" w:rsidR="00DA0468" w:rsidRPr="0049066A" w:rsidRDefault="00DA0468" w:rsidP="00DA0468">
            <w:pPr>
              <w:rPr>
                <w:rFonts w:cs="Arial"/>
                <w:szCs w:val="20"/>
                <w:lang w:val="en-SG"/>
              </w:rPr>
            </w:pPr>
            <w:ins w:id="7214" w:author="Mubiyarto Wibisono" w:date="2025-09-23T21:01:00Z" w16du:dateUtc="2025-09-23T14:01:00Z">
              <w:r w:rsidRPr="0049066A">
                <w:rPr>
                  <w:rFonts w:ascii="Times New Roman" w:hAnsi="Times New Roman" w:cs="Arial"/>
                  <w:color w:val="000000"/>
                  <w:sz w:val="24"/>
                  <w:szCs w:val="20"/>
                  <w:rPrChange w:id="7215" w:author="Mubiyarto Wibisono" w:date="2025-09-23T21:01:00Z" w16du:dateUtc="2025-09-23T14:01:00Z">
                    <w:rPr>
                      <w:rFonts w:ascii="Calibri" w:hAnsi="Calibri" w:cs="Calibri"/>
                      <w:color w:val="000000"/>
                      <w:sz w:val="22"/>
                      <w:szCs w:val="22"/>
                    </w:rPr>
                  </w:rPrChange>
                </w:rPr>
                <w:t>System Interaction</w:t>
              </w:r>
            </w:ins>
            <w:del w:id="7216" w:author="Mubiyarto Wibisono" w:date="2025-09-23T21:01:00Z" w16du:dateUtc="2025-09-23T14:01:00Z">
              <w:r w:rsidRPr="0049066A" w:rsidDel="00C60642">
                <w:rPr>
                  <w:rFonts w:cs="Arial"/>
                  <w:szCs w:val="20"/>
                  <w:lang w:val="en-SG"/>
                </w:rPr>
                <w:delText>Retrieve web txn details</w:delText>
              </w:r>
            </w:del>
          </w:p>
        </w:tc>
        <w:tc>
          <w:tcPr>
            <w:tcW w:w="3341" w:type="dxa"/>
            <w:vAlign w:val="center"/>
            <w:hideMark/>
            <w:tcPrChange w:id="7217" w:author="Mubiyarto Wibisono" w:date="2025-09-23T21:01:00Z" w16du:dateUtc="2025-09-23T14:01:00Z">
              <w:tcPr>
                <w:tcW w:w="0" w:type="auto"/>
                <w:gridSpan w:val="7"/>
                <w:hideMark/>
              </w:tcPr>
            </w:tcPrChange>
          </w:tcPr>
          <w:p w14:paraId="5F003C0A" w14:textId="0632819B" w:rsidR="00DA0468" w:rsidRPr="0049066A" w:rsidRDefault="00D103D5" w:rsidP="00DA0468">
            <w:pPr>
              <w:rPr>
                <w:rFonts w:cs="Arial"/>
                <w:i/>
                <w:iCs/>
                <w:szCs w:val="20"/>
                <w:lang w:val="en-SG"/>
                <w:rPrChange w:id="7218" w:author="Mubiyarto Wibisono" w:date="2025-09-23T21:01:00Z" w16du:dateUtc="2025-09-23T14:01:00Z">
                  <w:rPr>
                    <w:rFonts w:cs="Arial"/>
                    <w:szCs w:val="20"/>
                    <w:lang w:val="en-SG"/>
                  </w:rPr>
                </w:rPrChange>
              </w:rPr>
            </w:pPr>
            <w:ins w:id="7219" w:author="Mubiyarto Wibisono" w:date="2025-09-23T21:03:00Z" w16du:dateUtc="2025-09-23T14:03:00Z">
              <w:r w:rsidRPr="0049066A">
                <w:rPr>
                  <w:rFonts w:cs="Arial"/>
                  <w:color w:val="000000"/>
                  <w:szCs w:val="20"/>
                </w:rPr>
                <w:t>Refer to Technical Document OCMS 10</w:t>
              </w:r>
            </w:ins>
            <w:del w:id="7220" w:author="Mubiyarto Wibisono" w:date="2025-09-23T21:01:00Z" w16du:dateUtc="2025-09-23T14:01:00Z">
              <w:r w:rsidR="00DA0468" w:rsidRPr="0049066A" w:rsidDel="00C60642">
                <w:rPr>
                  <w:rFonts w:cs="Arial"/>
                  <w:i/>
                  <w:iCs/>
                  <w:szCs w:val="20"/>
                  <w:lang w:val="en-SG"/>
                  <w:rPrChange w:id="7221" w:author="Mubiyarto Wibisono" w:date="2025-09-23T21:01:00Z" w16du:dateUtc="2025-09-23T14:01:00Z">
                    <w:rPr>
                      <w:rFonts w:cs="Arial"/>
                      <w:szCs w:val="20"/>
                      <w:lang w:val="en-SG"/>
                    </w:rPr>
                  </w:rPrChange>
                </w:rPr>
                <w:delText>Pre-condition: Refer to Section 1.5.</w:delText>
              </w:r>
            </w:del>
          </w:p>
        </w:tc>
      </w:tr>
      <w:tr w:rsidR="00DA0468" w:rsidRPr="0049066A" w14:paraId="77C6DCD7" w14:textId="77777777" w:rsidTr="00F41423">
        <w:trPr>
          <w:trPrChange w:id="7222" w:author="Mubiyarto Wibisono" w:date="2025-09-23T21:01:00Z" w16du:dateUtc="2025-09-23T14:01:00Z">
            <w:trPr>
              <w:gridAfter w:val="0"/>
            </w:trPr>
          </w:trPrChange>
        </w:trPr>
        <w:tc>
          <w:tcPr>
            <w:tcW w:w="2979" w:type="dxa"/>
            <w:vAlign w:val="center"/>
            <w:hideMark/>
            <w:tcPrChange w:id="7223" w:author="Mubiyarto Wibisono" w:date="2025-09-23T21:01:00Z" w16du:dateUtc="2025-09-23T14:01:00Z">
              <w:tcPr>
                <w:tcW w:w="0" w:type="auto"/>
                <w:gridSpan w:val="4"/>
                <w:hideMark/>
              </w:tcPr>
            </w:tcPrChange>
          </w:tcPr>
          <w:p w14:paraId="1BA6DADC" w14:textId="35DBB78A" w:rsidR="00DA0468" w:rsidRPr="0049066A" w:rsidRDefault="00DA0468" w:rsidP="00DA0468">
            <w:pPr>
              <w:rPr>
                <w:rFonts w:cs="Arial"/>
                <w:szCs w:val="20"/>
                <w:lang w:val="en-SG"/>
              </w:rPr>
            </w:pPr>
            <w:proofErr w:type="spellStart"/>
            <w:ins w:id="7224" w:author="Mubiyarto Wibisono" w:date="2025-09-23T21:01:00Z" w16du:dateUtc="2025-09-23T14:01:00Z">
              <w:r w:rsidRPr="0049066A">
                <w:rPr>
                  <w:rFonts w:ascii="Times New Roman" w:hAnsi="Times New Roman" w:cs="Arial"/>
                  <w:color w:val="000000"/>
                  <w:sz w:val="24"/>
                  <w:szCs w:val="20"/>
                  <w:rPrChange w:id="7225" w:author="Mubiyarto Wibisono" w:date="2025-09-23T21:01:00Z" w16du:dateUtc="2025-09-23T14:01:00Z">
                    <w:rPr>
                      <w:rFonts w:ascii="Calibri" w:hAnsi="Calibri" w:cs="Calibri"/>
                      <w:color w:val="000000"/>
                      <w:sz w:val="22"/>
                      <w:szCs w:val="22"/>
                    </w:rPr>
                  </w:rPrChange>
                </w:rPr>
                <w:lastRenderedPageBreak/>
                <w:t>an_flag</w:t>
              </w:r>
              <w:proofErr w:type="spellEnd"/>
              <w:r w:rsidRPr="0049066A">
                <w:rPr>
                  <w:rFonts w:ascii="Times New Roman" w:hAnsi="Times New Roman" w:cs="Arial"/>
                  <w:color w:val="000000"/>
                  <w:sz w:val="24"/>
                  <w:szCs w:val="20"/>
                  <w:rPrChange w:id="7226" w:author="Mubiyarto Wibisono" w:date="2025-09-23T21:01:00Z" w16du:dateUtc="2025-09-23T14:01:00Z">
                    <w:rPr>
                      <w:rFonts w:ascii="Calibri" w:hAnsi="Calibri" w:cs="Calibri"/>
                      <w:color w:val="000000"/>
                      <w:sz w:val="22"/>
                      <w:szCs w:val="22"/>
                    </w:rPr>
                  </w:rPrChange>
                </w:rPr>
                <w:t xml:space="preserve"> = </w:t>
              </w:r>
              <w:proofErr w:type="gramStart"/>
              <w:r w:rsidRPr="0049066A">
                <w:rPr>
                  <w:rFonts w:ascii="Times New Roman" w:hAnsi="Times New Roman" w:cs="Arial"/>
                  <w:color w:val="000000"/>
                  <w:sz w:val="24"/>
                  <w:szCs w:val="20"/>
                  <w:rPrChange w:id="7227" w:author="Mubiyarto Wibisono" w:date="2025-09-23T21:01:00Z" w16du:dateUtc="2025-09-23T14:01:00Z">
                    <w:rPr>
                      <w:rFonts w:ascii="Calibri" w:hAnsi="Calibri" w:cs="Calibri"/>
                      <w:color w:val="000000"/>
                      <w:sz w:val="22"/>
                      <w:szCs w:val="22"/>
                    </w:rPr>
                  </w:rPrChange>
                </w:rPr>
                <w:t>Y ?</w:t>
              </w:r>
            </w:ins>
            <w:proofErr w:type="gramEnd"/>
            <w:del w:id="7228" w:author="Mubiyarto Wibisono" w:date="2025-09-23T21:01:00Z" w16du:dateUtc="2025-09-23T14:01:00Z">
              <w:r w:rsidRPr="0049066A" w:rsidDel="00C60642">
                <w:rPr>
                  <w:rFonts w:cs="Arial"/>
                  <w:szCs w:val="20"/>
                  <w:lang w:val="en-SG"/>
                </w:rPr>
                <w:delText>json with message</w:delText>
              </w:r>
            </w:del>
          </w:p>
        </w:tc>
        <w:tc>
          <w:tcPr>
            <w:tcW w:w="2688" w:type="dxa"/>
            <w:gridSpan w:val="2"/>
            <w:vAlign w:val="center"/>
            <w:hideMark/>
            <w:tcPrChange w:id="7229" w:author="Mubiyarto Wibisono" w:date="2025-09-23T21:01:00Z" w16du:dateUtc="2025-09-23T14:01:00Z">
              <w:tcPr>
                <w:tcW w:w="0" w:type="auto"/>
                <w:gridSpan w:val="2"/>
                <w:hideMark/>
              </w:tcPr>
            </w:tcPrChange>
          </w:tcPr>
          <w:p w14:paraId="6B26E88F" w14:textId="77FC8827" w:rsidR="00DA0468" w:rsidRPr="0049066A" w:rsidRDefault="00DA0468" w:rsidP="00DA0468">
            <w:pPr>
              <w:rPr>
                <w:rFonts w:cs="Arial"/>
                <w:szCs w:val="20"/>
                <w:lang w:val="en-SG"/>
              </w:rPr>
            </w:pPr>
            <w:ins w:id="7230" w:author="Mubiyarto Wibisono" w:date="2025-09-23T21:01:00Z" w16du:dateUtc="2025-09-23T14:01:00Z">
              <w:r w:rsidRPr="0049066A">
                <w:rPr>
                  <w:rFonts w:ascii="Times New Roman" w:hAnsi="Times New Roman" w:cs="Arial"/>
                  <w:color w:val="000000"/>
                  <w:sz w:val="24"/>
                  <w:szCs w:val="20"/>
                  <w:rPrChange w:id="7231" w:author="Mubiyarto Wibisono" w:date="2025-09-23T21:01:00Z" w16du:dateUtc="2025-09-23T14:01:00Z">
                    <w:rPr>
                      <w:rFonts w:ascii="Calibri" w:hAnsi="Calibri" w:cs="Calibri"/>
                      <w:color w:val="000000"/>
                      <w:sz w:val="22"/>
                      <w:szCs w:val="22"/>
                    </w:rPr>
                  </w:rPrChange>
                </w:rPr>
                <w:t>Decision</w:t>
              </w:r>
            </w:ins>
            <w:del w:id="7232" w:author="Mubiyarto Wibisono" w:date="2025-09-23T21:01:00Z" w16du:dateUtc="2025-09-23T14:01:00Z">
              <w:r w:rsidRPr="0049066A" w:rsidDel="00C60642">
                <w:rPr>
                  <w:rFonts w:cs="Arial"/>
                  <w:szCs w:val="20"/>
                  <w:lang w:val="en-SG"/>
                </w:rPr>
                <w:delText>Backend Result</w:delText>
              </w:r>
            </w:del>
          </w:p>
        </w:tc>
        <w:tc>
          <w:tcPr>
            <w:tcW w:w="3341" w:type="dxa"/>
            <w:vAlign w:val="center"/>
            <w:hideMark/>
            <w:tcPrChange w:id="7233" w:author="Mubiyarto Wibisono" w:date="2025-09-23T21:01:00Z" w16du:dateUtc="2025-09-23T14:01:00Z">
              <w:tcPr>
                <w:tcW w:w="0" w:type="auto"/>
                <w:gridSpan w:val="7"/>
                <w:hideMark/>
              </w:tcPr>
            </w:tcPrChange>
          </w:tcPr>
          <w:p w14:paraId="0EA06A60" w14:textId="77777777" w:rsidR="00AF0A55" w:rsidRPr="0049066A" w:rsidRDefault="00DA0468" w:rsidP="00DA0468">
            <w:pPr>
              <w:rPr>
                <w:ins w:id="7234" w:author="Mubiyarto Wibisono" w:date="2025-09-23T21:04:00Z" w16du:dateUtc="2025-09-23T14:04:00Z"/>
                <w:rFonts w:cs="Arial"/>
                <w:color w:val="000000"/>
                <w:szCs w:val="20"/>
              </w:rPr>
            </w:pPr>
            <w:ins w:id="7235" w:author="Mubiyarto Wibisono" w:date="2025-09-23T21:01:00Z" w16du:dateUtc="2025-09-23T14:01:00Z">
              <w:r w:rsidRPr="0049066A">
                <w:rPr>
                  <w:rFonts w:ascii="Times New Roman" w:hAnsi="Times New Roman" w:cs="Arial"/>
                  <w:color w:val="000000"/>
                  <w:sz w:val="24"/>
                  <w:szCs w:val="20"/>
                  <w:rPrChange w:id="7236" w:author="Mubiyarto Wibisono" w:date="2025-09-23T21:04:00Z" w16du:dateUtc="2025-09-23T14:04:00Z">
                    <w:rPr>
                      <w:rFonts w:ascii="Calibri" w:hAnsi="Calibri" w:cs="Calibri"/>
                      <w:color w:val="000000"/>
                      <w:sz w:val="22"/>
                      <w:szCs w:val="22"/>
                    </w:rPr>
                  </w:rPrChange>
                </w:rPr>
                <w:t xml:space="preserve">If </w:t>
              </w:r>
              <w:proofErr w:type="gramStart"/>
              <w:r w:rsidRPr="0049066A">
                <w:rPr>
                  <w:rFonts w:ascii="Times New Roman" w:hAnsi="Times New Roman" w:cs="Arial"/>
                  <w:color w:val="000000"/>
                  <w:sz w:val="24"/>
                  <w:szCs w:val="20"/>
                  <w:rPrChange w:id="7237" w:author="Mubiyarto Wibisono" w:date="2025-09-23T21:04:00Z" w16du:dateUtc="2025-09-23T14:04:00Z">
                    <w:rPr>
                      <w:rFonts w:ascii="Calibri" w:hAnsi="Calibri" w:cs="Calibri"/>
                      <w:b/>
                      <w:bCs/>
                      <w:color w:val="000000"/>
                      <w:sz w:val="22"/>
                      <w:szCs w:val="22"/>
                    </w:rPr>
                  </w:rPrChange>
                </w:rPr>
                <w:t>Yes</w:t>
              </w:r>
              <w:proofErr w:type="gramEnd"/>
              <w:r w:rsidRPr="0049066A">
                <w:rPr>
                  <w:rFonts w:ascii="Times New Roman" w:hAnsi="Times New Roman" w:cs="Arial"/>
                  <w:color w:val="000000"/>
                  <w:sz w:val="24"/>
                  <w:szCs w:val="20"/>
                  <w:rPrChange w:id="7238" w:author="Mubiyarto Wibisono" w:date="2025-09-23T21:01:00Z" w16du:dateUtc="2025-09-23T14:01:00Z">
                    <w:rPr>
                      <w:rFonts w:ascii="Calibri" w:hAnsi="Calibri" w:cs="Calibri"/>
                      <w:color w:val="000000"/>
                      <w:sz w:val="22"/>
                      <w:szCs w:val="22"/>
                    </w:rPr>
                  </w:rPrChange>
                </w:rPr>
                <w:t>, set payment acceptance to N</w:t>
              </w:r>
            </w:ins>
          </w:p>
          <w:p w14:paraId="4EB4B075" w14:textId="716A18A8" w:rsidR="00DA0468" w:rsidRPr="0049066A" w:rsidDel="00C60642" w:rsidRDefault="00AF0A55" w:rsidP="00DA0468">
            <w:pPr>
              <w:rPr>
                <w:del w:id="7239" w:author="Mubiyarto Wibisono" w:date="2025-09-23T21:01:00Z" w16du:dateUtc="2025-09-23T14:01:00Z"/>
                <w:rFonts w:cs="Arial"/>
                <w:szCs w:val="20"/>
                <w:lang w:val="en-SG"/>
              </w:rPr>
            </w:pPr>
            <w:ins w:id="7240" w:author="Mubiyarto Wibisono" w:date="2025-09-23T21:04:00Z" w16du:dateUtc="2025-09-23T14:04:00Z">
              <w:r w:rsidRPr="0049066A">
                <w:rPr>
                  <w:rFonts w:cs="Arial"/>
                  <w:color w:val="000000"/>
                  <w:szCs w:val="20"/>
                </w:rPr>
                <w:t xml:space="preserve">If No </w:t>
              </w:r>
            </w:ins>
            <w:ins w:id="7241" w:author="Mubiyarto Wibisono" w:date="2025-09-23T21:01:00Z" w16du:dateUtc="2025-09-23T14:01:00Z">
              <w:r w:rsidR="00DA0468" w:rsidRPr="0049066A">
                <w:rPr>
                  <w:rFonts w:ascii="Times New Roman" w:hAnsi="Times New Roman" w:cs="Arial"/>
                  <w:color w:val="000000"/>
                  <w:sz w:val="24"/>
                  <w:szCs w:val="20"/>
                  <w:rPrChange w:id="7242" w:author="Mubiyarto Wibisono" w:date="2025-09-23T21:01:00Z" w16du:dateUtc="2025-09-23T14:01:00Z">
                    <w:rPr>
                      <w:rFonts w:ascii="Calibri" w:hAnsi="Calibri" w:cs="Calibri"/>
                      <w:color w:val="000000"/>
                      <w:sz w:val="22"/>
                      <w:szCs w:val="22"/>
                    </w:rPr>
                  </w:rPrChange>
                </w:rPr>
                <w:t>set service message E1.</w:t>
              </w:r>
            </w:ins>
            <w:del w:id="7243" w:author="Mubiyarto Wibisono" w:date="2025-09-23T21:01:00Z" w16du:dateUtc="2025-09-23T14:01:00Z">
              <w:r w:rsidR="00DA0468" w:rsidRPr="0049066A" w:rsidDel="00C60642">
                <w:rPr>
                  <w:rFonts w:cs="Arial"/>
                  <w:szCs w:val="20"/>
                  <w:lang w:val="en-SG"/>
                </w:rPr>
                <w:delText xml:space="preserve">(1) List of payable notices; </w:delText>
              </w:r>
            </w:del>
          </w:p>
          <w:p w14:paraId="04E251BF" w14:textId="4C7E433A" w:rsidR="00DA0468" w:rsidRPr="0049066A" w:rsidDel="00C60642" w:rsidRDefault="00DA0468" w:rsidP="00DA0468">
            <w:pPr>
              <w:rPr>
                <w:del w:id="7244" w:author="Mubiyarto Wibisono" w:date="2025-09-23T21:01:00Z" w16du:dateUtc="2025-09-23T14:01:00Z"/>
                <w:rFonts w:cs="Arial"/>
                <w:szCs w:val="20"/>
                <w:lang w:val="en-SG"/>
              </w:rPr>
            </w:pPr>
            <w:del w:id="7245" w:author="Mubiyarto Wibisono" w:date="2025-09-23T21:01:00Z" w16du:dateUtc="2025-09-23T14:01:00Z">
              <w:r w:rsidRPr="0049066A" w:rsidDel="00C60642">
                <w:rPr>
                  <w:rFonts w:cs="Arial"/>
                  <w:szCs w:val="20"/>
                  <w:lang w:val="en-SG"/>
                </w:rPr>
                <w:delText xml:space="preserve">(2) List of not payable; </w:delText>
              </w:r>
            </w:del>
          </w:p>
          <w:p w14:paraId="7966CCAC" w14:textId="22E5D433" w:rsidR="00DA0468" w:rsidRPr="0049066A" w:rsidRDefault="00DA0468" w:rsidP="00DA0468">
            <w:pPr>
              <w:rPr>
                <w:rFonts w:cs="Arial"/>
                <w:szCs w:val="20"/>
                <w:lang w:val="en-SG"/>
              </w:rPr>
            </w:pPr>
            <w:del w:id="7246" w:author="Mubiyarto Wibisono" w:date="2025-09-23T21:01:00Z" w16du:dateUtc="2025-09-23T14:01:00Z">
              <w:r w:rsidRPr="0049066A" w:rsidDel="00C60642">
                <w:rPr>
                  <w:rFonts w:cs="Arial"/>
                  <w:szCs w:val="20"/>
                  <w:lang w:val="en-SG"/>
                </w:rPr>
                <w:delText>(3) List of paid notices from past 6 months.</w:delText>
              </w:r>
            </w:del>
          </w:p>
        </w:tc>
      </w:tr>
      <w:tr w:rsidR="00DA0468" w:rsidRPr="0049066A" w:rsidDel="00AF0A55" w14:paraId="09794BB3" w14:textId="3364AD62" w:rsidTr="00F41423">
        <w:trPr>
          <w:del w:id="7247" w:author="Mubiyarto Wibisono" w:date="2025-09-23T21:04:00Z"/>
          <w:trPrChange w:id="7248" w:author="Mubiyarto Wibisono" w:date="2025-09-23T21:01:00Z" w16du:dateUtc="2025-09-23T14:01:00Z">
            <w:trPr>
              <w:gridAfter w:val="0"/>
            </w:trPr>
          </w:trPrChange>
        </w:trPr>
        <w:tc>
          <w:tcPr>
            <w:tcW w:w="2979" w:type="dxa"/>
            <w:vAlign w:val="center"/>
            <w:hideMark/>
            <w:tcPrChange w:id="7249" w:author="Mubiyarto Wibisono" w:date="2025-09-23T21:01:00Z" w16du:dateUtc="2025-09-23T14:01:00Z">
              <w:tcPr>
                <w:tcW w:w="0" w:type="auto"/>
                <w:gridSpan w:val="4"/>
                <w:hideMark/>
              </w:tcPr>
            </w:tcPrChange>
          </w:tcPr>
          <w:p w14:paraId="231315C6" w14:textId="0840CCC2" w:rsidR="00DA0468" w:rsidRPr="0049066A" w:rsidDel="00AF0A55" w:rsidRDefault="00DA0468" w:rsidP="00DA0468">
            <w:pPr>
              <w:rPr>
                <w:del w:id="7250" w:author="Mubiyarto Wibisono" w:date="2025-09-23T21:04:00Z" w16du:dateUtc="2025-09-23T14:04:00Z"/>
                <w:rFonts w:cs="Arial"/>
                <w:szCs w:val="20"/>
                <w:lang w:val="en-SG"/>
              </w:rPr>
            </w:pPr>
            <w:del w:id="7251" w:author="Mubiyarto Wibisono" w:date="2025-09-23T21:01:00Z" w16du:dateUtc="2025-09-23T14:01:00Z">
              <w:r w:rsidRPr="0049066A" w:rsidDel="00C60642">
                <w:rPr>
                  <w:rFonts w:cs="Arial"/>
                  <w:szCs w:val="20"/>
                  <w:lang w:val="en-SG"/>
                </w:rPr>
                <w:delText>compare result with payment matrix (when error message null)</w:delText>
              </w:r>
            </w:del>
          </w:p>
        </w:tc>
        <w:tc>
          <w:tcPr>
            <w:tcW w:w="2688" w:type="dxa"/>
            <w:gridSpan w:val="2"/>
            <w:vAlign w:val="center"/>
            <w:hideMark/>
            <w:tcPrChange w:id="7252" w:author="Mubiyarto Wibisono" w:date="2025-09-23T21:01:00Z" w16du:dateUtc="2025-09-23T14:01:00Z">
              <w:tcPr>
                <w:tcW w:w="0" w:type="auto"/>
                <w:gridSpan w:val="2"/>
                <w:hideMark/>
              </w:tcPr>
            </w:tcPrChange>
          </w:tcPr>
          <w:p w14:paraId="2E371589" w14:textId="3390AE5F" w:rsidR="00DA0468" w:rsidRPr="0049066A" w:rsidDel="00AF0A55" w:rsidRDefault="00DA0468" w:rsidP="00DA0468">
            <w:pPr>
              <w:rPr>
                <w:del w:id="7253" w:author="Mubiyarto Wibisono" w:date="2025-09-23T21:04:00Z" w16du:dateUtc="2025-09-23T14:04:00Z"/>
                <w:rFonts w:cs="Arial"/>
                <w:szCs w:val="20"/>
                <w:lang w:val="en-SG"/>
              </w:rPr>
            </w:pPr>
            <w:del w:id="7254" w:author="Mubiyarto Wibisono" w:date="2025-09-23T21:01:00Z" w16du:dateUtc="2025-09-23T14:01:00Z">
              <w:r w:rsidRPr="0049066A" w:rsidDel="00C60642">
                <w:rPr>
                  <w:rFonts w:cs="Arial"/>
                  <w:szCs w:val="20"/>
                  <w:lang w:val="en-SG"/>
                </w:rPr>
                <w:delText>Matrix check</w:delText>
              </w:r>
            </w:del>
          </w:p>
        </w:tc>
        <w:tc>
          <w:tcPr>
            <w:tcW w:w="3341" w:type="dxa"/>
            <w:vAlign w:val="center"/>
            <w:hideMark/>
            <w:tcPrChange w:id="7255" w:author="Mubiyarto Wibisono" w:date="2025-09-23T21:01:00Z" w16du:dateUtc="2025-09-23T14:01:00Z">
              <w:tcPr>
                <w:tcW w:w="0" w:type="auto"/>
                <w:gridSpan w:val="7"/>
                <w:hideMark/>
              </w:tcPr>
            </w:tcPrChange>
          </w:tcPr>
          <w:p w14:paraId="124202FC" w14:textId="2CA790A4" w:rsidR="00DA0468" w:rsidRPr="0049066A" w:rsidDel="00AF0A55" w:rsidRDefault="00DA0468" w:rsidP="00DA0468">
            <w:pPr>
              <w:rPr>
                <w:del w:id="7256" w:author="Mubiyarto Wibisono" w:date="2025-09-23T21:04:00Z" w16du:dateUtc="2025-09-23T14:04:00Z"/>
                <w:rFonts w:cs="Arial"/>
                <w:szCs w:val="20"/>
                <w:lang w:val="en-SG"/>
              </w:rPr>
            </w:pPr>
            <w:del w:id="7257" w:author="Mubiyarto Wibisono" w:date="2025-09-23T21:01:00Z" w16du:dateUtc="2025-09-23T14:01:00Z">
              <w:r w:rsidRPr="0049066A" w:rsidDel="00C60642">
                <w:rPr>
                  <w:rFonts w:cs="Arial"/>
                  <w:szCs w:val="20"/>
                  <w:lang w:val="en-SG"/>
                </w:rPr>
                <w:delText>Compare result to payment matrix if no error message.</w:delText>
              </w:r>
            </w:del>
          </w:p>
        </w:tc>
      </w:tr>
      <w:tr w:rsidR="00DA0468" w:rsidRPr="0049066A" w14:paraId="07D44EB0" w14:textId="77777777" w:rsidTr="00F41423">
        <w:tblPrEx>
          <w:tblPrExChange w:id="7258" w:author="Mubiyarto Wibisono" w:date="2025-09-23T21:01:00Z" w16du:dateUtc="2025-09-23T14:01:00Z">
            <w:tblPrEx>
              <w:tblW w:w="9351" w:type="dxa"/>
            </w:tblPrEx>
          </w:tblPrExChange>
        </w:tblPrEx>
        <w:trPr>
          <w:ins w:id="7259" w:author="Mubiyarto Wibisono" w:date="2025-09-23T21:00:00Z"/>
        </w:trPr>
        <w:tc>
          <w:tcPr>
            <w:tcW w:w="2979" w:type="dxa"/>
            <w:vAlign w:val="center"/>
            <w:tcPrChange w:id="7260" w:author="Mubiyarto Wibisono" w:date="2025-09-23T21:01:00Z" w16du:dateUtc="2025-09-23T14:01:00Z">
              <w:tcPr>
                <w:tcW w:w="0" w:type="auto"/>
                <w:gridSpan w:val="3"/>
              </w:tcPr>
            </w:tcPrChange>
          </w:tcPr>
          <w:p w14:paraId="1691651D" w14:textId="513B02B4" w:rsidR="00DA0468" w:rsidRPr="0049066A" w:rsidRDefault="00DA0468" w:rsidP="00DA0468">
            <w:pPr>
              <w:rPr>
                <w:ins w:id="7261" w:author="Mubiyarto Wibisono" w:date="2025-09-23T21:00:00Z" w16du:dateUtc="2025-09-23T14:00:00Z"/>
                <w:rFonts w:cs="Arial"/>
                <w:szCs w:val="20"/>
                <w:lang w:val="en-SG"/>
              </w:rPr>
            </w:pPr>
            <w:ins w:id="7262" w:author="Mubiyarto Wibisono" w:date="2025-09-23T21:01:00Z" w16du:dateUtc="2025-09-23T14:01:00Z">
              <w:r w:rsidRPr="0049066A">
                <w:rPr>
                  <w:rFonts w:ascii="Times New Roman" w:hAnsi="Times New Roman" w:cs="Arial"/>
                  <w:color w:val="000000"/>
                  <w:sz w:val="24"/>
                  <w:szCs w:val="20"/>
                  <w:rPrChange w:id="7263" w:author="Mubiyarto Wibisono" w:date="2025-09-23T21:01:00Z" w16du:dateUtc="2025-09-23T14:01:00Z">
                    <w:rPr>
                      <w:rFonts w:ascii="Calibri" w:hAnsi="Calibri" w:cs="Calibri"/>
                      <w:color w:val="000000"/>
                      <w:sz w:val="22"/>
                      <w:szCs w:val="22"/>
                    </w:rPr>
                  </w:rPrChange>
                </w:rPr>
                <w:t>Notice created</w:t>
              </w:r>
            </w:ins>
          </w:p>
        </w:tc>
        <w:tc>
          <w:tcPr>
            <w:tcW w:w="2688" w:type="dxa"/>
            <w:gridSpan w:val="2"/>
            <w:vAlign w:val="center"/>
            <w:tcPrChange w:id="7264" w:author="Mubiyarto Wibisono" w:date="2025-09-23T21:01:00Z" w16du:dateUtc="2025-09-23T14:01:00Z">
              <w:tcPr>
                <w:tcW w:w="0" w:type="auto"/>
                <w:gridSpan w:val="4"/>
              </w:tcPr>
            </w:tcPrChange>
          </w:tcPr>
          <w:p w14:paraId="62E0BCAC" w14:textId="5FE39924" w:rsidR="00DA0468" w:rsidRPr="0049066A" w:rsidRDefault="00DA0468" w:rsidP="00DA0468">
            <w:pPr>
              <w:rPr>
                <w:ins w:id="7265" w:author="Mubiyarto Wibisono" w:date="2025-09-23T21:00:00Z" w16du:dateUtc="2025-09-23T14:00:00Z"/>
                <w:rFonts w:cs="Arial"/>
                <w:szCs w:val="20"/>
                <w:lang w:val="en-SG"/>
              </w:rPr>
            </w:pPr>
            <w:ins w:id="7266" w:author="Mubiyarto Wibisono" w:date="2025-09-23T21:01:00Z" w16du:dateUtc="2025-09-23T14:01:00Z">
              <w:r w:rsidRPr="0049066A">
                <w:rPr>
                  <w:rFonts w:ascii="Times New Roman" w:hAnsi="Times New Roman" w:cs="Arial"/>
                  <w:color w:val="000000"/>
                  <w:sz w:val="24"/>
                  <w:szCs w:val="20"/>
                  <w:rPrChange w:id="7267" w:author="Mubiyarto Wibisono" w:date="2025-09-23T21:01:00Z" w16du:dateUtc="2025-09-23T14:01:00Z">
                    <w:rPr>
                      <w:rFonts w:ascii="Calibri" w:hAnsi="Calibri" w:cs="Calibri"/>
                      <w:color w:val="000000"/>
                      <w:sz w:val="22"/>
                      <w:szCs w:val="22"/>
                    </w:rPr>
                  </w:rPrChange>
                </w:rPr>
                <w:t>Result</w:t>
              </w:r>
            </w:ins>
          </w:p>
        </w:tc>
        <w:tc>
          <w:tcPr>
            <w:tcW w:w="3341" w:type="dxa"/>
            <w:vAlign w:val="center"/>
            <w:tcPrChange w:id="7268" w:author="Mubiyarto Wibisono" w:date="2025-09-23T21:01:00Z" w16du:dateUtc="2025-09-23T14:01:00Z">
              <w:tcPr>
                <w:tcW w:w="0" w:type="auto"/>
                <w:gridSpan w:val="7"/>
              </w:tcPr>
            </w:tcPrChange>
          </w:tcPr>
          <w:p w14:paraId="62B2FE58" w14:textId="3976ED8B" w:rsidR="00DA0468" w:rsidRPr="0049066A" w:rsidRDefault="00DA0468" w:rsidP="00DA0468">
            <w:pPr>
              <w:rPr>
                <w:ins w:id="7269" w:author="Mubiyarto Wibisono" w:date="2025-09-23T21:00:00Z" w16du:dateUtc="2025-09-23T14:00:00Z"/>
                <w:rFonts w:cs="Arial"/>
                <w:szCs w:val="20"/>
                <w:lang w:val="en-SG"/>
              </w:rPr>
            </w:pPr>
            <w:ins w:id="7270" w:author="Mubiyarto Wibisono" w:date="2025-09-23T21:01:00Z" w16du:dateUtc="2025-09-23T14:01:00Z">
              <w:r w:rsidRPr="0049066A">
                <w:rPr>
                  <w:rFonts w:ascii="Times New Roman" w:hAnsi="Times New Roman" w:cs="Arial"/>
                  <w:color w:val="000000"/>
                  <w:sz w:val="24"/>
                  <w:szCs w:val="20"/>
                  <w:rPrChange w:id="7271" w:author="Mubiyarto Wibisono" w:date="2025-09-23T21:01:00Z" w16du:dateUtc="2025-09-23T14:01:00Z">
                    <w:rPr>
                      <w:rFonts w:ascii="Calibri" w:hAnsi="Calibri" w:cs="Calibri"/>
                      <w:color w:val="000000"/>
                      <w:sz w:val="22"/>
                      <w:szCs w:val="22"/>
                    </w:rPr>
                  </w:rPrChange>
                </w:rPr>
                <w:t>Notice created (ANS branch).</w:t>
              </w:r>
            </w:ins>
          </w:p>
        </w:tc>
      </w:tr>
      <w:tr w:rsidR="00DA0468" w:rsidRPr="0049066A" w14:paraId="369398A4" w14:textId="77777777" w:rsidTr="00F41423">
        <w:tblPrEx>
          <w:tblPrExChange w:id="7272" w:author="Mubiyarto Wibisono" w:date="2025-09-23T21:01:00Z" w16du:dateUtc="2025-09-23T14:01:00Z">
            <w:tblPrEx>
              <w:tblW w:w="9351" w:type="dxa"/>
            </w:tblPrEx>
          </w:tblPrExChange>
        </w:tblPrEx>
        <w:trPr>
          <w:ins w:id="7273" w:author="Mubiyarto Wibisono" w:date="2025-09-23T21:00:00Z"/>
        </w:trPr>
        <w:tc>
          <w:tcPr>
            <w:tcW w:w="2979" w:type="dxa"/>
            <w:vAlign w:val="center"/>
            <w:tcPrChange w:id="7274" w:author="Mubiyarto Wibisono" w:date="2025-09-23T21:01:00Z" w16du:dateUtc="2025-09-23T14:01:00Z">
              <w:tcPr>
                <w:tcW w:w="0" w:type="auto"/>
                <w:gridSpan w:val="3"/>
              </w:tcPr>
            </w:tcPrChange>
          </w:tcPr>
          <w:p w14:paraId="2D4CA0ED" w14:textId="2283C3D1" w:rsidR="00DA0468" w:rsidRPr="0049066A" w:rsidRDefault="00DA0468" w:rsidP="00DA0468">
            <w:pPr>
              <w:rPr>
                <w:ins w:id="7275" w:author="Mubiyarto Wibisono" w:date="2025-09-23T21:00:00Z" w16du:dateUtc="2025-09-23T14:00:00Z"/>
                <w:rFonts w:cs="Arial"/>
                <w:szCs w:val="20"/>
                <w:lang w:val="en-SG"/>
              </w:rPr>
            </w:pPr>
            <w:ins w:id="7276" w:author="Mubiyarto Wibisono" w:date="2025-09-23T21:01:00Z" w16du:dateUtc="2025-09-23T14:01:00Z">
              <w:r w:rsidRPr="0049066A">
                <w:rPr>
                  <w:rFonts w:ascii="Times New Roman" w:hAnsi="Times New Roman" w:cs="Arial"/>
                  <w:color w:val="000000"/>
                  <w:sz w:val="24"/>
                  <w:szCs w:val="20"/>
                  <w:rPrChange w:id="7277" w:author="Mubiyarto Wibisono" w:date="2025-09-23T21:01:00Z" w16du:dateUtc="2025-09-23T14:01:00Z">
                    <w:rPr>
                      <w:rFonts w:ascii="Calibri" w:hAnsi="Calibri" w:cs="Calibri"/>
                      <w:color w:val="000000"/>
                      <w:sz w:val="22"/>
                      <w:szCs w:val="22"/>
                    </w:rPr>
                  </w:rPrChange>
                </w:rPr>
                <w:t>End</w:t>
              </w:r>
            </w:ins>
          </w:p>
        </w:tc>
        <w:tc>
          <w:tcPr>
            <w:tcW w:w="2688" w:type="dxa"/>
            <w:gridSpan w:val="2"/>
            <w:vAlign w:val="center"/>
            <w:tcPrChange w:id="7278" w:author="Mubiyarto Wibisono" w:date="2025-09-23T21:01:00Z" w16du:dateUtc="2025-09-23T14:01:00Z">
              <w:tcPr>
                <w:tcW w:w="0" w:type="auto"/>
                <w:gridSpan w:val="4"/>
              </w:tcPr>
            </w:tcPrChange>
          </w:tcPr>
          <w:p w14:paraId="6FC667D5" w14:textId="33FBE5FE" w:rsidR="00DA0468" w:rsidRPr="0049066A" w:rsidRDefault="00DA0468" w:rsidP="00DA0468">
            <w:pPr>
              <w:rPr>
                <w:ins w:id="7279" w:author="Mubiyarto Wibisono" w:date="2025-09-23T21:00:00Z" w16du:dateUtc="2025-09-23T14:00:00Z"/>
                <w:rFonts w:cs="Arial"/>
                <w:szCs w:val="20"/>
                <w:lang w:val="en-SG"/>
              </w:rPr>
            </w:pPr>
            <w:ins w:id="7280" w:author="Mubiyarto Wibisono" w:date="2025-09-23T21:01:00Z" w16du:dateUtc="2025-09-23T14:01:00Z">
              <w:r w:rsidRPr="0049066A">
                <w:rPr>
                  <w:rFonts w:ascii="Times New Roman" w:hAnsi="Times New Roman" w:cs="Arial"/>
                  <w:color w:val="000000"/>
                  <w:sz w:val="24"/>
                  <w:szCs w:val="20"/>
                  <w:rPrChange w:id="7281" w:author="Mubiyarto Wibisono" w:date="2025-09-23T21:01:00Z" w16du:dateUtc="2025-09-23T14:01:00Z">
                    <w:rPr>
                      <w:rFonts w:ascii="Calibri" w:hAnsi="Calibri" w:cs="Calibri"/>
                      <w:color w:val="000000"/>
                      <w:sz w:val="22"/>
                      <w:szCs w:val="22"/>
                    </w:rPr>
                  </w:rPrChange>
                </w:rPr>
                <w:t>Termination</w:t>
              </w:r>
            </w:ins>
          </w:p>
        </w:tc>
        <w:tc>
          <w:tcPr>
            <w:tcW w:w="3341" w:type="dxa"/>
            <w:vAlign w:val="center"/>
            <w:tcPrChange w:id="7282" w:author="Mubiyarto Wibisono" w:date="2025-09-23T21:01:00Z" w16du:dateUtc="2025-09-23T14:01:00Z">
              <w:tcPr>
                <w:tcW w:w="0" w:type="auto"/>
                <w:gridSpan w:val="7"/>
              </w:tcPr>
            </w:tcPrChange>
          </w:tcPr>
          <w:p w14:paraId="298A3803" w14:textId="61B31C89" w:rsidR="00DA0468" w:rsidRPr="0049066A" w:rsidRDefault="00DA0468" w:rsidP="00DA0468">
            <w:pPr>
              <w:rPr>
                <w:ins w:id="7283" w:author="Mubiyarto Wibisono" w:date="2025-09-23T21:00:00Z" w16du:dateUtc="2025-09-23T14:00:00Z"/>
                <w:rFonts w:cs="Arial"/>
                <w:szCs w:val="20"/>
                <w:lang w:val="en-SG"/>
              </w:rPr>
            </w:pPr>
            <w:ins w:id="7284" w:author="Mubiyarto Wibisono" w:date="2025-09-23T21:01:00Z" w16du:dateUtc="2025-09-23T14:01:00Z">
              <w:r w:rsidRPr="0049066A">
                <w:rPr>
                  <w:rFonts w:ascii="Times New Roman" w:hAnsi="Times New Roman" w:cs="Arial"/>
                  <w:color w:val="000000"/>
                  <w:sz w:val="24"/>
                  <w:szCs w:val="20"/>
                  <w:rPrChange w:id="7285" w:author="Mubiyarto Wibisono" w:date="2025-09-23T21:01:00Z" w16du:dateUtc="2025-09-23T14:01:00Z">
                    <w:rPr>
                      <w:rFonts w:ascii="Calibri" w:hAnsi="Calibri" w:cs="Calibri"/>
                      <w:color w:val="000000"/>
                      <w:sz w:val="22"/>
                      <w:szCs w:val="22"/>
                    </w:rPr>
                  </w:rPrChange>
                </w:rPr>
                <w:t>Flow ends.</w:t>
              </w:r>
            </w:ins>
          </w:p>
        </w:tc>
      </w:tr>
      <w:tr w:rsidR="00AF0A55" w:rsidRPr="0049066A" w14:paraId="5BE60406" w14:textId="77777777" w:rsidTr="00F41423">
        <w:tblPrEx>
          <w:tblPrExChange w:id="7286" w:author="Mubiyarto Wibisono" w:date="2025-09-23T21:05:00Z" w16du:dateUtc="2025-09-23T14:05:00Z">
            <w:tblPrEx>
              <w:tblW w:w="9351" w:type="dxa"/>
            </w:tblPrEx>
          </w:tblPrExChange>
        </w:tblPrEx>
        <w:trPr>
          <w:ins w:id="7287" w:author="Mubiyarto Wibisono" w:date="2025-09-23T21:04:00Z"/>
        </w:trPr>
        <w:tc>
          <w:tcPr>
            <w:tcW w:w="9008" w:type="dxa"/>
            <w:gridSpan w:val="4"/>
            <w:vAlign w:val="center"/>
            <w:tcPrChange w:id="7288" w:author="Mubiyarto Wibisono" w:date="2025-09-23T21:05:00Z" w16du:dateUtc="2025-09-23T14:05:00Z">
              <w:tcPr>
                <w:tcW w:w="0" w:type="auto"/>
                <w:gridSpan w:val="14"/>
                <w:vAlign w:val="center"/>
              </w:tcPr>
            </w:tcPrChange>
          </w:tcPr>
          <w:p w14:paraId="7439790E" w14:textId="47FE030A" w:rsidR="00AF0A55" w:rsidRPr="0049066A" w:rsidRDefault="00AF0A55">
            <w:pPr>
              <w:jc w:val="center"/>
              <w:rPr>
                <w:ins w:id="7289" w:author="Mubiyarto Wibisono" w:date="2025-09-23T21:04:00Z" w16du:dateUtc="2025-09-23T14:04:00Z"/>
                <w:rFonts w:cs="Arial"/>
                <w:b/>
                <w:bCs/>
                <w:color w:val="000000"/>
                <w:szCs w:val="20"/>
                <w:rPrChange w:id="7290" w:author="Mubiyarto Wibisono" w:date="2025-09-23T21:56:00Z" w16du:dateUtc="2025-09-23T14:56:00Z">
                  <w:rPr>
                    <w:ins w:id="7291" w:author="Mubiyarto Wibisono" w:date="2025-09-23T21:04:00Z" w16du:dateUtc="2025-09-23T14:04:00Z"/>
                    <w:rFonts w:cs="Arial"/>
                    <w:color w:val="000000"/>
                    <w:szCs w:val="20"/>
                  </w:rPr>
                </w:rPrChange>
              </w:rPr>
              <w:pPrChange w:id="7292" w:author="Mubiyarto Wibisono" w:date="2025-09-23T21:05:00Z" w16du:dateUtc="2025-09-23T14:05:00Z">
                <w:pPr/>
              </w:pPrChange>
            </w:pPr>
            <w:ins w:id="7293" w:author="Mubiyarto Wibisono" w:date="2025-09-23T21:05:00Z" w16du:dateUtc="2025-09-23T14:05:00Z">
              <w:r w:rsidRPr="0049066A">
                <w:rPr>
                  <w:rFonts w:cs="Arial"/>
                  <w:b/>
                  <w:bCs/>
                  <w:color w:val="000000"/>
                  <w:szCs w:val="20"/>
                  <w:rPrChange w:id="7294" w:author="Mubiyarto Wibisono" w:date="2025-09-23T21:56:00Z" w16du:dateUtc="2025-09-23T14:56:00Z">
                    <w:rPr>
                      <w:rFonts w:cs="Arial"/>
                      <w:color w:val="000000"/>
                      <w:szCs w:val="20"/>
                    </w:rPr>
                  </w:rPrChange>
                </w:rPr>
                <w:t>Create Notice Type U</w:t>
              </w:r>
            </w:ins>
          </w:p>
        </w:tc>
      </w:tr>
      <w:tr w:rsidR="00DA0468" w:rsidRPr="0049066A" w14:paraId="172FEE98" w14:textId="77777777" w:rsidTr="00F41423">
        <w:tblPrEx>
          <w:tblPrExChange w:id="7295" w:author="Mubiyarto Wibisono" w:date="2025-09-23T21:01:00Z" w16du:dateUtc="2025-09-23T14:01:00Z">
            <w:tblPrEx>
              <w:tblW w:w="9351" w:type="dxa"/>
            </w:tblPrEx>
          </w:tblPrExChange>
        </w:tblPrEx>
        <w:trPr>
          <w:ins w:id="7296" w:author="Mubiyarto Wibisono" w:date="2025-09-23T21:00:00Z"/>
        </w:trPr>
        <w:tc>
          <w:tcPr>
            <w:tcW w:w="2979" w:type="dxa"/>
            <w:vAlign w:val="center"/>
            <w:tcPrChange w:id="7297" w:author="Mubiyarto Wibisono" w:date="2025-09-23T21:01:00Z" w16du:dateUtc="2025-09-23T14:01:00Z">
              <w:tcPr>
                <w:tcW w:w="0" w:type="auto"/>
                <w:gridSpan w:val="3"/>
              </w:tcPr>
            </w:tcPrChange>
          </w:tcPr>
          <w:p w14:paraId="241F69F4" w14:textId="2F5A96C0" w:rsidR="00DA0468" w:rsidRPr="0049066A" w:rsidRDefault="00DA0468" w:rsidP="00DA0468">
            <w:pPr>
              <w:rPr>
                <w:ins w:id="7298" w:author="Mubiyarto Wibisono" w:date="2025-09-23T21:00:00Z" w16du:dateUtc="2025-09-23T14:00:00Z"/>
                <w:rFonts w:cs="Arial"/>
                <w:szCs w:val="20"/>
                <w:lang w:val="en-SG"/>
              </w:rPr>
            </w:pPr>
            <w:ins w:id="7299" w:author="Mubiyarto Wibisono" w:date="2025-09-23T21:01:00Z" w16du:dateUtc="2025-09-23T14:01:00Z">
              <w:r w:rsidRPr="0049066A">
                <w:rPr>
                  <w:rFonts w:ascii="Times New Roman" w:hAnsi="Times New Roman" w:cs="Arial"/>
                  <w:color w:val="000000"/>
                  <w:sz w:val="24"/>
                  <w:szCs w:val="20"/>
                  <w:rPrChange w:id="7300" w:author="Mubiyarto Wibisono" w:date="2025-09-23T21:01:00Z" w16du:dateUtc="2025-09-23T14:01:00Z">
                    <w:rPr>
                      <w:rFonts w:ascii="Calibri" w:hAnsi="Calibri" w:cs="Calibri"/>
                      <w:color w:val="000000"/>
                      <w:sz w:val="22"/>
                      <w:szCs w:val="22"/>
                    </w:rPr>
                  </w:rPrChange>
                </w:rPr>
                <w:t>Create notice</w:t>
              </w:r>
            </w:ins>
          </w:p>
        </w:tc>
        <w:tc>
          <w:tcPr>
            <w:tcW w:w="2688" w:type="dxa"/>
            <w:gridSpan w:val="2"/>
            <w:vAlign w:val="center"/>
            <w:tcPrChange w:id="7301" w:author="Mubiyarto Wibisono" w:date="2025-09-23T21:01:00Z" w16du:dateUtc="2025-09-23T14:01:00Z">
              <w:tcPr>
                <w:tcW w:w="0" w:type="auto"/>
                <w:gridSpan w:val="4"/>
              </w:tcPr>
            </w:tcPrChange>
          </w:tcPr>
          <w:p w14:paraId="643074A7" w14:textId="41561B91" w:rsidR="00DA0468" w:rsidRPr="0049066A" w:rsidRDefault="00DA0468" w:rsidP="00DA0468">
            <w:pPr>
              <w:rPr>
                <w:ins w:id="7302" w:author="Mubiyarto Wibisono" w:date="2025-09-23T21:00:00Z" w16du:dateUtc="2025-09-23T14:00:00Z"/>
                <w:rFonts w:cs="Arial"/>
                <w:szCs w:val="20"/>
                <w:lang w:val="en-SG"/>
              </w:rPr>
            </w:pPr>
            <w:ins w:id="7303" w:author="Mubiyarto Wibisono" w:date="2025-09-23T21:01:00Z" w16du:dateUtc="2025-09-23T14:01:00Z">
              <w:r w:rsidRPr="0049066A">
                <w:rPr>
                  <w:rFonts w:ascii="Times New Roman" w:hAnsi="Times New Roman" w:cs="Arial"/>
                  <w:color w:val="000000"/>
                  <w:sz w:val="24"/>
                  <w:szCs w:val="20"/>
                  <w:rPrChange w:id="7304" w:author="Mubiyarto Wibisono" w:date="2025-09-23T21:01:00Z" w16du:dateUtc="2025-09-23T14:01:00Z">
                    <w:rPr>
                      <w:rFonts w:ascii="Calibri" w:hAnsi="Calibri" w:cs="Calibri"/>
                      <w:color w:val="000000"/>
                      <w:sz w:val="22"/>
                      <w:szCs w:val="22"/>
                    </w:rPr>
                  </w:rPrChange>
                </w:rPr>
                <w:t>System Interaction</w:t>
              </w:r>
            </w:ins>
          </w:p>
        </w:tc>
        <w:tc>
          <w:tcPr>
            <w:tcW w:w="3341" w:type="dxa"/>
            <w:vAlign w:val="center"/>
            <w:tcPrChange w:id="7305" w:author="Mubiyarto Wibisono" w:date="2025-09-23T21:01:00Z" w16du:dateUtc="2025-09-23T14:01:00Z">
              <w:tcPr>
                <w:tcW w:w="0" w:type="auto"/>
                <w:gridSpan w:val="7"/>
              </w:tcPr>
            </w:tcPrChange>
          </w:tcPr>
          <w:p w14:paraId="31F821A8" w14:textId="4A2962E7" w:rsidR="00DA0468" w:rsidRPr="0049066A" w:rsidRDefault="00A646E7" w:rsidP="00DA0468">
            <w:pPr>
              <w:rPr>
                <w:ins w:id="7306" w:author="Mubiyarto Wibisono" w:date="2025-09-23T21:00:00Z" w16du:dateUtc="2025-09-23T14:00:00Z"/>
                <w:rFonts w:cs="Arial"/>
                <w:szCs w:val="20"/>
                <w:lang w:val="en-SG"/>
              </w:rPr>
            </w:pPr>
            <w:ins w:id="7307" w:author="Mubiyarto Wibisono" w:date="2025-09-23T21:06:00Z" w16du:dateUtc="2025-09-23T14:06:00Z">
              <w:r w:rsidRPr="0049066A">
                <w:rPr>
                  <w:rFonts w:cs="Arial"/>
                  <w:color w:val="000000"/>
                  <w:szCs w:val="20"/>
                </w:rPr>
                <w:t>Refer to Technical Document OCMS 5</w:t>
              </w:r>
            </w:ins>
          </w:p>
        </w:tc>
      </w:tr>
      <w:tr w:rsidR="003E1498" w:rsidRPr="0049066A" w14:paraId="4182C542" w14:textId="77777777" w:rsidTr="00F41423">
        <w:tblPrEx>
          <w:tblPrExChange w:id="7308" w:author="Mubiyarto Wibisono" w:date="2025-09-23T21:01:00Z" w16du:dateUtc="2025-09-23T14:01:00Z">
            <w:tblPrEx>
              <w:tblW w:w="9351" w:type="dxa"/>
            </w:tblPrEx>
          </w:tblPrExChange>
        </w:tblPrEx>
        <w:trPr>
          <w:ins w:id="7309" w:author="Mubiyarto Wibisono" w:date="2025-09-23T21:01:00Z"/>
        </w:trPr>
        <w:tc>
          <w:tcPr>
            <w:tcW w:w="2979" w:type="dxa"/>
            <w:vAlign w:val="center"/>
            <w:tcPrChange w:id="7310" w:author="Mubiyarto Wibisono" w:date="2025-09-23T21:01:00Z" w16du:dateUtc="2025-09-23T14:01:00Z">
              <w:tcPr>
                <w:tcW w:w="0" w:type="auto"/>
                <w:gridSpan w:val="3"/>
              </w:tcPr>
            </w:tcPrChange>
          </w:tcPr>
          <w:p w14:paraId="6950D81D" w14:textId="1F21D662" w:rsidR="003E1498" w:rsidRPr="0049066A" w:rsidRDefault="003E1498" w:rsidP="003E1498">
            <w:pPr>
              <w:rPr>
                <w:ins w:id="7311" w:author="Mubiyarto Wibisono" w:date="2025-09-23T21:01:00Z" w16du:dateUtc="2025-09-23T14:01:00Z"/>
                <w:rFonts w:cs="Arial"/>
                <w:szCs w:val="20"/>
                <w:lang w:val="en-SG"/>
              </w:rPr>
            </w:pPr>
            <w:ins w:id="7312" w:author="Mubiyarto Wibisono" w:date="2025-09-23T21:07:00Z" w16du:dateUtc="2025-09-23T14:07:00Z">
              <w:r w:rsidRPr="0049066A">
                <w:rPr>
                  <w:rFonts w:cs="Arial"/>
                  <w:color w:val="000000"/>
                  <w:szCs w:val="20"/>
                </w:rPr>
                <w:t>Detect vehicle reg type</w:t>
              </w:r>
            </w:ins>
          </w:p>
        </w:tc>
        <w:tc>
          <w:tcPr>
            <w:tcW w:w="2688" w:type="dxa"/>
            <w:gridSpan w:val="2"/>
            <w:vAlign w:val="center"/>
            <w:tcPrChange w:id="7313" w:author="Mubiyarto Wibisono" w:date="2025-09-23T21:01:00Z" w16du:dateUtc="2025-09-23T14:01:00Z">
              <w:tcPr>
                <w:tcW w:w="0" w:type="auto"/>
                <w:gridSpan w:val="4"/>
              </w:tcPr>
            </w:tcPrChange>
          </w:tcPr>
          <w:p w14:paraId="5D7FBA56" w14:textId="20349509" w:rsidR="003E1498" w:rsidRPr="0049066A" w:rsidRDefault="003E1498" w:rsidP="003E1498">
            <w:pPr>
              <w:rPr>
                <w:ins w:id="7314" w:author="Mubiyarto Wibisono" w:date="2025-09-23T21:01:00Z" w16du:dateUtc="2025-09-23T14:01:00Z"/>
                <w:rFonts w:cs="Arial"/>
                <w:szCs w:val="20"/>
                <w:lang w:val="en-SG"/>
              </w:rPr>
            </w:pPr>
            <w:ins w:id="7315" w:author="Mubiyarto Wibisono" w:date="2025-09-23T21:07:00Z" w16du:dateUtc="2025-09-23T14:07:00Z">
              <w:r w:rsidRPr="0049066A">
                <w:rPr>
                  <w:rFonts w:cs="Arial"/>
                  <w:color w:val="000000"/>
                  <w:szCs w:val="20"/>
                </w:rPr>
                <w:t>Decision</w:t>
              </w:r>
            </w:ins>
          </w:p>
        </w:tc>
        <w:tc>
          <w:tcPr>
            <w:tcW w:w="3341" w:type="dxa"/>
            <w:vAlign w:val="center"/>
            <w:tcPrChange w:id="7316" w:author="Mubiyarto Wibisono" w:date="2025-09-23T21:01:00Z" w16du:dateUtc="2025-09-23T14:01:00Z">
              <w:tcPr>
                <w:tcW w:w="0" w:type="auto"/>
                <w:gridSpan w:val="7"/>
              </w:tcPr>
            </w:tcPrChange>
          </w:tcPr>
          <w:p w14:paraId="081C5202" w14:textId="2A9AE3C3" w:rsidR="003E1498" w:rsidRPr="0049066A" w:rsidRDefault="003E1498" w:rsidP="003E1498">
            <w:pPr>
              <w:rPr>
                <w:ins w:id="7317" w:author="Mubiyarto Wibisono" w:date="2025-09-23T21:01:00Z" w16du:dateUtc="2025-09-23T14:01:00Z"/>
                <w:rFonts w:cs="Arial"/>
                <w:szCs w:val="20"/>
                <w:lang w:val="en-SG"/>
              </w:rPr>
            </w:pPr>
            <w:ins w:id="7318" w:author="Mubiyarto Wibisono" w:date="2025-09-23T21:07:00Z" w16du:dateUtc="2025-09-23T14:07:00Z">
              <w:r w:rsidRPr="0049066A">
                <w:rPr>
                  <w:rFonts w:cs="Arial"/>
                  <w:color w:val="000000"/>
                  <w:szCs w:val="20"/>
                </w:rPr>
                <w:t xml:space="preserve">Check If </w:t>
              </w:r>
              <w:proofErr w:type="spellStart"/>
              <w:r w:rsidRPr="0049066A">
                <w:rPr>
                  <w:rFonts w:eastAsia="Arial Unicode MS" w:cs="Arial"/>
                  <w:color w:val="000000"/>
                  <w:szCs w:val="20"/>
                </w:rPr>
                <w:t>veh_reg_type</w:t>
              </w:r>
              <w:proofErr w:type="spellEnd"/>
              <w:r w:rsidRPr="0049066A">
                <w:rPr>
                  <w:rFonts w:eastAsia="Arial Unicode MS" w:cs="Arial"/>
                  <w:color w:val="000000"/>
                  <w:szCs w:val="20"/>
                </w:rPr>
                <w:t xml:space="preserve"> = F</w:t>
              </w:r>
            </w:ins>
          </w:p>
        </w:tc>
      </w:tr>
      <w:tr w:rsidR="003E1498" w:rsidRPr="0049066A" w14:paraId="48A981E5" w14:textId="77777777" w:rsidTr="00F41423">
        <w:trPr>
          <w:ins w:id="7319" w:author="Mubiyarto Wibisono" w:date="2025-09-23T21:05:00Z"/>
        </w:trPr>
        <w:tc>
          <w:tcPr>
            <w:tcW w:w="2979" w:type="dxa"/>
            <w:vAlign w:val="center"/>
          </w:tcPr>
          <w:p w14:paraId="45BC0E3E" w14:textId="5F57CC06" w:rsidR="003E1498" w:rsidRPr="0049066A" w:rsidRDefault="003E1498" w:rsidP="003E1498">
            <w:pPr>
              <w:rPr>
                <w:ins w:id="7320" w:author="Mubiyarto Wibisono" w:date="2025-09-23T21:05:00Z" w16du:dateUtc="2025-09-23T14:05:00Z"/>
                <w:rFonts w:cs="Arial"/>
                <w:color w:val="000000"/>
                <w:szCs w:val="20"/>
              </w:rPr>
            </w:pPr>
            <w:ins w:id="7321" w:author="Mubiyarto Wibisono" w:date="2025-09-23T21:07:00Z" w16du:dateUtc="2025-09-23T14:07:00Z">
              <w:r w:rsidRPr="0049066A">
                <w:rPr>
                  <w:rFonts w:cs="Arial"/>
                  <w:color w:val="000000"/>
                  <w:szCs w:val="20"/>
                </w:rPr>
                <w:t xml:space="preserve">(If </w:t>
              </w:r>
              <w:proofErr w:type="gramStart"/>
              <w:r w:rsidRPr="0049066A">
                <w:rPr>
                  <w:rFonts w:cs="Arial"/>
                  <w:color w:val="000000"/>
                  <w:szCs w:val="20"/>
                </w:rPr>
                <w:t>Yes</w:t>
              </w:r>
              <w:proofErr w:type="gramEnd"/>
              <w:r w:rsidRPr="0049066A">
                <w:rPr>
                  <w:rFonts w:cs="Arial"/>
                  <w:color w:val="000000"/>
                  <w:szCs w:val="20"/>
                </w:rPr>
                <w:t>) set message</w:t>
              </w:r>
            </w:ins>
          </w:p>
        </w:tc>
        <w:tc>
          <w:tcPr>
            <w:tcW w:w="2688" w:type="dxa"/>
            <w:gridSpan w:val="2"/>
            <w:vAlign w:val="center"/>
          </w:tcPr>
          <w:p w14:paraId="5A7B3F28" w14:textId="5D172677" w:rsidR="003E1498" w:rsidRPr="0049066A" w:rsidRDefault="003E1498" w:rsidP="003E1498">
            <w:pPr>
              <w:rPr>
                <w:ins w:id="7322" w:author="Mubiyarto Wibisono" w:date="2025-09-23T21:05:00Z" w16du:dateUtc="2025-09-23T14:05:00Z"/>
                <w:rFonts w:cs="Arial"/>
                <w:color w:val="000000"/>
                <w:szCs w:val="20"/>
              </w:rPr>
            </w:pPr>
            <w:ins w:id="7323" w:author="Mubiyarto Wibisono" w:date="2025-09-23T21:07:00Z" w16du:dateUtc="2025-09-23T14:07:00Z">
              <w:r w:rsidRPr="0049066A">
                <w:rPr>
                  <w:rFonts w:cs="Arial"/>
                  <w:color w:val="000000"/>
                  <w:szCs w:val="20"/>
                </w:rPr>
                <w:t>System Interaction</w:t>
              </w:r>
            </w:ins>
          </w:p>
        </w:tc>
        <w:tc>
          <w:tcPr>
            <w:tcW w:w="3341" w:type="dxa"/>
            <w:vAlign w:val="center"/>
          </w:tcPr>
          <w:p w14:paraId="4532CB2E" w14:textId="42EDD6FB" w:rsidR="003E1498" w:rsidRPr="0049066A" w:rsidRDefault="003E1498" w:rsidP="003E1498">
            <w:pPr>
              <w:rPr>
                <w:ins w:id="7324" w:author="Mubiyarto Wibisono" w:date="2025-09-23T21:05:00Z" w16du:dateUtc="2025-09-23T14:05:00Z"/>
                <w:rFonts w:cs="Arial"/>
                <w:color w:val="000000"/>
                <w:szCs w:val="20"/>
              </w:rPr>
            </w:pPr>
            <w:ins w:id="7325" w:author="Mubiyarto Wibisono" w:date="2025-09-23T21:07:00Z" w16du:dateUtc="2025-09-23T14:07:00Z">
              <w:r w:rsidRPr="0049066A">
                <w:rPr>
                  <w:rFonts w:cs="Arial"/>
                  <w:color w:val="000000"/>
                  <w:szCs w:val="20"/>
                </w:rPr>
                <w:t xml:space="preserve">For </w:t>
              </w:r>
              <w:proofErr w:type="spellStart"/>
              <w:r w:rsidRPr="0049066A">
                <w:rPr>
                  <w:rFonts w:eastAsia="Arial Unicode MS" w:cs="Arial"/>
                  <w:color w:val="000000"/>
                  <w:szCs w:val="20"/>
                </w:rPr>
                <w:t>veh_reg_type</w:t>
              </w:r>
              <w:proofErr w:type="spellEnd"/>
              <w:r w:rsidRPr="0049066A">
                <w:rPr>
                  <w:rFonts w:eastAsia="Arial Unicode MS" w:cs="Arial"/>
                  <w:color w:val="000000"/>
                  <w:szCs w:val="20"/>
                </w:rPr>
                <w:t xml:space="preserve"> = F</w:t>
              </w:r>
              <w:r w:rsidRPr="0049066A">
                <w:rPr>
                  <w:rFonts w:cs="Arial"/>
                  <w:color w:val="000000"/>
                  <w:szCs w:val="20"/>
                </w:rPr>
                <w:t xml:space="preserve">, set </w:t>
              </w:r>
              <w:proofErr w:type="spellStart"/>
              <w:r w:rsidRPr="0049066A">
                <w:rPr>
                  <w:rFonts w:eastAsia="Arial Unicode MS" w:cs="Arial"/>
                  <w:color w:val="000000"/>
                  <w:szCs w:val="20"/>
                </w:rPr>
                <w:t>von_service_message_code</w:t>
              </w:r>
              <w:proofErr w:type="spellEnd"/>
              <w:r w:rsidRPr="0049066A">
                <w:rPr>
                  <w:rFonts w:eastAsia="Arial Unicode MS" w:cs="Arial"/>
                  <w:color w:val="000000"/>
                  <w:szCs w:val="20"/>
                </w:rPr>
                <w:t xml:space="preserve"> = E6</w:t>
              </w:r>
            </w:ins>
          </w:p>
        </w:tc>
      </w:tr>
      <w:tr w:rsidR="003E1498" w:rsidRPr="0049066A" w14:paraId="2358F1A5" w14:textId="77777777" w:rsidTr="00F41423">
        <w:trPr>
          <w:ins w:id="7326" w:author="Mubiyarto Wibisono" w:date="2025-09-23T21:05:00Z"/>
        </w:trPr>
        <w:tc>
          <w:tcPr>
            <w:tcW w:w="2979" w:type="dxa"/>
            <w:vAlign w:val="center"/>
          </w:tcPr>
          <w:p w14:paraId="4CA858AC" w14:textId="47100121" w:rsidR="003E1498" w:rsidRPr="0049066A" w:rsidRDefault="003E1498" w:rsidP="003E1498">
            <w:pPr>
              <w:rPr>
                <w:ins w:id="7327" w:author="Mubiyarto Wibisono" w:date="2025-09-23T21:05:00Z" w16du:dateUtc="2025-09-23T14:05:00Z"/>
                <w:rFonts w:cs="Arial"/>
                <w:color w:val="000000"/>
                <w:szCs w:val="20"/>
              </w:rPr>
            </w:pPr>
            <w:ins w:id="7328" w:author="Mubiyarto Wibisono" w:date="2025-09-23T21:07:00Z" w16du:dateUtc="2025-09-23T14:07:00Z">
              <w:r w:rsidRPr="0049066A">
                <w:rPr>
                  <w:rFonts w:cs="Arial"/>
                  <w:color w:val="000000"/>
                  <w:szCs w:val="20"/>
                </w:rPr>
                <w:t>Notice created</w:t>
              </w:r>
            </w:ins>
          </w:p>
        </w:tc>
        <w:tc>
          <w:tcPr>
            <w:tcW w:w="2688" w:type="dxa"/>
            <w:gridSpan w:val="2"/>
            <w:vAlign w:val="center"/>
          </w:tcPr>
          <w:p w14:paraId="715EA85B" w14:textId="6F49E7BD" w:rsidR="003E1498" w:rsidRPr="0049066A" w:rsidRDefault="003E1498" w:rsidP="003E1498">
            <w:pPr>
              <w:rPr>
                <w:ins w:id="7329" w:author="Mubiyarto Wibisono" w:date="2025-09-23T21:05:00Z" w16du:dateUtc="2025-09-23T14:05:00Z"/>
                <w:rFonts w:cs="Arial"/>
                <w:color w:val="000000"/>
                <w:szCs w:val="20"/>
              </w:rPr>
            </w:pPr>
            <w:ins w:id="7330" w:author="Mubiyarto Wibisono" w:date="2025-09-23T21:07:00Z" w16du:dateUtc="2025-09-23T14:07:00Z">
              <w:r w:rsidRPr="0049066A">
                <w:rPr>
                  <w:rFonts w:cs="Arial"/>
                  <w:color w:val="000000"/>
                  <w:szCs w:val="20"/>
                </w:rPr>
                <w:t>Result</w:t>
              </w:r>
            </w:ins>
          </w:p>
        </w:tc>
        <w:tc>
          <w:tcPr>
            <w:tcW w:w="3341" w:type="dxa"/>
            <w:vAlign w:val="center"/>
          </w:tcPr>
          <w:p w14:paraId="576D9E26" w14:textId="754D9B2C" w:rsidR="003E1498" w:rsidRPr="0049066A" w:rsidRDefault="003E1498" w:rsidP="003E1498">
            <w:pPr>
              <w:rPr>
                <w:ins w:id="7331" w:author="Mubiyarto Wibisono" w:date="2025-09-23T21:05:00Z" w16du:dateUtc="2025-09-23T14:05:00Z"/>
                <w:rFonts w:cs="Arial"/>
                <w:color w:val="000000"/>
                <w:szCs w:val="20"/>
              </w:rPr>
            </w:pPr>
            <w:ins w:id="7332" w:author="Mubiyarto Wibisono" w:date="2025-09-23T21:07:00Z" w16du:dateUtc="2025-09-23T14:07:00Z">
              <w:r w:rsidRPr="0049066A">
                <w:rPr>
                  <w:rFonts w:cs="Arial"/>
                  <w:color w:val="000000"/>
                  <w:szCs w:val="20"/>
                </w:rPr>
                <w:t>Notice created</w:t>
              </w:r>
            </w:ins>
          </w:p>
        </w:tc>
      </w:tr>
      <w:tr w:rsidR="003E1498" w:rsidRPr="0049066A" w14:paraId="2A70A393" w14:textId="77777777" w:rsidTr="00F41423">
        <w:trPr>
          <w:ins w:id="7333" w:author="Mubiyarto Wibisono" w:date="2025-09-23T21:05:00Z"/>
        </w:trPr>
        <w:tc>
          <w:tcPr>
            <w:tcW w:w="2979" w:type="dxa"/>
            <w:vAlign w:val="center"/>
          </w:tcPr>
          <w:p w14:paraId="064B0035" w14:textId="61A1CAE5" w:rsidR="003E1498" w:rsidRPr="0049066A" w:rsidRDefault="003E1498" w:rsidP="003E1498">
            <w:pPr>
              <w:rPr>
                <w:ins w:id="7334" w:author="Mubiyarto Wibisono" w:date="2025-09-23T21:05:00Z" w16du:dateUtc="2025-09-23T14:05:00Z"/>
                <w:rFonts w:cs="Arial"/>
                <w:color w:val="000000"/>
                <w:szCs w:val="20"/>
              </w:rPr>
            </w:pPr>
            <w:ins w:id="7335" w:author="Mubiyarto Wibisono" w:date="2025-09-23T21:07:00Z" w16du:dateUtc="2025-09-23T14:07:00Z">
              <w:r w:rsidRPr="0049066A">
                <w:rPr>
                  <w:rFonts w:cs="Arial"/>
                  <w:color w:val="000000"/>
                  <w:szCs w:val="20"/>
                </w:rPr>
                <w:t>If No (S, I D, or V)</w:t>
              </w:r>
            </w:ins>
          </w:p>
        </w:tc>
        <w:tc>
          <w:tcPr>
            <w:tcW w:w="2688" w:type="dxa"/>
            <w:gridSpan w:val="2"/>
            <w:vAlign w:val="center"/>
          </w:tcPr>
          <w:p w14:paraId="0653A422" w14:textId="4BD61C6A" w:rsidR="003E1498" w:rsidRPr="0049066A" w:rsidRDefault="003E1498" w:rsidP="003E1498">
            <w:pPr>
              <w:rPr>
                <w:ins w:id="7336" w:author="Mubiyarto Wibisono" w:date="2025-09-23T21:05:00Z" w16du:dateUtc="2025-09-23T14:05:00Z"/>
                <w:rFonts w:cs="Arial"/>
                <w:color w:val="000000"/>
                <w:szCs w:val="20"/>
              </w:rPr>
            </w:pPr>
            <w:ins w:id="7337" w:author="Mubiyarto Wibisono" w:date="2025-09-23T21:07:00Z" w16du:dateUtc="2025-09-23T14:07:00Z">
              <w:r w:rsidRPr="0049066A">
                <w:rPr>
                  <w:rFonts w:cs="Arial"/>
                  <w:color w:val="000000"/>
                  <w:szCs w:val="20"/>
                </w:rPr>
                <w:t>System Interaction</w:t>
              </w:r>
            </w:ins>
          </w:p>
        </w:tc>
        <w:tc>
          <w:tcPr>
            <w:tcW w:w="3341" w:type="dxa"/>
            <w:vAlign w:val="center"/>
          </w:tcPr>
          <w:p w14:paraId="51CC6CA4" w14:textId="391F9BA6" w:rsidR="003E1498" w:rsidRPr="0049066A" w:rsidRDefault="003E1498" w:rsidP="003E1498">
            <w:pPr>
              <w:rPr>
                <w:ins w:id="7338" w:author="Mubiyarto Wibisono" w:date="2025-09-23T21:05:00Z" w16du:dateUtc="2025-09-23T14:05:00Z"/>
                <w:rFonts w:cs="Arial"/>
                <w:color w:val="000000"/>
                <w:szCs w:val="20"/>
              </w:rPr>
            </w:pPr>
            <w:ins w:id="7339" w:author="Mubiyarto Wibisono" w:date="2025-09-23T21:07:00Z" w16du:dateUtc="2025-09-23T14:07:00Z">
              <w:r w:rsidRPr="0049066A">
                <w:rPr>
                  <w:rFonts w:cs="Arial"/>
                  <w:color w:val="000000"/>
                  <w:szCs w:val="20"/>
                </w:rPr>
                <w:t>Process to next step</w:t>
              </w:r>
            </w:ins>
          </w:p>
        </w:tc>
      </w:tr>
      <w:tr w:rsidR="00125D0D" w:rsidRPr="0049066A" w14:paraId="1916EEA1" w14:textId="77777777" w:rsidTr="00F41423">
        <w:trPr>
          <w:ins w:id="7340" w:author="Mubiyarto Wibisono" w:date="2025-09-23T21:05:00Z"/>
        </w:trPr>
        <w:tc>
          <w:tcPr>
            <w:tcW w:w="2979" w:type="dxa"/>
            <w:vAlign w:val="center"/>
          </w:tcPr>
          <w:p w14:paraId="06FA4208" w14:textId="0C43ECD5" w:rsidR="00125D0D" w:rsidRPr="0049066A" w:rsidRDefault="00125D0D" w:rsidP="00125D0D">
            <w:pPr>
              <w:rPr>
                <w:ins w:id="7341" w:author="Mubiyarto Wibisono" w:date="2025-09-23T21:05:00Z" w16du:dateUtc="2025-09-23T14:05:00Z"/>
                <w:rFonts w:cs="Arial"/>
                <w:color w:val="000000"/>
                <w:szCs w:val="20"/>
              </w:rPr>
            </w:pPr>
            <w:ins w:id="7342" w:author="Mubiyarto Wibisono" w:date="2025-09-23T21:05:00Z" w16du:dateUtc="2025-09-23T14:05:00Z">
              <w:r w:rsidRPr="0049066A">
                <w:rPr>
                  <w:rFonts w:ascii="Times New Roman" w:hAnsi="Times New Roman" w:cs="Arial"/>
                  <w:color w:val="000000"/>
                  <w:sz w:val="24"/>
                  <w:szCs w:val="20"/>
                  <w:rPrChange w:id="7343" w:author="Mubiyarto Wibisono" w:date="2025-09-23T21:06:00Z" w16du:dateUtc="2025-09-23T14:06:00Z">
                    <w:rPr>
                      <w:rFonts w:ascii="Calibri" w:hAnsi="Calibri" w:cs="Calibri"/>
                      <w:color w:val="000000"/>
                      <w:sz w:val="22"/>
                      <w:szCs w:val="22"/>
                    </w:rPr>
                  </w:rPrChange>
                </w:rPr>
                <w:t>Notice created</w:t>
              </w:r>
            </w:ins>
          </w:p>
        </w:tc>
        <w:tc>
          <w:tcPr>
            <w:tcW w:w="2688" w:type="dxa"/>
            <w:gridSpan w:val="2"/>
            <w:vAlign w:val="center"/>
          </w:tcPr>
          <w:p w14:paraId="49C3D37E" w14:textId="24E162F3" w:rsidR="00125D0D" w:rsidRPr="0049066A" w:rsidRDefault="00125D0D" w:rsidP="00125D0D">
            <w:pPr>
              <w:rPr>
                <w:ins w:id="7344" w:author="Mubiyarto Wibisono" w:date="2025-09-23T21:05:00Z" w16du:dateUtc="2025-09-23T14:05:00Z"/>
                <w:rFonts w:cs="Arial"/>
                <w:color w:val="000000"/>
                <w:szCs w:val="20"/>
              </w:rPr>
            </w:pPr>
            <w:ins w:id="7345" w:author="Mubiyarto Wibisono" w:date="2025-09-23T21:05:00Z" w16du:dateUtc="2025-09-23T14:05:00Z">
              <w:r w:rsidRPr="0049066A">
                <w:rPr>
                  <w:rFonts w:ascii="Times New Roman" w:hAnsi="Times New Roman" w:cs="Arial"/>
                  <w:color w:val="000000"/>
                  <w:sz w:val="24"/>
                  <w:szCs w:val="20"/>
                  <w:rPrChange w:id="7346" w:author="Mubiyarto Wibisono" w:date="2025-09-23T21:06:00Z" w16du:dateUtc="2025-09-23T14:06:00Z">
                    <w:rPr>
                      <w:rFonts w:ascii="Calibri" w:hAnsi="Calibri" w:cs="Calibri"/>
                      <w:color w:val="000000"/>
                      <w:sz w:val="22"/>
                      <w:szCs w:val="22"/>
                    </w:rPr>
                  </w:rPrChange>
                </w:rPr>
                <w:t>Result</w:t>
              </w:r>
            </w:ins>
          </w:p>
        </w:tc>
        <w:tc>
          <w:tcPr>
            <w:tcW w:w="3341" w:type="dxa"/>
            <w:vAlign w:val="center"/>
          </w:tcPr>
          <w:p w14:paraId="78957784" w14:textId="759DC743" w:rsidR="00125D0D" w:rsidRPr="0049066A" w:rsidRDefault="00125D0D" w:rsidP="00125D0D">
            <w:pPr>
              <w:rPr>
                <w:ins w:id="7347" w:author="Mubiyarto Wibisono" w:date="2025-09-23T21:05:00Z" w16du:dateUtc="2025-09-23T14:05:00Z"/>
                <w:rFonts w:cs="Arial"/>
                <w:color w:val="000000"/>
                <w:szCs w:val="20"/>
              </w:rPr>
            </w:pPr>
            <w:ins w:id="7348" w:author="Mubiyarto Wibisono" w:date="2025-09-23T21:05:00Z" w16du:dateUtc="2025-09-23T14:05:00Z">
              <w:r w:rsidRPr="0049066A">
                <w:rPr>
                  <w:rFonts w:ascii="Times New Roman" w:hAnsi="Times New Roman" w:cs="Arial"/>
                  <w:color w:val="000000"/>
                  <w:sz w:val="24"/>
                  <w:szCs w:val="20"/>
                  <w:rPrChange w:id="7349" w:author="Mubiyarto Wibisono" w:date="2025-09-23T21:06:00Z" w16du:dateUtc="2025-09-23T14:06:00Z">
                    <w:rPr>
                      <w:rFonts w:ascii="Calibri" w:hAnsi="Calibri" w:cs="Calibri"/>
                      <w:color w:val="000000"/>
                      <w:sz w:val="22"/>
                      <w:szCs w:val="22"/>
                    </w:rPr>
                  </w:rPrChange>
                </w:rPr>
                <w:t>Notice created.</w:t>
              </w:r>
            </w:ins>
          </w:p>
        </w:tc>
      </w:tr>
      <w:tr w:rsidR="00125D0D" w:rsidRPr="0049066A" w14:paraId="36B02718" w14:textId="77777777" w:rsidTr="00F41423">
        <w:trPr>
          <w:ins w:id="7350" w:author="Mubiyarto Wibisono" w:date="2025-09-23T21:05:00Z"/>
        </w:trPr>
        <w:tc>
          <w:tcPr>
            <w:tcW w:w="2979" w:type="dxa"/>
            <w:vAlign w:val="center"/>
          </w:tcPr>
          <w:p w14:paraId="1CB27B67" w14:textId="40F23E04" w:rsidR="00125D0D" w:rsidRPr="0049066A" w:rsidRDefault="00125D0D" w:rsidP="00125D0D">
            <w:pPr>
              <w:rPr>
                <w:ins w:id="7351" w:author="Mubiyarto Wibisono" w:date="2025-09-23T21:05:00Z" w16du:dateUtc="2025-09-23T14:05:00Z"/>
                <w:rFonts w:cs="Arial"/>
                <w:color w:val="000000"/>
                <w:szCs w:val="20"/>
              </w:rPr>
            </w:pPr>
            <w:ins w:id="7352" w:author="Mubiyarto Wibisono" w:date="2025-09-23T21:05:00Z" w16du:dateUtc="2025-09-23T14:05:00Z">
              <w:r w:rsidRPr="0049066A">
                <w:rPr>
                  <w:rFonts w:ascii="Times New Roman" w:hAnsi="Times New Roman" w:cs="Arial"/>
                  <w:color w:val="000000"/>
                  <w:sz w:val="24"/>
                  <w:szCs w:val="20"/>
                  <w:rPrChange w:id="7353" w:author="Mubiyarto Wibisono" w:date="2025-09-23T21:06:00Z" w16du:dateUtc="2025-09-23T14:06:00Z">
                    <w:rPr>
                      <w:rFonts w:ascii="Calibri" w:hAnsi="Calibri" w:cs="Calibri"/>
                      <w:color w:val="000000"/>
                      <w:sz w:val="22"/>
                      <w:szCs w:val="22"/>
                    </w:rPr>
                  </w:rPrChange>
                </w:rPr>
                <w:t>Detect vehicle reg type (post-creation)</w:t>
              </w:r>
            </w:ins>
          </w:p>
        </w:tc>
        <w:tc>
          <w:tcPr>
            <w:tcW w:w="2688" w:type="dxa"/>
            <w:gridSpan w:val="2"/>
            <w:vAlign w:val="center"/>
          </w:tcPr>
          <w:p w14:paraId="0634ED06" w14:textId="2841EFDA" w:rsidR="00125D0D" w:rsidRPr="0049066A" w:rsidRDefault="00125D0D" w:rsidP="00125D0D">
            <w:pPr>
              <w:rPr>
                <w:ins w:id="7354" w:author="Mubiyarto Wibisono" w:date="2025-09-23T21:05:00Z" w16du:dateUtc="2025-09-23T14:05:00Z"/>
                <w:rFonts w:cs="Arial"/>
                <w:color w:val="000000"/>
                <w:szCs w:val="20"/>
              </w:rPr>
            </w:pPr>
            <w:ins w:id="7355" w:author="Mubiyarto Wibisono" w:date="2025-09-23T21:05:00Z" w16du:dateUtc="2025-09-23T14:05:00Z">
              <w:r w:rsidRPr="0049066A">
                <w:rPr>
                  <w:rFonts w:ascii="Times New Roman" w:hAnsi="Times New Roman" w:cs="Arial"/>
                  <w:color w:val="000000"/>
                  <w:sz w:val="24"/>
                  <w:szCs w:val="20"/>
                  <w:rPrChange w:id="7356" w:author="Mubiyarto Wibisono" w:date="2025-09-23T21:06:00Z" w16du:dateUtc="2025-09-23T14:06:00Z">
                    <w:rPr>
                      <w:rFonts w:ascii="Calibri" w:hAnsi="Calibri" w:cs="Calibri"/>
                      <w:color w:val="000000"/>
                      <w:sz w:val="22"/>
                      <w:szCs w:val="22"/>
                    </w:rPr>
                  </w:rPrChange>
                </w:rPr>
                <w:t>System Interaction</w:t>
              </w:r>
            </w:ins>
          </w:p>
        </w:tc>
        <w:tc>
          <w:tcPr>
            <w:tcW w:w="3341" w:type="dxa"/>
            <w:vAlign w:val="center"/>
          </w:tcPr>
          <w:p w14:paraId="3775A10C" w14:textId="762ED6AD" w:rsidR="00125D0D" w:rsidRPr="0049066A" w:rsidRDefault="00DF74A9" w:rsidP="00125D0D">
            <w:pPr>
              <w:rPr>
                <w:ins w:id="7357" w:author="Mubiyarto Wibisono" w:date="2025-09-23T21:05:00Z" w16du:dateUtc="2025-09-23T14:05:00Z"/>
                <w:rFonts w:cs="Arial"/>
                <w:color w:val="000000"/>
                <w:szCs w:val="20"/>
              </w:rPr>
            </w:pPr>
            <w:ins w:id="7358" w:author="Mubiyarto Wibisono" w:date="2025-09-23T21:08:00Z" w16du:dateUtc="2025-09-23T14:08:00Z">
              <w:r w:rsidRPr="0049066A">
                <w:rPr>
                  <w:rFonts w:cs="Arial"/>
                  <w:color w:val="000000"/>
                  <w:szCs w:val="20"/>
                </w:rPr>
                <w:t>Refer to Technical Document OCMS 13</w:t>
              </w:r>
            </w:ins>
          </w:p>
        </w:tc>
      </w:tr>
      <w:tr w:rsidR="00125D0D" w:rsidRPr="0049066A" w14:paraId="14599F77" w14:textId="77777777" w:rsidTr="00F41423">
        <w:trPr>
          <w:ins w:id="7359" w:author="Mubiyarto Wibisono" w:date="2025-09-23T21:05:00Z"/>
        </w:trPr>
        <w:tc>
          <w:tcPr>
            <w:tcW w:w="2979" w:type="dxa"/>
            <w:vAlign w:val="center"/>
          </w:tcPr>
          <w:p w14:paraId="1E55373D" w14:textId="55FA8989" w:rsidR="00125D0D" w:rsidRPr="0049066A" w:rsidRDefault="00125D0D" w:rsidP="00125D0D">
            <w:pPr>
              <w:rPr>
                <w:ins w:id="7360" w:author="Mubiyarto Wibisono" w:date="2025-09-23T21:05:00Z" w16du:dateUtc="2025-09-23T14:05:00Z"/>
                <w:rFonts w:cs="Arial"/>
                <w:color w:val="000000"/>
                <w:szCs w:val="20"/>
              </w:rPr>
            </w:pPr>
            <w:ins w:id="7361" w:author="Mubiyarto Wibisono" w:date="2025-09-23T21:05:00Z" w16du:dateUtc="2025-09-23T14:05:00Z">
              <w:r w:rsidRPr="0049066A">
                <w:rPr>
                  <w:rFonts w:ascii="Times New Roman" w:hAnsi="Times New Roman" w:cs="Arial"/>
                  <w:color w:val="000000"/>
                  <w:sz w:val="24"/>
                  <w:szCs w:val="20"/>
                  <w:rPrChange w:id="7362" w:author="Mubiyarto Wibisono" w:date="2025-09-23T21:06:00Z" w16du:dateUtc="2025-09-23T14:06:00Z">
                    <w:rPr>
                      <w:rFonts w:ascii="Calibri" w:hAnsi="Calibri" w:cs="Calibri"/>
                      <w:color w:val="000000"/>
                      <w:sz w:val="22"/>
                      <w:szCs w:val="22"/>
                    </w:rPr>
                  </w:rPrChange>
                </w:rPr>
                <w:t>OIC decide compoundable?</w:t>
              </w:r>
            </w:ins>
          </w:p>
        </w:tc>
        <w:tc>
          <w:tcPr>
            <w:tcW w:w="2688" w:type="dxa"/>
            <w:gridSpan w:val="2"/>
            <w:vAlign w:val="center"/>
          </w:tcPr>
          <w:p w14:paraId="4634D02A" w14:textId="077B3885" w:rsidR="00125D0D" w:rsidRPr="0049066A" w:rsidRDefault="00125D0D" w:rsidP="00125D0D">
            <w:pPr>
              <w:rPr>
                <w:ins w:id="7363" w:author="Mubiyarto Wibisono" w:date="2025-09-23T21:05:00Z" w16du:dateUtc="2025-09-23T14:05:00Z"/>
                <w:rFonts w:cs="Arial"/>
                <w:color w:val="000000"/>
                <w:szCs w:val="20"/>
              </w:rPr>
            </w:pPr>
            <w:ins w:id="7364" w:author="Mubiyarto Wibisono" w:date="2025-09-23T21:05:00Z" w16du:dateUtc="2025-09-23T14:05:00Z">
              <w:r w:rsidRPr="0049066A">
                <w:rPr>
                  <w:rFonts w:ascii="Times New Roman" w:hAnsi="Times New Roman" w:cs="Arial"/>
                  <w:color w:val="000000"/>
                  <w:sz w:val="24"/>
                  <w:szCs w:val="20"/>
                  <w:rPrChange w:id="7365" w:author="Mubiyarto Wibisono" w:date="2025-09-23T21:06:00Z" w16du:dateUtc="2025-09-23T14:06:00Z">
                    <w:rPr>
                      <w:rFonts w:ascii="Calibri" w:hAnsi="Calibri" w:cs="Calibri"/>
                      <w:color w:val="000000"/>
                      <w:sz w:val="22"/>
                      <w:szCs w:val="22"/>
                    </w:rPr>
                  </w:rPrChange>
                </w:rPr>
                <w:t>Decision</w:t>
              </w:r>
            </w:ins>
          </w:p>
        </w:tc>
        <w:tc>
          <w:tcPr>
            <w:tcW w:w="3341" w:type="dxa"/>
            <w:vAlign w:val="center"/>
          </w:tcPr>
          <w:p w14:paraId="1E600329" w14:textId="77777777" w:rsidR="00876C83" w:rsidRPr="0049066A" w:rsidRDefault="00125D0D" w:rsidP="00876C83">
            <w:pPr>
              <w:rPr>
                <w:ins w:id="7366" w:author="Mubiyarto Wibisono" w:date="2025-09-23T21:08:00Z"/>
                <w:rFonts w:cs="Arial"/>
                <w:color w:val="000000"/>
                <w:szCs w:val="20"/>
                <w:lang w:val="en-ID"/>
              </w:rPr>
            </w:pPr>
            <w:ins w:id="7367" w:author="Mubiyarto Wibisono" w:date="2025-09-23T21:05:00Z" w16du:dateUtc="2025-09-23T14:05:00Z">
              <w:r w:rsidRPr="0049066A">
                <w:rPr>
                  <w:rFonts w:ascii="Times New Roman" w:hAnsi="Times New Roman" w:cs="Arial"/>
                  <w:color w:val="000000"/>
                  <w:sz w:val="24"/>
                  <w:szCs w:val="20"/>
                  <w:rPrChange w:id="7368" w:author="Mubiyarto Wibisono" w:date="2025-09-23T21:08:00Z" w16du:dateUtc="2025-09-23T14:08:00Z">
                    <w:rPr>
                      <w:rFonts w:ascii="Calibri" w:hAnsi="Calibri" w:cs="Calibri"/>
                      <w:color w:val="000000"/>
                      <w:sz w:val="22"/>
                      <w:szCs w:val="22"/>
                    </w:rPr>
                  </w:rPrChange>
                </w:rPr>
                <w:t xml:space="preserve">If </w:t>
              </w:r>
              <w:proofErr w:type="gramStart"/>
              <w:r w:rsidRPr="0049066A">
                <w:rPr>
                  <w:rFonts w:ascii="Times New Roman" w:hAnsi="Times New Roman" w:cs="Arial"/>
                  <w:color w:val="000000"/>
                  <w:sz w:val="24"/>
                  <w:szCs w:val="20"/>
                  <w:rPrChange w:id="7369" w:author="Mubiyarto Wibisono" w:date="2025-09-23T21:08:00Z" w16du:dateUtc="2025-09-23T14:08:00Z">
                    <w:rPr>
                      <w:rFonts w:ascii="Calibri" w:hAnsi="Calibri" w:cs="Calibri"/>
                      <w:b/>
                      <w:bCs/>
                      <w:color w:val="000000"/>
                      <w:sz w:val="22"/>
                      <w:szCs w:val="22"/>
                    </w:rPr>
                  </w:rPrChange>
                </w:rPr>
                <w:t>Yes</w:t>
              </w:r>
              <w:proofErr w:type="gramEnd"/>
              <w:r w:rsidRPr="0049066A">
                <w:rPr>
                  <w:rFonts w:ascii="Times New Roman" w:hAnsi="Times New Roman" w:cs="Arial"/>
                  <w:color w:val="000000"/>
                  <w:sz w:val="24"/>
                  <w:szCs w:val="20"/>
                  <w:rPrChange w:id="7370" w:author="Mubiyarto Wibisono" w:date="2025-09-23T21:06:00Z" w16du:dateUtc="2025-09-23T14:06:00Z">
                    <w:rPr>
                      <w:rFonts w:ascii="Calibri" w:hAnsi="Calibri" w:cs="Calibri"/>
                      <w:color w:val="000000"/>
                      <w:sz w:val="22"/>
                      <w:szCs w:val="22"/>
                    </w:rPr>
                  </w:rPrChange>
                </w:rPr>
                <w:t xml:space="preserve">, </w:t>
              </w:r>
            </w:ins>
            <w:ins w:id="7371" w:author="Mubiyarto Wibisono" w:date="2025-09-23T21:08:00Z">
              <w:r w:rsidR="00876C83" w:rsidRPr="0049066A">
                <w:rPr>
                  <w:rFonts w:cs="Arial"/>
                  <w:color w:val="000000"/>
                  <w:szCs w:val="20"/>
                  <w:lang w:val="en-ID"/>
                </w:rPr>
                <w:t xml:space="preserve">set </w:t>
              </w:r>
              <w:proofErr w:type="spellStart"/>
              <w:proofErr w:type="gramStart"/>
              <w:r w:rsidR="00876C83" w:rsidRPr="0049066A">
                <w:rPr>
                  <w:rFonts w:cs="Arial"/>
                  <w:color w:val="000000"/>
                  <w:szCs w:val="20"/>
                  <w:lang w:val="en-ID"/>
                </w:rPr>
                <w:t>von.payment</w:t>
              </w:r>
              <w:proofErr w:type="spellEnd"/>
              <w:proofErr w:type="gramEnd"/>
              <w:r w:rsidR="00876C83" w:rsidRPr="0049066A">
                <w:rPr>
                  <w:rFonts w:cs="Arial"/>
                  <w:color w:val="000000"/>
                  <w:szCs w:val="20"/>
                  <w:lang w:val="en-ID"/>
                </w:rPr>
                <w:t>_</w:t>
              </w:r>
            </w:ins>
          </w:p>
          <w:p w14:paraId="6465F390" w14:textId="77777777" w:rsidR="00876C83" w:rsidRPr="0049066A" w:rsidRDefault="00876C83" w:rsidP="00876C83">
            <w:pPr>
              <w:rPr>
                <w:ins w:id="7372" w:author="Mubiyarto Wibisono" w:date="2025-09-23T21:08:00Z"/>
                <w:rFonts w:cs="Arial"/>
                <w:color w:val="000000"/>
                <w:szCs w:val="20"/>
                <w:lang w:val="en-ID"/>
              </w:rPr>
            </w:pPr>
            <w:proofErr w:type="spellStart"/>
            <w:ins w:id="7373" w:author="Mubiyarto Wibisono" w:date="2025-09-23T21:08:00Z">
              <w:r w:rsidRPr="0049066A">
                <w:rPr>
                  <w:rFonts w:cs="Arial"/>
                  <w:color w:val="000000"/>
                  <w:szCs w:val="20"/>
                  <w:lang w:val="en-ID"/>
                </w:rPr>
                <w:t>acceptance_allowed</w:t>
              </w:r>
              <w:proofErr w:type="spellEnd"/>
              <w:r w:rsidRPr="0049066A">
                <w:rPr>
                  <w:rFonts w:cs="Arial"/>
                  <w:color w:val="000000"/>
                  <w:szCs w:val="20"/>
                  <w:lang w:val="en-ID"/>
                </w:rPr>
                <w:t xml:space="preserve"> = Y</w:t>
              </w:r>
            </w:ins>
          </w:p>
          <w:p w14:paraId="7322AD27" w14:textId="599C92AB" w:rsidR="00125D0D" w:rsidRPr="0049066A" w:rsidRDefault="00876C83" w:rsidP="00125D0D">
            <w:pPr>
              <w:rPr>
                <w:ins w:id="7374" w:author="Mubiyarto Wibisono" w:date="2025-09-23T21:05:00Z" w16du:dateUtc="2025-09-23T14:05:00Z"/>
                <w:rFonts w:cs="Arial"/>
                <w:color w:val="000000"/>
                <w:szCs w:val="20"/>
              </w:rPr>
            </w:pPr>
            <w:ins w:id="7375" w:author="Mubiyarto Wibisono" w:date="2025-09-23T21:08:00Z" w16du:dateUtc="2025-09-23T14:08:00Z">
              <w:r w:rsidRPr="0049066A">
                <w:rPr>
                  <w:rFonts w:cs="Arial"/>
                  <w:color w:val="000000"/>
                  <w:szCs w:val="20"/>
                </w:rPr>
                <w:t xml:space="preserve">If No </w:t>
              </w:r>
              <w:proofErr w:type="gramStart"/>
              <w:r w:rsidRPr="0049066A">
                <w:rPr>
                  <w:rFonts w:cs="Arial"/>
                  <w:color w:val="000000"/>
                  <w:szCs w:val="20"/>
                </w:rPr>
                <w:t>se</w:t>
              </w:r>
            </w:ins>
            <w:ins w:id="7376" w:author="Mubiyarto Wibisono" w:date="2025-09-23T21:05:00Z" w16du:dateUtc="2025-09-23T14:05:00Z">
              <w:r w:rsidR="00125D0D" w:rsidRPr="0049066A">
                <w:rPr>
                  <w:rFonts w:ascii="Times New Roman" w:hAnsi="Times New Roman" w:cs="Arial"/>
                  <w:color w:val="000000"/>
                  <w:sz w:val="24"/>
                  <w:szCs w:val="20"/>
                  <w:rPrChange w:id="7377" w:author="Mubiyarto Wibisono" w:date="2025-09-23T21:06:00Z" w16du:dateUtc="2025-09-23T14:06:00Z">
                    <w:rPr>
                      <w:rFonts w:ascii="Calibri" w:hAnsi="Calibri" w:cs="Calibri"/>
                      <w:color w:val="000000"/>
                      <w:sz w:val="22"/>
                      <w:szCs w:val="22"/>
                    </w:rPr>
                  </w:rPrChange>
                </w:rPr>
                <w:t>t</w:t>
              </w:r>
              <w:proofErr w:type="gramEnd"/>
              <w:r w:rsidR="00125D0D" w:rsidRPr="0049066A">
                <w:rPr>
                  <w:rFonts w:ascii="Times New Roman" w:hAnsi="Times New Roman" w:cs="Arial"/>
                  <w:color w:val="000000"/>
                  <w:sz w:val="24"/>
                  <w:szCs w:val="20"/>
                  <w:rPrChange w:id="7378" w:author="Mubiyarto Wibisono" w:date="2025-09-23T21:06:00Z" w16du:dateUtc="2025-09-23T14:06:00Z">
                    <w:rPr>
                      <w:rFonts w:ascii="Calibri" w:hAnsi="Calibri" w:cs="Calibri"/>
                      <w:color w:val="000000"/>
                      <w:sz w:val="22"/>
                      <w:szCs w:val="22"/>
                    </w:rPr>
                  </w:rPrChange>
                </w:rPr>
                <w:t xml:space="preserve"> E4 and </w:t>
              </w:r>
              <w:proofErr w:type="gramStart"/>
              <w:r w:rsidR="00125D0D" w:rsidRPr="0049066A">
                <w:rPr>
                  <w:rFonts w:ascii="Times New Roman" w:hAnsi="Times New Roman" w:cs="Arial"/>
                  <w:color w:val="000000"/>
                  <w:sz w:val="24"/>
                  <w:szCs w:val="20"/>
                  <w:rPrChange w:id="7379" w:author="Mubiyarto Wibisono" w:date="2025-09-23T21:06:00Z" w16du:dateUtc="2025-09-23T14:06:00Z">
                    <w:rPr>
                      <w:rFonts w:ascii="Calibri" w:hAnsi="Calibri" w:cs="Calibri"/>
                      <w:color w:val="000000"/>
                      <w:sz w:val="22"/>
                      <w:szCs w:val="22"/>
                    </w:rPr>
                  </w:rPrChange>
                </w:rPr>
                <w:t>disallow</w:t>
              </w:r>
              <w:proofErr w:type="gramEnd"/>
              <w:r w:rsidR="00125D0D" w:rsidRPr="0049066A">
                <w:rPr>
                  <w:rFonts w:ascii="Times New Roman" w:hAnsi="Times New Roman" w:cs="Arial"/>
                  <w:color w:val="000000"/>
                  <w:sz w:val="24"/>
                  <w:szCs w:val="20"/>
                  <w:rPrChange w:id="7380" w:author="Mubiyarto Wibisono" w:date="2025-09-23T21:06:00Z" w16du:dateUtc="2025-09-23T14:06:00Z">
                    <w:rPr>
                      <w:rFonts w:ascii="Calibri" w:hAnsi="Calibri" w:cs="Calibri"/>
                      <w:color w:val="000000"/>
                      <w:sz w:val="22"/>
                      <w:szCs w:val="22"/>
                    </w:rPr>
                  </w:rPrChange>
                </w:rPr>
                <w:t xml:space="preserve"> payment.</w:t>
              </w:r>
            </w:ins>
          </w:p>
        </w:tc>
      </w:tr>
      <w:tr w:rsidR="00F47D3D" w:rsidRPr="0049066A" w14:paraId="798F8555" w14:textId="77777777" w:rsidTr="00F41423">
        <w:tblPrEx>
          <w:tblPrExChange w:id="7381" w:author="Mubiyarto Wibisono" w:date="2025-09-23T21:10:00Z" w16du:dateUtc="2025-09-23T14:10:00Z">
            <w:tblPrEx>
              <w:tblW w:w="9351" w:type="dxa"/>
            </w:tblPrEx>
          </w:tblPrExChange>
        </w:tblPrEx>
        <w:trPr>
          <w:ins w:id="7382" w:author="Mubiyarto Wibisono" w:date="2025-09-23T21:05:00Z"/>
        </w:trPr>
        <w:tc>
          <w:tcPr>
            <w:tcW w:w="9008" w:type="dxa"/>
            <w:gridSpan w:val="4"/>
            <w:vAlign w:val="center"/>
            <w:tcPrChange w:id="7383" w:author="Mubiyarto Wibisono" w:date="2025-09-23T21:10:00Z" w16du:dateUtc="2025-09-23T14:10:00Z">
              <w:tcPr>
                <w:tcW w:w="0" w:type="auto"/>
                <w:gridSpan w:val="14"/>
                <w:vAlign w:val="center"/>
              </w:tcPr>
            </w:tcPrChange>
          </w:tcPr>
          <w:p w14:paraId="1500ACF6" w14:textId="77777777" w:rsidR="00F47D3D" w:rsidRPr="0049066A" w:rsidRDefault="00F47D3D">
            <w:pPr>
              <w:jc w:val="center"/>
              <w:rPr>
                <w:rFonts w:cs="Arial"/>
                <w:b/>
                <w:bCs/>
                <w:color w:val="000000"/>
                <w:szCs w:val="20"/>
              </w:rPr>
            </w:pPr>
            <w:commentRangeStart w:id="7384"/>
            <w:commentRangeStart w:id="7385"/>
            <w:commentRangeStart w:id="7386"/>
            <w:ins w:id="7387" w:author="Mubiyarto Wibisono" w:date="2025-09-23T21:09:00Z" w16du:dateUtc="2025-09-23T14:09:00Z">
              <w:r w:rsidRPr="0049066A">
                <w:rPr>
                  <w:rFonts w:cs="Arial"/>
                  <w:b/>
                  <w:bCs/>
                  <w:strike/>
                  <w:color w:val="000000"/>
                  <w:szCs w:val="20"/>
                  <w:rPrChange w:id="7388" w:author="Mubiyarto Wibisono" w:date="2025-09-23T21:56:00Z" w16du:dateUtc="2025-09-23T14:56:00Z">
                    <w:rPr>
                      <w:rFonts w:cs="Arial"/>
                      <w:color w:val="000000"/>
                      <w:szCs w:val="20"/>
                    </w:rPr>
                  </w:rPrChange>
                </w:rPr>
                <w:t>Change Stage end of RR3 (go to CPC/CFC</w:t>
              </w:r>
            </w:ins>
            <w:ins w:id="7389" w:author="Mubiyarto Wibisono" w:date="2025-09-23T21:10:00Z" w16du:dateUtc="2025-09-23T14:10:00Z">
              <w:r w:rsidRPr="0049066A">
                <w:rPr>
                  <w:rFonts w:cs="Arial"/>
                  <w:b/>
                  <w:bCs/>
                  <w:color w:val="000000"/>
                  <w:szCs w:val="20"/>
                  <w:rPrChange w:id="7390" w:author="Mubiyarto Wibisono" w:date="2025-09-23T21:56:00Z" w16du:dateUtc="2025-09-23T14:56:00Z">
                    <w:rPr>
                      <w:rFonts w:cs="Arial"/>
                      <w:color w:val="000000"/>
                      <w:szCs w:val="20"/>
                    </w:rPr>
                  </w:rPrChange>
                </w:rPr>
                <w:t>)</w:t>
              </w:r>
            </w:ins>
            <w:commentRangeEnd w:id="7384"/>
            <w:r w:rsidR="00490CE4" w:rsidRPr="0049066A">
              <w:rPr>
                <w:rStyle w:val="CommentReference"/>
                <w:rFonts w:eastAsia="Times New Roman" w:cs="Arial"/>
                <w:kern w:val="0"/>
                <w:sz w:val="20"/>
                <w:szCs w:val="20"/>
                <w:lang w:val="en-ID" w:bidi="my-MM"/>
                <w14:ligatures w14:val="none"/>
              </w:rPr>
              <w:commentReference w:id="7384"/>
            </w:r>
            <w:commentRangeEnd w:id="7385"/>
            <w:r w:rsidR="00FD73D6" w:rsidRPr="0049066A">
              <w:rPr>
                <w:rStyle w:val="CommentReference"/>
                <w:rFonts w:eastAsia="Times New Roman" w:cs="Arial"/>
                <w:kern w:val="0"/>
                <w:sz w:val="20"/>
                <w:szCs w:val="20"/>
                <w:lang w:val="en-ID" w:bidi="my-MM"/>
                <w14:ligatures w14:val="none"/>
              </w:rPr>
              <w:commentReference w:id="7385"/>
            </w:r>
            <w:commentRangeEnd w:id="7386"/>
            <w:r w:rsidR="00E62EA2">
              <w:rPr>
                <w:rStyle w:val="CommentReference"/>
                <w:rFonts w:ascii="Times New Roman" w:eastAsia="Times New Roman" w:hAnsi="Times New Roman" w:cs="Times New Roman"/>
                <w:kern w:val="0"/>
                <w:lang w:val="en-ID" w:bidi="my-MM"/>
                <w14:ligatures w14:val="none"/>
              </w:rPr>
              <w:commentReference w:id="7386"/>
            </w:r>
          </w:p>
          <w:p w14:paraId="6265E1AD" w14:textId="75453295" w:rsidR="00EB0849" w:rsidRPr="0049066A" w:rsidRDefault="00EB0849" w:rsidP="00EB0849">
            <w:pPr>
              <w:jc w:val="center"/>
              <w:rPr>
                <w:ins w:id="7391" w:author="Mubiyarto Wibisono" w:date="2025-09-23T21:05:00Z" w16du:dateUtc="2025-09-23T14:05:00Z"/>
                <w:rFonts w:cs="Arial"/>
                <w:b/>
                <w:bCs/>
                <w:color w:val="000000"/>
                <w:szCs w:val="20"/>
                <w:rPrChange w:id="7392" w:author="Mubiyarto Wibisono" w:date="2025-09-23T21:56:00Z" w16du:dateUtc="2025-09-23T14:56:00Z">
                  <w:rPr>
                    <w:ins w:id="7393" w:author="Mubiyarto Wibisono" w:date="2025-09-23T21:05:00Z" w16du:dateUtc="2025-09-23T14:05:00Z"/>
                    <w:rFonts w:cs="Arial"/>
                    <w:color w:val="000000"/>
                    <w:szCs w:val="20"/>
                  </w:rPr>
                </w:rPrChange>
              </w:rPr>
            </w:pPr>
            <w:r w:rsidRPr="0049066A">
              <w:rPr>
                <w:rFonts w:cs="Arial"/>
                <w:b/>
                <w:bCs/>
                <w:color w:val="000000"/>
                <w:szCs w:val="20"/>
              </w:rPr>
              <w:t>Court Processing</w:t>
            </w:r>
          </w:p>
        </w:tc>
      </w:tr>
      <w:tr w:rsidR="00E77664" w:rsidRPr="0049066A" w14:paraId="61BF0336" w14:textId="77777777" w:rsidTr="00F41423">
        <w:trPr>
          <w:ins w:id="7394" w:author="Ahmad Rafif" w:date="2025-08-26T13:44:00Z"/>
        </w:trPr>
        <w:tc>
          <w:tcPr>
            <w:tcW w:w="2979" w:type="dxa"/>
            <w:vAlign w:val="center"/>
          </w:tcPr>
          <w:p w14:paraId="020C3C4C" w14:textId="48B1F9F9" w:rsidR="00E9761C" w:rsidRPr="0049066A" w:rsidRDefault="00ED7F9B" w:rsidP="00E9761C">
            <w:pPr>
              <w:rPr>
                <w:ins w:id="7395" w:author="Ahmad Rafif" w:date="2025-08-26T13:44:00Z" w16du:dateUtc="2025-08-26T06:44:00Z"/>
                <w:rFonts w:cs="Arial"/>
                <w:szCs w:val="20"/>
                <w:lang w:val="en-SG"/>
              </w:rPr>
            </w:pPr>
            <w:r w:rsidRPr="0049066A">
              <w:rPr>
                <w:rFonts w:cs="Arial"/>
                <w:szCs w:val="20"/>
                <w:lang w:val="en-SG"/>
              </w:rPr>
              <w:t>Cron processing</w:t>
            </w:r>
          </w:p>
        </w:tc>
        <w:tc>
          <w:tcPr>
            <w:tcW w:w="2688" w:type="dxa"/>
            <w:gridSpan w:val="2"/>
            <w:vAlign w:val="center"/>
          </w:tcPr>
          <w:p w14:paraId="2A71D872" w14:textId="2AB5CAFF" w:rsidR="00E9761C" w:rsidRPr="0049066A" w:rsidRDefault="00ED7F9B" w:rsidP="00E9761C">
            <w:pPr>
              <w:rPr>
                <w:ins w:id="7396" w:author="Ahmad Rafif" w:date="2025-08-26T13:44:00Z" w16du:dateUtc="2025-08-26T06:44:00Z"/>
                <w:rFonts w:cs="Arial"/>
                <w:szCs w:val="20"/>
                <w:lang w:val="en-SG"/>
              </w:rPr>
            </w:pPr>
            <w:r w:rsidRPr="0049066A">
              <w:rPr>
                <w:rFonts w:cs="Arial"/>
                <w:szCs w:val="20"/>
                <w:lang w:val="en-SG"/>
              </w:rPr>
              <w:t>Initiate</w:t>
            </w:r>
          </w:p>
        </w:tc>
        <w:tc>
          <w:tcPr>
            <w:tcW w:w="3341" w:type="dxa"/>
          </w:tcPr>
          <w:p w14:paraId="6C896707" w14:textId="68F538C4" w:rsidR="00E9761C" w:rsidRPr="0049066A" w:rsidRDefault="00ED7F9B" w:rsidP="00E9761C">
            <w:pPr>
              <w:rPr>
                <w:ins w:id="7397" w:author="Ahmad Rafif" w:date="2025-08-26T13:44:00Z" w16du:dateUtc="2025-08-26T06:44:00Z"/>
                <w:rFonts w:cs="Arial"/>
                <w:szCs w:val="20"/>
                <w:lang w:val="en-SG"/>
              </w:rPr>
            </w:pPr>
            <w:r w:rsidRPr="0049066A">
              <w:rPr>
                <w:rFonts w:cs="Arial"/>
                <w:szCs w:val="20"/>
                <w:lang w:val="en-SG"/>
              </w:rPr>
              <w:t>Cron processing run</w:t>
            </w:r>
          </w:p>
        </w:tc>
      </w:tr>
      <w:tr w:rsidR="00ED7F9B" w:rsidRPr="0049066A" w14:paraId="0060169D" w14:textId="77777777" w:rsidTr="00F41423">
        <w:tc>
          <w:tcPr>
            <w:tcW w:w="2979" w:type="dxa"/>
            <w:vAlign w:val="center"/>
          </w:tcPr>
          <w:p w14:paraId="6C553584" w14:textId="77777777" w:rsidR="00ED7F9B" w:rsidRPr="0049066A" w:rsidDel="00E14C38" w:rsidRDefault="00ED7F9B" w:rsidP="00ED7F9B">
            <w:pPr>
              <w:rPr>
                <w:ins w:id="7398" w:author="Ahmad Rafif" w:date="2025-08-26T13:44:00Z" w16du:dateUtc="2025-08-26T06:44:00Z"/>
                <w:del w:id="7399" w:author="Mubiyarto Wibisono" w:date="2025-09-23T21:11:00Z" w16du:dateUtc="2025-09-23T14:11:00Z"/>
                <w:rFonts w:cs="Arial"/>
                <w:szCs w:val="20"/>
                <w:lang w:val="en-SG"/>
              </w:rPr>
            </w:pPr>
            <w:ins w:id="7400" w:author="Mubiyarto Wibisono" w:date="2025-09-23T21:11:00Z" w16du:dateUtc="2025-09-23T14:11:00Z">
              <w:r w:rsidRPr="0049066A">
                <w:rPr>
                  <w:rFonts w:ascii="Times New Roman" w:hAnsi="Times New Roman" w:cs="Arial"/>
                  <w:color w:val="000000"/>
                  <w:sz w:val="24"/>
                  <w:szCs w:val="20"/>
                  <w:rPrChange w:id="7401" w:author="Mubiyarto Wibisono" w:date="2025-09-23T21:13:00Z" w16du:dateUtc="2025-09-23T14:13:00Z">
                    <w:rPr>
                      <w:rFonts w:ascii="Calibri" w:hAnsi="Calibri" w:cs="Calibri"/>
                      <w:color w:val="000000"/>
                      <w:sz w:val="22"/>
                      <w:szCs w:val="22"/>
                    </w:rPr>
                  </w:rPrChange>
                </w:rPr>
                <w:t>Change stage</w:t>
              </w:r>
            </w:ins>
            <w:ins w:id="7402" w:author="Ahmad Rafif" w:date="2025-08-26T13:44:00Z" w16du:dateUtc="2025-08-26T06:44:00Z">
              <w:del w:id="7403" w:author="Mubiyarto Wibisono" w:date="2025-09-23T21:11:00Z" w16du:dateUtc="2025-09-23T14:11:00Z">
                <w:r w:rsidRPr="0049066A" w:rsidDel="00E14C38">
                  <w:rPr>
                    <w:rFonts w:cs="Arial"/>
                    <w:szCs w:val="20"/>
                    <w:lang w:val="en-SG"/>
                  </w:rPr>
                  <w:delText>Last processing stage = NPA/ROV/ENA/RD1/</w:delText>
                </w:r>
              </w:del>
            </w:ins>
          </w:p>
          <w:p w14:paraId="7C5DD42B" w14:textId="1BF2EEEF" w:rsidR="00ED7F9B" w:rsidRPr="0049066A" w:rsidRDefault="00ED7F9B" w:rsidP="00ED7F9B">
            <w:pPr>
              <w:rPr>
                <w:rFonts w:cs="Arial"/>
                <w:color w:val="000000"/>
                <w:szCs w:val="20"/>
              </w:rPr>
            </w:pPr>
            <w:ins w:id="7404" w:author="Ahmad Rafif" w:date="2025-08-26T13:44:00Z" w16du:dateUtc="2025-08-26T06:44:00Z">
              <w:del w:id="7405" w:author="Mubiyarto Wibisono" w:date="2025-09-23T21:11:00Z" w16du:dateUtc="2025-09-23T14:11:00Z">
                <w:r w:rsidRPr="0049066A" w:rsidDel="00E14C38">
                  <w:rPr>
                    <w:rFonts w:cs="Arial"/>
                    <w:szCs w:val="20"/>
                    <w:lang w:val="en-SG"/>
                  </w:rPr>
                  <w:delText>RD2/RR3/DN1/DN2/DR3?</w:delText>
                </w:r>
              </w:del>
            </w:ins>
          </w:p>
        </w:tc>
        <w:tc>
          <w:tcPr>
            <w:tcW w:w="2688" w:type="dxa"/>
            <w:gridSpan w:val="2"/>
            <w:vAlign w:val="center"/>
          </w:tcPr>
          <w:p w14:paraId="36A16138" w14:textId="51C5028B" w:rsidR="00ED7F9B" w:rsidRPr="0049066A" w:rsidRDefault="00ED7F9B" w:rsidP="00ED7F9B">
            <w:pPr>
              <w:rPr>
                <w:rFonts w:cs="Arial"/>
                <w:color w:val="000000"/>
                <w:szCs w:val="20"/>
              </w:rPr>
            </w:pPr>
            <w:ins w:id="7406" w:author="Mubiyarto Wibisono" w:date="2025-09-23T21:11:00Z" w16du:dateUtc="2025-09-23T14:11:00Z">
              <w:r w:rsidRPr="0049066A">
                <w:rPr>
                  <w:rFonts w:ascii="Times New Roman" w:hAnsi="Times New Roman" w:cs="Arial"/>
                  <w:color w:val="000000"/>
                  <w:sz w:val="24"/>
                  <w:szCs w:val="20"/>
                  <w:rPrChange w:id="7407" w:author="Mubiyarto Wibisono" w:date="2025-09-23T21:13:00Z" w16du:dateUtc="2025-09-23T14:13:00Z">
                    <w:rPr>
                      <w:rFonts w:ascii="Calibri" w:hAnsi="Calibri" w:cs="Calibri"/>
                      <w:color w:val="000000"/>
                      <w:sz w:val="22"/>
                      <w:szCs w:val="22"/>
                    </w:rPr>
                  </w:rPrChange>
                </w:rPr>
                <w:t>System Interaction</w:t>
              </w:r>
            </w:ins>
            <w:ins w:id="7408" w:author="Ahmad Rafif" w:date="2025-08-26T13:44:00Z" w16du:dateUtc="2025-08-26T06:44:00Z">
              <w:del w:id="7409" w:author="Mubiyarto Wibisono" w:date="2025-09-23T21:11:00Z" w16du:dateUtc="2025-09-23T14:11:00Z">
                <w:r w:rsidRPr="0049066A" w:rsidDel="00E14C38">
                  <w:rPr>
                    <w:rFonts w:cs="Arial"/>
                    <w:szCs w:val="20"/>
                    <w:lang w:val="en-SG"/>
                  </w:rPr>
                  <w:delText>Decision</w:delText>
                </w:r>
              </w:del>
            </w:ins>
          </w:p>
        </w:tc>
        <w:tc>
          <w:tcPr>
            <w:tcW w:w="3341" w:type="dxa"/>
          </w:tcPr>
          <w:p w14:paraId="681B74E3" w14:textId="10F76738" w:rsidR="00ED7F9B" w:rsidRPr="0049066A" w:rsidRDefault="00ED7F9B" w:rsidP="00ED7F9B">
            <w:pPr>
              <w:rPr>
                <w:rFonts w:cs="Arial"/>
                <w:color w:val="000000"/>
                <w:szCs w:val="20"/>
              </w:rPr>
            </w:pPr>
            <w:r w:rsidRPr="0049066A">
              <w:rPr>
                <w:rFonts w:cs="Arial"/>
                <w:szCs w:val="20"/>
                <w:lang w:val="en-SG"/>
              </w:rPr>
              <w:t>Notice will change stage</w:t>
            </w:r>
            <w:commentRangeStart w:id="7410"/>
            <w:commentRangeStart w:id="7411"/>
            <w:commentRangeStart w:id="7412"/>
            <w:ins w:id="7413" w:author="Ahmad Rafif" w:date="2025-08-26T13:44:00Z" w16du:dateUtc="2025-08-26T06:44:00Z">
              <w:del w:id="7414" w:author="Mubiyarto Wibisono" w:date="2025-09-23T21:11:00Z" w16du:dateUtc="2025-09-23T14:11:00Z">
                <w:r w:rsidRPr="0049066A" w:rsidDel="00745277">
                  <w:rPr>
                    <w:rFonts w:cs="Arial"/>
                    <w:szCs w:val="20"/>
                    <w:lang w:val="en-SG"/>
                  </w:rPr>
                  <w:delText>No → next decision (check search param using vehicle no ?)</w:delText>
                </w:r>
              </w:del>
            </w:ins>
            <w:commentRangeEnd w:id="7410"/>
            <w:r w:rsidRPr="0049066A">
              <w:rPr>
                <w:rStyle w:val="CommentReference"/>
                <w:rFonts w:cs="Arial"/>
                <w:sz w:val="20"/>
                <w:szCs w:val="20"/>
                <w:lang w:bidi="my-MM"/>
                <w:rPrChange w:id="7415" w:author="Mubiyarto Wibisono" w:date="2025-09-23T21:13:00Z" w16du:dateUtc="2025-09-23T14:13:00Z">
                  <w:rPr>
                    <w:rStyle w:val="CommentReference"/>
                    <w:lang w:bidi="my-MM"/>
                  </w:rPr>
                </w:rPrChange>
              </w:rPr>
              <w:commentReference w:id="7410"/>
            </w:r>
            <w:commentRangeEnd w:id="7411"/>
            <w:r w:rsidRPr="0049066A">
              <w:rPr>
                <w:rStyle w:val="CommentReference"/>
                <w:rFonts w:cs="Arial"/>
                <w:sz w:val="20"/>
                <w:szCs w:val="20"/>
                <w:lang w:bidi="my-MM"/>
                <w:rPrChange w:id="7416" w:author="Mubiyarto Wibisono" w:date="2025-09-23T21:13:00Z" w16du:dateUtc="2025-09-23T14:13:00Z">
                  <w:rPr>
                    <w:rStyle w:val="CommentReference"/>
                    <w:lang w:bidi="my-MM"/>
                  </w:rPr>
                </w:rPrChange>
              </w:rPr>
              <w:commentReference w:id="7411"/>
            </w:r>
            <w:commentRangeEnd w:id="7412"/>
            <w:r w:rsidRPr="0049066A">
              <w:rPr>
                <w:rStyle w:val="CommentReference"/>
                <w:rFonts w:eastAsia="Times New Roman" w:cs="Arial"/>
                <w:kern w:val="0"/>
                <w:sz w:val="20"/>
                <w:szCs w:val="20"/>
                <w:lang w:val="en-ID" w:bidi="my-MM"/>
                <w14:ligatures w14:val="none"/>
              </w:rPr>
              <w:commentReference w:id="7412"/>
            </w:r>
            <w:del w:id="7417" w:author="Mubiyarto Wibisono" w:date="2025-09-23T21:12:00Z" w16du:dateUtc="2025-09-23T14:12:00Z">
              <w:r w:rsidRPr="0049066A" w:rsidDel="00E9761C">
                <w:rPr>
                  <w:rFonts w:cs="Arial"/>
                  <w:szCs w:val="20"/>
                  <w:lang w:val="en-SG"/>
                </w:rPr>
                <w:delText xml:space="preserve"> </w:delText>
              </w:r>
            </w:del>
          </w:p>
        </w:tc>
      </w:tr>
      <w:tr w:rsidR="00ED7F9B" w:rsidRPr="0049066A" w14:paraId="08391E05" w14:textId="77777777" w:rsidTr="00F41423">
        <w:tc>
          <w:tcPr>
            <w:tcW w:w="2979" w:type="dxa"/>
            <w:vAlign w:val="center"/>
          </w:tcPr>
          <w:p w14:paraId="07ECB7C1" w14:textId="2A8CD1E3" w:rsidR="00ED7F9B" w:rsidRPr="0049066A" w:rsidRDefault="00ED7F9B" w:rsidP="00ED7F9B">
            <w:pPr>
              <w:rPr>
                <w:rFonts w:cs="Arial"/>
                <w:color w:val="000000"/>
                <w:szCs w:val="20"/>
              </w:rPr>
            </w:pPr>
            <w:r w:rsidRPr="0049066A">
              <w:rPr>
                <w:rFonts w:cs="Arial"/>
                <w:color w:val="000000"/>
                <w:szCs w:val="20"/>
              </w:rPr>
              <w:t xml:space="preserve">Stage inside </w:t>
            </w:r>
            <w:proofErr w:type="gramStart"/>
            <w:r w:rsidRPr="0049066A">
              <w:rPr>
                <w:rFonts w:cs="Arial"/>
                <w:color w:val="000000"/>
                <w:szCs w:val="20"/>
              </w:rPr>
              <w:t>list can’t</w:t>
            </w:r>
            <w:proofErr w:type="gramEnd"/>
            <w:r w:rsidRPr="0049066A">
              <w:rPr>
                <w:rFonts w:cs="Arial"/>
                <w:color w:val="000000"/>
                <w:szCs w:val="20"/>
              </w:rPr>
              <w:t xml:space="preserve"> pay?</w:t>
            </w:r>
          </w:p>
        </w:tc>
        <w:tc>
          <w:tcPr>
            <w:tcW w:w="2688" w:type="dxa"/>
            <w:gridSpan w:val="2"/>
            <w:vAlign w:val="center"/>
          </w:tcPr>
          <w:p w14:paraId="1F52090F" w14:textId="619CDA34" w:rsidR="00ED7F9B" w:rsidRPr="0049066A" w:rsidRDefault="00ED7F9B" w:rsidP="00ED7F9B">
            <w:pPr>
              <w:rPr>
                <w:rFonts w:cs="Arial"/>
                <w:color w:val="000000"/>
                <w:szCs w:val="20"/>
              </w:rPr>
            </w:pPr>
            <w:r w:rsidRPr="0049066A">
              <w:rPr>
                <w:rFonts w:cs="Arial"/>
                <w:color w:val="000000"/>
                <w:szCs w:val="20"/>
              </w:rPr>
              <w:t>Decision</w:t>
            </w:r>
          </w:p>
        </w:tc>
        <w:tc>
          <w:tcPr>
            <w:tcW w:w="3341" w:type="dxa"/>
          </w:tcPr>
          <w:p w14:paraId="596BE484" w14:textId="77777777" w:rsidR="00ED7F9B" w:rsidRPr="0049066A" w:rsidRDefault="00ED7F9B" w:rsidP="00ED7F9B">
            <w:pPr>
              <w:rPr>
                <w:rFonts w:cs="Arial"/>
                <w:color w:val="000000"/>
                <w:szCs w:val="20"/>
              </w:rPr>
            </w:pPr>
            <w:r w:rsidRPr="0049066A">
              <w:rPr>
                <w:rFonts w:cs="Arial"/>
                <w:color w:val="000000"/>
                <w:szCs w:val="20"/>
              </w:rPr>
              <w:t>Change stage to court list stage can’t pay</w:t>
            </w:r>
          </w:p>
          <w:p w14:paraId="1B2A7DD0" w14:textId="77777777" w:rsidR="00ED7F9B" w:rsidRPr="0049066A" w:rsidRDefault="00ED7F9B" w:rsidP="00ED7F9B">
            <w:pPr>
              <w:rPr>
                <w:rFonts w:cs="Arial"/>
                <w:color w:val="000000"/>
                <w:szCs w:val="20"/>
              </w:rPr>
            </w:pPr>
            <w:r w:rsidRPr="0049066A">
              <w:rPr>
                <w:rFonts w:cs="Arial"/>
                <w:color w:val="000000"/>
                <w:szCs w:val="20"/>
              </w:rPr>
              <w:t xml:space="preserve">set </w:t>
            </w:r>
            <w:proofErr w:type="spellStart"/>
            <w:proofErr w:type="gramStart"/>
            <w:r w:rsidRPr="0049066A">
              <w:rPr>
                <w:rFonts w:cs="Arial"/>
                <w:color w:val="000000"/>
                <w:szCs w:val="20"/>
              </w:rPr>
              <w:t>von.eservice</w:t>
            </w:r>
            <w:proofErr w:type="gramEnd"/>
            <w:r w:rsidRPr="0049066A">
              <w:rPr>
                <w:rFonts w:cs="Arial"/>
                <w:color w:val="000000"/>
                <w:szCs w:val="20"/>
              </w:rPr>
              <w:t>_message_code</w:t>
            </w:r>
            <w:proofErr w:type="spellEnd"/>
            <w:r w:rsidRPr="0049066A">
              <w:rPr>
                <w:rFonts w:cs="Arial"/>
                <w:color w:val="000000"/>
                <w:szCs w:val="20"/>
              </w:rPr>
              <w:t> = E14</w:t>
            </w:r>
          </w:p>
          <w:p w14:paraId="48295094" w14:textId="77777777" w:rsidR="00ED7F9B" w:rsidRPr="0049066A" w:rsidRDefault="00ED7F9B" w:rsidP="00ED7F9B">
            <w:pPr>
              <w:rPr>
                <w:rFonts w:cs="Arial"/>
                <w:color w:val="000000"/>
                <w:szCs w:val="20"/>
              </w:rPr>
            </w:pPr>
            <w:r w:rsidRPr="0049066A">
              <w:rPr>
                <w:rFonts w:cs="Arial"/>
                <w:color w:val="000000"/>
                <w:szCs w:val="20"/>
              </w:rPr>
              <w:t>and</w:t>
            </w:r>
          </w:p>
          <w:p w14:paraId="74052A8F" w14:textId="77777777" w:rsidR="00ED7F9B" w:rsidRPr="0049066A" w:rsidDel="00E9761C" w:rsidRDefault="00ED7F9B" w:rsidP="00ED7F9B">
            <w:pPr>
              <w:rPr>
                <w:ins w:id="7418" w:author="Ahmad Rafif" w:date="2025-08-26T13:44:00Z" w16du:dateUtc="2025-08-26T06:44:00Z"/>
                <w:del w:id="7419" w:author="Mubiyarto Wibisono" w:date="2025-09-23T21:12:00Z" w16du:dateUtc="2025-09-23T14:12:00Z"/>
                <w:rFonts w:cs="Arial"/>
                <w:color w:val="000000"/>
                <w:szCs w:val="20"/>
                <w:rPrChange w:id="7420" w:author="Mubiyarto Wibisono" w:date="2025-09-23T21:13:00Z" w16du:dateUtc="2025-09-23T14:13:00Z">
                  <w:rPr>
                    <w:ins w:id="7421" w:author="Ahmad Rafif" w:date="2025-08-26T13:44:00Z" w16du:dateUtc="2025-08-26T06:44:00Z"/>
                    <w:del w:id="7422" w:author="Mubiyarto Wibisono" w:date="2025-09-23T21:12:00Z" w16du:dateUtc="2025-09-23T14:12:00Z"/>
                    <w:rFonts w:cs="Arial"/>
                    <w:szCs w:val="20"/>
                    <w:lang w:val="en-SG"/>
                  </w:rPr>
                </w:rPrChange>
              </w:rPr>
            </w:pPr>
            <w:proofErr w:type="spellStart"/>
            <w:proofErr w:type="gramStart"/>
            <w:r w:rsidRPr="0049066A">
              <w:rPr>
                <w:rFonts w:cs="Arial"/>
                <w:color w:val="000000"/>
                <w:szCs w:val="20"/>
              </w:rPr>
              <w:t>von.payment</w:t>
            </w:r>
            <w:proofErr w:type="gramEnd"/>
            <w:r w:rsidRPr="0049066A">
              <w:rPr>
                <w:rFonts w:cs="Arial"/>
                <w:color w:val="000000"/>
                <w:szCs w:val="20"/>
              </w:rPr>
              <w:t>_acceptance_allowed</w:t>
            </w:r>
            <w:proofErr w:type="spellEnd"/>
            <w:r w:rsidRPr="0049066A">
              <w:rPr>
                <w:rFonts w:cs="Arial"/>
                <w:color w:val="000000"/>
                <w:szCs w:val="20"/>
              </w:rPr>
              <w:t xml:space="preserve"> = N</w:t>
            </w:r>
          </w:p>
          <w:p w14:paraId="293242CB" w14:textId="77777777" w:rsidR="00ED7F9B" w:rsidRPr="0049066A" w:rsidRDefault="00ED7F9B" w:rsidP="00ED7F9B">
            <w:pPr>
              <w:rPr>
                <w:rFonts w:cs="Arial"/>
                <w:szCs w:val="20"/>
                <w:lang w:val="en-SG"/>
              </w:rPr>
            </w:pPr>
          </w:p>
        </w:tc>
      </w:tr>
      <w:tr w:rsidR="00ED7F9B" w:rsidRPr="0049066A" w14:paraId="075CB7FE" w14:textId="77777777" w:rsidTr="00F41423">
        <w:tblPrEx>
          <w:tblPrExChange w:id="7423" w:author="Mubiyarto Wibisono" w:date="2025-09-23T21:15:00Z" w16du:dateUtc="2025-09-23T14:15:00Z">
            <w:tblPrEx>
              <w:tblW w:w="9351" w:type="dxa"/>
            </w:tblPrEx>
          </w:tblPrExChange>
        </w:tblPrEx>
        <w:trPr>
          <w:ins w:id="7424" w:author="Ahmad Rafif" w:date="2025-08-26T13:45:00Z"/>
        </w:trPr>
        <w:tc>
          <w:tcPr>
            <w:tcW w:w="9008" w:type="dxa"/>
            <w:gridSpan w:val="4"/>
            <w:vAlign w:val="center"/>
            <w:tcPrChange w:id="7425" w:author="Mubiyarto Wibisono" w:date="2025-09-23T21:15:00Z" w16du:dateUtc="2025-09-23T14:15:00Z">
              <w:tcPr>
                <w:tcW w:w="9351" w:type="dxa"/>
                <w:gridSpan w:val="14"/>
              </w:tcPr>
            </w:tcPrChange>
          </w:tcPr>
          <w:p w14:paraId="01D1BE78" w14:textId="77777777" w:rsidR="00ED7F9B" w:rsidRPr="0049066A" w:rsidDel="004C20D0" w:rsidRDefault="00ED7F9B">
            <w:pPr>
              <w:jc w:val="center"/>
              <w:rPr>
                <w:ins w:id="7426" w:author="Ahmad Rafif" w:date="2025-08-26T13:45:00Z" w16du:dateUtc="2025-08-26T06:45:00Z"/>
                <w:del w:id="7427" w:author="Mubiyarto Wibisono" w:date="2025-09-23T21:15:00Z" w16du:dateUtc="2025-09-23T14:15:00Z"/>
                <w:rFonts w:cs="Arial"/>
                <w:b/>
                <w:bCs/>
                <w:szCs w:val="20"/>
                <w:lang w:val="en-SG"/>
                <w:rPrChange w:id="7428" w:author="Mubiyarto Wibisono" w:date="2025-09-23T21:56:00Z" w16du:dateUtc="2025-09-23T14:56:00Z">
                  <w:rPr>
                    <w:ins w:id="7429" w:author="Ahmad Rafif" w:date="2025-08-26T13:45:00Z" w16du:dateUtc="2025-08-26T06:45:00Z"/>
                    <w:del w:id="7430" w:author="Mubiyarto Wibisono" w:date="2025-09-23T21:15:00Z" w16du:dateUtc="2025-09-23T14:15:00Z"/>
                    <w:rFonts w:cs="Arial"/>
                    <w:szCs w:val="20"/>
                    <w:lang w:val="en-SG"/>
                  </w:rPr>
                </w:rPrChange>
              </w:rPr>
              <w:pPrChange w:id="7431" w:author="Mubiyarto Wibisono" w:date="2025-09-23T21:15:00Z" w16du:dateUtc="2025-09-23T14:15:00Z">
                <w:pPr/>
              </w:pPrChange>
            </w:pPr>
            <w:ins w:id="7432" w:author="Ahmad Rafif" w:date="2025-08-26T13:45:00Z" w16du:dateUtc="2025-08-26T06:45:00Z">
              <w:del w:id="7433" w:author="Mubiyarto Wibisono" w:date="2025-09-23T21:14:00Z" w16du:dateUtc="2025-09-23T14:14:00Z">
                <w:r w:rsidRPr="0049066A" w:rsidDel="00441A1E">
                  <w:rPr>
                    <w:rFonts w:cs="Arial"/>
                    <w:b/>
                    <w:bCs/>
                    <w:szCs w:val="20"/>
                    <w:lang w:val="en-SG"/>
                    <w:rPrChange w:id="7434" w:author="Mubiyarto Wibisono" w:date="2025-09-23T21:56:00Z" w16du:dateUtc="2025-09-23T14:56:00Z">
                      <w:rPr>
                        <w:rFonts w:cs="Arial"/>
                        <w:szCs w:val="20"/>
                        <w:lang w:val="en-SG"/>
                      </w:rPr>
                    </w:rPrChange>
                  </w:rPr>
                  <w:delText>Response to eService</w:delText>
                </w:r>
              </w:del>
            </w:ins>
          </w:p>
          <w:p w14:paraId="4325D645" w14:textId="312C0BE9" w:rsidR="00ED7F9B" w:rsidRPr="0049066A" w:rsidDel="004C20D0" w:rsidRDefault="00ED7F9B" w:rsidP="00ED7F9B">
            <w:pPr>
              <w:rPr>
                <w:ins w:id="7435" w:author="Ahmad Rafif" w:date="2025-08-26T13:45:00Z" w16du:dateUtc="2025-08-26T06:45:00Z"/>
                <w:del w:id="7436" w:author="Mubiyarto Wibisono" w:date="2025-09-23T21:15:00Z" w16du:dateUtc="2025-09-23T14:15:00Z"/>
                <w:rFonts w:cs="Arial"/>
                <w:b/>
                <w:bCs/>
                <w:szCs w:val="20"/>
                <w:lang w:val="en-SG"/>
                <w:rPrChange w:id="7437" w:author="Mubiyarto Wibisono" w:date="2025-09-23T21:56:00Z" w16du:dateUtc="2025-09-23T14:56:00Z">
                  <w:rPr>
                    <w:ins w:id="7438" w:author="Ahmad Rafif" w:date="2025-08-26T13:45:00Z" w16du:dateUtc="2025-08-26T06:45:00Z"/>
                    <w:del w:id="7439" w:author="Mubiyarto Wibisono" w:date="2025-09-23T21:15:00Z" w16du:dateUtc="2025-09-23T14:15:00Z"/>
                    <w:rFonts w:cs="Arial"/>
                    <w:szCs w:val="20"/>
                    <w:lang w:val="en-SG"/>
                  </w:rPr>
                </w:rPrChange>
              </w:rPr>
            </w:pPr>
            <w:ins w:id="7440" w:author="Ahmad Rafif" w:date="2025-08-26T13:45:00Z" w16du:dateUtc="2025-08-26T06:45:00Z">
              <w:del w:id="7441" w:author="Mubiyarto Wibisono" w:date="2025-09-23T21:14:00Z" w16du:dateUtc="2025-09-23T14:14:00Z">
                <w:r w:rsidRPr="0049066A" w:rsidDel="00441A1E">
                  <w:rPr>
                    <w:rFonts w:cs="Arial"/>
                    <w:b/>
                    <w:bCs/>
                    <w:szCs w:val="20"/>
                    <w:lang w:val="en-SG"/>
                    <w:rPrChange w:id="7442" w:author="Mubiyarto Wibisono" w:date="2025-09-23T21:56:00Z" w16du:dateUtc="2025-09-23T14:56:00Z">
                      <w:rPr>
                        <w:rFonts w:cs="Arial"/>
                        <w:szCs w:val="20"/>
                        <w:lang w:val="en-SG"/>
                      </w:rPr>
                    </w:rPrChange>
                  </w:rPr>
                  <w:delText>API result</w:delText>
                </w:r>
              </w:del>
            </w:ins>
          </w:p>
          <w:p w14:paraId="7430E894" w14:textId="6D07110B" w:rsidR="00ED7F9B" w:rsidRPr="0049066A" w:rsidDel="00441A1E" w:rsidRDefault="00ED7F9B" w:rsidP="00ED7F9B">
            <w:pPr>
              <w:rPr>
                <w:ins w:id="7443" w:author="Ahmad Rafif" w:date="2025-08-26T13:45:00Z" w16du:dateUtc="2025-08-26T06:45:00Z"/>
                <w:del w:id="7444" w:author="Mubiyarto Wibisono" w:date="2025-09-23T21:14:00Z" w16du:dateUtc="2025-09-23T14:14:00Z"/>
                <w:rFonts w:cs="Arial"/>
                <w:b/>
                <w:bCs/>
                <w:szCs w:val="20"/>
                <w:rPrChange w:id="7445" w:author="Mubiyarto Wibisono" w:date="2025-09-23T21:56:00Z" w16du:dateUtc="2025-09-23T14:56:00Z">
                  <w:rPr>
                    <w:ins w:id="7446" w:author="Ahmad Rafif" w:date="2025-08-26T13:45:00Z" w16du:dateUtc="2025-08-26T06:45:00Z"/>
                    <w:del w:id="7447" w:author="Mubiyarto Wibisono" w:date="2025-09-23T21:14:00Z" w16du:dateUtc="2025-09-23T14:14:00Z"/>
                    <w:rFonts w:cs="Arial"/>
                    <w:szCs w:val="20"/>
                  </w:rPr>
                </w:rPrChange>
              </w:rPr>
            </w:pPr>
            <w:ins w:id="7448" w:author="Ahmad Rafif" w:date="2025-08-26T13:45:00Z" w16du:dateUtc="2025-08-26T06:45:00Z">
              <w:del w:id="7449" w:author="Mubiyarto Wibisono" w:date="2025-09-23T21:14:00Z" w16du:dateUtc="2025-09-23T14:14:00Z">
                <w:r w:rsidRPr="0049066A" w:rsidDel="00441A1E">
                  <w:rPr>
                    <w:rFonts w:cs="Arial"/>
                    <w:b/>
                    <w:bCs/>
                    <w:szCs w:val="20"/>
                    <w:rPrChange w:id="7450" w:author="Mubiyarto Wibisono" w:date="2025-09-23T21:56:00Z" w16du:dateUtc="2025-09-23T14:56:00Z">
                      <w:rPr>
                        <w:rFonts w:cs="Arial"/>
                        <w:szCs w:val="20"/>
                      </w:rPr>
                    </w:rPrChange>
                  </w:rPr>
                  <w:delText>Response will provide below data:</w:delText>
                </w:r>
              </w:del>
            </w:ins>
          </w:p>
          <w:p w14:paraId="13575D8B" w14:textId="5A4E7D59" w:rsidR="00ED7F9B" w:rsidRPr="0049066A" w:rsidDel="00441A1E" w:rsidRDefault="00ED7F9B" w:rsidP="00ED7F9B">
            <w:pPr>
              <w:rPr>
                <w:ins w:id="7451" w:author="Ahmad Rafif" w:date="2025-08-26T13:45:00Z" w16du:dateUtc="2025-08-26T06:45:00Z"/>
                <w:del w:id="7452" w:author="Mubiyarto Wibisono" w:date="2025-09-23T21:14:00Z" w16du:dateUtc="2025-09-23T14:14:00Z"/>
                <w:rFonts w:cs="Arial"/>
                <w:b/>
                <w:bCs/>
                <w:szCs w:val="20"/>
                <w:rPrChange w:id="7453" w:author="Mubiyarto Wibisono" w:date="2025-09-23T21:56:00Z" w16du:dateUtc="2025-09-23T14:56:00Z">
                  <w:rPr>
                    <w:ins w:id="7454" w:author="Ahmad Rafif" w:date="2025-08-26T13:45:00Z" w16du:dateUtc="2025-08-26T06:45:00Z"/>
                    <w:del w:id="7455" w:author="Mubiyarto Wibisono" w:date="2025-09-23T21:14:00Z" w16du:dateUtc="2025-09-23T14:14:00Z"/>
                    <w:rFonts w:cs="Arial"/>
                    <w:szCs w:val="20"/>
                  </w:rPr>
                </w:rPrChange>
              </w:rPr>
            </w:pPr>
            <w:ins w:id="7456" w:author="Ahmad Rafif" w:date="2025-08-26T13:45:00Z" w16du:dateUtc="2025-08-26T06:45:00Z">
              <w:del w:id="7457" w:author="Mubiyarto Wibisono" w:date="2025-09-23T21:14:00Z" w16du:dateUtc="2025-09-23T14:14:00Z">
                <w:r w:rsidRPr="0049066A" w:rsidDel="00441A1E">
                  <w:rPr>
                    <w:rFonts w:cs="Arial"/>
                    <w:b/>
                    <w:bCs/>
                    <w:szCs w:val="20"/>
                    <w:rPrChange w:id="7458" w:author="Mubiyarto Wibisono" w:date="2025-09-23T21:56:00Z" w16du:dateUtc="2025-09-23T14:56:00Z">
                      <w:rPr>
                        <w:rFonts w:cs="Arial"/>
                        <w:szCs w:val="20"/>
                      </w:rPr>
                    </w:rPrChange>
                  </w:rPr>
                  <w:delText>notice_no</w:delText>
                </w:r>
              </w:del>
            </w:ins>
          </w:p>
          <w:p w14:paraId="19AC6701" w14:textId="770F9714" w:rsidR="00ED7F9B" w:rsidRPr="0049066A" w:rsidDel="00441A1E" w:rsidRDefault="00ED7F9B" w:rsidP="00ED7F9B">
            <w:pPr>
              <w:rPr>
                <w:ins w:id="7459" w:author="Ahmad Rafif" w:date="2025-08-26T13:45:00Z" w16du:dateUtc="2025-08-26T06:45:00Z"/>
                <w:del w:id="7460" w:author="Mubiyarto Wibisono" w:date="2025-09-23T21:14:00Z" w16du:dateUtc="2025-09-23T14:14:00Z"/>
                <w:rFonts w:cs="Arial"/>
                <w:b/>
                <w:bCs/>
                <w:szCs w:val="20"/>
                <w:rPrChange w:id="7461" w:author="Mubiyarto Wibisono" w:date="2025-09-23T21:56:00Z" w16du:dateUtc="2025-09-23T14:56:00Z">
                  <w:rPr>
                    <w:ins w:id="7462" w:author="Ahmad Rafif" w:date="2025-08-26T13:45:00Z" w16du:dateUtc="2025-08-26T06:45:00Z"/>
                    <w:del w:id="7463" w:author="Mubiyarto Wibisono" w:date="2025-09-23T21:14:00Z" w16du:dateUtc="2025-09-23T14:14:00Z"/>
                    <w:rFonts w:cs="Arial"/>
                    <w:szCs w:val="20"/>
                  </w:rPr>
                </w:rPrChange>
              </w:rPr>
            </w:pPr>
            <w:ins w:id="7464" w:author="Ahmad Rafif" w:date="2025-08-26T13:45:00Z" w16du:dateUtc="2025-08-26T06:45:00Z">
              <w:del w:id="7465" w:author="Mubiyarto Wibisono" w:date="2025-09-23T21:14:00Z" w16du:dateUtc="2025-09-23T14:14:00Z">
                <w:r w:rsidRPr="0049066A" w:rsidDel="00441A1E">
                  <w:rPr>
                    <w:rFonts w:cs="Arial"/>
                    <w:b/>
                    <w:bCs/>
                    <w:szCs w:val="20"/>
                    <w:rPrChange w:id="7466" w:author="Mubiyarto Wibisono" w:date="2025-09-23T21:56:00Z" w16du:dateUtc="2025-09-23T14:56:00Z">
                      <w:rPr>
                        <w:rFonts w:cs="Arial"/>
                        <w:szCs w:val="20"/>
                      </w:rPr>
                    </w:rPrChange>
                  </w:rPr>
                  <w:delText>vehicle_no</w:delText>
                </w:r>
              </w:del>
            </w:ins>
          </w:p>
          <w:p w14:paraId="05F84C1C" w14:textId="772D7794" w:rsidR="00ED7F9B" w:rsidRPr="0049066A" w:rsidDel="00441A1E" w:rsidRDefault="00ED7F9B" w:rsidP="00ED7F9B">
            <w:pPr>
              <w:rPr>
                <w:ins w:id="7467" w:author="Ahmad Rafif" w:date="2025-08-26T13:45:00Z" w16du:dateUtc="2025-08-26T06:45:00Z"/>
                <w:del w:id="7468" w:author="Mubiyarto Wibisono" w:date="2025-09-23T21:14:00Z" w16du:dateUtc="2025-09-23T14:14:00Z"/>
                <w:rFonts w:cs="Arial"/>
                <w:b/>
                <w:bCs/>
                <w:szCs w:val="20"/>
                <w:rPrChange w:id="7469" w:author="Mubiyarto Wibisono" w:date="2025-09-23T21:56:00Z" w16du:dateUtc="2025-09-23T14:56:00Z">
                  <w:rPr>
                    <w:ins w:id="7470" w:author="Ahmad Rafif" w:date="2025-08-26T13:45:00Z" w16du:dateUtc="2025-08-26T06:45:00Z"/>
                    <w:del w:id="7471" w:author="Mubiyarto Wibisono" w:date="2025-09-23T21:14:00Z" w16du:dateUtc="2025-09-23T14:14:00Z"/>
                    <w:rFonts w:cs="Arial"/>
                    <w:szCs w:val="20"/>
                  </w:rPr>
                </w:rPrChange>
              </w:rPr>
            </w:pPr>
            <w:ins w:id="7472" w:author="Ahmad Rafif" w:date="2025-08-26T13:45:00Z" w16du:dateUtc="2025-08-26T06:45:00Z">
              <w:del w:id="7473" w:author="Mubiyarto Wibisono" w:date="2025-09-23T21:14:00Z" w16du:dateUtc="2025-09-23T14:14:00Z">
                <w:r w:rsidRPr="0049066A" w:rsidDel="00441A1E">
                  <w:rPr>
                    <w:rFonts w:cs="Arial"/>
                    <w:b/>
                    <w:bCs/>
                    <w:szCs w:val="20"/>
                    <w:rPrChange w:id="7474" w:author="Mubiyarto Wibisono" w:date="2025-09-23T21:56:00Z" w16du:dateUtc="2025-09-23T14:56:00Z">
                      <w:rPr>
                        <w:rFonts w:cs="Arial"/>
                        <w:szCs w:val="20"/>
                      </w:rPr>
                    </w:rPrChange>
                  </w:rPr>
                  <w:delText>notice_date_and_time</w:delText>
                </w:r>
              </w:del>
            </w:ins>
          </w:p>
          <w:p w14:paraId="218C913C" w14:textId="1A9F7627" w:rsidR="00ED7F9B" w:rsidRPr="0049066A" w:rsidDel="00441A1E" w:rsidRDefault="00ED7F9B" w:rsidP="00ED7F9B">
            <w:pPr>
              <w:rPr>
                <w:ins w:id="7475" w:author="Ahmad Rafif" w:date="2025-08-26T13:45:00Z" w16du:dateUtc="2025-08-26T06:45:00Z"/>
                <w:del w:id="7476" w:author="Mubiyarto Wibisono" w:date="2025-09-23T21:14:00Z" w16du:dateUtc="2025-09-23T14:14:00Z"/>
                <w:rFonts w:cs="Arial"/>
                <w:b/>
                <w:bCs/>
                <w:szCs w:val="20"/>
                <w:rPrChange w:id="7477" w:author="Mubiyarto Wibisono" w:date="2025-09-23T21:56:00Z" w16du:dateUtc="2025-09-23T14:56:00Z">
                  <w:rPr>
                    <w:ins w:id="7478" w:author="Ahmad Rafif" w:date="2025-08-26T13:45:00Z" w16du:dateUtc="2025-08-26T06:45:00Z"/>
                    <w:del w:id="7479" w:author="Mubiyarto Wibisono" w:date="2025-09-23T21:14:00Z" w16du:dateUtc="2025-09-23T14:14:00Z"/>
                    <w:rFonts w:cs="Arial"/>
                    <w:szCs w:val="20"/>
                  </w:rPr>
                </w:rPrChange>
              </w:rPr>
            </w:pPr>
            <w:ins w:id="7480" w:author="Ahmad Rafif" w:date="2025-08-26T13:45:00Z" w16du:dateUtc="2025-08-26T06:45:00Z">
              <w:del w:id="7481" w:author="Mubiyarto Wibisono" w:date="2025-09-23T21:14:00Z" w16du:dateUtc="2025-09-23T14:14:00Z">
                <w:r w:rsidRPr="0049066A" w:rsidDel="00441A1E">
                  <w:rPr>
                    <w:rFonts w:cs="Arial"/>
                    <w:b/>
                    <w:bCs/>
                    <w:szCs w:val="20"/>
                    <w:rPrChange w:id="7482" w:author="Mubiyarto Wibisono" w:date="2025-09-23T21:56:00Z" w16du:dateUtc="2025-09-23T14:56:00Z">
                      <w:rPr>
                        <w:rFonts w:cs="Arial"/>
                        <w:szCs w:val="20"/>
                      </w:rPr>
                    </w:rPrChange>
                  </w:rPr>
                  <w:delText>amount_payable</w:delText>
                </w:r>
              </w:del>
            </w:ins>
          </w:p>
          <w:p w14:paraId="28AC7414" w14:textId="5FB2AFA2" w:rsidR="00ED7F9B" w:rsidRPr="0049066A" w:rsidDel="00441A1E" w:rsidRDefault="00ED7F9B" w:rsidP="00ED7F9B">
            <w:pPr>
              <w:rPr>
                <w:ins w:id="7483" w:author="Ahmad Rafif" w:date="2025-08-26T13:45:00Z" w16du:dateUtc="2025-08-26T06:45:00Z"/>
                <w:del w:id="7484" w:author="Mubiyarto Wibisono" w:date="2025-09-23T21:14:00Z" w16du:dateUtc="2025-09-23T14:14:00Z"/>
                <w:rFonts w:cs="Arial"/>
                <w:b/>
                <w:bCs/>
                <w:szCs w:val="20"/>
                <w:rPrChange w:id="7485" w:author="Mubiyarto Wibisono" w:date="2025-09-23T21:56:00Z" w16du:dateUtc="2025-09-23T14:56:00Z">
                  <w:rPr>
                    <w:ins w:id="7486" w:author="Ahmad Rafif" w:date="2025-08-26T13:45:00Z" w16du:dateUtc="2025-08-26T06:45:00Z"/>
                    <w:del w:id="7487" w:author="Mubiyarto Wibisono" w:date="2025-09-23T21:14:00Z" w16du:dateUtc="2025-09-23T14:14:00Z"/>
                    <w:rFonts w:cs="Arial"/>
                    <w:szCs w:val="20"/>
                  </w:rPr>
                </w:rPrChange>
              </w:rPr>
            </w:pPr>
            <w:ins w:id="7488" w:author="Ahmad Rafif" w:date="2025-08-26T13:45:00Z" w16du:dateUtc="2025-08-26T06:45:00Z">
              <w:del w:id="7489" w:author="Mubiyarto Wibisono" w:date="2025-09-23T21:14:00Z" w16du:dateUtc="2025-09-23T14:14:00Z">
                <w:r w:rsidRPr="0049066A" w:rsidDel="00441A1E">
                  <w:rPr>
                    <w:rFonts w:cs="Arial"/>
                    <w:b/>
                    <w:bCs/>
                    <w:szCs w:val="20"/>
                    <w:rPrChange w:id="7490" w:author="Mubiyarto Wibisono" w:date="2025-09-23T21:56:00Z" w16du:dateUtc="2025-09-23T14:56:00Z">
                      <w:rPr>
                        <w:rFonts w:cs="Arial"/>
                        <w:szCs w:val="20"/>
                      </w:rPr>
                    </w:rPrChange>
                  </w:rPr>
                  <w:delText>pp_code (for search param ID number only)</w:delText>
                </w:r>
              </w:del>
            </w:ins>
          </w:p>
          <w:p w14:paraId="7AEDEF77" w14:textId="1D51F767" w:rsidR="00ED7F9B" w:rsidRPr="0049066A" w:rsidDel="00441A1E" w:rsidRDefault="00ED7F9B" w:rsidP="00ED7F9B">
            <w:pPr>
              <w:rPr>
                <w:ins w:id="7491" w:author="Ahmad Rafif" w:date="2025-08-26T13:45:00Z" w16du:dateUtc="2025-08-26T06:45:00Z"/>
                <w:del w:id="7492" w:author="Mubiyarto Wibisono" w:date="2025-09-23T21:14:00Z" w16du:dateUtc="2025-09-23T14:14:00Z"/>
                <w:rFonts w:cs="Arial"/>
                <w:b/>
                <w:bCs/>
                <w:szCs w:val="20"/>
                <w:rPrChange w:id="7493" w:author="Mubiyarto Wibisono" w:date="2025-09-23T21:56:00Z" w16du:dateUtc="2025-09-23T14:56:00Z">
                  <w:rPr>
                    <w:ins w:id="7494" w:author="Ahmad Rafif" w:date="2025-08-26T13:45:00Z" w16du:dateUtc="2025-08-26T06:45:00Z"/>
                    <w:del w:id="7495" w:author="Mubiyarto Wibisono" w:date="2025-09-23T21:14:00Z" w16du:dateUtc="2025-09-23T14:14:00Z"/>
                    <w:rFonts w:cs="Arial"/>
                    <w:szCs w:val="20"/>
                  </w:rPr>
                </w:rPrChange>
              </w:rPr>
            </w:pPr>
            <w:ins w:id="7496" w:author="Ahmad Rafif" w:date="2025-08-26T13:45:00Z" w16du:dateUtc="2025-08-26T06:45:00Z">
              <w:del w:id="7497" w:author="Mubiyarto Wibisono" w:date="2025-09-23T21:14:00Z" w16du:dateUtc="2025-09-23T14:14:00Z">
                <w:r w:rsidRPr="0049066A" w:rsidDel="00441A1E">
                  <w:rPr>
                    <w:rFonts w:cs="Arial"/>
                    <w:b/>
                    <w:bCs/>
                    <w:szCs w:val="20"/>
                    <w:rPrChange w:id="7498" w:author="Mubiyarto Wibisono" w:date="2025-09-23T21:56:00Z" w16du:dateUtc="2025-09-23T14:56:00Z">
                      <w:rPr>
                        <w:rFonts w:cs="Arial"/>
                        <w:szCs w:val="20"/>
                      </w:rPr>
                    </w:rPrChange>
                  </w:rPr>
                  <w:delText>date_transaction</w:delText>
                </w:r>
              </w:del>
            </w:ins>
          </w:p>
          <w:p w14:paraId="15089E05" w14:textId="73D5E41A" w:rsidR="00ED7F9B" w:rsidRPr="0049066A" w:rsidDel="00441A1E" w:rsidRDefault="00ED7F9B" w:rsidP="00ED7F9B">
            <w:pPr>
              <w:rPr>
                <w:ins w:id="7499" w:author="Ahmad Rafif" w:date="2025-08-26T13:45:00Z" w16du:dateUtc="2025-08-26T06:45:00Z"/>
                <w:del w:id="7500" w:author="Mubiyarto Wibisono" w:date="2025-09-23T21:14:00Z" w16du:dateUtc="2025-09-23T14:14:00Z"/>
                <w:rFonts w:cs="Arial"/>
                <w:b/>
                <w:bCs/>
                <w:szCs w:val="20"/>
                <w:rPrChange w:id="7501" w:author="Mubiyarto Wibisono" w:date="2025-09-23T21:56:00Z" w16du:dateUtc="2025-09-23T14:56:00Z">
                  <w:rPr>
                    <w:ins w:id="7502" w:author="Ahmad Rafif" w:date="2025-08-26T13:45:00Z" w16du:dateUtc="2025-08-26T06:45:00Z"/>
                    <w:del w:id="7503" w:author="Mubiyarto Wibisono" w:date="2025-09-23T21:14:00Z" w16du:dateUtc="2025-09-23T14:14:00Z"/>
                    <w:rFonts w:cs="Arial"/>
                    <w:szCs w:val="20"/>
                  </w:rPr>
                </w:rPrChange>
              </w:rPr>
            </w:pPr>
            <w:ins w:id="7504" w:author="Ahmad Rafif" w:date="2025-08-26T13:45:00Z" w16du:dateUtc="2025-08-26T06:45:00Z">
              <w:del w:id="7505" w:author="Mubiyarto Wibisono" w:date="2025-09-23T21:14:00Z" w16du:dateUtc="2025-09-23T14:14:00Z">
                <w:r w:rsidRPr="0049066A" w:rsidDel="00441A1E">
                  <w:rPr>
                    <w:rFonts w:cs="Arial"/>
                    <w:b/>
                    <w:bCs/>
                    <w:szCs w:val="20"/>
                    <w:rPrChange w:id="7506" w:author="Mubiyarto Wibisono" w:date="2025-09-23T21:56:00Z" w16du:dateUtc="2025-09-23T14:56:00Z">
                      <w:rPr>
                        <w:rFonts w:cs="Arial"/>
                        <w:szCs w:val="20"/>
                      </w:rPr>
                    </w:rPrChange>
                  </w:rPr>
                  <w:delText>error_message</w:delText>
                </w:r>
              </w:del>
            </w:ins>
          </w:p>
          <w:p w14:paraId="06A2EDFA" w14:textId="67F0050E" w:rsidR="00ED7F9B" w:rsidRPr="0049066A" w:rsidDel="00441A1E" w:rsidRDefault="00ED7F9B" w:rsidP="00ED7F9B">
            <w:pPr>
              <w:rPr>
                <w:ins w:id="7507" w:author="Ahmad Rafif" w:date="2025-08-26T13:45:00Z" w16du:dateUtc="2025-08-26T06:45:00Z"/>
                <w:del w:id="7508" w:author="Mubiyarto Wibisono" w:date="2025-09-23T21:14:00Z" w16du:dateUtc="2025-09-23T14:14:00Z"/>
                <w:rFonts w:cs="Arial"/>
                <w:b/>
                <w:bCs/>
                <w:szCs w:val="20"/>
                <w:rPrChange w:id="7509" w:author="Mubiyarto Wibisono" w:date="2025-09-23T21:56:00Z" w16du:dateUtc="2025-09-23T14:56:00Z">
                  <w:rPr>
                    <w:ins w:id="7510" w:author="Ahmad Rafif" w:date="2025-08-26T13:45:00Z" w16du:dateUtc="2025-08-26T06:45:00Z"/>
                    <w:del w:id="7511" w:author="Mubiyarto Wibisono" w:date="2025-09-23T21:14:00Z" w16du:dateUtc="2025-09-23T14:14:00Z"/>
                    <w:rFonts w:cs="Arial"/>
                    <w:szCs w:val="20"/>
                  </w:rPr>
                </w:rPrChange>
              </w:rPr>
            </w:pPr>
            <w:ins w:id="7512" w:author="Ahmad Rafif" w:date="2025-08-26T13:45:00Z" w16du:dateUtc="2025-08-26T06:45:00Z">
              <w:del w:id="7513" w:author="Mubiyarto Wibisono" w:date="2025-09-23T21:14:00Z" w16du:dateUtc="2025-09-23T14:14:00Z">
                <w:r w:rsidRPr="0049066A" w:rsidDel="00441A1E">
                  <w:rPr>
                    <w:rFonts w:cs="Arial"/>
                    <w:b/>
                    <w:bCs/>
                    <w:szCs w:val="20"/>
                    <w:rPrChange w:id="7514" w:author="Mubiyarto Wibisono" w:date="2025-09-23T21:56:00Z" w16du:dateUtc="2025-09-23T14:56:00Z">
                      <w:rPr>
                        <w:rFonts w:cs="Arial"/>
                        <w:szCs w:val="20"/>
                      </w:rPr>
                    </w:rPrChange>
                  </w:rPr>
                  <w:delText>show</w:delText>
                </w:r>
              </w:del>
            </w:ins>
          </w:p>
          <w:p w14:paraId="5D2FC3AD" w14:textId="34C46AF1" w:rsidR="00ED7F9B" w:rsidRPr="0049066A" w:rsidRDefault="00ED7F9B">
            <w:pPr>
              <w:jc w:val="center"/>
              <w:rPr>
                <w:ins w:id="7515" w:author="Ahmad Rafif" w:date="2025-08-26T13:45:00Z" w16du:dateUtc="2025-08-26T06:45:00Z"/>
                <w:rFonts w:cs="Arial"/>
                <w:b/>
                <w:bCs/>
                <w:szCs w:val="20"/>
                <w:lang w:val="en-SG"/>
                <w:rPrChange w:id="7516" w:author="Mubiyarto Wibisono" w:date="2025-09-23T21:56:00Z" w16du:dateUtc="2025-09-23T14:56:00Z">
                  <w:rPr>
                    <w:ins w:id="7517" w:author="Ahmad Rafif" w:date="2025-08-26T13:45:00Z" w16du:dateUtc="2025-08-26T06:45:00Z"/>
                    <w:rFonts w:cs="Arial"/>
                    <w:szCs w:val="20"/>
                    <w:lang w:val="en-SG"/>
                  </w:rPr>
                </w:rPrChange>
              </w:rPr>
              <w:pPrChange w:id="7518" w:author="Mubiyarto Wibisono" w:date="2025-09-23T21:15:00Z" w16du:dateUtc="2025-09-23T14:15:00Z">
                <w:pPr/>
              </w:pPrChange>
            </w:pPr>
            <w:ins w:id="7519" w:author="Ahmad Rafif" w:date="2025-08-26T13:45:00Z" w16du:dateUtc="2025-08-26T06:45:00Z">
              <w:del w:id="7520" w:author="Mubiyarto Wibisono" w:date="2025-09-23T21:14:00Z" w16du:dateUtc="2025-09-23T14:14:00Z">
                <w:r w:rsidRPr="0049066A" w:rsidDel="00441A1E">
                  <w:rPr>
                    <w:rFonts w:cs="Arial"/>
                    <w:b/>
                    <w:bCs/>
                    <w:szCs w:val="20"/>
                    <w:rPrChange w:id="7521" w:author="Mubiyarto Wibisono" w:date="2025-09-23T21:56:00Z" w16du:dateUtc="2025-09-23T14:56:00Z">
                      <w:rPr>
                        <w:rFonts w:cs="Arial"/>
                        <w:szCs w:val="20"/>
                      </w:rPr>
                    </w:rPrChange>
                  </w:rPr>
                  <w:delText>notice_payment_f</w:delText>
                </w:r>
              </w:del>
            </w:ins>
            <w:ins w:id="7522" w:author="Mubiyarto Wibisono" w:date="2025-09-23T21:15:00Z" w16du:dateUtc="2025-09-23T14:15:00Z">
              <w:r w:rsidRPr="0049066A">
                <w:rPr>
                  <w:rFonts w:cs="Arial"/>
                  <w:b/>
                  <w:bCs/>
                  <w:szCs w:val="20"/>
                  <w:rPrChange w:id="7523" w:author="Mubiyarto Wibisono" w:date="2025-09-23T21:56:00Z" w16du:dateUtc="2025-09-23T14:56:00Z">
                    <w:rPr>
                      <w:rFonts w:cs="Arial"/>
                      <w:szCs w:val="20"/>
                    </w:rPr>
                  </w:rPrChange>
                </w:rPr>
                <w:t>Apply Permanent Suspend</w:t>
              </w:r>
            </w:ins>
            <w:ins w:id="7524" w:author="Ahmad Rafif" w:date="2025-08-26T13:45:00Z" w16du:dateUtc="2025-08-26T06:45:00Z">
              <w:del w:id="7525" w:author="Mubiyarto Wibisono" w:date="2025-09-23T21:14:00Z" w16du:dateUtc="2025-09-23T14:14:00Z">
                <w:r w:rsidRPr="0049066A" w:rsidDel="00441A1E">
                  <w:rPr>
                    <w:rFonts w:cs="Arial"/>
                    <w:b/>
                    <w:bCs/>
                    <w:szCs w:val="20"/>
                    <w:rPrChange w:id="7526" w:author="Mubiyarto Wibisono" w:date="2025-09-23T21:56:00Z" w16du:dateUtc="2025-09-23T14:56:00Z">
                      <w:rPr>
                        <w:rFonts w:cs="Arial"/>
                        <w:szCs w:val="20"/>
                      </w:rPr>
                    </w:rPrChange>
                  </w:rPr>
                  <w:delText>lag</w:delText>
                </w:r>
              </w:del>
            </w:ins>
          </w:p>
        </w:tc>
      </w:tr>
      <w:tr w:rsidR="00ED7F9B" w:rsidRPr="0049066A" w14:paraId="2DB0E783" w14:textId="77777777" w:rsidTr="00F41423">
        <w:trPr>
          <w:ins w:id="7527" w:author="Mubiyarto Wibisono" w:date="2025-09-23T21:15:00Z"/>
        </w:trPr>
        <w:tc>
          <w:tcPr>
            <w:tcW w:w="2979" w:type="dxa"/>
            <w:vAlign w:val="center"/>
          </w:tcPr>
          <w:p w14:paraId="3EA9F9BD" w14:textId="182AB277" w:rsidR="00ED7F9B" w:rsidRPr="0049066A" w:rsidDel="00441A1E" w:rsidRDefault="00ED7F9B" w:rsidP="00ED7F9B">
            <w:pPr>
              <w:rPr>
                <w:ins w:id="7528" w:author="Mubiyarto Wibisono" w:date="2025-09-23T21:15:00Z" w16du:dateUtc="2025-09-23T14:15:00Z"/>
                <w:rFonts w:cs="Arial"/>
                <w:szCs w:val="20"/>
                <w:lang w:val="en-SG"/>
              </w:rPr>
            </w:pPr>
            <w:ins w:id="7529" w:author="Mubiyarto Wibisono" w:date="2025-09-23T21:15:00Z" w16du:dateUtc="2025-09-23T14:15:00Z">
              <w:r w:rsidRPr="0049066A">
                <w:rPr>
                  <w:rFonts w:ascii="Times New Roman" w:hAnsi="Times New Roman" w:cs="Arial"/>
                  <w:color w:val="000000"/>
                  <w:sz w:val="24"/>
                  <w:szCs w:val="20"/>
                  <w:rPrChange w:id="7530" w:author="Mubiyarto Wibisono" w:date="2025-09-23T21:16:00Z" w16du:dateUtc="2025-09-23T14:16:00Z">
                    <w:rPr>
                      <w:rFonts w:ascii="Calibri" w:hAnsi="Calibri" w:cs="Calibri"/>
                      <w:color w:val="000000"/>
                      <w:sz w:val="22"/>
                      <w:szCs w:val="22"/>
                    </w:rPr>
                  </w:rPrChange>
                </w:rPr>
                <w:t>Apply PS</w:t>
              </w:r>
            </w:ins>
          </w:p>
        </w:tc>
        <w:tc>
          <w:tcPr>
            <w:tcW w:w="2688" w:type="dxa"/>
            <w:gridSpan w:val="2"/>
            <w:vAlign w:val="center"/>
          </w:tcPr>
          <w:p w14:paraId="19DEA15A" w14:textId="390D4D28" w:rsidR="00ED7F9B" w:rsidRPr="0049066A" w:rsidDel="00441A1E" w:rsidRDefault="00ED7F9B" w:rsidP="00ED7F9B">
            <w:pPr>
              <w:rPr>
                <w:ins w:id="7531" w:author="Mubiyarto Wibisono" w:date="2025-09-23T21:15:00Z" w16du:dateUtc="2025-09-23T14:15:00Z"/>
                <w:rFonts w:cs="Arial"/>
                <w:szCs w:val="20"/>
                <w:lang w:val="en-SG"/>
              </w:rPr>
            </w:pPr>
            <w:ins w:id="7532" w:author="Mubiyarto Wibisono" w:date="2025-09-23T21:15:00Z" w16du:dateUtc="2025-09-23T14:15:00Z">
              <w:r w:rsidRPr="0049066A">
                <w:rPr>
                  <w:rFonts w:ascii="Times New Roman" w:hAnsi="Times New Roman" w:cs="Arial"/>
                  <w:color w:val="000000"/>
                  <w:sz w:val="24"/>
                  <w:szCs w:val="20"/>
                  <w:rPrChange w:id="7533" w:author="Mubiyarto Wibisono" w:date="2025-09-23T21:16:00Z" w16du:dateUtc="2025-09-23T14:16:00Z">
                    <w:rPr>
                      <w:rFonts w:ascii="Calibri" w:hAnsi="Calibri" w:cs="Calibri"/>
                      <w:color w:val="000000"/>
                      <w:sz w:val="22"/>
                      <w:szCs w:val="22"/>
                    </w:rPr>
                  </w:rPrChange>
                </w:rPr>
                <w:t>System Interaction</w:t>
              </w:r>
            </w:ins>
          </w:p>
        </w:tc>
        <w:tc>
          <w:tcPr>
            <w:tcW w:w="3341" w:type="dxa"/>
            <w:vAlign w:val="center"/>
          </w:tcPr>
          <w:p w14:paraId="0CE0BD6F" w14:textId="4086CE41" w:rsidR="00ED7F9B" w:rsidRPr="0049066A" w:rsidDel="00441A1E" w:rsidRDefault="00ED7F9B" w:rsidP="00ED7F9B">
            <w:pPr>
              <w:rPr>
                <w:ins w:id="7534" w:author="Mubiyarto Wibisono" w:date="2025-09-23T21:15:00Z" w16du:dateUtc="2025-09-23T14:15:00Z"/>
                <w:rFonts w:cs="Arial"/>
                <w:szCs w:val="20"/>
              </w:rPr>
            </w:pPr>
            <w:ins w:id="7535" w:author="Mubiyarto Wibisono" w:date="2025-09-23T21:16:00Z" w16du:dateUtc="2025-09-23T14:16:00Z">
              <w:r w:rsidRPr="0049066A">
                <w:rPr>
                  <w:rFonts w:cs="Arial"/>
                  <w:color w:val="000000"/>
                  <w:szCs w:val="20"/>
                </w:rPr>
                <w:t>Refer to Technical Document OCMS 18</w:t>
              </w:r>
            </w:ins>
          </w:p>
        </w:tc>
      </w:tr>
      <w:tr w:rsidR="00ED7F9B" w:rsidRPr="0049066A" w14:paraId="2B3FDF08" w14:textId="77777777" w:rsidTr="00F41423">
        <w:trPr>
          <w:ins w:id="7536" w:author="Mubiyarto Wibisono" w:date="2025-09-23T21:15:00Z"/>
        </w:trPr>
        <w:tc>
          <w:tcPr>
            <w:tcW w:w="2979" w:type="dxa"/>
            <w:vAlign w:val="center"/>
          </w:tcPr>
          <w:p w14:paraId="6F32CC03" w14:textId="4CC40164" w:rsidR="00ED7F9B" w:rsidRPr="0049066A" w:rsidDel="00441A1E" w:rsidRDefault="00ED7F9B" w:rsidP="00ED7F9B">
            <w:pPr>
              <w:rPr>
                <w:ins w:id="7537" w:author="Mubiyarto Wibisono" w:date="2025-09-23T21:15:00Z" w16du:dateUtc="2025-09-23T14:15:00Z"/>
                <w:rFonts w:cs="Arial"/>
                <w:szCs w:val="20"/>
                <w:lang w:val="en-SG"/>
              </w:rPr>
            </w:pPr>
            <w:ins w:id="7538" w:author="Mubiyarto Wibisono" w:date="2025-09-23T21:15:00Z" w16du:dateUtc="2025-09-23T14:15:00Z">
              <w:r w:rsidRPr="0049066A">
                <w:rPr>
                  <w:rFonts w:ascii="Times New Roman" w:hAnsi="Times New Roman" w:cs="Arial"/>
                  <w:color w:val="000000"/>
                  <w:sz w:val="24"/>
                  <w:szCs w:val="20"/>
                  <w:rPrChange w:id="7539" w:author="Mubiyarto Wibisono" w:date="2025-09-23T21:16:00Z" w16du:dateUtc="2025-09-23T14:16:00Z">
                    <w:rPr>
                      <w:rFonts w:ascii="Calibri" w:hAnsi="Calibri" w:cs="Calibri"/>
                      <w:color w:val="000000"/>
                      <w:sz w:val="22"/>
                      <w:szCs w:val="22"/>
                    </w:rPr>
                  </w:rPrChange>
                </w:rPr>
                <w:lastRenderedPageBreak/>
                <w:t>Disallow payment</w:t>
              </w:r>
            </w:ins>
          </w:p>
        </w:tc>
        <w:tc>
          <w:tcPr>
            <w:tcW w:w="2688" w:type="dxa"/>
            <w:gridSpan w:val="2"/>
            <w:vAlign w:val="center"/>
          </w:tcPr>
          <w:p w14:paraId="0AC984CE" w14:textId="167638B7" w:rsidR="00ED7F9B" w:rsidRPr="0049066A" w:rsidDel="00441A1E" w:rsidRDefault="00ED7F9B" w:rsidP="00ED7F9B">
            <w:pPr>
              <w:rPr>
                <w:ins w:id="7540" w:author="Mubiyarto Wibisono" w:date="2025-09-23T21:15:00Z" w16du:dateUtc="2025-09-23T14:15:00Z"/>
                <w:rFonts w:cs="Arial"/>
                <w:szCs w:val="20"/>
                <w:lang w:val="en-SG"/>
              </w:rPr>
            </w:pPr>
            <w:ins w:id="7541" w:author="Mubiyarto Wibisono" w:date="2025-09-23T21:15:00Z" w16du:dateUtc="2025-09-23T14:15:00Z">
              <w:r w:rsidRPr="0049066A">
                <w:rPr>
                  <w:rFonts w:ascii="Times New Roman" w:hAnsi="Times New Roman" w:cs="Arial"/>
                  <w:color w:val="000000"/>
                  <w:sz w:val="24"/>
                  <w:szCs w:val="20"/>
                  <w:rPrChange w:id="7542" w:author="Mubiyarto Wibisono" w:date="2025-09-23T21:16:00Z" w16du:dateUtc="2025-09-23T14:16:00Z">
                    <w:rPr>
                      <w:rFonts w:ascii="Calibri" w:hAnsi="Calibri" w:cs="Calibri"/>
                      <w:color w:val="000000"/>
                      <w:sz w:val="22"/>
                      <w:szCs w:val="22"/>
                    </w:rPr>
                  </w:rPrChange>
                </w:rPr>
                <w:t>System Interaction</w:t>
              </w:r>
            </w:ins>
          </w:p>
        </w:tc>
        <w:tc>
          <w:tcPr>
            <w:tcW w:w="3341" w:type="dxa"/>
            <w:vAlign w:val="center"/>
          </w:tcPr>
          <w:p w14:paraId="6FF89419" w14:textId="506A80B9" w:rsidR="00ED7F9B" w:rsidRPr="0049066A" w:rsidDel="00441A1E" w:rsidRDefault="00ED7F9B" w:rsidP="00ED7F9B">
            <w:pPr>
              <w:rPr>
                <w:ins w:id="7543" w:author="Mubiyarto Wibisono" w:date="2025-09-23T21:15:00Z" w16du:dateUtc="2025-09-23T14:15:00Z"/>
                <w:rFonts w:cs="Arial"/>
                <w:szCs w:val="20"/>
              </w:rPr>
            </w:pPr>
            <w:ins w:id="7544" w:author="Mubiyarto Wibisono" w:date="2025-09-23T21:15:00Z" w16du:dateUtc="2025-09-23T14:15:00Z">
              <w:r w:rsidRPr="0049066A">
                <w:rPr>
                  <w:rFonts w:ascii="Times New Roman" w:hAnsi="Times New Roman" w:cs="Arial"/>
                  <w:color w:val="000000"/>
                  <w:sz w:val="24"/>
                  <w:szCs w:val="20"/>
                  <w:rPrChange w:id="7545" w:author="Mubiyarto Wibisono" w:date="2025-09-23T21:16:00Z" w16du:dateUtc="2025-09-23T14:16:00Z">
                    <w:rPr>
                      <w:rFonts w:ascii="Calibri" w:hAnsi="Calibri" w:cs="Calibri"/>
                      <w:color w:val="000000"/>
                      <w:sz w:val="22"/>
                      <w:szCs w:val="22"/>
                    </w:rPr>
                  </w:rPrChange>
                </w:rPr>
                <w:t xml:space="preserve">Set </w:t>
              </w:r>
              <w:proofErr w:type="spellStart"/>
              <w:r w:rsidRPr="0049066A">
                <w:rPr>
                  <w:rFonts w:ascii="Times New Roman" w:eastAsia="Arial Unicode MS" w:hAnsi="Times New Roman" w:cs="Arial"/>
                  <w:color w:val="000000"/>
                  <w:szCs w:val="20"/>
                  <w:rPrChange w:id="7546" w:author="Mubiyarto Wibisono" w:date="2025-09-23T21:16:00Z" w16du:dateUtc="2025-09-23T14:16:00Z">
                    <w:rPr>
                      <w:rFonts w:ascii="Arial Unicode MS" w:eastAsia="Arial Unicode MS" w:hAnsi="Arial Unicode MS" w:cs="Arial Unicode MS"/>
                      <w:color w:val="000000"/>
                      <w:szCs w:val="20"/>
                    </w:rPr>
                  </w:rPrChange>
                </w:rPr>
                <w:t>von_payment_acceptance_allowed</w:t>
              </w:r>
              <w:proofErr w:type="spellEnd"/>
              <w:r w:rsidRPr="0049066A">
                <w:rPr>
                  <w:rFonts w:ascii="Times New Roman" w:eastAsia="Arial Unicode MS" w:hAnsi="Times New Roman" w:cs="Arial"/>
                  <w:color w:val="000000"/>
                  <w:szCs w:val="20"/>
                  <w:rPrChange w:id="7547" w:author="Mubiyarto Wibisono" w:date="2025-09-23T21:16:00Z" w16du:dateUtc="2025-09-23T14:16:00Z">
                    <w:rPr>
                      <w:rFonts w:ascii="Arial Unicode MS" w:eastAsia="Arial Unicode MS" w:hAnsi="Arial Unicode MS" w:cs="Arial Unicode MS"/>
                      <w:color w:val="000000"/>
                      <w:szCs w:val="20"/>
                    </w:rPr>
                  </w:rPrChange>
                </w:rPr>
                <w:t xml:space="preserve"> = N</w:t>
              </w:r>
              <w:r w:rsidRPr="0049066A">
                <w:rPr>
                  <w:rFonts w:ascii="Times New Roman" w:hAnsi="Times New Roman" w:cs="Arial"/>
                  <w:color w:val="000000"/>
                  <w:sz w:val="24"/>
                  <w:szCs w:val="20"/>
                  <w:rPrChange w:id="7548" w:author="Mubiyarto Wibisono" w:date="2025-09-23T21:16:00Z" w16du:dateUtc="2025-09-23T14:16:00Z">
                    <w:rPr>
                      <w:rFonts w:ascii="Calibri" w:hAnsi="Calibri" w:cs="Calibri"/>
                      <w:color w:val="000000"/>
                      <w:sz w:val="22"/>
                      <w:szCs w:val="22"/>
                    </w:rPr>
                  </w:rPrChange>
                </w:rPr>
                <w:t>.</w:t>
              </w:r>
            </w:ins>
          </w:p>
        </w:tc>
      </w:tr>
      <w:tr w:rsidR="00ED7F9B" w:rsidRPr="0049066A" w14:paraId="36510E23" w14:textId="77777777" w:rsidTr="00F41423">
        <w:trPr>
          <w:ins w:id="7549" w:author="Mubiyarto Wibisono" w:date="2025-09-23T21:15:00Z"/>
        </w:trPr>
        <w:tc>
          <w:tcPr>
            <w:tcW w:w="2979" w:type="dxa"/>
            <w:vAlign w:val="center"/>
          </w:tcPr>
          <w:p w14:paraId="0BE95313" w14:textId="20D9148C" w:rsidR="00ED7F9B" w:rsidRPr="0049066A" w:rsidDel="00441A1E" w:rsidRDefault="00ED7F9B" w:rsidP="00ED7F9B">
            <w:pPr>
              <w:rPr>
                <w:ins w:id="7550" w:author="Mubiyarto Wibisono" w:date="2025-09-23T21:15:00Z" w16du:dateUtc="2025-09-23T14:15:00Z"/>
                <w:rFonts w:cs="Arial"/>
                <w:szCs w:val="20"/>
                <w:lang w:val="en-SG"/>
              </w:rPr>
            </w:pPr>
            <w:ins w:id="7551" w:author="Mubiyarto Wibisono" w:date="2025-09-23T21:15:00Z" w16du:dateUtc="2025-09-23T14:15:00Z">
              <w:r w:rsidRPr="0049066A">
                <w:rPr>
                  <w:rFonts w:ascii="Times New Roman" w:hAnsi="Times New Roman" w:cs="Arial"/>
                  <w:color w:val="000000"/>
                  <w:sz w:val="24"/>
                  <w:szCs w:val="20"/>
                  <w:rPrChange w:id="7552" w:author="Mubiyarto Wibisono" w:date="2025-09-23T21:16:00Z" w16du:dateUtc="2025-09-23T14:16:00Z">
                    <w:rPr>
                      <w:rFonts w:ascii="Calibri" w:hAnsi="Calibri" w:cs="Calibri"/>
                      <w:color w:val="000000"/>
                      <w:sz w:val="22"/>
                      <w:szCs w:val="22"/>
                    </w:rPr>
                  </w:rPrChange>
                </w:rPr>
                <w:t>Any revival applied?</w:t>
              </w:r>
            </w:ins>
          </w:p>
        </w:tc>
        <w:tc>
          <w:tcPr>
            <w:tcW w:w="2688" w:type="dxa"/>
            <w:gridSpan w:val="2"/>
            <w:vAlign w:val="center"/>
          </w:tcPr>
          <w:p w14:paraId="1124CA29" w14:textId="42F60272" w:rsidR="00ED7F9B" w:rsidRPr="0049066A" w:rsidDel="00441A1E" w:rsidRDefault="00ED7F9B" w:rsidP="00ED7F9B">
            <w:pPr>
              <w:rPr>
                <w:ins w:id="7553" w:author="Mubiyarto Wibisono" w:date="2025-09-23T21:15:00Z" w16du:dateUtc="2025-09-23T14:15:00Z"/>
                <w:rFonts w:cs="Arial"/>
                <w:szCs w:val="20"/>
                <w:lang w:val="en-SG"/>
              </w:rPr>
            </w:pPr>
            <w:ins w:id="7554" w:author="Mubiyarto Wibisono" w:date="2025-09-23T21:15:00Z" w16du:dateUtc="2025-09-23T14:15:00Z">
              <w:r w:rsidRPr="0049066A">
                <w:rPr>
                  <w:rFonts w:ascii="Times New Roman" w:hAnsi="Times New Roman" w:cs="Arial"/>
                  <w:color w:val="000000"/>
                  <w:sz w:val="24"/>
                  <w:szCs w:val="20"/>
                  <w:rPrChange w:id="7555" w:author="Mubiyarto Wibisono" w:date="2025-09-23T21:16:00Z" w16du:dateUtc="2025-09-23T14:16:00Z">
                    <w:rPr>
                      <w:rFonts w:ascii="Calibri" w:hAnsi="Calibri" w:cs="Calibri"/>
                      <w:color w:val="000000"/>
                      <w:sz w:val="22"/>
                      <w:szCs w:val="22"/>
                    </w:rPr>
                  </w:rPrChange>
                </w:rPr>
                <w:t>Decision</w:t>
              </w:r>
            </w:ins>
          </w:p>
        </w:tc>
        <w:tc>
          <w:tcPr>
            <w:tcW w:w="3341" w:type="dxa"/>
            <w:vAlign w:val="center"/>
          </w:tcPr>
          <w:p w14:paraId="22C5248B" w14:textId="77777777" w:rsidR="00ED7F9B" w:rsidRPr="0049066A" w:rsidRDefault="00ED7F9B" w:rsidP="00ED7F9B">
            <w:pPr>
              <w:rPr>
                <w:rFonts w:eastAsia="Arial Unicode MS" w:cs="Arial"/>
                <w:color w:val="000000"/>
                <w:szCs w:val="20"/>
              </w:rPr>
            </w:pPr>
            <w:ins w:id="7556" w:author="Mubiyarto Wibisono" w:date="2025-09-23T21:15:00Z" w16du:dateUtc="2025-09-23T14:15:00Z">
              <w:r w:rsidRPr="0049066A">
                <w:rPr>
                  <w:rFonts w:ascii="Times New Roman" w:hAnsi="Times New Roman" w:cs="Arial"/>
                  <w:color w:val="000000"/>
                  <w:sz w:val="24"/>
                  <w:szCs w:val="20"/>
                  <w:rPrChange w:id="7557" w:author="Mubiyarto Wibisono" w:date="2025-09-23T21:16:00Z" w16du:dateUtc="2025-09-23T14:16:00Z">
                    <w:rPr>
                      <w:rFonts w:ascii="Calibri" w:hAnsi="Calibri" w:cs="Calibri"/>
                      <w:color w:val="000000"/>
                      <w:sz w:val="22"/>
                      <w:szCs w:val="22"/>
                    </w:rPr>
                  </w:rPrChange>
                </w:rPr>
                <w:t xml:space="preserve">If </w:t>
              </w:r>
              <w:proofErr w:type="gramStart"/>
              <w:r w:rsidRPr="0049066A">
                <w:rPr>
                  <w:rFonts w:ascii="Times New Roman" w:hAnsi="Times New Roman" w:cs="Arial"/>
                  <w:color w:val="000000"/>
                  <w:sz w:val="24"/>
                  <w:szCs w:val="20"/>
                  <w:rPrChange w:id="7558" w:author="Mubiyarto Wibisono" w:date="2025-09-23T21:56:00Z" w16du:dateUtc="2025-09-23T14:56:00Z">
                    <w:rPr>
                      <w:rFonts w:ascii="Calibri" w:hAnsi="Calibri" w:cs="Calibri"/>
                      <w:b/>
                      <w:bCs/>
                      <w:color w:val="000000"/>
                      <w:sz w:val="22"/>
                      <w:szCs w:val="22"/>
                    </w:rPr>
                  </w:rPrChange>
                </w:rPr>
                <w:t>Yes</w:t>
              </w:r>
              <w:proofErr w:type="gramEnd"/>
              <w:r w:rsidRPr="0049066A">
                <w:rPr>
                  <w:rFonts w:ascii="Times New Roman" w:hAnsi="Times New Roman" w:cs="Arial"/>
                  <w:color w:val="000000"/>
                  <w:sz w:val="24"/>
                  <w:szCs w:val="20"/>
                  <w:rPrChange w:id="7559" w:author="Mubiyarto Wibisono" w:date="2025-09-23T21:16:00Z" w16du:dateUtc="2025-09-23T14:16:00Z">
                    <w:rPr>
                      <w:rFonts w:ascii="Calibri" w:hAnsi="Calibri" w:cs="Calibri"/>
                      <w:color w:val="000000"/>
                      <w:sz w:val="22"/>
                      <w:szCs w:val="22"/>
                    </w:rPr>
                  </w:rPrChange>
                </w:rPr>
                <w:t xml:space="preserve">, </w:t>
              </w:r>
            </w:ins>
            <w:r w:rsidRPr="0049066A">
              <w:rPr>
                <w:rFonts w:eastAsia="Arial Unicode MS" w:cs="Arial"/>
                <w:color w:val="000000"/>
                <w:szCs w:val="20"/>
              </w:rPr>
              <w:t>revival applied</w:t>
            </w:r>
          </w:p>
          <w:p w14:paraId="4B6C3A98" w14:textId="305AC040" w:rsidR="00ED7F9B" w:rsidRPr="0049066A" w:rsidDel="00441A1E" w:rsidRDefault="00ED7F9B" w:rsidP="00ED7F9B">
            <w:pPr>
              <w:rPr>
                <w:ins w:id="7560" w:author="Mubiyarto Wibisono" w:date="2025-09-23T21:15:00Z" w16du:dateUtc="2025-09-23T14:15:00Z"/>
                <w:rFonts w:cs="Arial"/>
                <w:color w:val="000000"/>
                <w:szCs w:val="20"/>
                <w:rPrChange w:id="7561" w:author="Mubiyarto Wibisono" w:date="2025-09-23T21:16:00Z" w16du:dateUtc="2025-09-23T14:16:00Z">
                  <w:rPr>
                    <w:ins w:id="7562" w:author="Mubiyarto Wibisono" w:date="2025-09-23T21:15:00Z" w16du:dateUtc="2025-09-23T14:15:00Z"/>
                    <w:rFonts w:cs="Arial"/>
                    <w:szCs w:val="20"/>
                  </w:rPr>
                </w:rPrChange>
              </w:rPr>
            </w:pPr>
            <w:r w:rsidRPr="0049066A">
              <w:rPr>
                <w:rFonts w:eastAsia="Arial Unicode MS" w:cs="Arial"/>
                <w:color w:val="000000"/>
                <w:szCs w:val="20"/>
              </w:rPr>
              <w:t>If No, do nothing</w:t>
            </w:r>
          </w:p>
        </w:tc>
      </w:tr>
      <w:tr w:rsidR="00ED7F9B" w:rsidRPr="0049066A" w14:paraId="537BB423" w14:textId="77777777" w:rsidTr="00F41423">
        <w:trPr>
          <w:ins w:id="7563" w:author="Mubiyarto Wibisono" w:date="2025-09-23T21:15:00Z"/>
        </w:trPr>
        <w:tc>
          <w:tcPr>
            <w:tcW w:w="2979" w:type="dxa"/>
            <w:vAlign w:val="center"/>
          </w:tcPr>
          <w:p w14:paraId="54FAD783" w14:textId="16263EE5" w:rsidR="00ED7F9B" w:rsidRPr="0049066A" w:rsidDel="00441A1E" w:rsidRDefault="00ED7F9B" w:rsidP="00ED7F9B">
            <w:pPr>
              <w:rPr>
                <w:ins w:id="7564" w:author="Mubiyarto Wibisono" w:date="2025-09-23T21:15:00Z" w16du:dateUtc="2025-09-23T14:15:00Z"/>
                <w:rFonts w:cs="Arial"/>
                <w:strike/>
                <w:szCs w:val="20"/>
                <w:lang w:val="en-SG"/>
              </w:rPr>
            </w:pPr>
            <w:ins w:id="7565" w:author="Mubiyarto Wibisono" w:date="2025-09-23T21:15:00Z" w16du:dateUtc="2025-09-23T14:15:00Z">
              <w:r w:rsidRPr="0049066A">
                <w:rPr>
                  <w:rFonts w:ascii="Times New Roman" w:hAnsi="Times New Roman" w:cs="Arial"/>
                  <w:strike/>
                  <w:color w:val="000000"/>
                  <w:sz w:val="24"/>
                  <w:szCs w:val="20"/>
                  <w:rPrChange w:id="7566" w:author="Mubiyarto Wibisono" w:date="2025-09-23T21:16:00Z" w16du:dateUtc="2025-09-23T14:16:00Z">
                    <w:rPr>
                      <w:rFonts w:ascii="Calibri" w:hAnsi="Calibri" w:cs="Calibri"/>
                      <w:color w:val="000000"/>
                      <w:sz w:val="22"/>
                      <w:szCs w:val="22"/>
                    </w:rPr>
                  </w:rPrChange>
                </w:rPr>
                <w:t>Revival applied</w:t>
              </w:r>
            </w:ins>
          </w:p>
        </w:tc>
        <w:tc>
          <w:tcPr>
            <w:tcW w:w="2688" w:type="dxa"/>
            <w:gridSpan w:val="2"/>
            <w:vAlign w:val="center"/>
          </w:tcPr>
          <w:p w14:paraId="362AA4E4" w14:textId="544782E0" w:rsidR="00ED7F9B" w:rsidRPr="0049066A" w:rsidDel="00441A1E" w:rsidRDefault="00ED7F9B" w:rsidP="00ED7F9B">
            <w:pPr>
              <w:rPr>
                <w:ins w:id="7567" w:author="Mubiyarto Wibisono" w:date="2025-09-23T21:15:00Z" w16du:dateUtc="2025-09-23T14:15:00Z"/>
                <w:rFonts w:cs="Arial"/>
                <w:strike/>
                <w:szCs w:val="20"/>
                <w:lang w:val="en-SG"/>
              </w:rPr>
            </w:pPr>
            <w:ins w:id="7568" w:author="Mubiyarto Wibisono" w:date="2025-09-23T21:15:00Z" w16du:dateUtc="2025-09-23T14:15:00Z">
              <w:r w:rsidRPr="0049066A">
                <w:rPr>
                  <w:rFonts w:ascii="Times New Roman" w:hAnsi="Times New Roman" w:cs="Arial"/>
                  <w:strike/>
                  <w:color w:val="000000"/>
                  <w:sz w:val="24"/>
                  <w:szCs w:val="20"/>
                  <w:rPrChange w:id="7569" w:author="Mubiyarto Wibisono" w:date="2025-09-23T21:16:00Z" w16du:dateUtc="2025-09-23T14:16:00Z">
                    <w:rPr>
                      <w:rFonts w:ascii="Calibri" w:hAnsi="Calibri" w:cs="Calibri"/>
                      <w:color w:val="000000"/>
                      <w:sz w:val="22"/>
                      <w:szCs w:val="22"/>
                    </w:rPr>
                  </w:rPrChange>
                </w:rPr>
                <w:t>System Interaction</w:t>
              </w:r>
            </w:ins>
          </w:p>
        </w:tc>
        <w:tc>
          <w:tcPr>
            <w:tcW w:w="3341" w:type="dxa"/>
            <w:vAlign w:val="center"/>
          </w:tcPr>
          <w:p w14:paraId="1D0492AD" w14:textId="5674A13E" w:rsidR="00ED7F9B" w:rsidRPr="0049066A" w:rsidDel="00441A1E" w:rsidRDefault="00ED7F9B" w:rsidP="00ED7F9B">
            <w:pPr>
              <w:rPr>
                <w:ins w:id="7570" w:author="Mubiyarto Wibisono" w:date="2025-09-23T21:15:00Z" w16du:dateUtc="2025-09-23T14:15:00Z"/>
                <w:rFonts w:cs="Arial"/>
                <w:strike/>
                <w:szCs w:val="20"/>
              </w:rPr>
            </w:pPr>
            <w:commentRangeStart w:id="7571"/>
            <w:commentRangeStart w:id="7572"/>
            <w:commentRangeStart w:id="7573"/>
            <w:ins w:id="7574" w:author="Mubiyarto Wibisono" w:date="2025-09-23T21:15:00Z" w16du:dateUtc="2025-09-23T14:15:00Z">
              <w:r w:rsidRPr="0049066A">
                <w:rPr>
                  <w:rFonts w:ascii="Times New Roman" w:hAnsi="Times New Roman" w:cs="Arial"/>
                  <w:strike/>
                  <w:color w:val="000000"/>
                  <w:sz w:val="24"/>
                  <w:szCs w:val="20"/>
                  <w:rPrChange w:id="7575" w:author="Mubiyarto Wibisono" w:date="2025-09-23T21:16:00Z" w16du:dateUtc="2025-09-23T14:16:00Z">
                    <w:rPr>
                      <w:rFonts w:ascii="Calibri" w:hAnsi="Calibri" w:cs="Calibri"/>
                      <w:color w:val="000000"/>
                      <w:sz w:val="22"/>
                      <w:szCs w:val="22"/>
                    </w:rPr>
                  </w:rPrChange>
                </w:rPr>
                <w:t xml:space="preserve">Set </w:t>
              </w:r>
              <w:proofErr w:type="spellStart"/>
              <w:r w:rsidRPr="0049066A">
                <w:rPr>
                  <w:rFonts w:ascii="Times New Roman" w:eastAsia="Arial Unicode MS" w:hAnsi="Times New Roman" w:cs="Arial"/>
                  <w:strike/>
                  <w:color w:val="000000"/>
                  <w:szCs w:val="20"/>
                  <w:rPrChange w:id="7576" w:author="Mubiyarto Wibisono" w:date="2025-09-23T21:16:00Z" w16du:dateUtc="2025-09-23T14:16:00Z">
                    <w:rPr>
                      <w:rFonts w:ascii="Arial Unicode MS" w:eastAsia="Arial Unicode MS" w:hAnsi="Arial Unicode MS" w:cs="Arial Unicode MS"/>
                      <w:color w:val="000000"/>
                      <w:szCs w:val="20"/>
                    </w:rPr>
                  </w:rPrChange>
                </w:rPr>
                <w:t>von_payment_acceptance_allowed</w:t>
              </w:r>
              <w:proofErr w:type="spellEnd"/>
              <w:r w:rsidRPr="0049066A">
                <w:rPr>
                  <w:rFonts w:ascii="Times New Roman" w:eastAsia="Arial Unicode MS" w:hAnsi="Times New Roman" w:cs="Arial"/>
                  <w:strike/>
                  <w:color w:val="000000"/>
                  <w:szCs w:val="20"/>
                  <w:rPrChange w:id="7577" w:author="Mubiyarto Wibisono" w:date="2025-09-23T21:16:00Z" w16du:dateUtc="2025-09-23T14:16:00Z">
                    <w:rPr>
                      <w:rFonts w:ascii="Arial Unicode MS" w:eastAsia="Arial Unicode MS" w:hAnsi="Arial Unicode MS" w:cs="Arial Unicode MS"/>
                      <w:color w:val="000000"/>
                      <w:szCs w:val="20"/>
                    </w:rPr>
                  </w:rPrChange>
                </w:rPr>
                <w:t xml:space="preserve"> = Y</w:t>
              </w:r>
              <w:r w:rsidRPr="0049066A">
                <w:rPr>
                  <w:rFonts w:ascii="Times New Roman" w:hAnsi="Times New Roman" w:cs="Arial"/>
                  <w:strike/>
                  <w:color w:val="000000"/>
                  <w:sz w:val="24"/>
                  <w:szCs w:val="20"/>
                  <w:rPrChange w:id="7578" w:author="Mubiyarto Wibisono" w:date="2025-09-23T21:16:00Z" w16du:dateUtc="2025-09-23T14:16:00Z">
                    <w:rPr>
                      <w:rFonts w:ascii="Calibri" w:hAnsi="Calibri" w:cs="Calibri"/>
                      <w:color w:val="000000"/>
                      <w:sz w:val="22"/>
                      <w:szCs w:val="22"/>
                    </w:rPr>
                  </w:rPrChange>
                </w:rPr>
                <w:t>.</w:t>
              </w:r>
            </w:ins>
            <w:commentRangeEnd w:id="7571"/>
            <w:r w:rsidRPr="0049066A">
              <w:rPr>
                <w:rStyle w:val="CommentReference"/>
                <w:rFonts w:eastAsia="Times New Roman" w:cs="Arial"/>
                <w:strike/>
                <w:kern w:val="0"/>
                <w:sz w:val="20"/>
                <w:szCs w:val="20"/>
                <w:lang w:val="en-ID" w:bidi="my-MM"/>
                <w14:ligatures w14:val="none"/>
              </w:rPr>
              <w:commentReference w:id="7571"/>
            </w:r>
            <w:commentRangeEnd w:id="7572"/>
            <w:r w:rsidRPr="0049066A">
              <w:rPr>
                <w:rStyle w:val="CommentReference"/>
                <w:rFonts w:eastAsia="Times New Roman" w:cs="Arial"/>
                <w:strike/>
                <w:kern w:val="0"/>
                <w:sz w:val="20"/>
                <w:szCs w:val="20"/>
                <w:lang w:val="en-ID" w:bidi="my-MM"/>
                <w14:ligatures w14:val="none"/>
              </w:rPr>
              <w:commentReference w:id="7572"/>
            </w:r>
            <w:commentRangeEnd w:id="7573"/>
            <w:r w:rsidR="00341062">
              <w:rPr>
                <w:rStyle w:val="CommentReference"/>
                <w:rFonts w:ascii="Times New Roman" w:eastAsia="Times New Roman" w:hAnsi="Times New Roman" w:cs="Times New Roman"/>
                <w:kern w:val="0"/>
                <w:lang w:val="en-ID" w:bidi="my-MM"/>
                <w14:ligatures w14:val="none"/>
              </w:rPr>
              <w:commentReference w:id="7573"/>
            </w:r>
          </w:p>
        </w:tc>
      </w:tr>
      <w:tr w:rsidR="00ED7F9B" w:rsidRPr="0049066A" w14:paraId="5F9E61C9" w14:textId="77777777" w:rsidTr="00F41423">
        <w:tc>
          <w:tcPr>
            <w:tcW w:w="2979" w:type="dxa"/>
            <w:vAlign w:val="center"/>
          </w:tcPr>
          <w:p w14:paraId="66AE04EA" w14:textId="021CA6E3" w:rsidR="00ED7F9B" w:rsidRPr="0049066A" w:rsidRDefault="00ED7F9B" w:rsidP="00ED7F9B">
            <w:pPr>
              <w:rPr>
                <w:rFonts w:cs="Arial"/>
                <w:color w:val="000000"/>
                <w:szCs w:val="20"/>
              </w:rPr>
            </w:pPr>
            <w:r w:rsidRPr="0049066A">
              <w:rPr>
                <w:rFonts w:cs="Arial"/>
                <w:color w:val="000000"/>
                <w:szCs w:val="20"/>
              </w:rPr>
              <w:t xml:space="preserve">Check any other </w:t>
            </w:r>
            <w:proofErr w:type="gramStart"/>
            <w:r w:rsidRPr="0049066A">
              <w:rPr>
                <w:rFonts w:cs="Arial"/>
                <w:color w:val="000000"/>
                <w:szCs w:val="20"/>
              </w:rPr>
              <w:t>active  suspension</w:t>
            </w:r>
            <w:proofErr w:type="gramEnd"/>
          </w:p>
        </w:tc>
        <w:tc>
          <w:tcPr>
            <w:tcW w:w="2688" w:type="dxa"/>
            <w:gridSpan w:val="2"/>
            <w:vAlign w:val="center"/>
          </w:tcPr>
          <w:p w14:paraId="3CFF6764" w14:textId="4470CBC1" w:rsidR="00ED7F9B" w:rsidRPr="0049066A" w:rsidRDefault="00ED7F9B" w:rsidP="00ED7F9B">
            <w:pPr>
              <w:rPr>
                <w:rFonts w:cs="Arial"/>
                <w:color w:val="000000"/>
                <w:szCs w:val="20"/>
              </w:rPr>
            </w:pPr>
            <w:r w:rsidRPr="0049066A">
              <w:rPr>
                <w:rFonts w:cs="Arial"/>
                <w:color w:val="000000"/>
                <w:szCs w:val="20"/>
              </w:rPr>
              <w:t>Decision</w:t>
            </w:r>
          </w:p>
        </w:tc>
        <w:tc>
          <w:tcPr>
            <w:tcW w:w="3341" w:type="dxa"/>
            <w:vAlign w:val="center"/>
          </w:tcPr>
          <w:p w14:paraId="1F8201EE" w14:textId="77777777" w:rsidR="00ED7F9B" w:rsidRPr="0049066A" w:rsidRDefault="00ED7F9B" w:rsidP="00ED7F9B">
            <w:pPr>
              <w:rPr>
                <w:rFonts w:cs="Arial"/>
                <w:color w:val="000000"/>
                <w:szCs w:val="20"/>
              </w:rPr>
            </w:pPr>
            <w:r w:rsidRPr="0049066A">
              <w:rPr>
                <w:rFonts w:cs="Arial"/>
                <w:color w:val="000000"/>
                <w:szCs w:val="20"/>
              </w:rPr>
              <w:t>If yes, do nothing.</w:t>
            </w:r>
          </w:p>
          <w:p w14:paraId="11B12137" w14:textId="77777777" w:rsidR="00ED7F9B" w:rsidRPr="0049066A" w:rsidRDefault="00ED7F9B" w:rsidP="00ED7F9B">
            <w:pPr>
              <w:rPr>
                <w:rFonts w:cs="Arial"/>
                <w:color w:val="000000"/>
                <w:szCs w:val="20"/>
              </w:rPr>
            </w:pPr>
            <w:r w:rsidRPr="0049066A">
              <w:rPr>
                <w:rFonts w:cs="Arial"/>
                <w:color w:val="000000"/>
                <w:szCs w:val="20"/>
              </w:rPr>
              <w:t xml:space="preserve">If no, set </w:t>
            </w:r>
            <w:proofErr w:type="spellStart"/>
            <w:proofErr w:type="gramStart"/>
            <w:r w:rsidRPr="0049066A">
              <w:rPr>
                <w:rFonts w:cs="Arial"/>
                <w:color w:val="000000"/>
                <w:szCs w:val="20"/>
              </w:rPr>
              <w:t>von.eservice</w:t>
            </w:r>
            <w:proofErr w:type="gramEnd"/>
            <w:r w:rsidRPr="0049066A">
              <w:rPr>
                <w:rFonts w:cs="Arial"/>
                <w:color w:val="000000"/>
                <w:szCs w:val="20"/>
              </w:rPr>
              <w:t>_message_code</w:t>
            </w:r>
            <w:proofErr w:type="spellEnd"/>
            <w:r w:rsidRPr="0049066A">
              <w:rPr>
                <w:rFonts w:cs="Arial"/>
                <w:color w:val="000000"/>
                <w:szCs w:val="20"/>
              </w:rPr>
              <w:t xml:space="preserve"> = E6 </w:t>
            </w:r>
          </w:p>
          <w:p w14:paraId="5353F2BA" w14:textId="77777777" w:rsidR="00ED7F9B" w:rsidRPr="0049066A" w:rsidRDefault="00ED7F9B" w:rsidP="00ED7F9B">
            <w:pPr>
              <w:rPr>
                <w:rFonts w:cs="Arial"/>
                <w:color w:val="000000"/>
                <w:szCs w:val="20"/>
              </w:rPr>
            </w:pPr>
            <w:r w:rsidRPr="0049066A">
              <w:rPr>
                <w:rFonts w:cs="Arial"/>
                <w:color w:val="000000"/>
                <w:szCs w:val="20"/>
              </w:rPr>
              <w:t>and</w:t>
            </w:r>
          </w:p>
          <w:p w14:paraId="2D2E2DC3" w14:textId="769A88B6" w:rsidR="00ED7F9B" w:rsidRPr="0049066A" w:rsidRDefault="00ED7F9B" w:rsidP="00ED7F9B">
            <w:pPr>
              <w:rPr>
                <w:rFonts w:cs="Arial"/>
                <w:color w:val="000000"/>
                <w:szCs w:val="20"/>
              </w:rPr>
            </w:pPr>
            <w:proofErr w:type="spellStart"/>
            <w:proofErr w:type="gramStart"/>
            <w:r w:rsidRPr="0049066A">
              <w:rPr>
                <w:rFonts w:cs="Arial"/>
                <w:color w:val="000000"/>
                <w:szCs w:val="20"/>
              </w:rPr>
              <w:t>von.payment</w:t>
            </w:r>
            <w:proofErr w:type="gramEnd"/>
            <w:r w:rsidRPr="0049066A">
              <w:rPr>
                <w:rFonts w:cs="Arial"/>
                <w:color w:val="000000"/>
                <w:szCs w:val="20"/>
              </w:rPr>
              <w:t>_acceptance_allowed</w:t>
            </w:r>
            <w:proofErr w:type="spellEnd"/>
            <w:r w:rsidRPr="0049066A">
              <w:rPr>
                <w:rFonts w:cs="Arial"/>
                <w:color w:val="000000"/>
                <w:szCs w:val="20"/>
              </w:rPr>
              <w:t xml:space="preserve"> = Y</w:t>
            </w:r>
          </w:p>
        </w:tc>
      </w:tr>
      <w:tr w:rsidR="00ED7F9B" w:rsidRPr="0049066A" w14:paraId="11F59161" w14:textId="77777777" w:rsidTr="00F41423">
        <w:trPr>
          <w:ins w:id="7579" w:author="Mubiyarto Wibisono" w:date="2025-09-23T21:15:00Z"/>
        </w:trPr>
        <w:tc>
          <w:tcPr>
            <w:tcW w:w="2979" w:type="dxa"/>
            <w:vAlign w:val="center"/>
          </w:tcPr>
          <w:p w14:paraId="7005A1F7" w14:textId="2F1BBB0B" w:rsidR="00ED7F9B" w:rsidRPr="0049066A" w:rsidDel="00441A1E" w:rsidRDefault="00ED7F9B" w:rsidP="00ED7F9B">
            <w:pPr>
              <w:rPr>
                <w:ins w:id="7580" w:author="Mubiyarto Wibisono" w:date="2025-09-23T21:15:00Z" w16du:dateUtc="2025-09-23T14:15:00Z"/>
                <w:rFonts w:cs="Arial"/>
                <w:szCs w:val="20"/>
                <w:lang w:val="en-SG"/>
              </w:rPr>
            </w:pPr>
            <w:ins w:id="7581" w:author="Mubiyarto Wibisono" w:date="2025-09-23T21:15:00Z" w16du:dateUtc="2025-09-23T14:15:00Z">
              <w:r w:rsidRPr="0049066A">
                <w:rPr>
                  <w:rFonts w:ascii="Times New Roman" w:hAnsi="Times New Roman" w:cs="Arial"/>
                  <w:color w:val="000000"/>
                  <w:sz w:val="24"/>
                  <w:szCs w:val="20"/>
                  <w:rPrChange w:id="7582" w:author="Mubiyarto Wibisono" w:date="2025-09-23T21:16:00Z" w16du:dateUtc="2025-09-23T14:16:00Z">
                    <w:rPr>
                      <w:rFonts w:ascii="Calibri" w:hAnsi="Calibri" w:cs="Calibri"/>
                      <w:color w:val="000000"/>
                      <w:sz w:val="22"/>
                      <w:szCs w:val="22"/>
                    </w:rPr>
                  </w:rPrChange>
                </w:rPr>
                <w:t>End</w:t>
              </w:r>
            </w:ins>
          </w:p>
        </w:tc>
        <w:tc>
          <w:tcPr>
            <w:tcW w:w="2688" w:type="dxa"/>
            <w:gridSpan w:val="2"/>
            <w:vAlign w:val="center"/>
          </w:tcPr>
          <w:p w14:paraId="232380DC" w14:textId="55E372E1" w:rsidR="00ED7F9B" w:rsidRPr="0049066A" w:rsidDel="00441A1E" w:rsidRDefault="00ED7F9B" w:rsidP="00ED7F9B">
            <w:pPr>
              <w:rPr>
                <w:ins w:id="7583" w:author="Mubiyarto Wibisono" w:date="2025-09-23T21:15:00Z" w16du:dateUtc="2025-09-23T14:15:00Z"/>
                <w:rFonts w:cs="Arial"/>
                <w:szCs w:val="20"/>
                <w:lang w:val="en-SG"/>
              </w:rPr>
            </w:pPr>
            <w:ins w:id="7584" w:author="Mubiyarto Wibisono" w:date="2025-09-23T21:15:00Z" w16du:dateUtc="2025-09-23T14:15:00Z">
              <w:r w:rsidRPr="0049066A">
                <w:rPr>
                  <w:rFonts w:ascii="Times New Roman" w:hAnsi="Times New Roman" w:cs="Arial"/>
                  <w:color w:val="000000"/>
                  <w:sz w:val="24"/>
                  <w:szCs w:val="20"/>
                  <w:rPrChange w:id="7585" w:author="Mubiyarto Wibisono" w:date="2025-09-23T21:16:00Z" w16du:dateUtc="2025-09-23T14:16:00Z">
                    <w:rPr>
                      <w:rFonts w:ascii="Calibri" w:hAnsi="Calibri" w:cs="Calibri"/>
                      <w:color w:val="000000"/>
                      <w:sz w:val="22"/>
                      <w:szCs w:val="22"/>
                    </w:rPr>
                  </w:rPrChange>
                </w:rPr>
                <w:t>Termination</w:t>
              </w:r>
            </w:ins>
          </w:p>
        </w:tc>
        <w:tc>
          <w:tcPr>
            <w:tcW w:w="3341" w:type="dxa"/>
            <w:vAlign w:val="center"/>
          </w:tcPr>
          <w:p w14:paraId="241342C7" w14:textId="11BB126F" w:rsidR="00ED7F9B" w:rsidRPr="0049066A" w:rsidDel="00441A1E" w:rsidRDefault="00ED7F9B" w:rsidP="00ED7F9B">
            <w:pPr>
              <w:rPr>
                <w:ins w:id="7586" w:author="Mubiyarto Wibisono" w:date="2025-09-23T21:15:00Z" w16du:dateUtc="2025-09-23T14:15:00Z"/>
                <w:rFonts w:cs="Arial"/>
                <w:szCs w:val="20"/>
              </w:rPr>
            </w:pPr>
            <w:ins w:id="7587" w:author="Mubiyarto Wibisono" w:date="2025-09-23T21:15:00Z" w16du:dateUtc="2025-09-23T14:15:00Z">
              <w:r w:rsidRPr="0049066A">
                <w:rPr>
                  <w:rFonts w:ascii="Times New Roman" w:hAnsi="Times New Roman" w:cs="Arial"/>
                  <w:color w:val="000000"/>
                  <w:sz w:val="24"/>
                  <w:szCs w:val="20"/>
                  <w:rPrChange w:id="7588" w:author="Mubiyarto Wibisono" w:date="2025-09-23T21:16:00Z" w16du:dateUtc="2025-09-23T14:16:00Z">
                    <w:rPr>
                      <w:rFonts w:ascii="Calibri" w:hAnsi="Calibri" w:cs="Calibri"/>
                      <w:color w:val="000000"/>
                      <w:sz w:val="22"/>
                      <w:szCs w:val="22"/>
                    </w:rPr>
                  </w:rPrChange>
                </w:rPr>
                <w:t>Flow ends.</w:t>
              </w:r>
            </w:ins>
          </w:p>
        </w:tc>
      </w:tr>
    </w:tbl>
    <w:p w14:paraId="28D7CA54" w14:textId="77777777" w:rsidR="00FB3371" w:rsidRPr="00A41EA1" w:rsidRDefault="00FB3371" w:rsidP="00FB3371">
      <w:pPr>
        <w:rPr>
          <w:rFonts w:ascii="Arial" w:hAnsi="Arial" w:cs="Arial"/>
          <w:sz w:val="20"/>
          <w:szCs w:val="20"/>
        </w:rPr>
      </w:pPr>
    </w:p>
    <w:p w14:paraId="7979C8B0" w14:textId="37B9D396" w:rsidR="00FB3371" w:rsidRPr="00A41EA1" w:rsidDel="004C20D0" w:rsidRDefault="00FB3371" w:rsidP="00FB3371">
      <w:pPr>
        <w:rPr>
          <w:del w:id="7589" w:author="Mubiyarto Wibisono" w:date="2025-09-23T21:14:00Z" w16du:dateUtc="2025-09-23T14:14:00Z"/>
          <w:rFonts w:ascii="Arial" w:hAnsi="Arial" w:cs="Arial"/>
          <w:sz w:val="20"/>
          <w:szCs w:val="20"/>
        </w:rPr>
      </w:pPr>
      <w:del w:id="7590" w:author="Mubiyarto Wibisono" w:date="2025-09-23T21:14:00Z" w16du:dateUtc="2025-09-23T14:14:00Z">
        <w:r w:rsidRPr="00A41EA1" w:rsidDel="004C20D0">
          <w:rPr>
            <w:rFonts w:ascii="Arial" w:hAnsi="Arial" w:cs="Arial"/>
            <w:sz w:val="20"/>
            <w:szCs w:val="20"/>
          </w:rPr>
          <w:delText>Branch: offence type O &amp; E</w:delText>
        </w:r>
      </w:del>
    </w:p>
    <w:p w14:paraId="5014EF6A" w14:textId="6EF6F3E9" w:rsidR="00FB3371" w:rsidRPr="00A41EA1" w:rsidDel="004C20D0" w:rsidRDefault="00FB3371" w:rsidP="00FB3371">
      <w:pPr>
        <w:rPr>
          <w:del w:id="7591" w:author="Mubiyarto Wibisono" w:date="2025-09-23T21:14:00Z" w16du:dateUtc="2025-09-23T14:14:00Z"/>
          <w:rFonts w:ascii="Arial" w:hAnsi="Arial" w:cs="Arial"/>
          <w:sz w:val="20"/>
          <w:szCs w:val="20"/>
        </w:rPr>
      </w:pPr>
    </w:p>
    <w:tbl>
      <w:tblPr>
        <w:tblStyle w:val="TableGrid1"/>
        <w:tblW w:w="0" w:type="auto"/>
        <w:tblLook w:val="04A0" w:firstRow="1" w:lastRow="0" w:firstColumn="1" w:lastColumn="0" w:noHBand="0" w:noVBand="1"/>
      </w:tblPr>
      <w:tblGrid>
        <w:gridCol w:w="2274"/>
        <w:gridCol w:w="4900"/>
        <w:gridCol w:w="2176"/>
      </w:tblGrid>
      <w:tr w:rsidR="007524F1" w:rsidRPr="00A41EA1" w:rsidDel="004C20D0" w14:paraId="663D2085" w14:textId="7EBB3BA3" w:rsidTr="00AA0751">
        <w:trPr>
          <w:del w:id="7592" w:author="Mubiyarto Wibisono" w:date="2025-09-23T21:14:00Z"/>
        </w:trPr>
        <w:tc>
          <w:tcPr>
            <w:tcW w:w="2550" w:type="dxa"/>
            <w:shd w:val="clear" w:color="auto" w:fill="F2F2F2" w:themeFill="background1" w:themeFillShade="F2"/>
            <w:hideMark/>
          </w:tcPr>
          <w:p w14:paraId="4E318980" w14:textId="557DB083" w:rsidR="00800ACE" w:rsidRPr="00A41EA1" w:rsidDel="004C20D0" w:rsidRDefault="00800ACE" w:rsidP="00800ACE">
            <w:pPr>
              <w:rPr>
                <w:del w:id="7593" w:author="Mubiyarto Wibisono" w:date="2025-09-23T21:14:00Z" w16du:dateUtc="2025-09-23T14:14:00Z"/>
                <w:rFonts w:cs="Arial"/>
                <w:b/>
                <w:bCs/>
                <w:szCs w:val="20"/>
                <w:lang w:val="en-SG"/>
              </w:rPr>
            </w:pPr>
            <w:del w:id="7594" w:author="Mubiyarto Wibisono" w:date="2025-09-23T21:14:00Z" w16du:dateUtc="2025-09-23T14:14:00Z">
              <w:r w:rsidRPr="00A41EA1" w:rsidDel="004C20D0">
                <w:rPr>
                  <w:rFonts w:cs="Arial"/>
                  <w:b/>
                  <w:bCs/>
                  <w:szCs w:val="20"/>
                  <w:lang w:val="en-SG"/>
                </w:rPr>
                <w:delText>Step</w:delText>
              </w:r>
            </w:del>
          </w:p>
        </w:tc>
        <w:tc>
          <w:tcPr>
            <w:tcW w:w="3824" w:type="dxa"/>
            <w:shd w:val="clear" w:color="auto" w:fill="F2F2F2" w:themeFill="background1" w:themeFillShade="F2"/>
            <w:hideMark/>
          </w:tcPr>
          <w:p w14:paraId="5D74E517" w14:textId="66DBFB57" w:rsidR="00800ACE" w:rsidRPr="00A41EA1" w:rsidDel="004C20D0" w:rsidRDefault="00800ACE" w:rsidP="00800ACE">
            <w:pPr>
              <w:rPr>
                <w:del w:id="7595" w:author="Mubiyarto Wibisono" w:date="2025-09-23T21:14:00Z" w16du:dateUtc="2025-09-23T14:14:00Z"/>
                <w:rFonts w:cs="Arial"/>
                <w:b/>
                <w:bCs/>
                <w:szCs w:val="20"/>
                <w:lang w:val="en-SG"/>
              </w:rPr>
            </w:pPr>
            <w:commentRangeStart w:id="7596"/>
            <w:commentRangeStart w:id="7597"/>
            <w:commentRangeStart w:id="7598"/>
            <w:commentRangeStart w:id="7599"/>
            <w:commentRangeStart w:id="7600"/>
            <w:ins w:id="7601" w:author="Ahmad Rafif" w:date="2025-08-26T13:45:00Z" w16du:dateUtc="2025-08-26T06:45:00Z">
              <w:del w:id="7602" w:author="Mubiyarto Wibisono" w:date="2025-09-23T21:14:00Z" w16du:dateUtc="2025-09-23T14:14:00Z">
                <w:r w:rsidRPr="00A41EA1" w:rsidDel="004C20D0">
                  <w:rPr>
                    <w:rFonts w:cs="Arial"/>
                    <w:b/>
                    <w:bCs/>
                    <w:szCs w:val="20"/>
                    <w:lang w:val="en-SG"/>
                  </w:rPr>
                  <w:delText>Definition</w:delText>
                </w:r>
                <w:commentRangeEnd w:id="7596"/>
                <w:r w:rsidRPr="00A41EA1" w:rsidDel="004C20D0">
                  <w:rPr>
                    <w:rStyle w:val="CommentReference"/>
                    <w:rFonts w:cs="Arial"/>
                    <w:sz w:val="20"/>
                    <w:szCs w:val="20"/>
                    <w:rPrChange w:id="7603" w:author="Mubiyarto Wibisono" w:date="2025-09-05T08:31:00Z" w16du:dateUtc="2025-09-05T01:31:00Z">
                      <w:rPr>
                        <w:rStyle w:val="CommentReference"/>
                      </w:rPr>
                    </w:rPrChange>
                  </w:rPr>
                  <w:commentReference w:id="7596"/>
                </w:r>
                <w:commentRangeEnd w:id="7597"/>
                <w:r w:rsidRPr="00A41EA1" w:rsidDel="004C20D0">
                  <w:rPr>
                    <w:rStyle w:val="CommentReference"/>
                    <w:rFonts w:cs="Arial"/>
                    <w:sz w:val="20"/>
                    <w:szCs w:val="20"/>
                    <w:rPrChange w:id="7604" w:author="Mubiyarto Wibisono" w:date="2025-09-05T08:31:00Z" w16du:dateUtc="2025-09-05T01:31:00Z">
                      <w:rPr>
                        <w:rStyle w:val="CommentReference"/>
                      </w:rPr>
                    </w:rPrChange>
                  </w:rPr>
                  <w:commentReference w:id="7597"/>
                </w:r>
              </w:del>
            </w:ins>
            <w:commentRangeEnd w:id="7598"/>
            <w:del w:id="7605" w:author="Mubiyarto Wibisono" w:date="2025-09-23T21:14:00Z" w16du:dateUtc="2025-09-23T14:14:00Z">
              <w:r w:rsidR="0034233F" w:rsidRPr="00A41EA1" w:rsidDel="004C20D0">
                <w:rPr>
                  <w:rStyle w:val="CommentReference"/>
                  <w:rFonts w:cs="Arial"/>
                  <w:sz w:val="20"/>
                  <w:szCs w:val="20"/>
                  <w:lang w:bidi="my-MM"/>
                  <w:rPrChange w:id="7606" w:author="Mubiyarto Wibisono" w:date="2025-09-05T08:31:00Z" w16du:dateUtc="2025-09-05T01:31:00Z">
                    <w:rPr>
                      <w:rStyle w:val="CommentReference"/>
                      <w:lang w:bidi="my-MM"/>
                    </w:rPr>
                  </w:rPrChange>
                </w:rPr>
                <w:commentReference w:id="7598"/>
              </w:r>
              <w:commentRangeEnd w:id="7599"/>
              <w:r w:rsidR="00961142" w:rsidRPr="00A41EA1" w:rsidDel="004C20D0">
                <w:rPr>
                  <w:rStyle w:val="CommentReference"/>
                  <w:rFonts w:cs="Arial"/>
                  <w:sz w:val="20"/>
                  <w:szCs w:val="20"/>
                  <w:lang w:bidi="my-MM"/>
                  <w:rPrChange w:id="7607" w:author="Mubiyarto Wibisono" w:date="2025-09-05T08:31:00Z" w16du:dateUtc="2025-09-05T01:31:00Z">
                    <w:rPr>
                      <w:rStyle w:val="CommentReference"/>
                      <w:lang w:bidi="my-MM"/>
                    </w:rPr>
                  </w:rPrChange>
                </w:rPr>
                <w:commentReference w:id="7599"/>
              </w:r>
            </w:del>
            <w:commentRangeEnd w:id="7600"/>
            <w:r w:rsidR="007524F1">
              <w:rPr>
                <w:rStyle w:val="CommentReference"/>
                <w:rFonts w:ascii="Times New Roman" w:eastAsia="Times New Roman" w:hAnsi="Times New Roman" w:cs="Times New Roman"/>
                <w:kern w:val="0"/>
                <w:lang w:val="en-ID" w:bidi="my-MM"/>
                <w14:ligatures w14:val="none"/>
              </w:rPr>
              <w:commentReference w:id="7600"/>
            </w:r>
            <w:del w:id="7608" w:author="Mubiyarto Wibisono" w:date="2025-09-23T21:14:00Z" w16du:dateUtc="2025-09-23T14:14:00Z">
              <w:r w:rsidRPr="00A41EA1" w:rsidDel="004C20D0">
                <w:rPr>
                  <w:rFonts w:cs="Arial"/>
                  <w:b/>
                  <w:bCs/>
                  <w:szCs w:val="20"/>
                  <w:lang w:val="en-SG"/>
                </w:rPr>
                <w:delText>Definition</w:delText>
              </w:r>
            </w:del>
          </w:p>
        </w:tc>
        <w:tc>
          <w:tcPr>
            <w:tcW w:w="2294" w:type="dxa"/>
            <w:shd w:val="clear" w:color="auto" w:fill="F2F2F2" w:themeFill="background1" w:themeFillShade="F2"/>
            <w:hideMark/>
          </w:tcPr>
          <w:p w14:paraId="68858B47" w14:textId="3D945630" w:rsidR="00800ACE" w:rsidRPr="00A41EA1" w:rsidDel="004C20D0" w:rsidRDefault="00800ACE" w:rsidP="00800ACE">
            <w:pPr>
              <w:rPr>
                <w:del w:id="7609" w:author="Mubiyarto Wibisono" w:date="2025-09-23T21:14:00Z" w16du:dateUtc="2025-09-23T14:14:00Z"/>
                <w:rFonts w:cs="Arial"/>
                <w:b/>
                <w:bCs/>
                <w:szCs w:val="20"/>
                <w:lang w:val="en-SG"/>
              </w:rPr>
            </w:pPr>
            <w:del w:id="7610" w:author="Mubiyarto Wibisono" w:date="2025-09-23T21:14:00Z" w16du:dateUtc="2025-09-23T14:14:00Z">
              <w:r w:rsidRPr="00A41EA1" w:rsidDel="004C20D0">
                <w:rPr>
                  <w:rFonts w:cs="Arial"/>
                  <w:b/>
                  <w:bCs/>
                  <w:szCs w:val="20"/>
                  <w:lang w:val="en-SG"/>
                </w:rPr>
                <w:delText>Brief Description</w:delText>
              </w:r>
            </w:del>
          </w:p>
        </w:tc>
      </w:tr>
      <w:tr w:rsidR="007524F1" w:rsidRPr="00A41EA1" w:rsidDel="004C20D0" w14:paraId="1CCBFF52" w14:textId="1127C8BF" w:rsidTr="00AA0751">
        <w:trPr>
          <w:del w:id="7611" w:author="Mubiyarto Wibisono" w:date="2025-09-23T21:14:00Z"/>
        </w:trPr>
        <w:tc>
          <w:tcPr>
            <w:tcW w:w="2550" w:type="dxa"/>
            <w:hideMark/>
          </w:tcPr>
          <w:p w14:paraId="52158693" w14:textId="44E43885" w:rsidR="00800ACE" w:rsidRPr="00A41EA1" w:rsidDel="004C20D0" w:rsidRDefault="00800ACE" w:rsidP="00800ACE">
            <w:pPr>
              <w:rPr>
                <w:del w:id="7612" w:author="Mubiyarto Wibisono" w:date="2025-09-23T21:14:00Z" w16du:dateUtc="2025-09-23T14:14:00Z"/>
                <w:rFonts w:cs="Arial"/>
                <w:szCs w:val="20"/>
                <w:lang w:val="en-SG"/>
              </w:rPr>
            </w:pPr>
            <w:del w:id="7613" w:author="Mubiyarto Wibisono" w:date="2025-09-23T21:14:00Z" w16du:dateUtc="2025-09-23T14:14:00Z">
              <w:r w:rsidRPr="00A41EA1" w:rsidDel="004C20D0">
                <w:rPr>
                  <w:rFonts w:cs="Arial"/>
                  <w:szCs w:val="20"/>
                  <w:lang w:val="en-SG"/>
                </w:rPr>
                <w:delText>AN flag = Y?</w:delText>
              </w:r>
            </w:del>
          </w:p>
        </w:tc>
        <w:tc>
          <w:tcPr>
            <w:tcW w:w="3824" w:type="dxa"/>
            <w:hideMark/>
          </w:tcPr>
          <w:p w14:paraId="1ED8A3B3" w14:textId="2FC07561" w:rsidR="00800ACE" w:rsidRPr="00A41EA1" w:rsidDel="004C20D0" w:rsidRDefault="00800ACE" w:rsidP="00800ACE">
            <w:pPr>
              <w:rPr>
                <w:del w:id="7614" w:author="Mubiyarto Wibisono" w:date="2025-09-23T21:14:00Z" w16du:dateUtc="2025-09-23T14:14:00Z"/>
                <w:rFonts w:cs="Arial"/>
                <w:szCs w:val="20"/>
                <w:lang w:val="en-SG"/>
              </w:rPr>
            </w:pPr>
            <w:del w:id="7615" w:author="Mubiyarto Wibisono" w:date="2025-09-23T21:14:00Z" w16du:dateUtc="2025-09-23T14:14:00Z">
              <w:r w:rsidRPr="00A41EA1" w:rsidDel="004C20D0">
                <w:rPr>
                  <w:rFonts w:cs="Arial"/>
                  <w:szCs w:val="20"/>
                  <w:lang w:val="en-SG"/>
                </w:rPr>
                <w:delText>Decision</w:delText>
              </w:r>
            </w:del>
          </w:p>
        </w:tc>
        <w:tc>
          <w:tcPr>
            <w:tcW w:w="2294" w:type="dxa"/>
            <w:hideMark/>
          </w:tcPr>
          <w:p w14:paraId="661AC876" w14:textId="1EB5D43A" w:rsidR="00800ACE" w:rsidRPr="00A41EA1" w:rsidDel="004C20D0" w:rsidRDefault="00800ACE" w:rsidP="00800ACE">
            <w:pPr>
              <w:rPr>
                <w:ins w:id="7616" w:author="Ahmad Rafif" w:date="2025-08-26T13:45:00Z" w16du:dateUtc="2025-08-26T06:45:00Z"/>
                <w:del w:id="7617" w:author="Mubiyarto Wibisono" w:date="2025-09-23T21:14:00Z" w16du:dateUtc="2025-09-23T14:14:00Z"/>
                <w:rFonts w:cs="Arial"/>
                <w:szCs w:val="20"/>
                <w:lang w:val="en-SG"/>
              </w:rPr>
            </w:pPr>
            <w:commentRangeStart w:id="7618"/>
            <w:commentRangeStart w:id="7619"/>
            <w:commentRangeStart w:id="7620"/>
            <w:ins w:id="7621" w:author="Ahmad Rafif" w:date="2025-08-26T13:45:00Z" w16du:dateUtc="2025-08-26T06:45:00Z">
              <w:del w:id="7622" w:author="Mubiyarto Wibisono" w:date="2025-09-23T21:14:00Z" w16du:dateUtc="2025-09-23T14:14:00Z">
                <w:r w:rsidRPr="00A41EA1" w:rsidDel="004C20D0">
                  <w:rPr>
                    <w:rFonts w:cs="Arial"/>
                    <w:szCs w:val="20"/>
                    <w:lang w:val="en-SG"/>
                  </w:rPr>
                  <w:delText>Yes → Set notice_payment_flag = Not payable, show = N</w:delText>
                </w:r>
                <w:commentRangeEnd w:id="7618"/>
                <w:r w:rsidRPr="00A41EA1" w:rsidDel="004C20D0">
                  <w:rPr>
                    <w:rStyle w:val="CommentReference"/>
                    <w:rFonts w:cs="Arial"/>
                    <w:sz w:val="20"/>
                    <w:szCs w:val="20"/>
                    <w:rPrChange w:id="7623" w:author="Mubiyarto Wibisono" w:date="2025-09-05T08:31:00Z" w16du:dateUtc="2025-09-05T01:31:00Z">
                      <w:rPr>
                        <w:rStyle w:val="CommentReference"/>
                      </w:rPr>
                    </w:rPrChange>
                  </w:rPr>
                  <w:commentReference w:id="7618"/>
                </w:r>
                <w:commentRangeEnd w:id="7619"/>
                <w:r w:rsidRPr="00A41EA1" w:rsidDel="004C20D0">
                  <w:rPr>
                    <w:rStyle w:val="CommentReference"/>
                    <w:rFonts w:cs="Arial"/>
                    <w:sz w:val="20"/>
                    <w:szCs w:val="20"/>
                    <w:rPrChange w:id="7624" w:author="Mubiyarto Wibisono" w:date="2025-09-05T08:31:00Z" w16du:dateUtc="2025-09-05T01:31:00Z">
                      <w:rPr>
                        <w:rStyle w:val="CommentReference"/>
                      </w:rPr>
                    </w:rPrChange>
                  </w:rPr>
                  <w:commentReference w:id="7619"/>
                </w:r>
              </w:del>
            </w:ins>
            <w:commentRangeEnd w:id="7620"/>
            <w:r w:rsidR="00C7484D">
              <w:rPr>
                <w:rStyle w:val="CommentReference"/>
                <w:rFonts w:ascii="Times New Roman" w:eastAsia="Times New Roman" w:hAnsi="Times New Roman" w:cs="Times New Roman"/>
                <w:kern w:val="0"/>
                <w:lang w:val="en-ID" w:bidi="my-MM"/>
                <w14:ligatures w14:val="none"/>
              </w:rPr>
              <w:commentReference w:id="7620"/>
            </w:r>
            <w:ins w:id="7625" w:author="Ahmad Rafif" w:date="2025-08-26T13:45:00Z" w16du:dateUtc="2025-08-26T06:45:00Z">
              <w:del w:id="7626" w:author="Mubiyarto Wibisono" w:date="2025-09-23T21:14:00Z" w16du:dateUtc="2025-09-23T14:14:00Z">
                <w:r w:rsidRPr="00A41EA1" w:rsidDel="004C20D0">
                  <w:rPr>
                    <w:rFonts w:cs="Arial"/>
                    <w:szCs w:val="20"/>
                    <w:lang w:val="en-SG"/>
                  </w:rPr>
                  <w:delText xml:space="preserve">, error_message from Code E5. </w:delText>
                </w:r>
              </w:del>
            </w:ins>
          </w:p>
          <w:p w14:paraId="780CCBE3" w14:textId="25FD449C" w:rsidR="00800ACE" w:rsidRPr="00A41EA1" w:rsidDel="004C20D0" w:rsidRDefault="00800ACE" w:rsidP="00800ACE">
            <w:pPr>
              <w:rPr>
                <w:del w:id="7627" w:author="Mubiyarto Wibisono" w:date="2025-09-23T21:14:00Z" w16du:dateUtc="2025-09-23T14:14:00Z"/>
                <w:rFonts w:cs="Arial"/>
                <w:szCs w:val="20"/>
                <w:lang w:val="en-SG"/>
              </w:rPr>
            </w:pPr>
            <w:ins w:id="7628" w:author="Ahmad Rafif" w:date="2025-08-26T13:45:00Z" w16du:dateUtc="2025-08-26T06:45:00Z">
              <w:del w:id="7629" w:author="Mubiyarto Wibisono" w:date="2025-09-23T21:14:00Z" w16du:dateUtc="2025-09-23T14:14:00Z">
                <w:r w:rsidRPr="00A41EA1" w:rsidDel="004C20D0">
                  <w:rPr>
                    <w:rFonts w:cs="Arial"/>
                    <w:szCs w:val="20"/>
                    <w:lang w:val="en-SG"/>
                  </w:rPr>
                  <w:delText>No → next decision.</w:delText>
                </w:r>
              </w:del>
            </w:ins>
            <w:del w:id="7630" w:author="Mubiyarto Wibisono" w:date="2025-09-23T21:14:00Z" w16du:dateUtc="2025-09-23T14:14:00Z">
              <w:r w:rsidRPr="00A41EA1" w:rsidDel="004C20D0">
                <w:rPr>
                  <w:rFonts w:cs="Arial"/>
                  <w:szCs w:val="20"/>
                  <w:lang w:val="en-SG"/>
                </w:rPr>
                <w:delText xml:space="preserve">Yes → Set notice_payment_flag = Not payable, show = N, error_message from Code E5. </w:delText>
              </w:r>
            </w:del>
          </w:p>
          <w:p w14:paraId="1DF6B6B5" w14:textId="6255D05F" w:rsidR="00800ACE" w:rsidRPr="00A41EA1" w:rsidDel="004C20D0" w:rsidRDefault="00800ACE" w:rsidP="00800ACE">
            <w:pPr>
              <w:rPr>
                <w:del w:id="7631" w:author="Mubiyarto Wibisono" w:date="2025-09-23T21:14:00Z" w16du:dateUtc="2025-09-23T14:14:00Z"/>
                <w:rFonts w:cs="Arial"/>
                <w:szCs w:val="20"/>
                <w:lang w:val="en-SG"/>
              </w:rPr>
            </w:pPr>
            <w:del w:id="7632" w:author="Mubiyarto Wibisono" w:date="2025-09-23T21:14:00Z" w16du:dateUtc="2025-09-23T14:14:00Z">
              <w:r w:rsidRPr="00A41EA1" w:rsidDel="004C20D0">
                <w:rPr>
                  <w:rFonts w:cs="Arial"/>
                  <w:szCs w:val="20"/>
                  <w:lang w:val="en-SG"/>
                </w:rPr>
                <w:delText>No → next decision.</w:delText>
              </w:r>
            </w:del>
          </w:p>
        </w:tc>
      </w:tr>
      <w:tr w:rsidR="007524F1" w:rsidRPr="00A41EA1" w:rsidDel="004C20D0" w14:paraId="5BE1263C" w14:textId="1D61F62B" w:rsidTr="00AA0751">
        <w:trPr>
          <w:del w:id="7633" w:author="Mubiyarto Wibisono" w:date="2025-09-23T21:14:00Z"/>
        </w:trPr>
        <w:tc>
          <w:tcPr>
            <w:tcW w:w="2550" w:type="dxa"/>
            <w:hideMark/>
          </w:tcPr>
          <w:p w14:paraId="590E9DCA" w14:textId="2D545E86" w:rsidR="00FB3371" w:rsidRPr="00A41EA1" w:rsidDel="004C20D0" w:rsidRDefault="00FB3371" w:rsidP="00FB3371">
            <w:pPr>
              <w:rPr>
                <w:del w:id="7634" w:author="Mubiyarto Wibisono" w:date="2025-09-23T21:14:00Z" w16du:dateUtc="2025-09-23T14:14:00Z"/>
                <w:rFonts w:cs="Arial"/>
                <w:szCs w:val="20"/>
                <w:lang w:val="en-SG"/>
              </w:rPr>
            </w:pPr>
            <w:del w:id="7635" w:author="Mubiyarto Wibisono" w:date="2025-09-23T21:14:00Z" w16du:dateUtc="2025-09-23T14:14:00Z">
              <w:r w:rsidRPr="00A41EA1" w:rsidDel="004C20D0">
                <w:rPr>
                  <w:rFonts w:cs="Arial"/>
                  <w:szCs w:val="20"/>
                  <w:lang w:val="en-SG"/>
                </w:rPr>
                <w:delText>Veh reg type = F?</w:delText>
              </w:r>
            </w:del>
          </w:p>
        </w:tc>
        <w:tc>
          <w:tcPr>
            <w:tcW w:w="3824" w:type="dxa"/>
            <w:hideMark/>
          </w:tcPr>
          <w:p w14:paraId="20C846A5" w14:textId="597FA179" w:rsidR="00FB3371" w:rsidRPr="00A41EA1" w:rsidDel="004C20D0" w:rsidRDefault="00FB3371" w:rsidP="00FB3371">
            <w:pPr>
              <w:rPr>
                <w:del w:id="7636" w:author="Mubiyarto Wibisono" w:date="2025-09-23T21:14:00Z" w16du:dateUtc="2025-09-23T14:14:00Z"/>
                <w:rFonts w:cs="Arial"/>
                <w:szCs w:val="20"/>
                <w:lang w:val="en-SG"/>
              </w:rPr>
            </w:pPr>
            <w:del w:id="7637" w:author="Mubiyarto Wibisono" w:date="2025-09-23T21:14:00Z" w16du:dateUtc="2025-09-23T14:14:00Z">
              <w:r w:rsidRPr="00A41EA1" w:rsidDel="004C20D0">
                <w:rPr>
                  <w:rFonts w:cs="Arial"/>
                  <w:szCs w:val="20"/>
                  <w:lang w:val="en-SG"/>
                </w:rPr>
                <w:delText>Decision</w:delText>
              </w:r>
            </w:del>
          </w:p>
        </w:tc>
        <w:tc>
          <w:tcPr>
            <w:tcW w:w="2294" w:type="dxa"/>
            <w:hideMark/>
          </w:tcPr>
          <w:p w14:paraId="3E4AEFDF" w14:textId="61F20977" w:rsidR="00FB3371" w:rsidRPr="00A41EA1" w:rsidDel="004C20D0" w:rsidRDefault="00FB3371" w:rsidP="00FB3371">
            <w:pPr>
              <w:rPr>
                <w:del w:id="7638" w:author="Mubiyarto Wibisono" w:date="2025-09-23T21:14:00Z" w16du:dateUtc="2025-09-23T14:14:00Z"/>
                <w:rFonts w:cs="Arial"/>
                <w:szCs w:val="20"/>
                <w:lang w:val="en-SG"/>
              </w:rPr>
            </w:pPr>
            <w:del w:id="7639" w:author="Mubiyarto Wibisono" w:date="2025-09-23T21:14:00Z" w16du:dateUtc="2025-09-23T14:14:00Z">
              <w:r w:rsidRPr="00A41EA1" w:rsidDel="004C20D0">
                <w:rPr>
                  <w:rFonts w:cs="Arial"/>
                  <w:szCs w:val="20"/>
                  <w:lang w:val="en-SG"/>
                </w:rPr>
                <w:delText>Yes → Set notice_payment_flag = Payable, show = Y, error_message from code E6. No (it is S, I, D or V) → next decision.</w:delText>
              </w:r>
            </w:del>
            <w:ins w:id="7640" w:author="Ahmad Rafif" w:date="2025-08-26T13:46:00Z" w16du:dateUtc="2025-08-26T06:46:00Z">
              <w:del w:id="7641" w:author="Mubiyarto Wibisono" w:date="2025-09-23T21:14:00Z" w16du:dateUtc="2025-09-23T14:14:00Z">
                <w:r w:rsidR="00800ACE" w:rsidRPr="00A41EA1" w:rsidDel="004C20D0">
                  <w:rPr>
                    <w:rFonts w:cs="Arial"/>
                    <w:szCs w:val="20"/>
                    <w:lang w:val="en-SG"/>
                  </w:rPr>
                  <w:delText xml:space="preserve"> Set notice_payment_flag = Payable, show = Y, error_message from code E1</w:delText>
                </w:r>
              </w:del>
            </w:ins>
          </w:p>
        </w:tc>
      </w:tr>
      <w:tr w:rsidR="007524F1" w:rsidRPr="00A41EA1" w:rsidDel="004C20D0" w14:paraId="0E9ED018" w14:textId="2EC62F2F" w:rsidTr="00AA0751">
        <w:trPr>
          <w:del w:id="7642" w:author="Mubiyarto Wibisono" w:date="2025-09-23T21:14:00Z"/>
        </w:trPr>
        <w:tc>
          <w:tcPr>
            <w:tcW w:w="2550" w:type="dxa"/>
            <w:hideMark/>
          </w:tcPr>
          <w:p w14:paraId="6784BF09" w14:textId="3C100DF2" w:rsidR="00FB3371" w:rsidRPr="00A41EA1" w:rsidDel="004C20D0" w:rsidRDefault="00FB3371" w:rsidP="00FB3371">
            <w:pPr>
              <w:rPr>
                <w:del w:id="7643" w:author="Mubiyarto Wibisono" w:date="2025-09-23T21:14:00Z" w16du:dateUtc="2025-09-23T14:14:00Z"/>
                <w:rFonts w:cs="Arial"/>
                <w:szCs w:val="20"/>
                <w:lang w:val="en-SG"/>
              </w:rPr>
            </w:pPr>
            <w:del w:id="7644" w:author="Mubiyarto Wibisono" w:date="2025-09-23T21:14:00Z" w16du:dateUtc="2025-09-23T14:14:00Z">
              <w:r w:rsidRPr="00A41EA1" w:rsidDel="004C20D0">
                <w:rPr>
                  <w:rFonts w:cs="Arial"/>
                  <w:szCs w:val="20"/>
                  <w:lang w:val="en-SG"/>
                </w:rPr>
                <w:delText>Last processing stage = NPA/ROV/ENA/RD1/</w:delText>
              </w:r>
            </w:del>
          </w:p>
          <w:p w14:paraId="6AA1A40B" w14:textId="7B575DB9" w:rsidR="00FB3371" w:rsidRPr="00A41EA1" w:rsidDel="004C20D0" w:rsidRDefault="00FB3371" w:rsidP="00FB3371">
            <w:pPr>
              <w:rPr>
                <w:del w:id="7645" w:author="Mubiyarto Wibisono" w:date="2025-09-23T21:14:00Z" w16du:dateUtc="2025-09-23T14:14:00Z"/>
                <w:rFonts w:cs="Arial"/>
                <w:szCs w:val="20"/>
                <w:lang w:val="en-SG"/>
              </w:rPr>
            </w:pPr>
            <w:del w:id="7646" w:author="Mubiyarto Wibisono" w:date="2025-09-23T21:14:00Z" w16du:dateUtc="2025-09-23T14:14:00Z">
              <w:r w:rsidRPr="00A41EA1" w:rsidDel="004C20D0">
                <w:rPr>
                  <w:rFonts w:cs="Arial"/>
                  <w:szCs w:val="20"/>
                  <w:lang w:val="en-SG"/>
                </w:rPr>
                <w:delText>RD2/RR3/DN1/DN2/DR3?</w:delText>
              </w:r>
            </w:del>
          </w:p>
        </w:tc>
        <w:tc>
          <w:tcPr>
            <w:tcW w:w="3824" w:type="dxa"/>
            <w:hideMark/>
          </w:tcPr>
          <w:p w14:paraId="561F29CA" w14:textId="3C51827B" w:rsidR="00FB3371" w:rsidRPr="00A41EA1" w:rsidDel="004C20D0" w:rsidRDefault="00FB3371" w:rsidP="00FB3371">
            <w:pPr>
              <w:rPr>
                <w:del w:id="7647" w:author="Mubiyarto Wibisono" w:date="2025-09-23T21:14:00Z" w16du:dateUtc="2025-09-23T14:14:00Z"/>
                <w:rFonts w:cs="Arial"/>
                <w:szCs w:val="20"/>
                <w:lang w:val="en-SG"/>
              </w:rPr>
            </w:pPr>
            <w:del w:id="7648" w:author="Mubiyarto Wibisono" w:date="2025-09-23T21:14:00Z" w16du:dateUtc="2025-09-23T14:14:00Z">
              <w:r w:rsidRPr="00A41EA1" w:rsidDel="004C20D0">
                <w:rPr>
                  <w:rFonts w:cs="Arial"/>
                  <w:szCs w:val="20"/>
                  <w:lang w:val="en-SG"/>
                </w:rPr>
                <w:delText>Decision</w:delText>
              </w:r>
            </w:del>
          </w:p>
        </w:tc>
        <w:tc>
          <w:tcPr>
            <w:tcW w:w="2294" w:type="dxa"/>
            <w:hideMark/>
          </w:tcPr>
          <w:p w14:paraId="04930487" w14:textId="1D8C69DE" w:rsidR="00FB3371" w:rsidRPr="00A41EA1" w:rsidDel="004C20D0" w:rsidRDefault="00FB3371" w:rsidP="00FB3371">
            <w:pPr>
              <w:rPr>
                <w:del w:id="7649" w:author="Mubiyarto Wibisono" w:date="2025-09-23T21:14:00Z" w16du:dateUtc="2025-09-23T14:14:00Z"/>
                <w:rFonts w:cs="Arial"/>
                <w:szCs w:val="20"/>
                <w:lang w:val="en-SG"/>
              </w:rPr>
            </w:pPr>
            <w:del w:id="7650" w:author="Mubiyarto Wibisono" w:date="2025-09-23T21:14:00Z" w16du:dateUtc="2025-09-23T14:14:00Z">
              <w:r w:rsidRPr="00A41EA1" w:rsidDel="004C20D0">
                <w:rPr>
                  <w:rFonts w:cs="Arial"/>
                  <w:szCs w:val="20"/>
                  <w:lang w:val="en-SG"/>
                </w:rPr>
                <w:delText>Yes → Set notice_payment_flag = Payable, show = Y, error_message from code E1. No (CPC and above) → next decision (search param using vehicle no ?).</w:delText>
              </w:r>
            </w:del>
          </w:p>
        </w:tc>
      </w:tr>
      <w:tr w:rsidR="007524F1" w:rsidRPr="00A41EA1" w:rsidDel="004C20D0" w14:paraId="0B74AF74" w14:textId="71D19EB8" w:rsidTr="00AA0751">
        <w:trPr>
          <w:del w:id="7651" w:author="Mubiyarto Wibisono" w:date="2025-09-23T21:14:00Z"/>
        </w:trPr>
        <w:tc>
          <w:tcPr>
            <w:tcW w:w="2550" w:type="dxa"/>
            <w:hideMark/>
          </w:tcPr>
          <w:p w14:paraId="74019A30" w14:textId="7E0BBAA5" w:rsidR="00FB3371" w:rsidRPr="00A41EA1" w:rsidDel="004C20D0" w:rsidRDefault="00FB3371" w:rsidP="00FB3371">
            <w:pPr>
              <w:rPr>
                <w:del w:id="7652" w:author="Mubiyarto Wibisono" w:date="2025-09-23T21:14:00Z" w16du:dateUtc="2025-09-23T14:14:00Z"/>
                <w:rFonts w:cs="Arial"/>
                <w:szCs w:val="20"/>
                <w:lang w:val="en-SG"/>
              </w:rPr>
            </w:pPr>
            <w:del w:id="7653" w:author="Mubiyarto Wibisono" w:date="2025-09-23T21:14:00Z" w16du:dateUtc="2025-09-23T14:14:00Z">
              <w:r w:rsidRPr="00A41EA1" w:rsidDel="004C20D0">
                <w:rPr>
                  <w:rFonts w:cs="Arial"/>
                  <w:szCs w:val="20"/>
                  <w:lang w:val="en-SG"/>
                </w:rPr>
                <w:delText>search param using vehicle no ?</w:delText>
              </w:r>
            </w:del>
          </w:p>
        </w:tc>
        <w:tc>
          <w:tcPr>
            <w:tcW w:w="3824" w:type="dxa"/>
            <w:hideMark/>
          </w:tcPr>
          <w:p w14:paraId="7C851985" w14:textId="7734B5D3" w:rsidR="00FB3371" w:rsidRPr="00A41EA1" w:rsidDel="004C20D0" w:rsidRDefault="00FB3371" w:rsidP="00FB3371">
            <w:pPr>
              <w:rPr>
                <w:del w:id="7654" w:author="Mubiyarto Wibisono" w:date="2025-09-23T21:14:00Z" w16du:dateUtc="2025-09-23T14:14:00Z"/>
                <w:rFonts w:cs="Arial"/>
                <w:szCs w:val="20"/>
                <w:lang w:val="en-SG"/>
              </w:rPr>
            </w:pPr>
            <w:del w:id="7655" w:author="Mubiyarto Wibisono" w:date="2025-09-23T21:14:00Z" w16du:dateUtc="2025-09-23T14:14:00Z">
              <w:r w:rsidRPr="00A41EA1" w:rsidDel="004C20D0">
                <w:rPr>
                  <w:rFonts w:cs="Arial"/>
                  <w:szCs w:val="20"/>
                  <w:lang w:val="en-SG"/>
                </w:rPr>
                <w:delText>Decision</w:delText>
              </w:r>
            </w:del>
          </w:p>
        </w:tc>
        <w:tc>
          <w:tcPr>
            <w:tcW w:w="2294" w:type="dxa"/>
            <w:hideMark/>
          </w:tcPr>
          <w:p w14:paraId="19310DB6" w14:textId="23452F7D" w:rsidR="00FB3371" w:rsidRPr="00A41EA1" w:rsidDel="004C20D0" w:rsidRDefault="00FB3371" w:rsidP="00FB3371">
            <w:pPr>
              <w:rPr>
                <w:del w:id="7656" w:author="Mubiyarto Wibisono" w:date="2025-09-23T21:14:00Z" w16du:dateUtc="2025-09-23T14:14:00Z"/>
                <w:rFonts w:cs="Arial"/>
                <w:szCs w:val="20"/>
                <w:lang w:val="en-SG"/>
              </w:rPr>
            </w:pPr>
            <w:del w:id="7657" w:author="Mubiyarto Wibisono" w:date="2025-09-23T21:14:00Z" w16du:dateUtc="2025-09-23T14:14:00Z">
              <w:r w:rsidRPr="00A41EA1" w:rsidDel="004C20D0">
                <w:rPr>
                  <w:rFonts w:cs="Arial"/>
                  <w:szCs w:val="20"/>
                  <w:lang w:val="en-SG"/>
                </w:rPr>
                <w:delText xml:space="preserve">Yes → Payment Acceptance = Y? → </w:delText>
              </w:r>
            </w:del>
          </w:p>
          <w:p w14:paraId="09E7C57A" w14:textId="776B4231" w:rsidR="00FB3371" w:rsidRPr="00A41EA1" w:rsidDel="004C20D0" w:rsidRDefault="00FB3371" w:rsidP="00FB3371">
            <w:pPr>
              <w:rPr>
                <w:del w:id="7658" w:author="Mubiyarto Wibisono" w:date="2025-09-23T21:14:00Z" w16du:dateUtc="2025-09-23T14:14:00Z"/>
                <w:rFonts w:cs="Arial"/>
                <w:szCs w:val="20"/>
                <w:lang w:val="en-SG"/>
              </w:rPr>
            </w:pPr>
            <w:del w:id="7659" w:author="Mubiyarto Wibisono" w:date="2025-09-23T21:14:00Z" w16du:dateUtc="2025-09-23T14:14:00Z">
              <w:r w:rsidRPr="00A41EA1" w:rsidDel="004C20D0">
                <w:rPr>
                  <w:rFonts w:cs="Arial"/>
                  <w:szCs w:val="20"/>
                  <w:lang w:val="en-SG"/>
                </w:rPr>
                <w:delText xml:space="preserve">Yes: Payable, show = N, error_message E2; </w:delText>
              </w:r>
            </w:del>
          </w:p>
          <w:p w14:paraId="1B8FA24E" w14:textId="26F62799" w:rsidR="00FB3371" w:rsidRPr="00A41EA1" w:rsidDel="004C20D0" w:rsidRDefault="00FB3371" w:rsidP="00FB3371">
            <w:pPr>
              <w:rPr>
                <w:del w:id="7660" w:author="Mubiyarto Wibisono" w:date="2025-09-23T21:14:00Z" w16du:dateUtc="2025-09-23T14:14:00Z"/>
                <w:rFonts w:cs="Arial"/>
                <w:szCs w:val="20"/>
                <w:lang w:val="en-SG"/>
              </w:rPr>
            </w:pPr>
            <w:del w:id="7661" w:author="Mubiyarto Wibisono" w:date="2025-09-23T21:14:00Z" w16du:dateUtc="2025-09-23T14:14:00Z">
              <w:r w:rsidRPr="00A41EA1" w:rsidDel="004C20D0">
                <w:rPr>
                  <w:rFonts w:cs="Arial"/>
                  <w:szCs w:val="20"/>
                  <w:lang w:val="en-SG"/>
                </w:rPr>
                <w:delText xml:space="preserve">No: Not Payable, show = N, error_message E2. </w:delText>
              </w:r>
            </w:del>
          </w:p>
          <w:p w14:paraId="70523AA9" w14:textId="2F7424E7" w:rsidR="00FB3371" w:rsidRPr="00A41EA1" w:rsidDel="004C20D0" w:rsidRDefault="00FB3371" w:rsidP="00FB3371">
            <w:pPr>
              <w:rPr>
                <w:del w:id="7662" w:author="Mubiyarto Wibisono" w:date="2025-09-23T21:14:00Z" w16du:dateUtc="2025-09-23T14:14:00Z"/>
                <w:rFonts w:cs="Arial"/>
                <w:szCs w:val="20"/>
                <w:lang w:val="en-SG"/>
              </w:rPr>
            </w:pPr>
            <w:del w:id="7663" w:author="Mubiyarto Wibisono" w:date="2025-09-23T21:14:00Z" w16du:dateUtc="2025-09-23T14:14:00Z">
              <w:r w:rsidRPr="00A41EA1" w:rsidDel="004C20D0">
                <w:rPr>
                  <w:rFonts w:cs="Arial"/>
                  <w:szCs w:val="20"/>
                  <w:lang w:val="en-SG"/>
                </w:rPr>
                <w:delText xml:space="preserve">No → Payment Acceptance = Y? → </w:delText>
              </w:r>
            </w:del>
          </w:p>
          <w:p w14:paraId="1DA16BAB" w14:textId="616C5EF4" w:rsidR="00FB3371" w:rsidRPr="00A41EA1" w:rsidDel="004C20D0" w:rsidRDefault="00FB3371" w:rsidP="00FB3371">
            <w:pPr>
              <w:rPr>
                <w:del w:id="7664" w:author="Mubiyarto Wibisono" w:date="2025-09-23T21:14:00Z" w16du:dateUtc="2025-09-23T14:14:00Z"/>
                <w:rFonts w:cs="Arial"/>
                <w:szCs w:val="20"/>
                <w:lang w:val="en-SG"/>
              </w:rPr>
            </w:pPr>
            <w:del w:id="7665" w:author="Mubiyarto Wibisono" w:date="2025-09-23T21:14:00Z" w16du:dateUtc="2025-09-23T14:14:00Z">
              <w:r w:rsidRPr="00A41EA1" w:rsidDel="004C20D0">
                <w:rPr>
                  <w:rFonts w:cs="Arial"/>
                  <w:szCs w:val="20"/>
                  <w:lang w:val="en-SG"/>
                </w:rPr>
                <w:delText xml:space="preserve">Yes: Payable, show = Y, error_message E1; </w:delText>
              </w:r>
            </w:del>
          </w:p>
          <w:p w14:paraId="54AC45C7" w14:textId="146495C0" w:rsidR="00FB3371" w:rsidRPr="00A41EA1" w:rsidDel="004C20D0" w:rsidRDefault="00FB3371" w:rsidP="00FB3371">
            <w:pPr>
              <w:rPr>
                <w:del w:id="7666" w:author="Mubiyarto Wibisono" w:date="2025-09-23T21:14:00Z" w16du:dateUtc="2025-09-23T14:14:00Z"/>
                <w:rFonts w:cs="Arial"/>
                <w:szCs w:val="20"/>
                <w:lang w:val="en-SG"/>
              </w:rPr>
            </w:pPr>
            <w:del w:id="7667" w:author="Mubiyarto Wibisono" w:date="2025-09-23T21:14:00Z" w16du:dateUtc="2025-09-23T14:14:00Z">
              <w:r w:rsidRPr="00A41EA1" w:rsidDel="004C20D0">
                <w:rPr>
                  <w:rFonts w:cs="Arial"/>
                  <w:szCs w:val="20"/>
                  <w:lang w:val="en-SG"/>
                </w:rPr>
                <w:delText xml:space="preserve">No: Not Payable, show = Y, error_message E4. </w:delText>
              </w:r>
              <w:r w:rsidRPr="00A41EA1" w:rsidDel="004C20D0">
                <w:rPr>
                  <w:rFonts w:cs="Arial"/>
                  <w:szCs w:val="20"/>
                  <w:lang w:val="en-SG"/>
                  <w:rPrChange w:id="7668" w:author="Mubiyarto Wibisono" w:date="2025-09-05T08:31:00Z" w16du:dateUtc="2025-09-05T01:31:00Z">
                    <w:rPr>
                      <w:rFonts w:cs="Arial"/>
                      <w:i/>
                      <w:iCs/>
                      <w:szCs w:val="20"/>
                      <w:lang w:val="en-SG"/>
                    </w:rPr>
                  </w:rPrChange>
                </w:rPr>
                <w:delText>(Note: “CPC above still KIV”)</w:delText>
              </w:r>
            </w:del>
          </w:p>
        </w:tc>
      </w:tr>
    </w:tbl>
    <w:p w14:paraId="3B83BFD8" w14:textId="282FDD44" w:rsidR="00953F23" w:rsidRPr="00A41EA1" w:rsidDel="004C20D0" w:rsidRDefault="00953F23" w:rsidP="00FB3371">
      <w:pPr>
        <w:rPr>
          <w:del w:id="7669" w:author="Mubiyarto Wibisono" w:date="2025-09-23T21:14:00Z" w16du:dateUtc="2025-09-23T14:14:00Z"/>
          <w:rFonts w:ascii="Arial" w:hAnsi="Arial" w:cs="Arial"/>
          <w:sz w:val="20"/>
          <w:szCs w:val="20"/>
        </w:rPr>
      </w:pPr>
    </w:p>
    <w:p w14:paraId="317CF493" w14:textId="22D9C2C4" w:rsidR="00FB3371" w:rsidRPr="00A41EA1" w:rsidDel="004C20D0" w:rsidRDefault="00FB3371" w:rsidP="00FB3371">
      <w:pPr>
        <w:rPr>
          <w:del w:id="7670" w:author="Mubiyarto Wibisono" w:date="2025-09-23T21:14:00Z" w16du:dateUtc="2025-09-23T14:14:00Z"/>
          <w:rFonts w:ascii="Arial" w:hAnsi="Arial" w:cs="Arial"/>
          <w:sz w:val="20"/>
          <w:szCs w:val="20"/>
        </w:rPr>
      </w:pPr>
      <w:del w:id="7671" w:author="Mubiyarto Wibisono" w:date="2025-09-23T21:14:00Z" w16du:dateUtc="2025-09-23T14:14:00Z">
        <w:r w:rsidRPr="00A41EA1" w:rsidDel="004C20D0">
          <w:rPr>
            <w:rFonts w:ascii="Arial" w:hAnsi="Arial" w:cs="Arial"/>
            <w:sz w:val="20"/>
            <w:szCs w:val="20"/>
          </w:rPr>
          <w:delText>Branch: offence type U</w:delText>
        </w:r>
      </w:del>
    </w:p>
    <w:p w14:paraId="21BF6B05" w14:textId="1711B046" w:rsidR="00FB3371" w:rsidRPr="00A41EA1" w:rsidDel="004C20D0" w:rsidRDefault="00FB3371" w:rsidP="00FB3371">
      <w:pPr>
        <w:rPr>
          <w:del w:id="7672" w:author="Mubiyarto Wibisono" w:date="2025-09-23T21:14:00Z" w16du:dateUtc="2025-09-23T14:14:00Z"/>
          <w:rFonts w:ascii="Arial" w:hAnsi="Arial" w:cs="Arial"/>
          <w:sz w:val="20"/>
          <w:szCs w:val="20"/>
        </w:rPr>
      </w:pPr>
    </w:p>
    <w:tbl>
      <w:tblPr>
        <w:tblStyle w:val="TableGrid1"/>
        <w:tblW w:w="0" w:type="auto"/>
        <w:tblLook w:val="04A0" w:firstRow="1" w:lastRow="0" w:firstColumn="1" w:lastColumn="0" w:noHBand="0" w:noVBand="1"/>
      </w:tblPr>
      <w:tblGrid>
        <w:gridCol w:w="1874"/>
        <w:gridCol w:w="1336"/>
        <w:gridCol w:w="1147"/>
        <w:gridCol w:w="4993"/>
      </w:tblGrid>
      <w:tr w:rsidR="007524F1" w:rsidRPr="00A41EA1" w:rsidDel="004C20D0" w14:paraId="4325952B" w14:textId="23E04428" w:rsidTr="00720FE3">
        <w:trPr>
          <w:del w:id="7673" w:author="Mubiyarto Wibisono" w:date="2025-09-23T21:14:00Z"/>
        </w:trPr>
        <w:tc>
          <w:tcPr>
            <w:tcW w:w="0" w:type="auto"/>
            <w:shd w:val="clear" w:color="auto" w:fill="F2F2F2" w:themeFill="background1" w:themeFillShade="F2"/>
            <w:hideMark/>
          </w:tcPr>
          <w:p w14:paraId="47795A76" w14:textId="5FF0F18E" w:rsidR="00FB3371" w:rsidRPr="00A41EA1" w:rsidDel="004C20D0" w:rsidRDefault="00FB3371" w:rsidP="00FB3371">
            <w:pPr>
              <w:rPr>
                <w:del w:id="7674" w:author="Mubiyarto Wibisono" w:date="2025-09-23T21:14:00Z" w16du:dateUtc="2025-09-23T14:14:00Z"/>
                <w:rFonts w:cs="Arial"/>
                <w:b/>
                <w:bCs/>
                <w:szCs w:val="20"/>
                <w:lang w:val="en-SG"/>
              </w:rPr>
            </w:pPr>
            <w:del w:id="7675" w:author="Mubiyarto Wibisono" w:date="2025-09-23T21:14:00Z" w16du:dateUtc="2025-09-23T14:14:00Z">
              <w:r w:rsidRPr="00A41EA1" w:rsidDel="004C20D0">
                <w:rPr>
                  <w:rFonts w:cs="Arial"/>
                  <w:b/>
                  <w:bCs/>
                  <w:szCs w:val="20"/>
                  <w:lang w:val="en-SG"/>
                </w:rPr>
                <w:delText>Step</w:delText>
              </w:r>
            </w:del>
          </w:p>
        </w:tc>
        <w:tc>
          <w:tcPr>
            <w:tcW w:w="0" w:type="auto"/>
            <w:shd w:val="clear" w:color="auto" w:fill="F2F2F2" w:themeFill="background1" w:themeFillShade="F2"/>
            <w:hideMark/>
          </w:tcPr>
          <w:p w14:paraId="15902AD3" w14:textId="0E71C707" w:rsidR="00FB3371" w:rsidRPr="00A41EA1" w:rsidDel="004C20D0" w:rsidRDefault="00FB3371" w:rsidP="00FB3371">
            <w:pPr>
              <w:rPr>
                <w:del w:id="7676" w:author="Mubiyarto Wibisono" w:date="2025-09-23T21:14:00Z" w16du:dateUtc="2025-09-23T14:14:00Z"/>
                <w:rFonts w:cs="Arial"/>
                <w:b/>
                <w:bCs/>
                <w:szCs w:val="20"/>
                <w:lang w:val="en-SG"/>
              </w:rPr>
            </w:pPr>
            <w:del w:id="7677" w:author="Mubiyarto Wibisono" w:date="2025-09-23T21:14:00Z" w16du:dateUtc="2025-09-23T14:14:00Z">
              <w:r w:rsidRPr="00A41EA1" w:rsidDel="004C20D0">
                <w:rPr>
                  <w:rFonts w:cs="Arial"/>
                  <w:b/>
                  <w:bCs/>
                  <w:szCs w:val="20"/>
                  <w:lang w:val="en-SG"/>
                </w:rPr>
                <w:delText>Definition</w:delText>
              </w:r>
            </w:del>
          </w:p>
        </w:tc>
        <w:tc>
          <w:tcPr>
            <w:tcW w:w="0" w:type="auto"/>
            <w:gridSpan w:val="2"/>
            <w:shd w:val="clear" w:color="auto" w:fill="F2F2F2" w:themeFill="background1" w:themeFillShade="F2"/>
            <w:hideMark/>
          </w:tcPr>
          <w:p w14:paraId="56C79ED7" w14:textId="4CBDAE9B" w:rsidR="00FB3371" w:rsidRPr="00A41EA1" w:rsidDel="004C20D0" w:rsidRDefault="00FB3371" w:rsidP="00FB3371">
            <w:pPr>
              <w:rPr>
                <w:del w:id="7678" w:author="Mubiyarto Wibisono" w:date="2025-09-23T21:14:00Z" w16du:dateUtc="2025-09-23T14:14:00Z"/>
                <w:rFonts w:cs="Arial"/>
                <w:b/>
                <w:bCs/>
                <w:szCs w:val="20"/>
                <w:lang w:val="en-SG"/>
              </w:rPr>
            </w:pPr>
            <w:del w:id="7679" w:author="Mubiyarto Wibisono" w:date="2025-09-23T21:14:00Z" w16du:dateUtc="2025-09-23T14:14:00Z">
              <w:r w:rsidRPr="00A41EA1" w:rsidDel="004C20D0">
                <w:rPr>
                  <w:rFonts w:cs="Arial"/>
                  <w:b/>
                  <w:bCs/>
                  <w:szCs w:val="20"/>
                  <w:lang w:val="en-SG"/>
                </w:rPr>
                <w:delText>Brief Description</w:delText>
              </w:r>
            </w:del>
          </w:p>
        </w:tc>
      </w:tr>
      <w:tr w:rsidR="007524F1" w:rsidRPr="00A41EA1" w:rsidDel="004C20D0" w14:paraId="4575B354" w14:textId="5DB5BC2A" w:rsidTr="00720FE3">
        <w:trPr>
          <w:del w:id="7680" w:author="Mubiyarto Wibisono" w:date="2025-09-23T21:14:00Z"/>
        </w:trPr>
        <w:tc>
          <w:tcPr>
            <w:tcW w:w="0" w:type="auto"/>
            <w:hideMark/>
          </w:tcPr>
          <w:p w14:paraId="13D85E27" w14:textId="3205BB75" w:rsidR="00FB3371" w:rsidRPr="00A41EA1" w:rsidDel="004C20D0" w:rsidRDefault="00FB3371" w:rsidP="00FB3371">
            <w:pPr>
              <w:rPr>
                <w:del w:id="7681" w:author="Mubiyarto Wibisono" w:date="2025-09-23T21:14:00Z" w16du:dateUtc="2025-09-23T14:14:00Z"/>
                <w:rFonts w:cs="Arial"/>
                <w:szCs w:val="20"/>
                <w:lang w:val="en-SG"/>
              </w:rPr>
            </w:pPr>
            <w:del w:id="7682" w:author="Mubiyarto Wibisono" w:date="2025-09-23T21:14:00Z" w16du:dateUtc="2025-09-23T14:14:00Z">
              <w:r w:rsidRPr="00A41EA1" w:rsidDel="004C20D0">
                <w:rPr>
                  <w:rFonts w:cs="Arial"/>
                  <w:szCs w:val="20"/>
                  <w:lang w:val="en-SG"/>
                </w:rPr>
                <w:delText>Veh reg type = F?</w:delText>
              </w:r>
            </w:del>
          </w:p>
        </w:tc>
        <w:tc>
          <w:tcPr>
            <w:tcW w:w="0" w:type="auto"/>
            <w:hideMark/>
          </w:tcPr>
          <w:p w14:paraId="6EA0B53D" w14:textId="7DC5B412" w:rsidR="00FB3371" w:rsidRPr="00A41EA1" w:rsidDel="004C20D0" w:rsidRDefault="00FB3371" w:rsidP="00FB3371">
            <w:pPr>
              <w:rPr>
                <w:del w:id="7683" w:author="Mubiyarto Wibisono" w:date="2025-09-23T21:14:00Z" w16du:dateUtc="2025-09-23T14:14:00Z"/>
                <w:rFonts w:cs="Arial"/>
                <w:szCs w:val="20"/>
                <w:lang w:val="en-SG"/>
              </w:rPr>
            </w:pPr>
            <w:del w:id="7684" w:author="Mubiyarto Wibisono" w:date="2025-09-23T21:14:00Z" w16du:dateUtc="2025-09-23T14:14:00Z">
              <w:r w:rsidRPr="00A41EA1" w:rsidDel="004C20D0">
                <w:rPr>
                  <w:rFonts w:cs="Arial"/>
                  <w:szCs w:val="20"/>
                  <w:lang w:val="en-SG"/>
                </w:rPr>
                <w:delText>Decision</w:delText>
              </w:r>
            </w:del>
          </w:p>
        </w:tc>
        <w:tc>
          <w:tcPr>
            <w:tcW w:w="0" w:type="auto"/>
            <w:gridSpan w:val="2"/>
            <w:hideMark/>
          </w:tcPr>
          <w:p w14:paraId="06854AAC" w14:textId="3CF5A9EA" w:rsidR="00FB3371" w:rsidRPr="00A41EA1" w:rsidDel="004C20D0" w:rsidRDefault="00FB3371" w:rsidP="00FB3371">
            <w:pPr>
              <w:rPr>
                <w:ins w:id="7685" w:author="Ahmad Rafif" w:date="2025-08-26T13:46:00Z" w16du:dateUtc="2025-08-26T06:46:00Z"/>
                <w:del w:id="7686" w:author="Mubiyarto Wibisono" w:date="2025-09-23T21:14:00Z" w16du:dateUtc="2025-09-23T14:14:00Z"/>
                <w:rFonts w:cs="Arial"/>
                <w:szCs w:val="20"/>
                <w:lang w:val="en-SG"/>
              </w:rPr>
            </w:pPr>
            <w:del w:id="7687" w:author="Mubiyarto Wibisono" w:date="2025-09-23T21:14:00Z" w16du:dateUtc="2025-09-23T14:14:00Z">
              <w:r w:rsidRPr="00A41EA1" w:rsidDel="004C20D0">
                <w:rPr>
                  <w:rFonts w:cs="Arial"/>
                  <w:szCs w:val="20"/>
                  <w:lang w:val="en-SG"/>
                </w:rPr>
                <w:delText>Yes → Set notice_payment_flag = Payable, show = Y, error_message from code E6. No (it is S, I, D or V) → next decision.</w:delText>
              </w:r>
            </w:del>
          </w:p>
          <w:p w14:paraId="2655D268" w14:textId="3C387A39" w:rsidR="00800ACE" w:rsidRPr="00A41EA1" w:rsidDel="004C20D0" w:rsidRDefault="00800ACE" w:rsidP="00FB3371">
            <w:pPr>
              <w:rPr>
                <w:del w:id="7688" w:author="Mubiyarto Wibisono" w:date="2025-09-23T21:14:00Z" w16du:dateUtc="2025-09-23T14:14:00Z"/>
                <w:rFonts w:cs="Arial"/>
                <w:szCs w:val="20"/>
                <w:lang w:val="en-SG"/>
              </w:rPr>
            </w:pPr>
            <w:ins w:id="7689" w:author="Ahmad Rafif" w:date="2025-08-26T13:46:00Z" w16du:dateUtc="2025-08-26T06:46:00Z">
              <w:del w:id="7690" w:author="Mubiyarto Wibisono" w:date="2025-09-23T21:14:00Z" w16du:dateUtc="2025-09-23T14:14:00Z">
                <w:r w:rsidRPr="00A41EA1" w:rsidDel="004C20D0">
                  <w:rPr>
                    <w:rFonts w:cs="Arial"/>
                    <w:szCs w:val="20"/>
                    <w:lang w:val="en-SG"/>
                  </w:rPr>
                  <w:delText>No → Set notice_payment_flag = Payable, show = Y, error_message E1.</w:delText>
                </w:r>
              </w:del>
            </w:ins>
          </w:p>
        </w:tc>
      </w:tr>
      <w:tr w:rsidR="007524F1" w:rsidRPr="00A41EA1" w:rsidDel="00800ACE" w14:paraId="60A95E28" w14:textId="77777777" w:rsidTr="00720FE3">
        <w:trPr>
          <w:del w:id="7691" w:author="Ahmad Rafif" w:date="2025-08-26T13:46:00Z"/>
        </w:trPr>
        <w:tc>
          <w:tcPr>
            <w:tcW w:w="0" w:type="auto"/>
            <w:gridSpan w:val="2"/>
            <w:hideMark/>
          </w:tcPr>
          <w:p w14:paraId="4F6D654C" w14:textId="15EE048D" w:rsidR="00FB3371" w:rsidRPr="00A41EA1" w:rsidDel="00800ACE" w:rsidRDefault="00FB3371" w:rsidP="00FB3371">
            <w:pPr>
              <w:rPr>
                <w:del w:id="7692" w:author="Ahmad Rafif" w:date="2025-08-26T13:46:00Z" w16du:dateUtc="2025-08-26T06:46:00Z"/>
                <w:rFonts w:cs="Arial"/>
                <w:szCs w:val="20"/>
                <w:lang w:val="en-SG"/>
              </w:rPr>
            </w:pPr>
            <w:del w:id="7693" w:author="Ahmad Rafif" w:date="2025-08-26T13:46:00Z" w16du:dateUtc="2025-08-26T06:46:00Z">
              <w:r w:rsidRPr="00A41EA1" w:rsidDel="00800ACE">
                <w:rPr>
                  <w:rFonts w:cs="Arial"/>
                  <w:szCs w:val="20"/>
                  <w:lang w:val="en-SG"/>
                </w:rPr>
                <w:delText>Last processing stage = NPA/ROV/ENA/RD1/</w:delText>
              </w:r>
              <w:bookmarkStart w:id="7694" w:name="_Toc207956693"/>
              <w:bookmarkStart w:id="7695" w:name="_Toc207957253"/>
              <w:bookmarkStart w:id="7696" w:name="_Toc207961561"/>
              <w:bookmarkEnd w:id="7694"/>
              <w:bookmarkEnd w:id="7695"/>
              <w:bookmarkEnd w:id="7696"/>
            </w:del>
          </w:p>
          <w:p w14:paraId="32D3EEE6" w14:textId="6A6279D1" w:rsidR="00FB3371" w:rsidRPr="00A41EA1" w:rsidDel="00800ACE" w:rsidRDefault="00FB3371" w:rsidP="00FB3371">
            <w:pPr>
              <w:rPr>
                <w:del w:id="7697" w:author="Ahmad Rafif" w:date="2025-08-26T13:46:00Z" w16du:dateUtc="2025-08-26T06:46:00Z"/>
                <w:rFonts w:cs="Arial"/>
                <w:szCs w:val="20"/>
                <w:lang w:val="en-SG"/>
              </w:rPr>
            </w:pPr>
            <w:del w:id="7698" w:author="Ahmad Rafif" w:date="2025-08-26T13:46:00Z" w16du:dateUtc="2025-08-26T06:46:00Z">
              <w:r w:rsidRPr="00A41EA1" w:rsidDel="00800ACE">
                <w:rPr>
                  <w:rFonts w:cs="Arial"/>
                  <w:szCs w:val="20"/>
                  <w:lang w:val="en-SG"/>
                </w:rPr>
                <w:delText>RD2/RR3/DN1/DN2/DR3?</w:delText>
              </w:r>
              <w:bookmarkStart w:id="7699" w:name="_Toc207956694"/>
              <w:bookmarkStart w:id="7700" w:name="_Toc207957254"/>
              <w:bookmarkStart w:id="7701" w:name="_Toc207961562"/>
              <w:bookmarkEnd w:id="7699"/>
              <w:bookmarkEnd w:id="7700"/>
              <w:bookmarkEnd w:id="7701"/>
            </w:del>
          </w:p>
        </w:tc>
        <w:tc>
          <w:tcPr>
            <w:tcW w:w="0" w:type="auto"/>
            <w:hideMark/>
          </w:tcPr>
          <w:p w14:paraId="0780C2AD" w14:textId="0BFE3CB4" w:rsidR="00FB3371" w:rsidRPr="00A41EA1" w:rsidDel="00800ACE" w:rsidRDefault="00FB3371" w:rsidP="00FB3371">
            <w:pPr>
              <w:rPr>
                <w:del w:id="7702" w:author="Ahmad Rafif" w:date="2025-08-26T13:46:00Z" w16du:dateUtc="2025-08-26T06:46:00Z"/>
                <w:rFonts w:cs="Arial"/>
                <w:szCs w:val="20"/>
                <w:lang w:val="en-SG"/>
              </w:rPr>
            </w:pPr>
            <w:del w:id="7703" w:author="Ahmad Rafif" w:date="2025-08-26T13:46:00Z" w16du:dateUtc="2025-08-26T06:46:00Z">
              <w:r w:rsidRPr="00A41EA1" w:rsidDel="00800ACE">
                <w:rPr>
                  <w:rFonts w:cs="Arial"/>
                  <w:szCs w:val="20"/>
                  <w:lang w:val="en-SG"/>
                </w:rPr>
                <w:delText>Decision</w:delText>
              </w:r>
              <w:bookmarkStart w:id="7704" w:name="_Toc207956695"/>
              <w:bookmarkStart w:id="7705" w:name="_Toc207957255"/>
              <w:bookmarkStart w:id="7706" w:name="_Toc207961563"/>
              <w:bookmarkEnd w:id="7704"/>
              <w:bookmarkEnd w:id="7705"/>
              <w:bookmarkEnd w:id="7706"/>
            </w:del>
          </w:p>
        </w:tc>
        <w:tc>
          <w:tcPr>
            <w:tcW w:w="0" w:type="auto"/>
            <w:hideMark/>
          </w:tcPr>
          <w:p w14:paraId="71B92782" w14:textId="65892846" w:rsidR="00FB3371" w:rsidRPr="00A41EA1" w:rsidDel="00800ACE" w:rsidRDefault="00FB3371" w:rsidP="00FB3371">
            <w:pPr>
              <w:rPr>
                <w:del w:id="7707" w:author="Ahmad Rafif" w:date="2025-08-26T13:46:00Z" w16du:dateUtc="2025-08-26T06:46:00Z"/>
                <w:rFonts w:cs="Arial"/>
                <w:szCs w:val="20"/>
                <w:lang w:val="en-SG"/>
              </w:rPr>
            </w:pPr>
            <w:del w:id="7708" w:author="Ahmad Rafif" w:date="2025-08-26T13:46:00Z" w16du:dateUtc="2025-08-26T06:46:00Z">
              <w:r w:rsidRPr="00A41EA1" w:rsidDel="00800ACE">
                <w:rPr>
                  <w:rFonts w:cs="Arial"/>
                  <w:szCs w:val="20"/>
                  <w:lang w:val="en-SG"/>
                </w:rPr>
                <w:delText xml:space="preserve">Yes → Set notice_payment_flag = Payable, show = Y, error_message E1. </w:delText>
              </w:r>
              <w:bookmarkStart w:id="7709" w:name="_Toc207956696"/>
              <w:bookmarkStart w:id="7710" w:name="_Toc207957256"/>
              <w:bookmarkStart w:id="7711" w:name="_Toc207961564"/>
              <w:bookmarkEnd w:id="7709"/>
              <w:bookmarkEnd w:id="7710"/>
              <w:bookmarkEnd w:id="7711"/>
            </w:del>
          </w:p>
          <w:p w14:paraId="672D9D10" w14:textId="4196937B" w:rsidR="00FB3371" w:rsidRPr="00A41EA1" w:rsidDel="00800ACE" w:rsidRDefault="00FB3371" w:rsidP="00FB3371">
            <w:pPr>
              <w:rPr>
                <w:del w:id="7712" w:author="Ahmad Rafif" w:date="2025-08-26T13:46:00Z" w16du:dateUtc="2025-08-26T06:46:00Z"/>
                <w:rFonts w:cs="Arial"/>
                <w:szCs w:val="20"/>
                <w:lang w:val="en-SG"/>
              </w:rPr>
            </w:pPr>
            <w:del w:id="7713" w:author="Ahmad Rafif" w:date="2025-08-26T13:46:00Z" w16du:dateUtc="2025-08-26T06:46:00Z">
              <w:r w:rsidRPr="00A41EA1" w:rsidDel="00800ACE">
                <w:rPr>
                  <w:rFonts w:cs="Arial"/>
                  <w:szCs w:val="20"/>
                  <w:lang w:val="en-SG"/>
                </w:rPr>
                <w:delText>No (CPC and above) → next decision (search param using vehicle no ?).</w:delText>
              </w:r>
              <w:bookmarkStart w:id="7714" w:name="_Toc207956697"/>
              <w:bookmarkStart w:id="7715" w:name="_Toc207957257"/>
              <w:bookmarkStart w:id="7716" w:name="_Toc207961565"/>
              <w:bookmarkEnd w:id="7714"/>
              <w:bookmarkEnd w:id="7715"/>
              <w:bookmarkEnd w:id="7716"/>
            </w:del>
          </w:p>
        </w:tc>
        <w:bookmarkStart w:id="7717" w:name="_Toc207956698"/>
        <w:bookmarkStart w:id="7718" w:name="_Toc207957258"/>
        <w:bookmarkStart w:id="7719" w:name="_Toc207961566"/>
        <w:bookmarkEnd w:id="7717"/>
        <w:bookmarkEnd w:id="7718"/>
        <w:bookmarkEnd w:id="7719"/>
      </w:tr>
      <w:tr w:rsidR="007524F1" w:rsidRPr="00A41EA1" w:rsidDel="00800ACE" w14:paraId="5BE2EA87" w14:textId="77777777" w:rsidTr="00720FE3">
        <w:trPr>
          <w:del w:id="7720" w:author="Ahmad Rafif" w:date="2025-08-26T13:46:00Z"/>
        </w:trPr>
        <w:tc>
          <w:tcPr>
            <w:tcW w:w="0" w:type="auto"/>
            <w:gridSpan w:val="2"/>
            <w:hideMark/>
          </w:tcPr>
          <w:p w14:paraId="06417AA7" w14:textId="52474E8B" w:rsidR="00FB3371" w:rsidRPr="00A41EA1" w:rsidDel="00800ACE" w:rsidRDefault="00FB3371" w:rsidP="00FB3371">
            <w:pPr>
              <w:rPr>
                <w:del w:id="7721" w:author="Ahmad Rafif" w:date="2025-08-26T13:46:00Z" w16du:dateUtc="2025-08-26T06:46:00Z"/>
                <w:rFonts w:cs="Arial"/>
                <w:szCs w:val="20"/>
                <w:lang w:val="en-SG"/>
              </w:rPr>
            </w:pPr>
            <w:del w:id="7722" w:author="Ahmad Rafif" w:date="2025-08-26T13:46:00Z" w16du:dateUtc="2025-08-26T06:46:00Z">
              <w:r w:rsidRPr="00A41EA1" w:rsidDel="00800ACE">
                <w:rPr>
                  <w:rFonts w:cs="Arial"/>
                  <w:szCs w:val="20"/>
                  <w:lang w:val="en-SG"/>
                </w:rPr>
                <w:delText>search param using vehicle no ?</w:delText>
              </w:r>
              <w:bookmarkStart w:id="7723" w:name="_Toc207956699"/>
              <w:bookmarkStart w:id="7724" w:name="_Toc207957259"/>
              <w:bookmarkStart w:id="7725" w:name="_Toc207961567"/>
              <w:bookmarkEnd w:id="7723"/>
              <w:bookmarkEnd w:id="7724"/>
              <w:bookmarkEnd w:id="7725"/>
            </w:del>
          </w:p>
        </w:tc>
        <w:tc>
          <w:tcPr>
            <w:tcW w:w="0" w:type="auto"/>
            <w:hideMark/>
          </w:tcPr>
          <w:p w14:paraId="190B1630" w14:textId="66BC28E9" w:rsidR="00FB3371" w:rsidRPr="00A41EA1" w:rsidDel="00800ACE" w:rsidRDefault="00FB3371" w:rsidP="00FB3371">
            <w:pPr>
              <w:rPr>
                <w:del w:id="7726" w:author="Ahmad Rafif" w:date="2025-08-26T13:46:00Z" w16du:dateUtc="2025-08-26T06:46:00Z"/>
                <w:rFonts w:cs="Arial"/>
                <w:szCs w:val="20"/>
                <w:lang w:val="en-SG"/>
              </w:rPr>
            </w:pPr>
            <w:del w:id="7727" w:author="Ahmad Rafif" w:date="2025-08-26T13:46:00Z" w16du:dateUtc="2025-08-26T06:46:00Z">
              <w:r w:rsidRPr="00A41EA1" w:rsidDel="00800ACE">
                <w:rPr>
                  <w:rFonts w:cs="Arial"/>
                  <w:szCs w:val="20"/>
                  <w:lang w:val="en-SG"/>
                </w:rPr>
                <w:delText>Decision</w:delText>
              </w:r>
              <w:bookmarkStart w:id="7728" w:name="_Toc207956700"/>
              <w:bookmarkStart w:id="7729" w:name="_Toc207957260"/>
              <w:bookmarkStart w:id="7730" w:name="_Toc207961568"/>
              <w:bookmarkEnd w:id="7728"/>
              <w:bookmarkEnd w:id="7729"/>
              <w:bookmarkEnd w:id="7730"/>
            </w:del>
          </w:p>
        </w:tc>
        <w:tc>
          <w:tcPr>
            <w:tcW w:w="0" w:type="auto"/>
            <w:hideMark/>
          </w:tcPr>
          <w:p w14:paraId="595EE7C8" w14:textId="03838149" w:rsidR="00FB3371" w:rsidRPr="00A41EA1" w:rsidDel="00800ACE" w:rsidRDefault="00FB3371" w:rsidP="00FB3371">
            <w:pPr>
              <w:rPr>
                <w:del w:id="7731" w:author="Ahmad Rafif" w:date="2025-08-26T13:46:00Z" w16du:dateUtc="2025-08-26T06:46:00Z"/>
                <w:rFonts w:cs="Arial"/>
                <w:szCs w:val="20"/>
                <w:lang w:val="en-SG"/>
              </w:rPr>
            </w:pPr>
            <w:del w:id="7732" w:author="Ahmad Rafif" w:date="2025-08-26T13:46:00Z" w16du:dateUtc="2025-08-26T06:46:00Z">
              <w:r w:rsidRPr="00A41EA1" w:rsidDel="00800ACE">
                <w:rPr>
                  <w:rFonts w:cs="Arial"/>
                  <w:szCs w:val="20"/>
                  <w:lang w:val="en-SG"/>
                </w:rPr>
                <w:delText xml:space="preserve">Yes → Payment Acceptance = Y? → </w:delText>
              </w:r>
              <w:bookmarkStart w:id="7733" w:name="_Toc207956701"/>
              <w:bookmarkStart w:id="7734" w:name="_Toc207957261"/>
              <w:bookmarkStart w:id="7735" w:name="_Toc207961569"/>
              <w:bookmarkEnd w:id="7733"/>
              <w:bookmarkEnd w:id="7734"/>
              <w:bookmarkEnd w:id="7735"/>
            </w:del>
          </w:p>
          <w:p w14:paraId="28EED446" w14:textId="0A5C20A0" w:rsidR="00FB3371" w:rsidRPr="00A41EA1" w:rsidDel="00800ACE" w:rsidRDefault="00FB3371" w:rsidP="00FB3371">
            <w:pPr>
              <w:rPr>
                <w:del w:id="7736" w:author="Ahmad Rafif" w:date="2025-08-26T13:46:00Z" w16du:dateUtc="2025-08-26T06:46:00Z"/>
                <w:rFonts w:cs="Arial"/>
                <w:szCs w:val="20"/>
                <w:lang w:val="en-SG"/>
              </w:rPr>
            </w:pPr>
            <w:del w:id="7737" w:author="Ahmad Rafif" w:date="2025-08-26T13:46:00Z" w16du:dateUtc="2025-08-26T06:46:00Z">
              <w:r w:rsidRPr="00A41EA1" w:rsidDel="00800ACE">
                <w:rPr>
                  <w:rFonts w:cs="Arial"/>
                  <w:szCs w:val="20"/>
                  <w:lang w:val="en-SG"/>
                </w:rPr>
                <w:delText xml:space="preserve">Yes: Payable, show = N, error_message E2; </w:delText>
              </w:r>
              <w:bookmarkStart w:id="7738" w:name="_Toc207956702"/>
              <w:bookmarkStart w:id="7739" w:name="_Toc207957262"/>
              <w:bookmarkStart w:id="7740" w:name="_Toc207961570"/>
              <w:bookmarkEnd w:id="7738"/>
              <w:bookmarkEnd w:id="7739"/>
              <w:bookmarkEnd w:id="7740"/>
            </w:del>
          </w:p>
          <w:p w14:paraId="6D525B7E" w14:textId="70281275" w:rsidR="00FB3371" w:rsidRPr="00A41EA1" w:rsidDel="00800ACE" w:rsidRDefault="00FB3371" w:rsidP="00FB3371">
            <w:pPr>
              <w:rPr>
                <w:del w:id="7741" w:author="Ahmad Rafif" w:date="2025-08-26T13:46:00Z" w16du:dateUtc="2025-08-26T06:46:00Z"/>
                <w:rFonts w:cs="Arial"/>
                <w:szCs w:val="20"/>
                <w:lang w:val="en-SG"/>
              </w:rPr>
            </w:pPr>
            <w:del w:id="7742" w:author="Ahmad Rafif" w:date="2025-08-26T13:46:00Z" w16du:dateUtc="2025-08-26T06:46:00Z">
              <w:r w:rsidRPr="00A41EA1" w:rsidDel="00800ACE">
                <w:rPr>
                  <w:rFonts w:cs="Arial"/>
                  <w:szCs w:val="20"/>
                  <w:lang w:val="en-SG"/>
                </w:rPr>
                <w:delText xml:space="preserve">No: Not Payable, show = N, error_message E2. </w:delText>
              </w:r>
              <w:bookmarkStart w:id="7743" w:name="_Toc207956703"/>
              <w:bookmarkStart w:id="7744" w:name="_Toc207957263"/>
              <w:bookmarkStart w:id="7745" w:name="_Toc207961571"/>
              <w:bookmarkEnd w:id="7743"/>
              <w:bookmarkEnd w:id="7744"/>
              <w:bookmarkEnd w:id="7745"/>
            </w:del>
          </w:p>
          <w:p w14:paraId="0B8CD75B" w14:textId="0F8E82BF" w:rsidR="00FB3371" w:rsidRPr="00A41EA1" w:rsidDel="00800ACE" w:rsidRDefault="00FB3371" w:rsidP="00FB3371">
            <w:pPr>
              <w:rPr>
                <w:del w:id="7746" w:author="Ahmad Rafif" w:date="2025-08-26T13:46:00Z" w16du:dateUtc="2025-08-26T06:46:00Z"/>
                <w:rFonts w:cs="Arial"/>
                <w:szCs w:val="20"/>
                <w:lang w:val="en-SG"/>
              </w:rPr>
            </w:pPr>
            <w:del w:id="7747" w:author="Ahmad Rafif" w:date="2025-08-26T13:46:00Z" w16du:dateUtc="2025-08-26T06:46:00Z">
              <w:r w:rsidRPr="00A41EA1" w:rsidDel="00800ACE">
                <w:rPr>
                  <w:rFonts w:cs="Arial"/>
                  <w:szCs w:val="20"/>
                  <w:lang w:val="en-SG"/>
                </w:rPr>
                <w:delText xml:space="preserve">No → Payment Acceptance = Y? → </w:delText>
              </w:r>
              <w:bookmarkStart w:id="7748" w:name="_Toc207956704"/>
              <w:bookmarkStart w:id="7749" w:name="_Toc207957264"/>
              <w:bookmarkStart w:id="7750" w:name="_Toc207961572"/>
              <w:bookmarkEnd w:id="7748"/>
              <w:bookmarkEnd w:id="7749"/>
              <w:bookmarkEnd w:id="7750"/>
            </w:del>
          </w:p>
          <w:p w14:paraId="352E64CC" w14:textId="074BDFAD" w:rsidR="00FB3371" w:rsidRPr="00A41EA1" w:rsidDel="00800ACE" w:rsidRDefault="00FB3371" w:rsidP="00FB3371">
            <w:pPr>
              <w:rPr>
                <w:del w:id="7751" w:author="Ahmad Rafif" w:date="2025-08-26T13:46:00Z" w16du:dateUtc="2025-08-26T06:46:00Z"/>
                <w:rFonts w:cs="Arial"/>
                <w:szCs w:val="20"/>
                <w:lang w:val="en-SG"/>
              </w:rPr>
            </w:pPr>
            <w:del w:id="7752" w:author="Ahmad Rafif" w:date="2025-08-26T13:46:00Z" w16du:dateUtc="2025-08-26T06:46:00Z">
              <w:r w:rsidRPr="00A41EA1" w:rsidDel="00800ACE">
                <w:rPr>
                  <w:rFonts w:cs="Arial"/>
                  <w:szCs w:val="20"/>
                  <w:lang w:val="en-SG"/>
                </w:rPr>
                <w:delText xml:space="preserve">Yes: Payable, show = Y, error_message E1; </w:delText>
              </w:r>
              <w:bookmarkStart w:id="7753" w:name="_Toc207956705"/>
              <w:bookmarkStart w:id="7754" w:name="_Toc207957265"/>
              <w:bookmarkStart w:id="7755" w:name="_Toc207961573"/>
              <w:bookmarkEnd w:id="7753"/>
              <w:bookmarkEnd w:id="7754"/>
              <w:bookmarkEnd w:id="7755"/>
            </w:del>
          </w:p>
          <w:p w14:paraId="4FDDBC6D" w14:textId="51D7672E" w:rsidR="00FB3371" w:rsidRPr="00A41EA1" w:rsidDel="00800ACE" w:rsidRDefault="00FB3371" w:rsidP="00FB3371">
            <w:pPr>
              <w:rPr>
                <w:del w:id="7756" w:author="Ahmad Rafif" w:date="2025-08-26T13:46:00Z" w16du:dateUtc="2025-08-26T06:46:00Z"/>
                <w:rFonts w:cs="Arial"/>
                <w:szCs w:val="20"/>
                <w:lang w:val="en-SG"/>
              </w:rPr>
            </w:pPr>
            <w:del w:id="7757" w:author="Ahmad Rafif" w:date="2025-08-26T13:46:00Z" w16du:dateUtc="2025-08-26T06:46:00Z">
              <w:r w:rsidRPr="00A41EA1" w:rsidDel="00800ACE">
                <w:rPr>
                  <w:rFonts w:cs="Arial"/>
                  <w:szCs w:val="20"/>
                  <w:lang w:val="en-SG"/>
                </w:rPr>
                <w:delText>No: Not Payable, show = Y, error_message E4.</w:delText>
              </w:r>
              <w:bookmarkStart w:id="7758" w:name="_Toc207956706"/>
              <w:bookmarkStart w:id="7759" w:name="_Toc207957266"/>
              <w:bookmarkStart w:id="7760" w:name="_Toc207961574"/>
              <w:bookmarkEnd w:id="7758"/>
              <w:bookmarkEnd w:id="7759"/>
              <w:bookmarkEnd w:id="7760"/>
            </w:del>
          </w:p>
        </w:tc>
        <w:bookmarkStart w:id="7761" w:name="_Toc207956707"/>
        <w:bookmarkStart w:id="7762" w:name="_Toc207957267"/>
        <w:bookmarkStart w:id="7763" w:name="_Toc207961575"/>
        <w:bookmarkEnd w:id="7761"/>
        <w:bookmarkEnd w:id="7762"/>
        <w:bookmarkEnd w:id="7763"/>
      </w:tr>
    </w:tbl>
    <w:p w14:paraId="780638CD" w14:textId="631B5C3E" w:rsidR="00FB3371" w:rsidRPr="00A41EA1" w:rsidDel="00E00B9A" w:rsidRDefault="00FB3371" w:rsidP="00FB3371">
      <w:pPr>
        <w:rPr>
          <w:del w:id="7764" w:author="Mubiyarto Wibisono" w:date="2025-09-04T14:45:00Z" w16du:dateUtc="2025-09-04T07:45:00Z"/>
          <w:rFonts w:ascii="Arial" w:hAnsi="Arial" w:cs="Arial"/>
          <w:sz w:val="20"/>
          <w:szCs w:val="20"/>
        </w:rPr>
      </w:pPr>
      <w:bookmarkStart w:id="7765" w:name="_Toc207956708"/>
      <w:bookmarkStart w:id="7766" w:name="_Toc207957268"/>
      <w:bookmarkStart w:id="7767" w:name="_Toc207961576"/>
      <w:bookmarkEnd w:id="7765"/>
      <w:bookmarkEnd w:id="7766"/>
      <w:bookmarkEnd w:id="7767"/>
    </w:p>
    <w:p w14:paraId="21BE19D2" w14:textId="002A67CB" w:rsidR="00FB3371" w:rsidRPr="00A41EA1" w:rsidDel="009035B5" w:rsidRDefault="003F02AC" w:rsidP="00FB3371">
      <w:pPr>
        <w:keepNext/>
        <w:keepLines/>
        <w:numPr>
          <w:ilvl w:val="2"/>
          <w:numId w:val="0"/>
        </w:numPr>
        <w:spacing w:before="160" w:after="80"/>
        <w:ind w:left="993" w:hanging="993"/>
        <w:outlineLvl w:val="2"/>
        <w:rPr>
          <w:del w:id="7768" w:author="Ahmad Rafif" w:date="2025-08-26T13:47:00Z" w16du:dateUtc="2025-08-26T06:47:00Z"/>
          <w:rFonts w:ascii="Arial" w:eastAsiaTheme="majorEastAsia" w:hAnsi="Arial" w:cs="Arial"/>
          <w:b/>
          <w:bCs/>
          <w:color w:val="215E99" w:themeColor="text2" w:themeTint="BF"/>
          <w:sz w:val="20"/>
          <w:szCs w:val="20"/>
          <w:rPrChange w:id="7769" w:author="Mubiyarto Wibisono" w:date="2025-09-05T08:31:00Z" w16du:dateUtc="2025-09-05T01:31:00Z">
            <w:rPr>
              <w:del w:id="7770" w:author="Ahmad Rafif" w:date="2025-08-26T13:47:00Z" w16du:dateUtc="2025-08-26T06:47:00Z"/>
              <w:rFonts w:ascii="Arial" w:eastAsiaTheme="majorEastAsia" w:hAnsi="Arial" w:cs="Arial"/>
              <w:b/>
              <w:bCs/>
              <w:color w:val="215E99" w:themeColor="text2" w:themeTint="BF"/>
              <w:sz w:val="32"/>
              <w:szCs w:val="32"/>
            </w:rPr>
          </w:rPrChange>
        </w:rPr>
      </w:pPr>
      <w:bookmarkStart w:id="7771" w:name="_Toc205888893"/>
      <w:bookmarkStart w:id="7772" w:name="_Toc205889328"/>
      <w:bookmarkStart w:id="7773" w:name="_Toc205889437"/>
      <w:bookmarkStart w:id="7774" w:name="_Toc206576675"/>
      <w:bookmarkStart w:id="7775" w:name="_Toc206577209"/>
      <w:del w:id="7776" w:author="Ahmad Rafif" w:date="2025-08-26T13:47:00Z" w16du:dateUtc="2025-08-26T06:47:00Z">
        <w:r w:rsidRPr="00A41EA1" w:rsidDel="009035B5">
          <w:rPr>
            <w:rFonts w:ascii="Arial" w:eastAsiaTheme="majorEastAsia" w:hAnsi="Arial" w:cs="Arial"/>
            <w:b/>
            <w:bCs/>
            <w:color w:val="215E99" w:themeColor="text2" w:themeTint="BF"/>
            <w:sz w:val="20"/>
            <w:szCs w:val="20"/>
            <w:rPrChange w:id="7777" w:author="Mubiyarto Wibisono" w:date="2025-09-05T08:31:00Z" w16du:dateUtc="2025-09-05T01:31:00Z">
              <w:rPr>
                <w:rFonts w:ascii="Arial" w:eastAsiaTheme="majorEastAsia" w:hAnsi="Arial" w:cs="Arial"/>
                <w:b/>
                <w:bCs/>
                <w:color w:val="215E99" w:themeColor="text2" w:themeTint="BF"/>
                <w:sz w:val="32"/>
                <w:szCs w:val="32"/>
              </w:rPr>
            </w:rPrChange>
          </w:rPr>
          <w:delText xml:space="preserve">2.4.1. </w:delText>
        </w:r>
        <w:r w:rsidR="00FB3371" w:rsidRPr="00A41EA1" w:rsidDel="009035B5">
          <w:rPr>
            <w:rFonts w:ascii="Arial" w:eastAsiaTheme="majorEastAsia" w:hAnsi="Arial" w:cs="Arial"/>
            <w:b/>
            <w:bCs/>
            <w:color w:val="215E99" w:themeColor="text2" w:themeTint="BF"/>
            <w:sz w:val="20"/>
            <w:szCs w:val="20"/>
            <w:rPrChange w:id="7778" w:author="Mubiyarto Wibisono" w:date="2025-09-05T08:31:00Z" w16du:dateUtc="2025-09-05T01:31:00Z">
              <w:rPr>
                <w:rFonts w:ascii="Arial" w:eastAsiaTheme="majorEastAsia" w:hAnsi="Arial" w:cs="Arial"/>
                <w:b/>
                <w:bCs/>
                <w:color w:val="215E99" w:themeColor="text2" w:themeTint="BF"/>
                <w:sz w:val="32"/>
                <w:szCs w:val="32"/>
              </w:rPr>
            </w:rPrChange>
          </w:rPr>
          <w:delText>Design Rationale</w:delText>
        </w:r>
        <w:bookmarkStart w:id="7779" w:name="_Toc207956709"/>
        <w:bookmarkStart w:id="7780" w:name="_Toc207957269"/>
        <w:bookmarkStart w:id="7781" w:name="_Toc207961577"/>
        <w:bookmarkEnd w:id="7771"/>
        <w:bookmarkEnd w:id="7772"/>
        <w:bookmarkEnd w:id="7773"/>
        <w:bookmarkEnd w:id="7774"/>
        <w:bookmarkEnd w:id="7775"/>
        <w:bookmarkEnd w:id="7779"/>
        <w:bookmarkEnd w:id="7780"/>
        <w:bookmarkEnd w:id="7781"/>
      </w:del>
    </w:p>
    <w:tbl>
      <w:tblPr>
        <w:tblStyle w:val="TableGrid1"/>
        <w:tblW w:w="0" w:type="auto"/>
        <w:tblLook w:val="04A0" w:firstRow="1" w:lastRow="0" w:firstColumn="1" w:lastColumn="0" w:noHBand="0" w:noVBand="1"/>
      </w:tblPr>
      <w:tblGrid>
        <w:gridCol w:w="5200"/>
        <w:gridCol w:w="4150"/>
      </w:tblGrid>
      <w:tr w:rsidR="00FB3371" w:rsidRPr="00A41EA1" w:rsidDel="009035B5" w14:paraId="75487A27" w14:textId="58A6D63E" w:rsidTr="00720FE3">
        <w:trPr>
          <w:del w:id="7782" w:author="Ahmad Rafif" w:date="2025-08-26T13:47:00Z"/>
        </w:trPr>
        <w:tc>
          <w:tcPr>
            <w:tcW w:w="0" w:type="auto"/>
            <w:shd w:val="clear" w:color="auto" w:fill="F2F2F2" w:themeFill="background1" w:themeFillShade="F2"/>
            <w:hideMark/>
          </w:tcPr>
          <w:p w14:paraId="0603B43E" w14:textId="27BE093F" w:rsidR="00FB3371" w:rsidRPr="00953F23" w:rsidDel="009035B5" w:rsidRDefault="00FB3371" w:rsidP="00FB3371">
            <w:pPr>
              <w:rPr>
                <w:del w:id="7783" w:author="Ahmad Rafif" w:date="2025-08-26T13:47:00Z" w16du:dateUtc="2025-08-26T06:47:00Z"/>
                <w:rFonts w:cs="Arial"/>
                <w:b/>
                <w:bCs/>
                <w:szCs w:val="20"/>
                <w:lang w:val="en-SG"/>
              </w:rPr>
            </w:pPr>
            <w:del w:id="7784" w:author="Ahmad Rafif" w:date="2025-08-26T13:47:00Z" w16du:dateUtc="2025-08-26T06:47:00Z">
              <w:r w:rsidRPr="00953F23" w:rsidDel="009035B5">
                <w:rPr>
                  <w:rFonts w:cs="Arial"/>
                  <w:b/>
                  <w:bCs/>
                  <w:szCs w:val="20"/>
                  <w:lang w:val="en-SG"/>
                </w:rPr>
                <w:delText>Mechanism</w:delText>
              </w:r>
              <w:bookmarkStart w:id="7785" w:name="_Toc207956710"/>
              <w:bookmarkStart w:id="7786" w:name="_Toc207957270"/>
              <w:bookmarkStart w:id="7787" w:name="_Toc207961578"/>
              <w:bookmarkEnd w:id="7785"/>
              <w:bookmarkEnd w:id="7786"/>
              <w:bookmarkEnd w:id="7787"/>
            </w:del>
          </w:p>
        </w:tc>
        <w:tc>
          <w:tcPr>
            <w:tcW w:w="0" w:type="auto"/>
            <w:shd w:val="clear" w:color="auto" w:fill="F2F2F2" w:themeFill="background1" w:themeFillShade="F2"/>
            <w:hideMark/>
          </w:tcPr>
          <w:p w14:paraId="5726599B" w14:textId="75910CD9" w:rsidR="00FB3371" w:rsidRPr="00953F23" w:rsidDel="009035B5" w:rsidRDefault="00FB3371" w:rsidP="00FB3371">
            <w:pPr>
              <w:rPr>
                <w:del w:id="7788" w:author="Ahmad Rafif" w:date="2025-08-26T13:47:00Z" w16du:dateUtc="2025-08-26T06:47:00Z"/>
                <w:rFonts w:cs="Arial"/>
                <w:b/>
                <w:bCs/>
                <w:szCs w:val="20"/>
                <w:lang w:val="en-SG"/>
              </w:rPr>
            </w:pPr>
            <w:del w:id="7789" w:author="Ahmad Rafif" w:date="2025-08-26T13:47:00Z" w16du:dateUtc="2025-08-26T06:47:00Z">
              <w:r w:rsidRPr="00953F23" w:rsidDel="009035B5">
                <w:rPr>
                  <w:rFonts w:cs="Arial"/>
                  <w:b/>
                  <w:bCs/>
                  <w:szCs w:val="20"/>
                  <w:lang w:val="en-SG"/>
                </w:rPr>
                <w:delText>Purpose</w:delText>
              </w:r>
              <w:bookmarkStart w:id="7790" w:name="_Toc207956711"/>
              <w:bookmarkStart w:id="7791" w:name="_Toc207957271"/>
              <w:bookmarkStart w:id="7792" w:name="_Toc207961579"/>
              <w:bookmarkEnd w:id="7790"/>
              <w:bookmarkEnd w:id="7791"/>
              <w:bookmarkEnd w:id="7792"/>
            </w:del>
          </w:p>
        </w:tc>
        <w:bookmarkStart w:id="7793" w:name="_Toc207956712"/>
        <w:bookmarkStart w:id="7794" w:name="_Toc207957272"/>
        <w:bookmarkStart w:id="7795" w:name="_Toc207961580"/>
        <w:bookmarkEnd w:id="7793"/>
        <w:bookmarkEnd w:id="7794"/>
        <w:bookmarkEnd w:id="7795"/>
      </w:tr>
      <w:tr w:rsidR="00FB3371" w:rsidRPr="00A41EA1" w:rsidDel="009035B5" w14:paraId="11BCF752" w14:textId="0D5D7EDE" w:rsidTr="00720FE3">
        <w:trPr>
          <w:del w:id="7796" w:author="Ahmad Rafif" w:date="2025-08-26T13:47:00Z"/>
        </w:trPr>
        <w:tc>
          <w:tcPr>
            <w:tcW w:w="0" w:type="auto"/>
            <w:hideMark/>
          </w:tcPr>
          <w:p w14:paraId="78832B1E" w14:textId="6B02F577" w:rsidR="00FB3371" w:rsidRPr="00953F23" w:rsidDel="009035B5" w:rsidRDefault="00FB3371" w:rsidP="00FB3371">
            <w:pPr>
              <w:rPr>
                <w:del w:id="7797" w:author="Ahmad Rafif" w:date="2025-08-26T13:47:00Z" w16du:dateUtc="2025-08-26T06:47:00Z"/>
                <w:rFonts w:cs="Arial"/>
                <w:szCs w:val="20"/>
                <w:lang w:val="en-SG"/>
              </w:rPr>
            </w:pPr>
            <w:del w:id="7798" w:author="Ahmad Rafif" w:date="2025-08-26T13:47:00Z" w16du:dateUtc="2025-08-26T06:47:00Z">
              <w:r w:rsidRPr="00953F23" w:rsidDel="009035B5">
                <w:rPr>
                  <w:rFonts w:cs="Arial"/>
                  <w:szCs w:val="20"/>
                  <w:lang w:val="en-SG"/>
                </w:rPr>
                <w:delText>Matrix gating when error_message is null</w:delText>
              </w:r>
              <w:bookmarkStart w:id="7799" w:name="_Toc207956713"/>
              <w:bookmarkStart w:id="7800" w:name="_Toc207957273"/>
              <w:bookmarkStart w:id="7801" w:name="_Toc207961581"/>
              <w:bookmarkEnd w:id="7799"/>
              <w:bookmarkEnd w:id="7800"/>
              <w:bookmarkEnd w:id="7801"/>
            </w:del>
          </w:p>
        </w:tc>
        <w:tc>
          <w:tcPr>
            <w:tcW w:w="0" w:type="auto"/>
            <w:hideMark/>
          </w:tcPr>
          <w:p w14:paraId="5B1A0EF7" w14:textId="07561B2F" w:rsidR="00FB3371" w:rsidRPr="00953F23" w:rsidDel="009035B5" w:rsidRDefault="00FB3371" w:rsidP="00FB3371">
            <w:pPr>
              <w:rPr>
                <w:del w:id="7802" w:author="Ahmad Rafif" w:date="2025-08-26T13:47:00Z" w16du:dateUtc="2025-08-26T06:47:00Z"/>
                <w:rFonts w:cs="Arial"/>
                <w:szCs w:val="20"/>
                <w:lang w:val="en-SG"/>
              </w:rPr>
            </w:pPr>
            <w:del w:id="7803" w:author="Ahmad Rafif" w:date="2025-08-26T13:47:00Z" w16du:dateUtc="2025-08-26T06:47:00Z">
              <w:r w:rsidRPr="00953F23" w:rsidDel="009035B5">
                <w:rPr>
                  <w:rFonts w:cs="Arial"/>
                  <w:szCs w:val="20"/>
                  <w:lang w:val="en-SG"/>
                </w:rPr>
                <w:delText>Ensures the payment matrix runs only in clean states, avoiding conflicting outcomes.</w:delText>
              </w:r>
              <w:bookmarkStart w:id="7804" w:name="_Toc207956714"/>
              <w:bookmarkStart w:id="7805" w:name="_Toc207957274"/>
              <w:bookmarkStart w:id="7806" w:name="_Toc207961582"/>
              <w:bookmarkEnd w:id="7804"/>
              <w:bookmarkEnd w:id="7805"/>
              <w:bookmarkEnd w:id="7806"/>
            </w:del>
          </w:p>
        </w:tc>
        <w:bookmarkStart w:id="7807" w:name="_Toc207956715"/>
        <w:bookmarkStart w:id="7808" w:name="_Toc207957275"/>
        <w:bookmarkStart w:id="7809" w:name="_Toc207961583"/>
        <w:bookmarkEnd w:id="7807"/>
        <w:bookmarkEnd w:id="7808"/>
        <w:bookmarkEnd w:id="7809"/>
      </w:tr>
      <w:tr w:rsidR="00FB3371" w:rsidRPr="00A41EA1" w:rsidDel="009035B5" w14:paraId="0B65B798" w14:textId="057652F5" w:rsidTr="00720FE3">
        <w:trPr>
          <w:del w:id="7810" w:author="Ahmad Rafif" w:date="2025-08-26T13:47:00Z"/>
        </w:trPr>
        <w:tc>
          <w:tcPr>
            <w:tcW w:w="0" w:type="auto"/>
            <w:hideMark/>
          </w:tcPr>
          <w:p w14:paraId="1968B33F" w14:textId="5513B703" w:rsidR="00FB3371" w:rsidRPr="00953F23" w:rsidDel="009035B5" w:rsidRDefault="00FB3371" w:rsidP="00FB3371">
            <w:pPr>
              <w:rPr>
                <w:del w:id="7811" w:author="Ahmad Rafif" w:date="2025-08-26T13:47:00Z" w16du:dateUtc="2025-08-26T06:47:00Z"/>
                <w:rFonts w:cs="Arial"/>
                <w:szCs w:val="20"/>
                <w:lang w:val="en-SG"/>
              </w:rPr>
            </w:pPr>
            <w:del w:id="7812" w:author="Ahmad Rafif" w:date="2025-08-26T13:47:00Z" w16du:dateUtc="2025-08-26T06:47:00Z">
              <w:r w:rsidRPr="00953F23" w:rsidDel="009035B5">
                <w:rPr>
                  <w:rFonts w:cs="Arial"/>
                  <w:szCs w:val="20"/>
                  <w:lang w:val="en-SG"/>
                </w:rPr>
                <w:delText>Rule-based mapping to {notice_payment_flag, show, error_code}</w:delText>
              </w:r>
              <w:bookmarkStart w:id="7813" w:name="_Toc207956716"/>
              <w:bookmarkStart w:id="7814" w:name="_Toc207957276"/>
              <w:bookmarkStart w:id="7815" w:name="_Toc207961584"/>
              <w:bookmarkEnd w:id="7813"/>
              <w:bookmarkEnd w:id="7814"/>
              <w:bookmarkEnd w:id="7815"/>
            </w:del>
          </w:p>
        </w:tc>
        <w:tc>
          <w:tcPr>
            <w:tcW w:w="0" w:type="auto"/>
            <w:hideMark/>
          </w:tcPr>
          <w:p w14:paraId="60B1430A" w14:textId="4AA3B57D" w:rsidR="00FB3371" w:rsidRPr="00953F23" w:rsidDel="009035B5" w:rsidRDefault="00FB3371" w:rsidP="00FB3371">
            <w:pPr>
              <w:rPr>
                <w:del w:id="7816" w:author="Ahmad Rafif" w:date="2025-08-26T13:47:00Z" w16du:dateUtc="2025-08-26T06:47:00Z"/>
                <w:rFonts w:cs="Arial"/>
                <w:szCs w:val="20"/>
                <w:lang w:val="en-SG"/>
              </w:rPr>
            </w:pPr>
            <w:del w:id="7817" w:author="Ahmad Rafif" w:date="2025-08-26T13:47:00Z" w16du:dateUtc="2025-08-26T06:47:00Z">
              <w:r w:rsidRPr="00953F23" w:rsidDel="009035B5">
                <w:rPr>
                  <w:rFonts w:cs="Arial"/>
                  <w:szCs w:val="20"/>
                  <w:lang w:val="en-SG"/>
                </w:rPr>
                <w:delText>Produces a deterministic outcome triple driven by matrix rules (codes E1/E2/E4/E5/E6).</w:delText>
              </w:r>
              <w:bookmarkStart w:id="7818" w:name="_Toc207956717"/>
              <w:bookmarkStart w:id="7819" w:name="_Toc207957277"/>
              <w:bookmarkStart w:id="7820" w:name="_Toc207961585"/>
              <w:bookmarkEnd w:id="7818"/>
              <w:bookmarkEnd w:id="7819"/>
              <w:bookmarkEnd w:id="7820"/>
            </w:del>
          </w:p>
        </w:tc>
        <w:bookmarkStart w:id="7821" w:name="_Toc207956718"/>
        <w:bookmarkStart w:id="7822" w:name="_Toc207957278"/>
        <w:bookmarkStart w:id="7823" w:name="_Toc207961586"/>
        <w:bookmarkEnd w:id="7821"/>
        <w:bookmarkEnd w:id="7822"/>
        <w:bookmarkEnd w:id="7823"/>
      </w:tr>
      <w:tr w:rsidR="00FB3371" w:rsidRPr="00A41EA1" w:rsidDel="009035B5" w14:paraId="5A14F93A" w14:textId="412D4E5F" w:rsidTr="00720FE3">
        <w:trPr>
          <w:del w:id="7824" w:author="Ahmad Rafif" w:date="2025-08-26T13:47:00Z"/>
        </w:trPr>
        <w:tc>
          <w:tcPr>
            <w:tcW w:w="0" w:type="auto"/>
            <w:hideMark/>
          </w:tcPr>
          <w:p w14:paraId="5840F757" w14:textId="231151F0" w:rsidR="00FB3371" w:rsidRPr="00953F23" w:rsidDel="009035B5" w:rsidRDefault="00FB3371" w:rsidP="00FB3371">
            <w:pPr>
              <w:rPr>
                <w:del w:id="7825" w:author="Ahmad Rafif" w:date="2025-08-26T13:47:00Z" w16du:dateUtc="2025-08-26T06:47:00Z"/>
                <w:rFonts w:cs="Arial"/>
                <w:szCs w:val="20"/>
                <w:lang w:val="en-SG"/>
              </w:rPr>
            </w:pPr>
            <w:del w:id="7826" w:author="Ahmad Rafif" w:date="2025-08-26T13:47:00Z" w16du:dateUtc="2025-08-26T06:47:00Z">
              <w:r w:rsidRPr="00953F23" w:rsidDel="009035B5">
                <w:rPr>
                  <w:rFonts w:cs="Arial"/>
                  <w:szCs w:val="20"/>
                  <w:lang w:val="en-SG"/>
                </w:rPr>
                <w:delText>Use of explicit criteria (offence category, AN flag, vehicle reg type, last-processing-stage set, payment acceptance)</w:delText>
              </w:r>
              <w:bookmarkStart w:id="7827" w:name="_Toc207956719"/>
              <w:bookmarkStart w:id="7828" w:name="_Toc207957279"/>
              <w:bookmarkStart w:id="7829" w:name="_Toc207961587"/>
              <w:bookmarkEnd w:id="7827"/>
              <w:bookmarkEnd w:id="7828"/>
              <w:bookmarkEnd w:id="7829"/>
            </w:del>
          </w:p>
        </w:tc>
        <w:tc>
          <w:tcPr>
            <w:tcW w:w="0" w:type="auto"/>
            <w:hideMark/>
          </w:tcPr>
          <w:p w14:paraId="4F5DBC7D" w14:textId="76FF74B5" w:rsidR="00FB3371" w:rsidRPr="00953F23" w:rsidDel="009035B5" w:rsidRDefault="00FB3371" w:rsidP="00FB3371">
            <w:pPr>
              <w:rPr>
                <w:del w:id="7830" w:author="Ahmad Rafif" w:date="2025-08-26T13:47:00Z" w16du:dateUtc="2025-08-26T06:47:00Z"/>
                <w:rFonts w:cs="Arial"/>
                <w:szCs w:val="20"/>
                <w:lang w:val="en-SG"/>
              </w:rPr>
            </w:pPr>
            <w:del w:id="7831" w:author="Ahmad Rafif" w:date="2025-08-26T13:47:00Z" w16du:dateUtc="2025-08-26T06:47:00Z">
              <w:r w:rsidRPr="00953F23" w:rsidDel="009035B5">
                <w:rPr>
                  <w:rFonts w:cs="Arial"/>
                  <w:szCs w:val="20"/>
                  <w:lang w:val="en-SG"/>
                </w:rPr>
                <w:delText>Keeps matrix decisions auditable and traceable to defined inputs without restating the flow.</w:delText>
              </w:r>
              <w:bookmarkStart w:id="7832" w:name="_Toc207956720"/>
              <w:bookmarkStart w:id="7833" w:name="_Toc207957280"/>
              <w:bookmarkStart w:id="7834" w:name="_Toc207961588"/>
              <w:bookmarkEnd w:id="7832"/>
              <w:bookmarkEnd w:id="7833"/>
              <w:bookmarkEnd w:id="7834"/>
            </w:del>
          </w:p>
        </w:tc>
        <w:bookmarkStart w:id="7835" w:name="_Toc207956721"/>
        <w:bookmarkStart w:id="7836" w:name="_Toc207957281"/>
        <w:bookmarkStart w:id="7837" w:name="_Toc207961589"/>
        <w:bookmarkEnd w:id="7835"/>
        <w:bookmarkEnd w:id="7836"/>
        <w:bookmarkEnd w:id="7837"/>
      </w:tr>
      <w:tr w:rsidR="00FB3371" w:rsidRPr="00A41EA1" w:rsidDel="009035B5" w14:paraId="2FB3E2D0" w14:textId="37EC45DA" w:rsidTr="00720FE3">
        <w:trPr>
          <w:del w:id="7838" w:author="Ahmad Rafif" w:date="2025-08-26T13:47:00Z"/>
        </w:trPr>
        <w:tc>
          <w:tcPr>
            <w:tcW w:w="0" w:type="auto"/>
            <w:hideMark/>
          </w:tcPr>
          <w:p w14:paraId="71A9FC89" w14:textId="4A9707C8" w:rsidR="00FB3371" w:rsidRPr="00953F23" w:rsidDel="009035B5" w:rsidRDefault="00FB3371" w:rsidP="00FB3371">
            <w:pPr>
              <w:rPr>
                <w:del w:id="7839" w:author="Ahmad Rafif" w:date="2025-08-26T13:47:00Z" w16du:dateUtc="2025-08-26T06:47:00Z"/>
                <w:rFonts w:cs="Arial"/>
                <w:szCs w:val="20"/>
                <w:lang w:val="en-SG"/>
              </w:rPr>
            </w:pPr>
            <w:del w:id="7840" w:author="Ahmad Rafif" w:date="2025-08-26T13:47:00Z" w16du:dateUtc="2025-08-26T06:47:00Z">
              <w:r w:rsidRPr="00953F23" w:rsidDel="009035B5">
                <w:rPr>
                  <w:rFonts w:cs="Arial"/>
                  <w:szCs w:val="20"/>
                  <w:lang w:val="en-SG"/>
                </w:rPr>
                <w:delText>Enumerated “last processing stage” set (NPA, ROV, ENA, RD1, RD2, RR3, DN1, DN2, DR3)</w:delText>
              </w:r>
              <w:bookmarkStart w:id="7841" w:name="_Toc207956722"/>
              <w:bookmarkStart w:id="7842" w:name="_Toc207957282"/>
              <w:bookmarkStart w:id="7843" w:name="_Toc207961590"/>
              <w:bookmarkEnd w:id="7841"/>
              <w:bookmarkEnd w:id="7842"/>
              <w:bookmarkEnd w:id="7843"/>
            </w:del>
          </w:p>
        </w:tc>
        <w:tc>
          <w:tcPr>
            <w:tcW w:w="0" w:type="auto"/>
            <w:hideMark/>
          </w:tcPr>
          <w:p w14:paraId="214A0523" w14:textId="1DAE046B" w:rsidR="00FB3371" w:rsidRPr="00953F23" w:rsidDel="009035B5" w:rsidRDefault="00FB3371" w:rsidP="00FB3371">
            <w:pPr>
              <w:rPr>
                <w:del w:id="7844" w:author="Ahmad Rafif" w:date="2025-08-26T13:47:00Z" w16du:dateUtc="2025-08-26T06:47:00Z"/>
                <w:rFonts w:cs="Arial"/>
                <w:szCs w:val="20"/>
                <w:lang w:val="en-SG"/>
              </w:rPr>
            </w:pPr>
            <w:del w:id="7845" w:author="Ahmad Rafif" w:date="2025-08-26T13:47:00Z" w16du:dateUtc="2025-08-26T06:47:00Z">
              <w:r w:rsidRPr="00953F23" w:rsidDel="009035B5">
                <w:rPr>
                  <w:rFonts w:cs="Arial"/>
                  <w:szCs w:val="20"/>
                  <w:lang w:val="en-SG"/>
                </w:rPr>
                <w:delText>Removes ambiguity for the branch that resolves to code E1.</w:delText>
              </w:r>
              <w:bookmarkStart w:id="7846" w:name="_Toc207956723"/>
              <w:bookmarkStart w:id="7847" w:name="_Toc207957283"/>
              <w:bookmarkStart w:id="7848" w:name="_Toc207961591"/>
              <w:bookmarkEnd w:id="7846"/>
              <w:bookmarkEnd w:id="7847"/>
              <w:bookmarkEnd w:id="7848"/>
            </w:del>
          </w:p>
        </w:tc>
        <w:bookmarkStart w:id="7849" w:name="_Toc207956724"/>
        <w:bookmarkStart w:id="7850" w:name="_Toc207957284"/>
        <w:bookmarkStart w:id="7851" w:name="_Toc207961592"/>
        <w:bookmarkEnd w:id="7849"/>
        <w:bookmarkEnd w:id="7850"/>
        <w:bookmarkEnd w:id="7851"/>
      </w:tr>
      <w:tr w:rsidR="00FB3371" w:rsidRPr="00A41EA1" w:rsidDel="009035B5" w14:paraId="525D8920" w14:textId="36A9158C" w:rsidTr="00720FE3">
        <w:trPr>
          <w:del w:id="7852" w:author="Ahmad Rafif" w:date="2025-08-26T13:47:00Z"/>
        </w:trPr>
        <w:tc>
          <w:tcPr>
            <w:tcW w:w="0" w:type="auto"/>
            <w:hideMark/>
          </w:tcPr>
          <w:p w14:paraId="231109E6" w14:textId="0E4FEE60" w:rsidR="00FB3371" w:rsidRPr="00953F23" w:rsidDel="009035B5" w:rsidRDefault="00FB3371" w:rsidP="00FB3371">
            <w:pPr>
              <w:rPr>
                <w:del w:id="7853" w:author="Ahmad Rafif" w:date="2025-08-26T13:47:00Z" w16du:dateUtc="2025-08-26T06:47:00Z"/>
                <w:rFonts w:cs="Arial"/>
                <w:szCs w:val="20"/>
                <w:lang w:val="en-SG"/>
              </w:rPr>
            </w:pPr>
            <w:del w:id="7854" w:author="Ahmad Rafif" w:date="2025-08-26T13:47:00Z" w16du:dateUtc="2025-08-26T06:47:00Z">
              <w:r w:rsidRPr="00953F23" w:rsidDel="009035B5">
                <w:rPr>
                  <w:rFonts w:cs="Arial"/>
                  <w:szCs w:val="20"/>
                  <w:lang w:val="en-SG"/>
                </w:rPr>
                <w:delText>Join eocms_user_message by the matrix-produced error code</w:delText>
              </w:r>
              <w:bookmarkStart w:id="7855" w:name="_Toc207956725"/>
              <w:bookmarkStart w:id="7856" w:name="_Toc207957285"/>
              <w:bookmarkStart w:id="7857" w:name="_Toc207961593"/>
              <w:bookmarkEnd w:id="7855"/>
              <w:bookmarkEnd w:id="7856"/>
              <w:bookmarkEnd w:id="7857"/>
            </w:del>
          </w:p>
        </w:tc>
        <w:tc>
          <w:tcPr>
            <w:tcW w:w="0" w:type="auto"/>
            <w:hideMark/>
          </w:tcPr>
          <w:p w14:paraId="5FB58934" w14:textId="4D8D0942" w:rsidR="00FB3371" w:rsidRPr="00953F23" w:rsidDel="009035B5" w:rsidRDefault="00FB3371" w:rsidP="00FB3371">
            <w:pPr>
              <w:rPr>
                <w:del w:id="7858" w:author="Ahmad Rafif" w:date="2025-08-26T13:47:00Z" w16du:dateUtc="2025-08-26T06:47:00Z"/>
                <w:rFonts w:cs="Arial"/>
                <w:szCs w:val="20"/>
                <w:lang w:val="en-SG"/>
              </w:rPr>
            </w:pPr>
            <w:del w:id="7859" w:author="Ahmad Rafif" w:date="2025-08-26T13:47:00Z" w16du:dateUtc="2025-08-26T06:47:00Z">
              <w:r w:rsidRPr="00953F23" w:rsidDel="009035B5">
                <w:rPr>
                  <w:rFonts w:cs="Arial"/>
                  <w:szCs w:val="20"/>
                  <w:lang w:val="en-SG"/>
                </w:rPr>
                <w:delText>Centralizes message text resolution and keeps messages consistent with matrix codes.</w:delText>
              </w:r>
              <w:bookmarkStart w:id="7860" w:name="_Toc207956726"/>
              <w:bookmarkStart w:id="7861" w:name="_Toc207957286"/>
              <w:bookmarkStart w:id="7862" w:name="_Toc207961594"/>
              <w:bookmarkEnd w:id="7860"/>
              <w:bookmarkEnd w:id="7861"/>
              <w:bookmarkEnd w:id="7862"/>
            </w:del>
          </w:p>
        </w:tc>
        <w:bookmarkStart w:id="7863" w:name="_Toc207956727"/>
        <w:bookmarkStart w:id="7864" w:name="_Toc207957287"/>
        <w:bookmarkStart w:id="7865" w:name="_Toc207961595"/>
        <w:bookmarkEnd w:id="7863"/>
        <w:bookmarkEnd w:id="7864"/>
        <w:bookmarkEnd w:id="7865"/>
      </w:tr>
    </w:tbl>
    <w:p w14:paraId="6962666A" w14:textId="661F2237" w:rsidR="00FB3371" w:rsidRPr="008516DD" w:rsidDel="008516DD" w:rsidRDefault="00FB3371">
      <w:pPr>
        <w:spacing w:line="276" w:lineRule="auto"/>
        <w:rPr>
          <w:del w:id="7866" w:author="Mubiyarto Wibisono" w:date="2025-09-05T09:01:00Z" w16du:dateUtc="2025-09-05T02:01:00Z"/>
          <w:rFonts w:ascii="Arial" w:hAnsi="Arial" w:cs="Arial"/>
          <w:sz w:val="28"/>
          <w:szCs w:val="28"/>
          <w:rPrChange w:id="7867" w:author="Mubiyarto Wibisono" w:date="2025-09-05T09:01:00Z" w16du:dateUtc="2025-09-05T02:01:00Z">
            <w:rPr>
              <w:del w:id="7868" w:author="Mubiyarto Wibisono" w:date="2025-09-05T09:01:00Z" w16du:dateUtc="2025-09-05T02:01:00Z"/>
            </w:rPr>
          </w:rPrChange>
        </w:rPr>
        <w:pPrChange w:id="7869" w:author="Mubiyarto Wibisono" w:date="2025-09-05T09:51:00Z" w16du:dateUtc="2025-09-05T02:51:00Z">
          <w:pPr/>
        </w:pPrChange>
      </w:pPr>
      <w:bookmarkStart w:id="7870" w:name="_Toc207956728"/>
      <w:bookmarkStart w:id="7871" w:name="_Toc207957288"/>
      <w:bookmarkStart w:id="7872" w:name="_Toc207961596"/>
      <w:bookmarkEnd w:id="7870"/>
      <w:bookmarkEnd w:id="7871"/>
      <w:bookmarkEnd w:id="7872"/>
    </w:p>
    <w:p w14:paraId="1684DF3D" w14:textId="01831FBC" w:rsidR="00FB3371" w:rsidRPr="008516DD" w:rsidRDefault="003F02AC">
      <w:pPr>
        <w:pStyle w:val="Heading4"/>
        <w:numPr>
          <w:ilvl w:val="0"/>
          <w:numId w:val="80"/>
        </w:numPr>
        <w:spacing w:line="276" w:lineRule="auto"/>
        <w:ind w:hanging="720"/>
        <w:rPr>
          <w:rFonts w:ascii="Arial" w:hAnsi="Arial" w:cs="Arial"/>
          <w:b/>
          <w:bCs/>
          <w:color w:val="215E99" w:themeColor="text2" w:themeTint="BF"/>
          <w:sz w:val="28"/>
          <w:szCs w:val="28"/>
          <w:rPrChange w:id="7873" w:author="Mubiyarto Wibisono" w:date="2025-09-05T09:01:00Z" w16du:dateUtc="2025-09-05T02:01:00Z">
            <w:rPr>
              <w:rFonts w:ascii="Arial" w:eastAsiaTheme="majorEastAsia" w:hAnsi="Arial" w:cs="Arial"/>
              <w:b/>
              <w:bCs/>
              <w:color w:val="215E99" w:themeColor="text2" w:themeTint="BF"/>
              <w:sz w:val="32"/>
              <w:szCs w:val="32"/>
            </w:rPr>
          </w:rPrChange>
        </w:rPr>
        <w:pPrChange w:id="7874" w:author="Mubiyarto Wibisono" w:date="2025-09-05T09:51:00Z" w16du:dateUtc="2025-09-05T02:51:00Z">
          <w:pPr>
            <w:keepNext/>
            <w:keepLines/>
            <w:numPr>
              <w:ilvl w:val="2"/>
            </w:numPr>
            <w:spacing w:before="160" w:after="80"/>
            <w:ind w:left="993" w:hanging="993"/>
            <w:outlineLvl w:val="2"/>
          </w:pPr>
        </w:pPrChange>
      </w:pPr>
      <w:bookmarkStart w:id="7875" w:name="_Toc205888894"/>
      <w:bookmarkStart w:id="7876" w:name="_Toc205889329"/>
      <w:bookmarkStart w:id="7877" w:name="_Toc205889441"/>
      <w:bookmarkStart w:id="7878" w:name="_Toc206576676"/>
      <w:bookmarkStart w:id="7879" w:name="_Toc206577210"/>
      <w:del w:id="7880" w:author="Mubiyarto Wibisono" w:date="2025-09-04T14:30:00Z" w16du:dateUtc="2025-09-04T07:30:00Z">
        <w:r w:rsidRPr="008516DD" w:rsidDel="00322962">
          <w:rPr>
            <w:rFonts w:ascii="Arial" w:hAnsi="Arial" w:cs="Arial"/>
            <w:b/>
            <w:bCs/>
            <w:i w:val="0"/>
            <w:iCs w:val="0"/>
            <w:color w:val="215E99" w:themeColor="text2" w:themeTint="BF"/>
            <w:sz w:val="28"/>
            <w:szCs w:val="28"/>
            <w:rPrChange w:id="7881" w:author="Mubiyarto Wibisono" w:date="2025-09-05T09:01:00Z" w16du:dateUtc="2025-09-05T02:01:00Z">
              <w:rPr>
                <w:rFonts w:ascii="Arial" w:hAnsi="Arial" w:cs="Arial"/>
                <w:b/>
                <w:bCs/>
                <w:i/>
                <w:iCs/>
                <w:color w:val="215E99" w:themeColor="text2" w:themeTint="BF"/>
                <w:sz w:val="32"/>
                <w:szCs w:val="32"/>
              </w:rPr>
            </w:rPrChange>
          </w:rPr>
          <w:delText>2.4.</w:delText>
        </w:r>
      </w:del>
      <w:ins w:id="7882" w:author="Ahmad Rafif" w:date="2025-08-26T13:47:00Z" w16du:dateUtc="2025-08-26T06:47:00Z">
        <w:del w:id="7883" w:author="Mubiyarto Wibisono" w:date="2025-09-04T14:30:00Z" w16du:dateUtc="2025-09-04T07:30:00Z">
          <w:r w:rsidR="009035B5" w:rsidRPr="008516DD" w:rsidDel="00322962">
            <w:rPr>
              <w:rFonts w:ascii="Arial" w:hAnsi="Arial" w:cs="Arial"/>
              <w:b/>
              <w:bCs/>
              <w:i w:val="0"/>
              <w:iCs w:val="0"/>
              <w:color w:val="215E99" w:themeColor="text2" w:themeTint="BF"/>
              <w:sz w:val="28"/>
              <w:szCs w:val="28"/>
              <w:rPrChange w:id="7884" w:author="Mubiyarto Wibisono" w:date="2025-09-05T09:01:00Z" w16du:dateUtc="2025-09-05T02:01:00Z">
                <w:rPr>
                  <w:rFonts w:ascii="Arial" w:hAnsi="Arial" w:cs="Arial"/>
                  <w:b/>
                  <w:bCs/>
                  <w:i/>
                  <w:iCs/>
                  <w:color w:val="215E99" w:themeColor="text2" w:themeTint="BF"/>
                  <w:sz w:val="32"/>
                  <w:szCs w:val="32"/>
                </w:rPr>
              </w:rPrChange>
            </w:rPr>
            <w:delText>1</w:delText>
          </w:r>
        </w:del>
      </w:ins>
      <w:del w:id="7885" w:author="Ahmad Rafif" w:date="2025-08-26T13:47:00Z" w16du:dateUtc="2025-08-26T06:47:00Z">
        <w:r w:rsidRPr="008516DD" w:rsidDel="009035B5">
          <w:rPr>
            <w:rFonts w:ascii="Arial" w:hAnsi="Arial" w:cs="Arial"/>
            <w:b/>
            <w:bCs/>
            <w:i w:val="0"/>
            <w:iCs w:val="0"/>
            <w:color w:val="215E99" w:themeColor="text2" w:themeTint="BF"/>
            <w:sz w:val="28"/>
            <w:szCs w:val="28"/>
            <w:rPrChange w:id="7886" w:author="Mubiyarto Wibisono" w:date="2025-09-05T09:01:00Z" w16du:dateUtc="2025-09-05T02:01:00Z">
              <w:rPr>
                <w:rFonts w:ascii="Arial" w:hAnsi="Arial" w:cs="Arial"/>
                <w:b/>
                <w:bCs/>
                <w:i/>
                <w:iCs/>
                <w:color w:val="215E99" w:themeColor="text2" w:themeTint="BF"/>
                <w:sz w:val="32"/>
                <w:szCs w:val="32"/>
              </w:rPr>
            </w:rPrChange>
          </w:rPr>
          <w:delText>2</w:delText>
        </w:r>
      </w:del>
      <w:del w:id="7887" w:author="Mubiyarto Wibisono" w:date="2025-09-04T14:30:00Z" w16du:dateUtc="2025-09-04T07:30:00Z">
        <w:r w:rsidRPr="008516DD" w:rsidDel="00322962">
          <w:rPr>
            <w:rFonts w:ascii="Arial" w:hAnsi="Arial" w:cs="Arial"/>
            <w:b/>
            <w:bCs/>
            <w:i w:val="0"/>
            <w:iCs w:val="0"/>
            <w:color w:val="215E99" w:themeColor="text2" w:themeTint="BF"/>
            <w:sz w:val="28"/>
            <w:szCs w:val="28"/>
            <w:rPrChange w:id="7888" w:author="Mubiyarto Wibisono" w:date="2025-09-05T09:01:00Z" w16du:dateUtc="2025-09-05T02:01:00Z">
              <w:rPr>
                <w:rFonts w:ascii="Arial" w:hAnsi="Arial" w:cs="Arial"/>
                <w:b/>
                <w:bCs/>
                <w:i/>
                <w:iCs/>
                <w:color w:val="215E99" w:themeColor="text2" w:themeTint="BF"/>
                <w:sz w:val="32"/>
                <w:szCs w:val="32"/>
              </w:rPr>
            </w:rPrChange>
          </w:rPr>
          <w:delText xml:space="preserve">. </w:delText>
        </w:r>
      </w:del>
      <w:bookmarkStart w:id="7889" w:name="_Toc207935750"/>
      <w:bookmarkStart w:id="7890" w:name="_Toc207957289"/>
      <w:bookmarkStart w:id="7891" w:name="_Toc207961597"/>
      <w:r w:rsidR="00FB3371" w:rsidRPr="008516DD">
        <w:rPr>
          <w:rFonts w:ascii="Arial" w:hAnsi="Arial" w:cs="Arial"/>
          <w:b/>
          <w:bCs/>
          <w:i w:val="0"/>
          <w:iCs w:val="0"/>
          <w:color w:val="215E99" w:themeColor="text2" w:themeTint="BF"/>
          <w:sz w:val="28"/>
          <w:szCs w:val="28"/>
          <w:rPrChange w:id="7892" w:author="Mubiyarto Wibisono" w:date="2025-09-05T09:01:00Z" w16du:dateUtc="2025-09-05T02:01:00Z">
            <w:rPr>
              <w:rFonts w:ascii="Arial" w:hAnsi="Arial" w:cs="Arial"/>
              <w:b/>
              <w:bCs/>
              <w:i/>
              <w:iCs/>
              <w:color w:val="215E99" w:themeColor="text2" w:themeTint="BF"/>
              <w:sz w:val="32"/>
              <w:szCs w:val="32"/>
            </w:rPr>
          </w:rPrChange>
        </w:rPr>
        <w:t>Data Mapping</w:t>
      </w:r>
      <w:bookmarkEnd w:id="7875"/>
      <w:bookmarkEnd w:id="7876"/>
      <w:bookmarkEnd w:id="7877"/>
      <w:bookmarkEnd w:id="7878"/>
      <w:bookmarkEnd w:id="7879"/>
      <w:bookmarkEnd w:id="7889"/>
      <w:bookmarkEnd w:id="7890"/>
      <w:bookmarkEnd w:id="7891"/>
    </w:p>
    <w:tbl>
      <w:tblPr>
        <w:tblStyle w:val="TableGrid1"/>
        <w:tblW w:w="9356" w:type="dxa"/>
        <w:tblInd w:w="-5" w:type="dxa"/>
        <w:tblLayout w:type="fixed"/>
        <w:tblLook w:val="04A0" w:firstRow="1" w:lastRow="0" w:firstColumn="1" w:lastColumn="0" w:noHBand="0" w:noVBand="1"/>
      </w:tblPr>
      <w:tblGrid>
        <w:gridCol w:w="1134"/>
        <w:gridCol w:w="2694"/>
        <w:gridCol w:w="2693"/>
        <w:gridCol w:w="2835"/>
      </w:tblGrid>
      <w:tr w:rsidR="00FB3371" w:rsidRPr="00A41EA1" w14:paraId="6B909247" w14:textId="77777777" w:rsidTr="00720FE3">
        <w:tc>
          <w:tcPr>
            <w:tcW w:w="1134" w:type="dxa"/>
            <w:shd w:val="clear" w:color="auto" w:fill="F2F2F2" w:themeFill="background1" w:themeFillShade="F2"/>
            <w:vAlign w:val="center"/>
          </w:tcPr>
          <w:p w14:paraId="0274E162" w14:textId="77777777" w:rsidR="00FB3371" w:rsidRPr="00A41EA1" w:rsidRDefault="00FB3371" w:rsidP="00FB3371">
            <w:pPr>
              <w:snapToGrid w:val="0"/>
              <w:jc w:val="center"/>
              <w:rPr>
                <w:rFonts w:cs="Arial"/>
                <w:b/>
                <w:bCs/>
                <w:szCs w:val="20"/>
                <w:lang w:val="en-SG"/>
              </w:rPr>
            </w:pPr>
            <w:r w:rsidRPr="00A41EA1">
              <w:rPr>
                <w:rFonts w:cs="Arial"/>
                <w:b/>
                <w:bCs/>
                <w:szCs w:val="20"/>
                <w:lang w:val="en-SG"/>
              </w:rPr>
              <w:t>Zone</w:t>
            </w:r>
          </w:p>
        </w:tc>
        <w:tc>
          <w:tcPr>
            <w:tcW w:w="2694" w:type="dxa"/>
            <w:shd w:val="clear" w:color="auto" w:fill="F2F2F2" w:themeFill="background1" w:themeFillShade="F2"/>
            <w:vAlign w:val="center"/>
          </w:tcPr>
          <w:p w14:paraId="58F7253F"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Database Table</w:t>
            </w:r>
          </w:p>
        </w:tc>
        <w:tc>
          <w:tcPr>
            <w:tcW w:w="2693" w:type="dxa"/>
            <w:shd w:val="clear" w:color="auto" w:fill="F2F2F2" w:themeFill="background1" w:themeFillShade="F2"/>
            <w:vAlign w:val="center"/>
          </w:tcPr>
          <w:p w14:paraId="1C5CC805" w14:textId="77777777" w:rsidR="00FB3371" w:rsidRPr="00A41EA1" w:rsidRDefault="00FB3371" w:rsidP="00FB3371">
            <w:pPr>
              <w:snapToGrid w:val="0"/>
              <w:jc w:val="center"/>
              <w:rPr>
                <w:rFonts w:cs="Arial"/>
                <w:b/>
                <w:bCs/>
                <w:szCs w:val="20"/>
                <w:lang w:val="en-SG"/>
              </w:rPr>
            </w:pPr>
            <w:r w:rsidRPr="00A41EA1">
              <w:rPr>
                <w:rFonts w:cs="Arial"/>
                <w:b/>
                <w:bCs/>
                <w:szCs w:val="20"/>
                <w:lang w:val="en-SG"/>
              </w:rPr>
              <w:t>Field Name</w:t>
            </w:r>
          </w:p>
        </w:tc>
        <w:tc>
          <w:tcPr>
            <w:tcW w:w="2835" w:type="dxa"/>
            <w:shd w:val="clear" w:color="auto" w:fill="F2F2F2" w:themeFill="background1" w:themeFillShade="F2"/>
            <w:vAlign w:val="center"/>
          </w:tcPr>
          <w:p w14:paraId="2E722209"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25B380AD" w14:textId="77777777" w:rsidTr="00720FE3">
        <w:tc>
          <w:tcPr>
            <w:tcW w:w="1134" w:type="dxa"/>
            <w:vAlign w:val="center"/>
          </w:tcPr>
          <w:p w14:paraId="244893EC" w14:textId="77777777" w:rsidR="00FB3371" w:rsidRPr="00A41EA1" w:rsidRDefault="00FB3371" w:rsidP="00FB3371">
            <w:pPr>
              <w:snapToGrid w:val="0"/>
              <w:rPr>
                <w:rFonts w:cs="Arial"/>
                <w:szCs w:val="20"/>
                <w:lang w:val="en-SG"/>
              </w:rPr>
            </w:pPr>
            <w:r w:rsidRPr="00A41EA1">
              <w:rPr>
                <w:rFonts w:cs="Arial"/>
                <w:szCs w:val="20"/>
                <w:lang w:val="en-SG"/>
              </w:rPr>
              <w:t xml:space="preserve">Internet </w:t>
            </w:r>
          </w:p>
        </w:tc>
        <w:tc>
          <w:tcPr>
            <w:tcW w:w="2694" w:type="dxa"/>
          </w:tcPr>
          <w:p w14:paraId="0F5F8E64" w14:textId="77777777" w:rsidR="00FB3371" w:rsidRPr="00A41EA1" w:rsidRDefault="00FB3371" w:rsidP="00FB3371">
            <w:pPr>
              <w:snapToGrid w:val="0"/>
              <w:rPr>
                <w:rFonts w:cs="Arial"/>
                <w:szCs w:val="20"/>
                <w:lang w:val="en-SG"/>
              </w:rPr>
            </w:pPr>
            <w:proofErr w:type="spellStart"/>
            <w:r w:rsidRPr="00A41EA1">
              <w:rPr>
                <w:rFonts w:cs="Arial"/>
                <w:szCs w:val="20"/>
                <w:lang w:val="en-SG"/>
              </w:rPr>
              <w:t>eocms</w:t>
            </w:r>
            <w:del w:id="7893" w:author="Ahmad Rafif" w:date="2025-08-26T13:47:00Z" w16du:dateUtc="2025-08-26T06:47:00Z">
              <w:r w:rsidRPr="00A41EA1" w:rsidDel="009035B5">
                <w:rPr>
                  <w:rFonts w:cs="Arial"/>
                  <w:szCs w:val="20"/>
                  <w:lang w:val="en-SG"/>
                </w:rPr>
                <w:delText>_ocms</w:delText>
              </w:r>
            </w:del>
            <w:r w:rsidRPr="00A41EA1">
              <w:rPr>
                <w:rFonts w:cs="Arial"/>
                <w:szCs w:val="20"/>
                <w:lang w:val="en-SG"/>
              </w:rPr>
              <w:t>_user_message</w:t>
            </w:r>
            <w:proofErr w:type="spellEnd"/>
          </w:p>
        </w:tc>
        <w:tc>
          <w:tcPr>
            <w:tcW w:w="2693" w:type="dxa"/>
          </w:tcPr>
          <w:p w14:paraId="5FE65B02" w14:textId="7495D67F" w:rsidR="00FB3371" w:rsidRPr="00A41EA1" w:rsidRDefault="007A37A5" w:rsidP="00FB3371">
            <w:pPr>
              <w:snapToGrid w:val="0"/>
              <w:rPr>
                <w:rFonts w:cs="Arial"/>
                <w:szCs w:val="20"/>
                <w:lang w:val="en-SG"/>
              </w:rPr>
            </w:pPr>
            <w:proofErr w:type="spellStart"/>
            <w:ins w:id="7894" w:author="Mubiyarto Wibisono" w:date="2025-09-19T09:24:00Z" w16du:dateUtc="2025-09-19T02:24:00Z">
              <w:r>
                <w:rPr>
                  <w:rFonts w:cs="Arial"/>
                  <w:szCs w:val="20"/>
                  <w:lang w:val="en-SG"/>
                </w:rPr>
                <w:t>e</w:t>
              </w:r>
            </w:ins>
            <w:del w:id="7895" w:author="Mubiyarto Wibisono" w:date="2025-09-19T09:24:00Z" w16du:dateUtc="2025-09-19T02:24:00Z">
              <w:r w:rsidRPr="00A41EA1" w:rsidDel="007A37A5">
                <w:rPr>
                  <w:rFonts w:cs="Arial"/>
                  <w:szCs w:val="20"/>
                  <w:lang w:val="en-SG"/>
                </w:rPr>
                <w:delText>E</w:delText>
              </w:r>
            </w:del>
            <w:commentRangeStart w:id="7896"/>
            <w:commentRangeStart w:id="7897"/>
            <w:ins w:id="7898" w:author="Mubiyarto Wibisono" w:date="2025-09-19T09:24:00Z" w16du:dateUtc="2025-09-19T02:24:00Z">
              <w:r>
                <w:rPr>
                  <w:rFonts w:cs="Arial"/>
                  <w:szCs w:val="20"/>
                  <w:lang w:val="en-SG"/>
                </w:rPr>
                <w:t>service_message</w:t>
              </w:r>
            </w:ins>
            <w:del w:id="7899" w:author="Mubiyarto Wibisono" w:date="2025-09-19T09:24:00Z" w16du:dateUtc="2025-09-19T02:24:00Z">
              <w:r w:rsidR="00FB3371" w:rsidRPr="00A41EA1" w:rsidDel="007A37A5">
                <w:rPr>
                  <w:rFonts w:cs="Arial"/>
                  <w:szCs w:val="20"/>
                  <w:lang w:val="en-SG"/>
                </w:rPr>
                <w:delText>rror</w:delText>
              </w:r>
            </w:del>
            <w:r w:rsidR="00FB3371" w:rsidRPr="00A41EA1">
              <w:rPr>
                <w:rFonts w:cs="Arial"/>
                <w:szCs w:val="20"/>
                <w:lang w:val="en-SG"/>
              </w:rPr>
              <w:t>_code</w:t>
            </w:r>
            <w:commentRangeEnd w:id="7896"/>
            <w:proofErr w:type="spellEnd"/>
            <w:r w:rsidR="00D26355">
              <w:rPr>
                <w:rStyle w:val="CommentReference"/>
                <w:rFonts w:ascii="Times New Roman" w:eastAsia="Times New Roman" w:hAnsi="Times New Roman" w:cs="Times New Roman"/>
                <w:kern w:val="0"/>
                <w:lang w:val="en-ID" w:bidi="my-MM"/>
                <w14:ligatures w14:val="none"/>
              </w:rPr>
              <w:commentReference w:id="7896"/>
            </w:r>
            <w:commentRangeEnd w:id="7897"/>
            <w:r>
              <w:rPr>
                <w:rStyle w:val="CommentReference"/>
                <w:rFonts w:ascii="Times New Roman" w:eastAsia="Times New Roman" w:hAnsi="Times New Roman" w:cs="Times New Roman"/>
                <w:kern w:val="0"/>
                <w:lang w:val="en-ID" w:bidi="my-MM"/>
                <w14:ligatures w14:val="none"/>
              </w:rPr>
              <w:commentReference w:id="7897"/>
            </w:r>
          </w:p>
        </w:tc>
        <w:tc>
          <w:tcPr>
            <w:tcW w:w="2835" w:type="dxa"/>
            <w:vAlign w:val="center"/>
          </w:tcPr>
          <w:p w14:paraId="233E3CE9" w14:textId="77777777" w:rsidR="00FB3371" w:rsidRPr="00A41EA1" w:rsidRDefault="00FB3371" w:rsidP="00FB3371">
            <w:pPr>
              <w:snapToGrid w:val="0"/>
              <w:rPr>
                <w:rFonts w:cs="Arial"/>
                <w:szCs w:val="20"/>
                <w:lang w:val="en-SG"/>
              </w:rPr>
            </w:pPr>
            <w:r w:rsidRPr="00A41EA1">
              <w:rPr>
                <w:rFonts w:cs="Arial"/>
                <w:szCs w:val="20"/>
                <w:lang w:val="en-SG"/>
              </w:rPr>
              <w:t xml:space="preserve">For join result from payment matrix </w:t>
            </w:r>
          </w:p>
        </w:tc>
      </w:tr>
      <w:tr w:rsidR="00FB3371" w:rsidRPr="008D7D61" w14:paraId="033F7654" w14:textId="77777777" w:rsidTr="00720FE3">
        <w:tc>
          <w:tcPr>
            <w:tcW w:w="1134" w:type="dxa"/>
            <w:vAlign w:val="center"/>
          </w:tcPr>
          <w:p w14:paraId="725C3201" w14:textId="77777777" w:rsidR="00FB3371" w:rsidRPr="00A41EA1" w:rsidRDefault="00FB3371" w:rsidP="00FB3371">
            <w:pPr>
              <w:snapToGrid w:val="0"/>
              <w:rPr>
                <w:rFonts w:cs="Arial"/>
                <w:szCs w:val="20"/>
                <w:lang w:val="en-SG"/>
              </w:rPr>
            </w:pPr>
            <w:r w:rsidRPr="00A41EA1">
              <w:rPr>
                <w:rFonts w:cs="Arial"/>
                <w:szCs w:val="20"/>
                <w:lang w:val="en-SG"/>
              </w:rPr>
              <w:t>Internet</w:t>
            </w:r>
          </w:p>
        </w:tc>
        <w:tc>
          <w:tcPr>
            <w:tcW w:w="2694" w:type="dxa"/>
          </w:tcPr>
          <w:p w14:paraId="55F7434D" w14:textId="1703FCB5" w:rsidR="00FB3371" w:rsidRPr="00A41EA1" w:rsidRDefault="00FB3371" w:rsidP="00FB3371">
            <w:pPr>
              <w:snapToGrid w:val="0"/>
              <w:rPr>
                <w:rFonts w:cs="Arial"/>
                <w:szCs w:val="20"/>
                <w:lang w:val="en-SG"/>
              </w:rPr>
            </w:pPr>
            <w:proofErr w:type="spellStart"/>
            <w:r w:rsidRPr="00A41EA1">
              <w:rPr>
                <w:rFonts w:cs="Arial"/>
                <w:szCs w:val="20"/>
                <w:lang w:val="en-SG"/>
              </w:rPr>
              <w:t>eocms</w:t>
            </w:r>
            <w:proofErr w:type="spellEnd"/>
            <w:ins w:id="7900" w:author="Ahmad Rafif" w:date="2025-08-26T13:48:00Z" w16du:dateUtc="2025-08-26T06:48:00Z">
              <w:r w:rsidR="009035B5" w:rsidRPr="00A41EA1" w:rsidDel="009035B5">
                <w:rPr>
                  <w:rFonts w:cs="Arial"/>
                  <w:szCs w:val="20"/>
                  <w:lang w:val="en-SG"/>
                </w:rPr>
                <w:t xml:space="preserve"> </w:t>
              </w:r>
            </w:ins>
            <w:del w:id="7901" w:author="Ahmad Rafif" w:date="2025-08-26T13:48:00Z" w16du:dateUtc="2025-08-26T06:48:00Z">
              <w:r w:rsidRPr="00A41EA1" w:rsidDel="009035B5">
                <w:rPr>
                  <w:rFonts w:cs="Arial"/>
                  <w:szCs w:val="20"/>
                  <w:lang w:val="en-SG"/>
                </w:rPr>
                <w:delText>_ocms</w:delText>
              </w:r>
            </w:del>
            <w:r w:rsidRPr="00A41EA1">
              <w:rPr>
                <w:rFonts w:cs="Arial"/>
                <w:szCs w:val="20"/>
                <w:lang w:val="en-SG"/>
              </w:rPr>
              <w:t>_</w:t>
            </w:r>
            <w:proofErr w:type="spellStart"/>
            <w:del w:id="7902" w:author="Mubiyarto Wibisono" w:date="2025-09-23T21:17:00Z" w16du:dateUtc="2025-09-23T14:17:00Z">
              <w:r w:rsidRPr="00A41EA1" w:rsidDel="00877B52">
                <w:rPr>
                  <w:rFonts w:cs="Arial"/>
                  <w:szCs w:val="20"/>
                  <w:lang w:val="en-SG"/>
                </w:rPr>
                <w:delText>user_message</w:delText>
              </w:r>
            </w:del>
            <w:ins w:id="7903" w:author="Mubiyarto Wibisono" w:date="2025-09-23T21:17:00Z" w16du:dateUtc="2025-09-23T14:17:00Z">
              <w:r w:rsidR="00877B52">
                <w:rPr>
                  <w:rFonts w:cs="Arial"/>
                  <w:szCs w:val="20"/>
                  <w:lang w:val="en-SG"/>
                </w:rPr>
                <w:t>valid_offence_notice</w:t>
              </w:r>
            </w:ins>
            <w:proofErr w:type="spellEnd"/>
          </w:p>
        </w:tc>
        <w:tc>
          <w:tcPr>
            <w:tcW w:w="2693" w:type="dxa"/>
          </w:tcPr>
          <w:p w14:paraId="09DDD364" w14:textId="3BDC0281" w:rsidR="00FB3371" w:rsidRPr="00A41EA1" w:rsidRDefault="00FB3371" w:rsidP="00FB3371">
            <w:pPr>
              <w:snapToGrid w:val="0"/>
              <w:rPr>
                <w:rFonts w:cs="Arial"/>
                <w:szCs w:val="20"/>
                <w:lang w:val="en-SG"/>
              </w:rPr>
            </w:pPr>
            <w:commentRangeStart w:id="7904"/>
            <w:commentRangeStart w:id="7905"/>
            <w:del w:id="7906" w:author="Mubiyarto Wibisono" w:date="2025-09-23T21:18:00Z" w16du:dateUtc="2025-09-23T14:18:00Z">
              <w:r w:rsidRPr="00A41EA1" w:rsidDel="00B418B2">
                <w:rPr>
                  <w:rFonts w:cs="Arial"/>
                  <w:szCs w:val="20"/>
                  <w:lang w:val="en-SG"/>
                </w:rPr>
                <w:delText>e</w:delText>
              </w:r>
            </w:del>
            <w:del w:id="7907" w:author="Mubiyarto Wibisono" w:date="2025-09-19T09:25:00Z" w16du:dateUtc="2025-09-19T02:25:00Z">
              <w:r w:rsidRPr="00A41EA1" w:rsidDel="000C5C94">
                <w:rPr>
                  <w:rFonts w:cs="Arial"/>
                  <w:szCs w:val="20"/>
                  <w:lang w:val="en-SG"/>
                </w:rPr>
                <w:delText>rror</w:delText>
              </w:r>
            </w:del>
            <w:del w:id="7908" w:author="Mubiyarto Wibisono" w:date="2025-09-23T21:18:00Z" w16du:dateUtc="2025-09-23T14:18:00Z">
              <w:r w:rsidRPr="00A41EA1" w:rsidDel="00B418B2">
                <w:rPr>
                  <w:rFonts w:cs="Arial"/>
                  <w:szCs w:val="20"/>
                  <w:lang w:val="en-SG"/>
                </w:rPr>
                <w:delText>_message</w:delText>
              </w:r>
              <w:commentRangeEnd w:id="7904"/>
              <w:r w:rsidR="00AB2B27" w:rsidDel="00B418B2">
                <w:rPr>
                  <w:rStyle w:val="CommentReference"/>
                  <w:rFonts w:ascii="Times New Roman" w:eastAsia="Times New Roman" w:hAnsi="Times New Roman" w:cs="Times New Roman"/>
                  <w:kern w:val="0"/>
                  <w:lang w:val="en-ID" w:bidi="my-MM"/>
                  <w14:ligatures w14:val="none"/>
                </w:rPr>
                <w:commentReference w:id="7904"/>
              </w:r>
              <w:commentRangeEnd w:id="7905"/>
              <w:r w:rsidR="000C5C94" w:rsidDel="00B418B2">
                <w:rPr>
                  <w:rStyle w:val="CommentReference"/>
                  <w:rFonts w:ascii="Times New Roman" w:eastAsia="Times New Roman" w:hAnsi="Times New Roman" w:cs="Times New Roman"/>
                  <w:kern w:val="0"/>
                  <w:lang w:val="en-ID" w:bidi="my-MM"/>
                  <w14:ligatures w14:val="none"/>
                </w:rPr>
                <w:commentReference w:id="7905"/>
              </w:r>
              <w:r w:rsidR="00AB2B27" w:rsidDel="00B418B2">
                <w:rPr>
                  <w:rFonts w:cs="Arial"/>
                  <w:szCs w:val="20"/>
                  <w:lang w:val="en-SG"/>
                </w:rPr>
                <w:delText>t</w:delText>
              </w:r>
            </w:del>
            <w:proofErr w:type="spellStart"/>
            <w:ins w:id="7909" w:author="Mubiyarto Wibisono" w:date="2025-09-23T21:18:00Z" w16du:dateUtc="2025-09-23T14:18:00Z">
              <w:r w:rsidR="00B418B2">
                <w:rPr>
                  <w:rFonts w:cs="Arial"/>
                  <w:szCs w:val="20"/>
                  <w:lang w:val="en-SG"/>
                </w:rPr>
                <w:t>payment_acceptance_allowed</w:t>
              </w:r>
            </w:ins>
            <w:proofErr w:type="spellEnd"/>
          </w:p>
        </w:tc>
        <w:tc>
          <w:tcPr>
            <w:tcW w:w="2835" w:type="dxa"/>
            <w:vAlign w:val="center"/>
          </w:tcPr>
          <w:p w14:paraId="1E0364D1" w14:textId="6A333181" w:rsidR="00FB3371" w:rsidRPr="005B77F9" w:rsidRDefault="00B418B2" w:rsidP="00FB3371">
            <w:pPr>
              <w:snapToGrid w:val="0"/>
              <w:rPr>
                <w:rFonts w:cs="Arial"/>
                <w:szCs w:val="20"/>
                <w:rPrChange w:id="7910" w:author="Mubiyarto Wibisono" w:date="2025-11-14T12:51:00Z" w16du:dateUtc="2025-11-14T04:51:00Z">
                  <w:rPr>
                    <w:rFonts w:cs="Arial"/>
                    <w:szCs w:val="20"/>
                    <w:lang w:val="nb-NO"/>
                  </w:rPr>
                </w:rPrChange>
              </w:rPr>
            </w:pPr>
            <w:ins w:id="7911" w:author="Mubiyarto Wibisono" w:date="2025-09-23T21:18:00Z">
              <w:r w:rsidRPr="00B418B2">
                <w:rPr>
                  <w:rFonts w:cs="Arial"/>
                  <w:szCs w:val="20"/>
                  <w:lang w:val="en-ID"/>
                </w:rPr>
                <w:t>Indicates if payment is accept</w:t>
              </w:r>
            </w:ins>
            <w:r w:rsidR="007524F1">
              <w:rPr>
                <w:rFonts w:cs="Arial"/>
                <w:szCs w:val="20"/>
                <w:lang w:val="en-ID"/>
              </w:rPr>
              <w:t>able</w:t>
            </w:r>
            <w:del w:id="7912" w:author="Mubiyarto Wibisono" w:date="2025-09-23T21:18:00Z" w16du:dateUtc="2025-09-23T14:18:00Z">
              <w:r w:rsidR="00FB3371" w:rsidRPr="005B77F9" w:rsidDel="00B418B2">
                <w:rPr>
                  <w:rFonts w:cs="Arial"/>
                  <w:szCs w:val="20"/>
                  <w:lang w:val="en-ID"/>
                  <w:rPrChange w:id="7913" w:author="Mubiyarto Wibisono" w:date="2025-11-14T12:51:00Z" w16du:dateUtc="2025-11-14T04:51:00Z">
                    <w:rPr>
                      <w:rFonts w:cs="Arial"/>
                      <w:szCs w:val="20"/>
                      <w:lang w:val="nb-NO"/>
                    </w:rPr>
                  </w:rPrChange>
                </w:rPr>
                <w:delText>Informative message for user alert.</w:delText>
              </w:r>
            </w:del>
          </w:p>
        </w:tc>
      </w:tr>
    </w:tbl>
    <w:p w14:paraId="34AB242C" w14:textId="566C7C4D" w:rsidR="00FB3371" w:rsidRPr="00A41EA1" w:rsidRDefault="00D26355" w:rsidP="00FB3371">
      <w:pPr>
        <w:rPr>
          <w:rFonts w:ascii="Arial" w:hAnsi="Arial" w:cs="Arial"/>
          <w:sz w:val="20"/>
          <w:szCs w:val="20"/>
          <w:rPrChange w:id="7914" w:author="Mubiyarto Wibisono" w:date="2025-09-05T08:31:00Z" w16du:dateUtc="2025-09-05T01:31:00Z">
            <w:rPr/>
          </w:rPrChange>
        </w:rPr>
      </w:pPr>
      <w:del w:id="7915" w:author="Mubiyarto Wibisono" w:date="2025-09-23T21:19:00Z" w16du:dateUtc="2025-09-23T14:19:00Z">
        <w:r w:rsidDel="00E77664">
          <w:rPr>
            <w:rFonts w:ascii="Arial" w:hAnsi="Arial" w:cs="Arial"/>
            <w:sz w:val="20"/>
            <w:szCs w:val="20"/>
          </w:rPr>
          <w:delText>s</w:delText>
        </w:r>
      </w:del>
    </w:p>
    <w:p w14:paraId="2497738C" w14:textId="03CF5D45" w:rsidR="00FB3371" w:rsidRPr="008516DD" w:rsidRDefault="003F02AC">
      <w:pPr>
        <w:pStyle w:val="Heading4"/>
        <w:numPr>
          <w:ilvl w:val="0"/>
          <w:numId w:val="80"/>
        </w:numPr>
        <w:ind w:hanging="720"/>
        <w:rPr>
          <w:rFonts w:ascii="Arial" w:hAnsi="Arial" w:cs="Arial"/>
          <w:b/>
          <w:bCs/>
          <w:color w:val="215E99" w:themeColor="text2" w:themeTint="BF"/>
          <w:sz w:val="28"/>
          <w:szCs w:val="28"/>
          <w:rPrChange w:id="7916" w:author="Mubiyarto Wibisono" w:date="2025-09-05T09:01:00Z" w16du:dateUtc="2025-09-05T02:01:00Z">
            <w:rPr>
              <w:rFonts w:ascii="Arial" w:eastAsiaTheme="majorEastAsia" w:hAnsi="Arial" w:cs="Arial"/>
              <w:b/>
              <w:bCs/>
              <w:color w:val="215E99" w:themeColor="text2" w:themeTint="BF"/>
              <w:sz w:val="32"/>
              <w:szCs w:val="32"/>
            </w:rPr>
          </w:rPrChange>
        </w:rPr>
        <w:pPrChange w:id="7917" w:author="Mubiyarto Wibisono" w:date="2025-09-04T14:46:00Z" w16du:dateUtc="2025-09-04T07:46:00Z">
          <w:pPr>
            <w:keepNext/>
            <w:keepLines/>
            <w:numPr>
              <w:ilvl w:val="2"/>
            </w:numPr>
            <w:spacing w:before="160" w:after="80"/>
            <w:ind w:left="993" w:hanging="993"/>
            <w:outlineLvl w:val="2"/>
          </w:pPr>
        </w:pPrChange>
      </w:pPr>
      <w:bookmarkStart w:id="7918" w:name="_Toc205888895"/>
      <w:bookmarkStart w:id="7919" w:name="_Toc205889330"/>
      <w:bookmarkStart w:id="7920" w:name="_Toc205889442"/>
      <w:bookmarkStart w:id="7921" w:name="_Toc206576677"/>
      <w:bookmarkStart w:id="7922" w:name="_Toc206577211"/>
      <w:del w:id="7923" w:author="Mubiyarto Wibisono" w:date="2025-09-04T14:46:00Z" w16du:dateUtc="2025-09-04T07:46:00Z">
        <w:r w:rsidRPr="008516DD" w:rsidDel="00E00B9A">
          <w:rPr>
            <w:rFonts w:ascii="Arial" w:hAnsi="Arial" w:cs="Arial"/>
            <w:b/>
            <w:bCs/>
            <w:i w:val="0"/>
            <w:iCs w:val="0"/>
            <w:color w:val="215E99" w:themeColor="text2" w:themeTint="BF"/>
            <w:sz w:val="28"/>
            <w:szCs w:val="28"/>
            <w:rPrChange w:id="7924" w:author="Mubiyarto Wibisono" w:date="2025-09-05T09:01:00Z" w16du:dateUtc="2025-09-05T02:01:00Z">
              <w:rPr>
                <w:rFonts w:ascii="Arial" w:hAnsi="Arial" w:cs="Arial"/>
                <w:b/>
                <w:bCs/>
                <w:i/>
                <w:iCs/>
                <w:color w:val="215E99" w:themeColor="text2" w:themeTint="BF"/>
                <w:sz w:val="32"/>
                <w:szCs w:val="32"/>
              </w:rPr>
            </w:rPrChange>
          </w:rPr>
          <w:delText>2.4.</w:delText>
        </w:r>
      </w:del>
      <w:ins w:id="7925" w:author="Ahmad Rafif" w:date="2025-08-26T13:47:00Z" w16du:dateUtc="2025-08-26T06:47:00Z">
        <w:del w:id="7926" w:author="Mubiyarto Wibisono" w:date="2025-09-04T14:46:00Z" w16du:dateUtc="2025-09-04T07:46:00Z">
          <w:r w:rsidR="009035B5" w:rsidRPr="008516DD" w:rsidDel="00E00B9A">
            <w:rPr>
              <w:rFonts w:ascii="Arial" w:hAnsi="Arial" w:cs="Arial"/>
              <w:b/>
              <w:bCs/>
              <w:i w:val="0"/>
              <w:iCs w:val="0"/>
              <w:color w:val="215E99" w:themeColor="text2" w:themeTint="BF"/>
              <w:sz w:val="28"/>
              <w:szCs w:val="28"/>
              <w:rPrChange w:id="7927" w:author="Mubiyarto Wibisono" w:date="2025-09-05T09:01:00Z" w16du:dateUtc="2025-09-05T02:01:00Z">
                <w:rPr>
                  <w:rFonts w:ascii="Arial" w:hAnsi="Arial" w:cs="Arial"/>
                  <w:b/>
                  <w:bCs/>
                  <w:i/>
                  <w:iCs/>
                  <w:color w:val="215E99" w:themeColor="text2" w:themeTint="BF"/>
                  <w:sz w:val="32"/>
                  <w:szCs w:val="32"/>
                </w:rPr>
              </w:rPrChange>
            </w:rPr>
            <w:delText>2</w:delText>
          </w:r>
        </w:del>
      </w:ins>
      <w:del w:id="7928" w:author="Ahmad Rafif" w:date="2025-08-26T13:47:00Z" w16du:dateUtc="2025-08-26T06:47:00Z">
        <w:r w:rsidRPr="008516DD" w:rsidDel="009035B5">
          <w:rPr>
            <w:rFonts w:ascii="Arial" w:hAnsi="Arial" w:cs="Arial"/>
            <w:b/>
            <w:bCs/>
            <w:i w:val="0"/>
            <w:iCs w:val="0"/>
            <w:color w:val="215E99" w:themeColor="text2" w:themeTint="BF"/>
            <w:sz w:val="28"/>
            <w:szCs w:val="28"/>
            <w:rPrChange w:id="7929" w:author="Mubiyarto Wibisono" w:date="2025-09-05T09:01:00Z" w16du:dateUtc="2025-09-05T02:01:00Z">
              <w:rPr>
                <w:rFonts w:ascii="Arial" w:hAnsi="Arial" w:cs="Arial"/>
                <w:b/>
                <w:bCs/>
                <w:i/>
                <w:iCs/>
                <w:color w:val="215E99" w:themeColor="text2" w:themeTint="BF"/>
                <w:sz w:val="32"/>
                <w:szCs w:val="32"/>
              </w:rPr>
            </w:rPrChange>
          </w:rPr>
          <w:delText>3</w:delText>
        </w:r>
      </w:del>
      <w:del w:id="7930" w:author="Mubiyarto Wibisono" w:date="2025-09-04T14:46:00Z" w16du:dateUtc="2025-09-04T07:46:00Z">
        <w:r w:rsidRPr="008516DD" w:rsidDel="00E00B9A">
          <w:rPr>
            <w:rFonts w:ascii="Arial" w:hAnsi="Arial" w:cs="Arial"/>
            <w:b/>
            <w:bCs/>
            <w:i w:val="0"/>
            <w:iCs w:val="0"/>
            <w:color w:val="215E99" w:themeColor="text2" w:themeTint="BF"/>
            <w:sz w:val="28"/>
            <w:szCs w:val="28"/>
            <w:rPrChange w:id="7931" w:author="Mubiyarto Wibisono" w:date="2025-09-05T09:01:00Z" w16du:dateUtc="2025-09-05T02:01:00Z">
              <w:rPr>
                <w:rFonts w:ascii="Arial" w:hAnsi="Arial" w:cs="Arial"/>
                <w:b/>
                <w:bCs/>
                <w:i/>
                <w:iCs/>
                <w:color w:val="215E99" w:themeColor="text2" w:themeTint="BF"/>
                <w:sz w:val="32"/>
                <w:szCs w:val="32"/>
              </w:rPr>
            </w:rPrChange>
          </w:rPr>
          <w:delText xml:space="preserve">. </w:delText>
        </w:r>
      </w:del>
      <w:bookmarkStart w:id="7932" w:name="_Toc207935751"/>
      <w:bookmarkStart w:id="7933" w:name="_Toc207957290"/>
      <w:bookmarkStart w:id="7934" w:name="_Toc207961598"/>
      <w:r w:rsidR="00FB3371" w:rsidRPr="008516DD">
        <w:rPr>
          <w:rFonts w:ascii="Arial" w:hAnsi="Arial" w:cs="Arial"/>
          <w:b/>
          <w:bCs/>
          <w:i w:val="0"/>
          <w:iCs w:val="0"/>
          <w:color w:val="215E99" w:themeColor="text2" w:themeTint="BF"/>
          <w:sz w:val="28"/>
          <w:szCs w:val="28"/>
          <w:rPrChange w:id="7935" w:author="Mubiyarto Wibisono" w:date="2025-09-05T09:01:00Z" w16du:dateUtc="2025-09-05T02:01:00Z">
            <w:rPr>
              <w:rFonts w:ascii="Arial" w:hAnsi="Arial" w:cs="Arial"/>
              <w:b/>
              <w:bCs/>
              <w:i/>
              <w:iCs/>
              <w:color w:val="215E99" w:themeColor="text2" w:themeTint="BF"/>
              <w:sz w:val="32"/>
              <w:szCs w:val="32"/>
            </w:rPr>
          </w:rPrChange>
        </w:rPr>
        <w:t>Success Outcome</w:t>
      </w:r>
      <w:bookmarkEnd w:id="7918"/>
      <w:bookmarkEnd w:id="7919"/>
      <w:bookmarkEnd w:id="7920"/>
      <w:bookmarkEnd w:id="7921"/>
      <w:bookmarkEnd w:id="7922"/>
      <w:bookmarkEnd w:id="7932"/>
      <w:bookmarkEnd w:id="7933"/>
      <w:bookmarkEnd w:id="7934"/>
    </w:p>
    <w:p w14:paraId="613877E2" w14:textId="643AFD85" w:rsidR="00FB3371" w:rsidRPr="00A41EA1" w:rsidDel="00E77664" w:rsidRDefault="00FB3371">
      <w:pPr>
        <w:numPr>
          <w:ilvl w:val="0"/>
          <w:numId w:val="43"/>
        </w:numPr>
        <w:spacing w:before="240"/>
        <w:ind w:left="851" w:hanging="284"/>
        <w:rPr>
          <w:del w:id="7936" w:author="Mubiyarto Wibisono" w:date="2025-09-23T21:19:00Z" w16du:dateUtc="2025-09-23T14:19:00Z"/>
          <w:rFonts w:ascii="Arial" w:hAnsi="Arial" w:cs="Arial"/>
          <w:sz w:val="20"/>
          <w:szCs w:val="20"/>
          <w:lang w:val="en-SG"/>
        </w:rPr>
        <w:pPrChange w:id="7937" w:author="Mubiyarto Wibisono" w:date="2025-09-23T21:54:00Z" w16du:dateUtc="2025-09-23T14:54:00Z">
          <w:pPr>
            <w:numPr>
              <w:numId w:val="43"/>
            </w:numPr>
            <w:tabs>
              <w:tab w:val="num" w:pos="720"/>
            </w:tabs>
            <w:ind w:left="426" w:hanging="360"/>
          </w:pPr>
        </w:pPrChange>
      </w:pPr>
      <w:del w:id="7938" w:author="Mubiyarto Wibisono" w:date="2025-09-23T21:19:00Z" w16du:dateUtc="2025-09-23T14:19:00Z">
        <w:r w:rsidRPr="00A41EA1" w:rsidDel="00E77664">
          <w:rPr>
            <w:rFonts w:ascii="Arial" w:hAnsi="Arial" w:cs="Arial"/>
            <w:sz w:val="20"/>
            <w:szCs w:val="20"/>
            <w:lang w:val="en-SG"/>
          </w:rPr>
          <w:delText>compare result with payment matrix (when error message null) executes.</w:delText>
        </w:r>
      </w:del>
    </w:p>
    <w:p w14:paraId="4E5BF184" w14:textId="5ABBA40A" w:rsidR="00FB3371" w:rsidRPr="00A41EA1" w:rsidDel="00E77664" w:rsidRDefault="00FB3371">
      <w:pPr>
        <w:numPr>
          <w:ilvl w:val="0"/>
          <w:numId w:val="43"/>
        </w:numPr>
        <w:spacing w:before="240"/>
        <w:ind w:left="851" w:hanging="284"/>
        <w:rPr>
          <w:del w:id="7939" w:author="Mubiyarto Wibisono" w:date="2025-09-23T21:19:00Z" w16du:dateUtc="2025-09-23T14:19:00Z"/>
          <w:rFonts w:ascii="Arial" w:hAnsi="Arial" w:cs="Arial"/>
          <w:sz w:val="20"/>
          <w:szCs w:val="20"/>
          <w:lang w:val="en-SG"/>
        </w:rPr>
        <w:pPrChange w:id="7940" w:author="Mubiyarto Wibisono" w:date="2025-09-23T21:54:00Z" w16du:dateUtc="2025-09-23T14:54:00Z">
          <w:pPr>
            <w:numPr>
              <w:numId w:val="43"/>
            </w:numPr>
            <w:tabs>
              <w:tab w:val="num" w:pos="720"/>
            </w:tabs>
            <w:ind w:left="426" w:hanging="360"/>
          </w:pPr>
        </w:pPrChange>
      </w:pPr>
      <w:del w:id="7941" w:author="Mubiyarto Wibisono" w:date="2025-09-23T21:19:00Z" w16du:dateUtc="2025-09-23T14:19:00Z">
        <w:r w:rsidRPr="00A41EA1" w:rsidDel="00E77664">
          <w:rPr>
            <w:rFonts w:ascii="Arial" w:hAnsi="Arial" w:cs="Arial"/>
            <w:sz w:val="20"/>
            <w:szCs w:val="20"/>
            <w:lang w:val="en-SG"/>
          </w:rPr>
          <w:delText>Decision path is evaluated (offence type → AN/Veh reg/Last processing stage/search param/Payment Acceptance), leading to one of the configured outcomes:</w:delText>
        </w:r>
      </w:del>
    </w:p>
    <w:p w14:paraId="384D3BAE" w14:textId="69CA9B6C" w:rsidR="00FB3371" w:rsidRPr="00A41EA1" w:rsidDel="00E77664" w:rsidRDefault="00FB3371">
      <w:pPr>
        <w:numPr>
          <w:ilvl w:val="1"/>
          <w:numId w:val="43"/>
        </w:numPr>
        <w:spacing w:before="240"/>
        <w:ind w:left="851" w:hanging="284"/>
        <w:rPr>
          <w:del w:id="7942" w:author="Mubiyarto Wibisono" w:date="2025-09-23T21:19:00Z" w16du:dateUtc="2025-09-23T14:19:00Z"/>
          <w:rFonts w:ascii="Arial" w:hAnsi="Arial" w:cs="Arial"/>
          <w:sz w:val="20"/>
          <w:szCs w:val="20"/>
          <w:lang w:val="en-SG"/>
        </w:rPr>
        <w:pPrChange w:id="7943" w:author="Mubiyarto Wibisono" w:date="2025-09-23T21:54:00Z" w16du:dateUtc="2025-09-23T14:54:00Z">
          <w:pPr>
            <w:numPr>
              <w:ilvl w:val="1"/>
              <w:numId w:val="43"/>
            </w:numPr>
            <w:tabs>
              <w:tab w:val="num" w:pos="1440"/>
            </w:tabs>
            <w:ind w:left="1440" w:hanging="360"/>
          </w:pPr>
        </w:pPrChange>
      </w:pPr>
      <w:del w:id="7944" w:author="Mubiyarto Wibisono" w:date="2025-09-23T21:19:00Z" w16du:dateUtc="2025-09-23T14:19:00Z">
        <w:r w:rsidRPr="00A41EA1" w:rsidDel="00E77664">
          <w:rPr>
            <w:rFonts w:ascii="Arial" w:hAnsi="Arial" w:cs="Arial"/>
            <w:sz w:val="20"/>
            <w:szCs w:val="20"/>
            <w:lang w:val="en-SG"/>
          </w:rPr>
          <w:delText>Set notice_payment_flag = Not payable; Set show = N; Set e</w:delText>
        </w:r>
      </w:del>
      <w:del w:id="7945" w:author="Mubiyarto Wibisono" w:date="2025-09-19T09:25:00Z" w16du:dateUtc="2025-09-19T02:25:00Z">
        <w:r w:rsidRPr="00A41EA1" w:rsidDel="000C5C94">
          <w:rPr>
            <w:rFonts w:ascii="Arial" w:hAnsi="Arial" w:cs="Arial"/>
            <w:sz w:val="20"/>
            <w:szCs w:val="20"/>
            <w:lang w:val="en-SG"/>
          </w:rPr>
          <w:delText>rror</w:delText>
        </w:r>
      </w:del>
      <w:del w:id="7946" w:author="Mubiyarto Wibisono" w:date="2025-09-23T21:19:00Z" w16du:dateUtc="2025-09-23T14:19:00Z">
        <w:r w:rsidRPr="00A41EA1" w:rsidDel="00E77664">
          <w:rPr>
            <w:rFonts w:ascii="Arial" w:hAnsi="Arial" w:cs="Arial"/>
            <w:sz w:val="20"/>
            <w:szCs w:val="20"/>
            <w:lang w:val="en-SG"/>
          </w:rPr>
          <w:delText>_message from Code E5</w:delText>
        </w:r>
      </w:del>
    </w:p>
    <w:p w14:paraId="05F75D2E" w14:textId="47221944" w:rsidR="00FB3371" w:rsidRPr="00A41EA1" w:rsidDel="00E77664" w:rsidRDefault="00FB3371">
      <w:pPr>
        <w:numPr>
          <w:ilvl w:val="1"/>
          <w:numId w:val="43"/>
        </w:numPr>
        <w:spacing w:before="240"/>
        <w:ind w:left="851" w:hanging="284"/>
        <w:rPr>
          <w:del w:id="7947" w:author="Mubiyarto Wibisono" w:date="2025-09-23T21:19:00Z" w16du:dateUtc="2025-09-23T14:19:00Z"/>
          <w:rFonts w:ascii="Arial" w:hAnsi="Arial" w:cs="Arial"/>
          <w:sz w:val="20"/>
          <w:szCs w:val="20"/>
          <w:lang w:val="en-SG"/>
        </w:rPr>
        <w:pPrChange w:id="7948" w:author="Mubiyarto Wibisono" w:date="2025-09-23T21:54:00Z" w16du:dateUtc="2025-09-23T14:54:00Z">
          <w:pPr>
            <w:numPr>
              <w:ilvl w:val="1"/>
              <w:numId w:val="43"/>
            </w:numPr>
            <w:tabs>
              <w:tab w:val="num" w:pos="1440"/>
            </w:tabs>
            <w:ind w:left="1440" w:hanging="360"/>
          </w:pPr>
        </w:pPrChange>
      </w:pPr>
      <w:del w:id="7949" w:author="Mubiyarto Wibisono" w:date="2025-09-23T21:19:00Z" w16du:dateUtc="2025-09-23T14:19:00Z">
        <w:r w:rsidRPr="00A41EA1" w:rsidDel="00E77664">
          <w:rPr>
            <w:rFonts w:ascii="Arial" w:hAnsi="Arial" w:cs="Arial"/>
            <w:sz w:val="20"/>
            <w:szCs w:val="20"/>
            <w:lang w:val="en-SG"/>
          </w:rPr>
          <w:delText xml:space="preserve">Set notice_payment_flag = Payable; Set show = Y; Set </w:delText>
        </w:r>
      </w:del>
      <w:del w:id="7950" w:author="Mubiyarto Wibisono" w:date="2025-09-19T09:25:00Z" w16du:dateUtc="2025-09-19T02:25:00Z">
        <w:r w:rsidRPr="00A41EA1" w:rsidDel="007919D7">
          <w:rPr>
            <w:rFonts w:ascii="Arial" w:hAnsi="Arial" w:cs="Arial"/>
            <w:sz w:val="20"/>
            <w:szCs w:val="20"/>
            <w:lang w:val="en-SG"/>
          </w:rPr>
          <w:delText>error</w:delText>
        </w:r>
      </w:del>
      <w:del w:id="7951" w:author="Mubiyarto Wibisono" w:date="2025-09-23T21:19:00Z" w16du:dateUtc="2025-09-23T14:19:00Z">
        <w:r w:rsidRPr="00A41EA1" w:rsidDel="00E77664">
          <w:rPr>
            <w:rFonts w:ascii="Arial" w:hAnsi="Arial" w:cs="Arial"/>
            <w:sz w:val="20"/>
            <w:szCs w:val="20"/>
            <w:lang w:val="en-SG"/>
          </w:rPr>
          <w:delText>_message from code E6</w:delText>
        </w:r>
      </w:del>
    </w:p>
    <w:p w14:paraId="7DBE4E73" w14:textId="568BF857" w:rsidR="00FB3371" w:rsidRPr="00A41EA1" w:rsidDel="00E77664" w:rsidRDefault="00FB3371">
      <w:pPr>
        <w:numPr>
          <w:ilvl w:val="1"/>
          <w:numId w:val="43"/>
        </w:numPr>
        <w:spacing w:before="240"/>
        <w:ind w:left="851" w:hanging="284"/>
        <w:rPr>
          <w:del w:id="7952" w:author="Mubiyarto Wibisono" w:date="2025-09-23T21:19:00Z" w16du:dateUtc="2025-09-23T14:19:00Z"/>
          <w:rFonts w:ascii="Arial" w:hAnsi="Arial" w:cs="Arial"/>
          <w:sz w:val="20"/>
          <w:szCs w:val="20"/>
          <w:lang w:val="en-SG"/>
        </w:rPr>
        <w:pPrChange w:id="7953" w:author="Mubiyarto Wibisono" w:date="2025-09-23T21:54:00Z" w16du:dateUtc="2025-09-23T14:54:00Z">
          <w:pPr>
            <w:numPr>
              <w:ilvl w:val="1"/>
              <w:numId w:val="43"/>
            </w:numPr>
            <w:tabs>
              <w:tab w:val="num" w:pos="1440"/>
            </w:tabs>
            <w:ind w:left="1440" w:hanging="360"/>
          </w:pPr>
        </w:pPrChange>
      </w:pPr>
      <w:del w:id="7954" w:author="Mubiyarto Wibisono" w:date="2025-09-23T21:19:00Z" w16du:dateUtc="2025-09-23T14:19:00Z">
        <w:r w:rsidRPr="00A41EA1" w:rsidDel="00E77664">
          <w:rPr>
            <w:rFonts w:ascii="Arial" w:hAnsi="Arial" w:cs="Arial"/>
            <w:sz w:val="20"/>
            <w:szCs w:val="20"/>
            <w:lang w:val="en-SG"/>
          </w:rPr>
          <w:delText xml:space="preserve">Set notice_payment_flag = Payable; Set show = Y; Set </w:delText>
        </w:r>
      </w:del>
      <w:del w:id="7955" w:author="Mubiyarto Wibisono" w:date="2025-09-19T09:25:00Z" w16du:dateUtc="2025-09-19T02:25:00Z">
        <w:r w:rsidRPr="00A41EA1" w:rsidDel="007919D7">
          <w:rPr>
            <w:rFonts w:ascii="Arial" w:hAnsi="Arial" w:cs="Arial"/>
            <w:sz w:val="20"/>
            <w:szCs w:val="20"/>
            <w:lang w:val="en-SG"/>
          </w:rPr>
          <w:delText>error</w:delText>
        </w:r>
      </w:del>
      <w:del w:id="7956" w:author="Mubiyarto Wibisono" w:date="2025-09-23T21:19:00Z" w16du:dateUtc="2025-09-23T14:19:00Z">
        <w:r w:rsidRPr="00A41EA1" w:rsidDel="00E77664">
          <w:rPr>
            <w:rFonts w:ascii="Arial" w:hAnsi="Arial" w:cs="Arial"/>
            <w:sz w:val="20"/>
            <w:szCs w:val="20"/>
            <w:lang w:val="en-SG"/>
          </w:rPr>
          <w:delText>_message from code E1</w:delText>
        </w:r>
      </w:del>
    </w:p>
    <w:p w14:paraId="08D4A072" w14:textId="05D08AF4" w:rsidR="00FB3371" w:rsidRPr="00A41EA1" w:rsidDel="00E77664" w:rsidRDefault="00FB3371">
      <w:pPr>
        <w:numPr>
          <w:ilvl w:val="1"/>
          <w:numId w:val="43"/>
        </w:numPr>
        <w:spacing w:before="240"/>
        <w:ind w:left="851" w:hanging="284"/>
        <w:rPr>
          <w:del w:id="7957" w:author="Mubiyarto Wibisono" w:date="2025-09-23T21:19:00Z" w16du:dateUtc="2025-09-23T14:19:00Z"/>
          <w:rFonts w:ascii="Arial" w:hAnsi="Arial" w:cs="Arial"/>
          <w:sz w:val="20"/>
          <w:szCs w:val="20"/>
          <w:lang w:val="en-SG"/>
        </w:rPr>
        <w:pPrChange w:id="7958" w:author="Mubiyarto Wibisono" w:date="2025-09-23T21:54:00Z" w16du:dateUtc="2025-09-23T14:54:00Z">
          <w:pPr>
            <w:numPr>
              <w:ilvl w:val="1"/>
              <w:numId w:val="43"/>
            </w:numPr>
            <w:tabs>
              <w:tab w:val="num" w:pos="1440"/>
            </w:tabs>
            <w:ind w:left="1440" w:hanging="360"/>
          </w:pPr>
        </w:pPrChange>
      </w:pPr>
      <w:del w:id="7959" w:author="Mubiyarto Wibisono" w:date="2025-09-23T21:19:00Z" w16du:dateUtc="2025-09-23T14:19:00Z">
        <w:r w:rsidRPr="00A41EA1" w:rsidDel="00E77664">
          <w:rPr>
            <w:rFonts w:ascii="Arial" w:hAnsi="Arial" w:cs="Arial"/>
            <w:sz w:val="20"/>
            <w:szCs w:val="20"/>
            <w:lang w:val="en-SG"/>
          </w:rPr>
          <w:delText xml:space="preserve">set notice_payment_flag = Payable; set show = N; set </w:delText>
        </w:r>
      </w:del>
      <w:del w:id="7960" w:author="Mubiyarto Wibisono" w:date="2025-09-19T09:25:00Z" w16du:dateUtc="2025-09-19T02:25:00Z">
        <w:r w:rsidRPr="00A41EA1" w:rsidDel="007919D7">
          <w:rPr>
            <w:rFonts w:ascii="Arial" w:hAnsi="Arial" w:cs="Arial"/>
            <w:sz w:val="20"/>
            <w:szCs w:val="20"/>
            <w:lang w:val="en-SG"/>
          </w:rPr>
          <w:delText>error</w:delText>
        </w:r>
      </w:del>
      <w:del w:id="7961" w:author="Mubiyarto Wibisono" w:date="2025-09-23T21:19:00Z" w16du:dateUtc="2025-09-23T14:19:00Z">
        <w:r w:rsidRPr="00A41EA1" w:rsidDel="00E77664">
          <w:rPr>
            <w:rFonts w:ascii="Arial" w:hAnsi="Arial" w:cs="Arial"/>
            <w:sz w:val="20"/>
            <w:szCs w:val="20"/>
            <w:lang w:val="en-SG"/>
          </w:rPr>
          <w:delText>_message from code E2</w:delText>
        </w:r>
      </w:del>
    </w:p>
    <w:p w14:paraId="601BE2E5" w14:textId="28D931D9" w:rsidR="00FB3371" w:rsidRPr="00A41EA1" w:rsidDel="00E77664" w:rsidRDefault="00FB3371">
      <w:pPr>
        <w:numPr>
          <w:ilvl w:val="1"/>
          <w:numId w:val="43"/>
        </w:numPr>
        <w:spacing w:before="240"/>
        <w:ind w:left="851" w:hanging="284"/>
        <w:rPr>
          <w:del w:id="7962" w:author="Mubiyarto Wibisono" w:date="2025-09-23T21:19:00Z" w16du:dateUtc="2025-09-23T14:19:00Z"/>
          <w:rFonts w:ascii="Arial" w:hAnsi="Arial" w:cs="Arial"/>
          <w:sz w:val="20"/>
          <w:szCs w:val="20"/>
          <w:lang w:val="en-SG"/>
        </w:rPr>
        <w:pPrChange w:id="7963" w:author="Mubiyarto Wibisono" w:date="2025-09-23T21:54:00Z" w16du:dateUtc="2025-09-23T14:54:00Z">
          <w:pPr>
            <w:numPr>
              <w:ilvl w:val="1"/>
              <w:numId w:val="43"/>
            </w:numPr>
            <w:tabs>
              <w:tab w:val="num" w:pos="1440"/>
            </w:tabs>
            <w:ind w:left="1440" w:hanging="360"/>
          </w:pPr>
        </w:pPrChange>
      </w:pPr>
      <w:del w:id="7964" w:author="Mubiyarto Wibisono" w:date="2025-09-23T21:19:00Z" w16du:dateUtc="2025-09-23T14:19:00Z">
        <w:r w:rsidRPr="00A41EA1" w:rsidDel="00E77664">
          <w:rPr>
            <w:rFonts w:ascii="Arial" w:hAnsi="Arial" w:cs="Arial"/>
            <w:sz w:val="20"/>
            <w:szCs w:val="20"/>
            <w:lang w:val="en-SG"/>
          </w:rPr>
          <w:delText xml:space="preserve">set notice_payment_flag = Not Payable; set show = N; set </w:delText>
        </w:r>
      </w:del>
      <w:del w:id="7965" w:author="Mubiyarto Wibisono" w:date="2025-09-19T09:26:00Z" w16du:dateUtc="2025-09-19T02:26:00Z">
        <w:r w:rsidRPr="00A41EA1" w:rsidDel="007919D7">
          <w:rPr>
            <w:rFonts w:ascii="Arial" w:hAnsi="Arial" w:cs="Arial"/>
            <w:sz w:val="20"/>
            <w:szCs w:val="20"/>
            <w:lang w:val="en-SG"/>
          </w:rPr>
          <w:delText>error</w:delText>
        </w:r>
      </w:del>
      <w:del w:id="7966" w:author="Mubiyarto Wibisono" w:date="2025-09-23T21:19:00Z" w16du:dateUtc="2025-09-23T14:19:00Z">
        <w:r w:rsidRPr="00A41EA1" w:rsidDel="00E77664">
          <w:rPr>
            <w:rFonts w:ascii="Arial" w:hAnsi="Arial" w:cs="Arial"/>
            <w:sz w:val="20"/>
            <w:szCs w:val="20"/>
            <w:lang w:val="en-SG"/>
          </w:rPr>
          <w:delText>_message from code E2</w:delText>
        </w:r>
      </w:del>
    </w:p>
    <w:p w14:paraId="28DC4ED9" w14:textId="35008885" w:rsidR="00FB3371" w:rsidRPr="00A41EA1" w:rsidDel="00E77664" w:rsidRDefault="00FB3371">
      <w:pPr>
        <w:numPr>
          <w:ilvl w:val="1"/>
          <w:numId w:val="43"/>
        </w:numPr>
        <w:spacing w:before="240"/>
        <w:ind w:left="851" w:hanging="284"/>
        <w:rPr>
          <w:del w:id="7967" w:author="Mubiyarto Wibisono" w:date="2025-09-23T21:19:00Z" w16du:dateUtc="2025-09-23T14:19:00Z"/>
          <w:rFonts w:ascii="Arial" w:hAnsi="Arial" w:cs="Arial"/>
          <w:sz w:val="20"/>
          <w:szCs w:val="20"/>
          <w:lang w:val="en-SG"/>
        </w:rPr>
        <w:pPrChange w:id="7968" w:author="Mubiyarto Wibisono" w:date="2025-09-23T21:54:00Z" w16du:dateUtc="2025-09-23T14:54:00Z">
          <w:pPr>
            <w:numPr>
              <w:ilvl w:val="1"/>
              <w:numId w:val="43"/>
            </w:numPr>
            <w:tabs>
              <w:tab w:val="num" w:pos="1440"/>
            </w:tabs>
            <w:ind w:left="1440" w:hanging="360"/>
          </w:pPr>
        </w:pPrChange>
      </w:pPr>
      <w:del w:id="7969" w:author="Mubiyarto Wibisono" w:date="2025-09-23T21:19:00Z" w16du:dateUtc="2025-09-23T14:19:00Z">
        <w:r w:rsidRPr="00A41EA1" w:rsidDel="00E77664">
          <w:rPr>
            <w:rFonts w:ascii="Arial" w:hAnsi="Arial" w:cs="Arial"/>
            <w:sz w:val="20"/>
            <w:szCs w:val="20"/>
            <w:lang w:val="en-SG"/>
          </w:rPr>
          <w:delText xml:space="preserve">set notice_payment_flag = Not Payable; set show = Y; set </w:delText>
        </w:r>
      </w:del>
      <w:del w:id="7970" w:author="Mubiyarto Wibisono" w:date="2025-09-19T09:26:00Z" w16du:dateUtc="2025-09-19T02:26:00Z">
        <w:r w:rsidRPr="00A41EA1" w:rsidDel="007919D7">
          <w:rPr>
            <w:rFonts w:ascii="Arial" w:hAnsi="Arial" w:cs="Arial"/>
            <w:sz w:val="20"/>
            <w:szCs w:val="20"/>
            <w:lang w:val="en-SG"/>
          </w:rPr>
          <w:delText>error</w:delText>
        </w:r>
      </w:del>
      <w:del w:id="7971" w:author="Mubiyarto Wibisono" w:date="2025-09-23T21:19:00Z" w16du:dateUtc="2025-09-23T14:19:00Z">
        <w:r w:rsidRPr="00A41EA1" w:rsidDel="00E77664">
          <w:rPr>
            <w:rFonts w:ascii="Arial" w:hAnsi="Arial" w:cs="Arial"/>
            <w:sz w:val="20"/>
            <w:szCs w:val="20"/>
            <w:lang w:val="en-SG"/>
          </w:rPr>
          <w:delText>_message from code E4</w:delText>
        </w:r>
      </w:del>
    </w:p>
    <w:p w14:paraId="26C9A4A3" w14:textId="5C46EF4E" w:rsidR="00FB3371" w:rsidRPr="00A41EA1" w:rsidDel="00E77664" w:rsidRDefault="00FB3371">
      <w:pPr>
        <w:numPr>
          <w:ilvl w:val="0"/>
          <w:numId w:val="43"/>
        </w:numPr>
        <w:spacing w:before="240"/>
        <w:ind w:left="851" w:hanging="284"/>
        <w:rPr>
          <w:del w:id="7972" w:author="Mubiyarto Wibisono" w:date="2025-09-23T21:19:00Z" w16du:dateUtc="2025-09-23T14:19:00Z"/>
          <w:rFonts w:ascii="Arial" w:hAnsi="Arial" w:cs="Arial"/>
          <w:sz w:val="20"/>
          <w:szCs w:val="20"/>
          <w:lang w:val="en-SG"/>
        </w:rPr>
        <w:pPrChange w:id="7973" w:author="Mubiyarto Wibisono" w:date="2025-09-23T21:54:00Z" w16du:dateUtc="2025-09-23T14:54:00Z">
          <w:pPr>
            <w:numPr>
              <w:numId w:val="43"/>
            </w:numPr>
            <w:tabs>
              <w:tab w:val="num" w:pos="720"/>
            </w:tabs>
            <w:ind w:left="426" w:hanging="360"/>
          </w:pPr>
        </w:pPrChange>
      </w:pPr>
      <w:del w:id="7974" w:author="Mubiyarto Wibisono" w:date="2025-09-23T21:19:00Z" w16du:dateUtc="2025-09-23T14:19:00Z">
        <w:r w:rsidRPr="00A41EA1" w:rsidDel="00E77664">
          <w:rPr>
            <w:rFonts w:ascii="Arial" w:hAnsi="Arial" w:cs="Arial"/>
            <w:sz w:val="20"/>
            <w:szCs w:val="20"/>
            <w:lang w:val="en-SG"/>
          </w:rPr>
          <w:delText xml:space="preserve">set </w:delText>
        </w:r>
      </w:del>
      <w:del w:id="7975" w:author="Mubiyarto Wibisono" w:date="2025-09-19T09:26:00Z" w16du:dateUtc="2025-09-19T02:26:00Z">
        <w:r w:rsidRPr="00A41EA1" w:rsidDel="007919D7">
          <w:rPr>
            <w:rFonts w:ascii="Arial" w:hAnsi="Arial" w:cs="Arial"/>
            <w:sz w:val="20"/>
            <w:szCs w:val="20"/>
            <w:lang w:val="en-SG"/>
          </w:rPr>
          <w:delText>error</w:delText>
        </w:r>
      </w:del>
      <w:del w:id="7976" w:author="Mubiyarto Wibisono" w:date="2025-09-23T21:19:00Z" w16du:dateUtc="2025-09-23T14:19:00Z">
        <w:r w:rsidRPr="00A41EA1" w:rsidDel="00E77664">
          <w:rPr>
            <w:rFonts w:ascii="Arial" w:hAnsi="Arial" w:cs="Arial"/>
            <w:sz w:val="20"/>
            <w:szCs w:val="20"/>
            <w:lang w:val="en-SG"/>
          </w:rPr>
          <w:delText xml:space="preserve"> message, show, notice_payment_flag is applied (from the selected outcome).</w:delText>
        </w:r>
      </w:del>
    </w:p>
    <w:p w14:paraId="20BDD7D6" w14:textId="686CDD25" w:rsidR="00FB3371" w:rsidRPr="00A41EA1" w:rsidDel="00E77664" w:rsidRDefault="00FB3371">
      <w:pPr>
        <w:numPr>
          <w:ilvl w:val="0"/>
          <w:numId w:val="43"/>
        </w:numPr>
        <w:spacing w:before="240"/>
        <w:ind w:left="851" w:hanging="284"/>
        <w:rPr>
          <w:del w:id="7977" w:author="Mubiyarto Wibisono" w:date="2025-09-23T21:19:00Z" w16du:dateUtc="2025-09-23T14:19:00Z"/>
          <w:rFonts w:ascii="Arial" w:hAnsi="Arial" w:cs="Arial"/>
          <w:sz w:val="20"/>
          <w:szCs w:val="20"/>
          <w:lang w:val="en-SG"/>
        </w:rPr>
        <w:pPrChange w:id="7978" w:author="Mubiyarto Wibisono" w:date="2025-09-23T21:54:00Z" w16du:dateUtc="2025-09-23T14:54:00Z">
          <w:pPr>
            <w:numPr>
              <w:numId w:val="43"/>
            </w:numPr>
            <w:tabs>
              <w:tab w:val="num" w:pos="720"/>
            </w:tabs>
            <w:ind w:left="426" w:hanging="360"/>
          </w:pPr>
        </w:pPrChange>
      </w:pPr>
      <w:del w:id="7979" w:author="Mubiyarto Wibisono" w:date="2025-09-23T21:19:00Z" w16du:dateUtc="2025-09-23T14:19:00Z">
        <w:r w:rsidRPr="00A41EA1" w:rsidDel="00E77664">
          <w:rPr>
            <w:rFonts w:ascii="Arial" w:hAnsi="Arial" w:cs="Arial"/>
            <w:sz w:val="20"/>
            <w:szCs w:val="20"/>
            <w:lang w:val="en-SG"/>
          </w:rPr>
          <w:delText xml:space="preserve">join eocms_user_message (using </w:delText>
        </w:r>
      </w:del>
      <w:del w:id="7980" w:author="Mubiyarto Wibisono" w:date="2025-09-19T09:26:00Z" w16du:dateUtc="2025-09-19T02:26:00Z">
        <w:r w:rsidRPr="00A41EA1" w:rsidDel="007919D7">
          <w:rPr>
            <w:rFonts w:ascii="Arial" w:hAnsi="Arial" w:cs="Arial"/>
            <w:sz w:val="20"/>
            <w:szCs w:val="20"/>
            <w:lang w:val="en-SG"/>
          </w:rPr>
          <w:delText>error</w:delText>
        </w:r>
      </w:del>
      <w:del w:id="7981" w:author="Mubiyarto Wibisono" w:date="2025-09-23T21:19:00Z" w16du:dateUtc="2025-09-23T14:19:00Z">
        <w:r w:rsidRPr="00A41EA1" w:rsidDel="00E77664">
          <w:rPr>
            <w:rFonts w:ascii="Arial" w:hAnsi="Arial" w:cs="Arial"/>
            <w:sz w:val="20"/>
            <w:szCs w:val="20"/>
            <w:lang w:val="en-SG"/>
          </w:rPr>
          <w:delText xml:space="preserve"> code result from payment matrix process) succeeds and returns the message text.</w:delText>
        </w:r>
      </w:del>
    </w:p>
    <w:p w14:paraId="2E0DDF52" w14:textId="7054B90D" w:rsidR="00FB3371" w:rsidRPr="00A41EA1" w:rsidDel="00E77664" w:rsidRDefault="00FB3371">
      <w:pPr>
        <w:numPr>
          <w:ilvl w:val="0"/>
          <w:numId w:val="43"/>
        </w:numPr>
        <w:spacing w:before="240"/>
        <w:ind w:left="851" w:hanging="284"/>
        <w:rPr>
          <w:del w:id="7982" w:author="Mubiyarto Wibisono" w:date="2025-09-23T21:19:00Z" w16du:dateUtc="2025-09-23T14:19:00Z"/>
          <w:rFonts w:ascii="Arial" w:hAnsi="Arial" w:cs="Arial"/>
          <w:sz w:val="20"/>
          <w:szCs w:val="20"/>
          <w:lang w:val="en-SG"/>
        </w:rPr>
        <w:pPrChange w:id="7983" w:author="Mubiyarto Wibisono" w:date="2025-09-23T21:54:00Z" w16du:dateUtc="2025-09-23T14:54:00Z">
          <w:pPr>
            <w:numPr>
              <w:numId w:val="43"/>
            </w:numPr>
            <w:tabs>
              <w:tab w:val="num" w:pos="720"/>
            </w:tabs>
            <w:ind w:left="426" w:hanging="360"/>
          </w:pPr>
        </w:pPrChange>
      </w:pPr>
      <w:del w:id="7984" w:author="Mubiyarto Wibisono" w:date="2025-09-23T21:19:00Z" w16du:dateUtc="2025-09-23T14:19:00Z">
        <w:r w:rsidRPr="00A41EA1" w:rsidDel="00E77664">
          <w:rPr>
            <w:rFonts w:ascii="Arial" w:hAnsi="Arial" w:cs="Arial"/>
            <w:sz w:val="20"/>
            <w:szCs w:val="20"/>
            <w:lang w:val="en-SG"/>
          </w:rPr>
          <w:delText>response to eService is sent with the fields shown in the diagram:</w:delText>
        </w:r>
      </w:del>
    </w:p>
    <w:p w14:paraId="1577DFF6" w14:textId="3DCD1E12" w:rsidR="00E77664" w:rsidRPr="00FF0D5E" w:rsidRDefault="00FB3371">
      <w:pPr>
        <w:pStyle w:val="ListParagraph"/>
        <w:numPr>
          <w:ilvl w:val="0"/>
          <w:numId w:val="111"/>
        </w:numPr>
        <w:spacing w:before="240"/>
        <w:ind w:left="851" w:hanging="284"/>
        <w:rPr>
          <w:ins w:id="7985" w:author="Mubiyarto Wibisono" w:date="2025-09-23T21:19:00Z"/>
          <w:rFonts w:ascii="Arial" w:hAnsi="Arial" w:cs="Arial"/>
          <w:sz w:val="20"/>
          <w:szCs w:val="20"/>
          <w:rPrChange w:id="7986" w:author="Mubiyarto Wibisono" w:date="2025-09-23T21:53:00Z" w16du:dateUtc="2025-09-23T14:53:00Z">
            <w:rPr>
              <w:ins w:id="7987" w:author="Mubiyarto Wibisono" w:date="2025-09-23T21:19:00Z"/>
            </w:rPr>
          </w:rPrChange>
        </w:rPr>
        <w:pPrChange w:id="7988" w:author="Mubiyarto Wibisono" w:date="2025-09-23T21:54:00Z" w16du:dateUtc="2025-09-23T14:54:00Z">
          <w:pPr>
            <w:spacing w:before="240"/>
          </w:pPr>
        </w:pPrChange>
      </w:pPr>
      <w:del w:id="7989" w:author="Mubiyarto Wibisono" w:date="2025-09-23T21:19:00Z" w16du:dateUtc="2025-09-23T14:19:00Z">
        <w:r w:rsidRPr="00E77664" w:rsidDel="00E77664">
          <w:rPr>
            <w:rFonts w:ascii="Arial" w:hAnsi="Arial" w:cs="Arial"/>
            <w:sz w:val="20"/>
            <w:szCs w:val="20"/>
            <w:lang w:val="en-SG"/>
            <w:rPrChange w:id="7990" w:author="Mubiyarto Wibisono" w:date="2025-09-23T21:20:00Z" w16du:dateUtc="2025-09-23T14:20:00Z">
              <w:rPr>
                <w:lang w:val="en-SG"/>
              </w:rPr>
            </w:rPrChange>
          </w:rPr>
          <w:delText>notice_no, vehicle_no, notice_date_and_time, amount_payable, pp_code, date_transaction, error_message, show, notice_payment_flag.</w:delText>
        </w:r>
      </w:del>
      <w:ins w:id="7991" w:author="Mubiyarto Wibisono" w:date="2025-09-23T21:19:00Z" w16du:dateUtc="2025-09-23T14:19:00Z">
        <w:r w:rsidR="00E77664" w:rsidRPr="00E77664">
          <w:rPr>
            <w:rFonts w:hAnsi="Symbol"/>
          </w:rPr>
          <w:t xml:space="preserve"> </w:t>
        </w:r>
      </w:ins>
      <w:ins w:id="7992" w:author="Mubiyarto Wibisono" w:date="2025-09-23T21:19:00Z">
        <w:r w:rsidR="00E77664" w:rsidRPr="00FF0D5E">
          <w:rPr>
            <w:rFonts w:ascii="Arial" w:hAnsi="Arial" w:cs="Arial"/>
            <w:sz w:val="20"/>
            <w:szCs w:val="20"/>
            <w:rPrChange w:id="7993" w:author="Mubiyarto Wibisono" w:date="2025-09-23T21:53:00Z" w16du:dateUtc="2025-09-23T14:53:00Z">
              <w:rPr>
                <w:b/>
                <w:bCs/>
              </w:rPr>
            </w:rPrChange>
          </w:rPr>
          <w:t>Create Notice – offence type O &amp; E</w:t>
        </w:r>
      </w:ins>
    </w:p>
    <w:p w14:paraId="32D7A9A6" w14:textId="77777777" w:rsidR="00E77664" w:rsidRPr="00FF0D5E" w:rsidRDefault="00E77664">
      <w:pPr>
        <w:numPr>
          <w:ilvl w:val="0"/>
          <w:numId w:val="107"/>
        </w:numPr>
        <w:tabs>
          <w:tab w:val="clear" w:pos="720"/>
          <w:tab w:val="num" w:pos="1134"/>
        </w:tabs>
        <w:spacing w:before="240"/>
        <w:ind w:left="851" w:firstLine="0"/>
        <w:rPr>
          <w:ins w:id="7994" w:author="Mubiyarto Wibisono" w:date="2025-09-23T21:19:00Z"/>
          <w:rFonts w:ascii="Arial" w:hAnsi="Arial" w:cs="Arial"/>
          <w:sz w:val="20"/>
          <w:szCs w:val="20"/>
        </w:rPr>
        <w:pPrChange w:id="7995" w:author="Mubiyarto Wibisono" w:date="2025-09-23T21:54:00Z" w16du:dateUtc="2025-09-23T14:54:00Z">
          <w:pPr>
            <w:numPr>
              <w:numId w:val="107"/>
            </w:numPr>
            <w:tabs>
              <w:tab w:val="num" w:pos="720"/>
            </w:tabs>
            <w:spacing w:before="240"/>
            <w:ind w:left="720" w:hanging="360"/>
          </w:pPr>
        </w:pPrChange>
      </w:pPr>
      <w:ins w:id="7996" w:author="Mubiyarto Wibisono" w:date="2025-09-23T21:19:00Z">
        <w:r w:rsidRPr="00FF0D5E">
          <w:rPr>
            <w:rFonts w:ascii="Arial" w:hAnsi="Arial" w:cs="Arial"/>
            <w:sz w:val="20"/>
            <w:szCs w:val="20"/>
          </w:rPr>
          <w:t xml:space="preserve">On create,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Y.</w:t>
        </w:r>
      </w:ins>
    </w:p>
    <w:p w14:paraId="609081E5" w14:textId="02BECF96" w:rsidR="00E77664" w:rsidRPr="00FF0D5E" w:rsidRDefault="00E77664">
      <w:pPr>
        <w:pStyle w:val="ListParagraph"/>
        <w:numPr>
          <w:ilvl w:val="0"/>
          <w:numId w:val="111"/>
        </w:numPr>
        <w:spacing w:before="240"/>
        <w:ind w:left="851" w:hanging="284"/>
        <w:rPr>
          <w:ins w:id="7997" w:author="Mubiyarto Wibisono" w:date="2025-09-23T21:19:00Z"/>
          <w:rFonts w:ascii="Arial" w:hAnsi="Arial" w:cs="Arial"/>
          <w:sz w:val="20"/>
          <w:szCs w:val="20"/>
        </w:rPr>
        <w:pPrChange w:id="7998" w:author="Mubiyarto Wibisono" w:date="2025-09-23T21:54:00Z" w16du:dateUtc="2025-09-23T14:54:00Z">
          <w:pPr>
            <w:spacing w:before="240"/>
          </w:pPr>
        </w:pPrChange>
      </w:pPr>
      <w:ins w:id="7999" w:author="Mubiyarto Wibisono" w:date="2025-09-23T21:19:00Z">
        <w:r w:rsidRPr="00FF0D5E">
          <w:rPr>
            <w:rFonts w:ascii="Arial" w:hAnsi="Arial" w:cs="Arial"/>
            <w:sz w:val="20"/>
            <w:szCs w:val="20"/>
            <w:rPrChange w:id="8000" w:author="Mubiyarto Wibisono" w:date="2025-09-23T21:53:00Z" w16du:dateUtc="2025-09-23T14:53:00Z">
              <w:rPr>
                <w:rFonts w:ascii="Arial" w:hAnsi="Arial" w:cs="Arial"/>
                <w:b/>
                <w:bCs/>
                <w:sz w:val="20"/>
                <w:szCs w:val="20"/>
              </w:rPr>
            </w:rPrChange>
          </w:rPr>
          <w:t>Create Notice – offence type U</w:t>
        </w:r>
      </w:ins>
    </w:p>
    <w:p w14:paraId="22D42508" w14:textId="77777777" w:rsidR="00E77664" w:rsidRPr="00FF0D5E" w:rsidRDefault="00E77664">
      <w:pPr>
        <w:numPr>
          <w:ilvl w:val="0"/>
          <w:numId w:val="108"/>
        </w:numPr>
        <w:tabs>
          <w:tab w:val="clear" w:pos="720"/>
          <w:tab w:val="num" w:pos="1134"/>
        </w:tabs>
        <w:spacing w:before="240"/>
        <w:ind w:left="1134" w:hanging="283"/>
        <w:rPr>
          <w:ins w:id="8001" w:author="Mubiyarto Wibisono" w:date="2025-09-23T21:19:00Z"/>
          <w:rFonts w:ascii="Arial" w:hAnsi="Arial" w:cs="Arial"/>
          <w:sz w:val="20"/>
          <w:szCs w:val="20"/>
        </w:rPr>
        <w:pPrChange w:id="8002" w:author="Mubiyarto Wibisono" w:date="2025-09-23T21:54:00Z" w16du:dateUtc="2025-09-23T14:54:00Z">
          <w:pPr>
            <w:numPr>
              <w:numId w:val="108"/>
            </w:numPr>
            <w:tabs>
              <w:tab w:val="num" w:pos="720"/>
            </w:tabs>
            <w:spacing w:before="240"/>
            <w:ind w:left="720" w:hanging="360"/>
          </w:pPr>
        </w:pPrChange>
      </w:pPr>
      <w:ins w:id="8003" w:author="Mubiyarto Wibisono" w:date="2025-09-23T21:19:00Z">
        <w:r w:rsidRPr="00FF0D5E">
          <w:rPr>
            <w:rFonts w:ascii="Arial" w:hAnsi="Arial" w:cs="Arial"/>
            <w:sz w:val="20"/>
            <w:szCs w:val="20"/>
          </w:rPr>
          <w:t xml:space="preserve">On create,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Y.</w:t>
        </w:r>
      </w:ins>
    </w:p>
    <w:p w14:paraId="12A6D6D8" w14:textId="77777777" w:rsidR="00E77664" w:rsidRPr="00FF0D5E" w:rsidRDefault="00E77664">
      <w:pPr>
        <w:numPr>
          <w:ilvl w:val="0"/>
          <w:numId w:val="108"/>
        </w:numPr>
        <w:tabs>
          <w:tab w:val="clear" w:pos="720"/>
          <w:tab w:val="num" w:pos="1134"/>
        </w:tabs>
        <w:spacing w:before="240"/>
        <w:ind w:left="1134" w:hanging="283"/>
        <w:rPr>
          <w:ins w:id="8004" w:author="Mubiyarto Wibisono" w:date="2025-09-23T21:19:00Z"/>
          <w:rFonts w:ascii="Arial" w:hAnsi="Arial" w:cs="Arial"/>
          <w:sz w:val="20"/>
          <w:szCs w:val="20"/>
        </w:rPr>
        <w:pPrChange w:id="8005" w:author="Mubiyarto Wibisono" w:date="2025-09-23T21:54:00Z" w16du:dateUtc="2025-09-23T14:54:00Z">
          <w:pPr>
            <w:numPr>
              <w:numId w:val="108"/>
            </w:numPr>
            <w:tabs>
              <w:tab w:val="num" w:pos="720"/>
            </w:tabs>
            <w:spacing w:before="240"/>
            <w:ind w:left="720" w:hanging="360"/>
          </w:pPr>
        </w:pPrChange>
      </w:pPr>
      <w:ins w:id="8006" w:author="Mubiyarto Wibisono" w:date="2025-09-23T21:19:00Z">
        <w:r w:rsidRPr="00FF0D5E">
          <w:rPr>
            <w:rFonts w:ascii="Arial" w:hAnsi="Arial" w:cs="Arial"/>
            <w:sz w:val="20"/>
            <w:szCs w:val="20"/>
          </w:rPr>
          <w:t xml:space="preserve">After creation, OIC decides </w:t>
        </w:r>
        <w:r w:rsidRPr="00FF0D5E">
          <w:rPr>
            <w:rFonts w:ascii="Arial" w:hAnsi="Arial" w:cs="Arial"/>
            <w:sz w:val="20"/>
            <w:szCs w:val="20"/>
            <w:rPrChange w:id="8007" w:author="Mubiyarto Wibisono" w:date="2025-09-23T21:53:00Z" w16du:dateUtc="2025-09-23T14:53:00Z">
              <w:rPr>
                <w:rFonts w:ascii="Arial" w:hAnsi="Arial" w:cs="Arial"/>
                <w:b/>
                <w:bCs/>
                <w:sz w:val="20"/>
                <w:szCs w:val="20"/>
              </w:rPr>
            </w:rPrChange>
          </w:rPr>
          <w:t>compoundable?</w:t>
        </w:r>
      </w:ins>
    </w:p>
    <w:p w14:paraId="258CE23B" w14:textId="10FC1B19" w:rsidR="00E77664" w:rsidRPr="00FF0D5E" w:rsidRDefault="00E77664">
      <w:pPr>
        <w:numPr>
          <w:ilvl w:val="1"/>
          <w:numId w:val="108"/>
        </w:numPr>
        <w:tabs>
          <w:tab w:val="num" w:pos="993"/>
        </w:tabs>
        <w:spacing w:before="240"/>
        <w:ind w:left="851" w:firstLine="283"/>
        <w:rPr>
          <w:ins w:id="8008" w:author="Mubiyarto Wibisono" w:date="2025-09-23T21:19:00Z"/>
          <w:rFonts w:ascii="Arial" w:hAnsi="Arial" w:cs="Arial"/>
          <w:sz w:val="20"/>
          <w:szCs w:val="20"/>
        </w:rPr>
        <w:pPrChange w:id="8009" w:author="Mubiyarto Wibisono" w:date="2025-09-23T21:54:00Z" w16du:dateUtc="2025-09-23T14:54:00Z">
          <w:pPr>
            <w:numPr>
              <w:ilvl w:val="1"/>
              <w:numId w:val="108"/>
            </w:numPr>
            <w:tabs>
              <w:tab w:val="num" w:pos="1440"/>
            </w:tabs>
            <w:spacing w:before="240"/>
            <w:ind w:left="1440" w:hanging="360"/>
          </w:pPr>
        </w:pPrChange>
      </w:pPr>
      <w:ins w:id="8010" w:author="Mubiyarto Wibisono" w:date="2025-09-23T21:19:00Z">
        <w:r w:rsidRPr="00FF0D5E">
          <w:rPr>
            <w:rFonts w:ascii="Arial" w:hAnsi="Arial" w:cs="Arial"/>
            <w:sz w:val="20"/>
            <w:szCs w:val="20"/>
            <w:rPrChange w:id="8011" w:author="Mubiyarto Wibisono" w:date="2025-09-23T21:53:00Z" w16du:dateUtc="2025-09-23T14:53:00Z">
              <w:rPr>
                <w:rFonts w:ascii="Arial" w:hAnsi="Arial" w:cs="Arial"/>
                <w:b/>
                <w:bCs/>
                <w:sz w:val="20"/>
                <w:szCs w:val="20"/>
              </w:rPr>
            </w:rPrChange>
          </w:rPr>
          <w:t>Yes</w:t>
        </w:r>
        <w:r w:rsidRPr="00FF0D5E">
          <w:rPr>
            <w:rFonts w:ascii="Arial" w:hAnsi="Arial" w:cs="Arial"/>
            <w:sz w:val="20"/>
            <w:szCs w:val="20"/>
          </w:rPr>
          <w:t xml:space="preserve"> → confirm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Y.</w:t>
        </w:r>
      </w:ins>
    </w:p>
    <w:p w14:paraId="28CFA908" w14:textId="77777777" w:rsidR="00E77664" w:rsidRPr="00FF0D5E" w:rsidRDefault="00E77664">
      <w:pPr>
        <w:numPr>
          <w:ilvl w:val="1"/>
          <w:numId w:val="108"/>
        </w:numPr>
        <w:tabs>
          <w:tab w:val="num" w:pos="993"/>
        </w:tabs>
        <w:spacing w:before="240"/>
        <w:ind w:left="851" w:firstLine="283"/>
        <w:rPr>
          <w:ins w:id="8012" w:author="Mubiyarto Wibisono" w:date="2025-09-23T21:19:00Z"/>
          <w:rFonts w:ascii="Arial" w:hAnsi="Arial" w:cs="Arial"/>
          <w:sz w:val="20"/>
          <w:szCs w:val="20"/>
        </w:rPr>
        <w:pPrChange w:id="8013" w:author="Mubiyarto Wibisono" w:date="2025-09-23T21:54:00Z" w16du:dateUtc="2025-09-23T14:54:00Z">
          <w:pPr>
            <w:numPr>
              <w:ilvl w:val="1"/>
              <w:numId w:val="108"/>
            </w:numPr>
            <w:tabs>
              <w:tab w:val="num" w:pos="1440"/>
            </w:tabs>
            <w:spacing w:before="240"/>
            <w:ind w:left="1440" w:hanging="360"/>
          </w:pPr>
        </w:pPrChange>
      </w:pPr>
      <w:ins w:id="8014" w:author="Mubiyarto Wibisono" w:date="2025-09-23T21:19:00Z">
        <w:r w:rsidRPr="00FF0D5E">
          <w:rPr>
            <w:rFonts w:ascii="Arial" w:hAnsi="Arial" w:cs="Arial"/>
            <w:sz w:val="20"/>
            <w:szCs w:val="20"/>
            <w:rPrChange w:id="8015" w:author="Mubiyarto Wibisono" w:date="2025-09-23T21:53:00Z" w16du:dateUtc="2025-09-23T14:53:00Z">
              <w:rPr>
                <w:rFonts w:ascii="Arial" w:hAnsi="Arial" w:cs="Arial"/>
                <w:b/>
                <w:bCs/>
                <w:sz w:val="20"/>
                <w:szCs w:val="20"/>
              </w:rPr>
            </w:rPrChange>
          </w:rPr>
          <w:t>No</w:t>
        </w:r>
        <w:r w:rsidRPr="00FF0D5E">
          <w:rPr>
            <w:rFonts w:ascii="Arial" w:hAnsi="Arial" w:cs="Arial"/>
            <w:sz w:val="20"/>
            <w:szCs w:val="20"/>
          </w:rPr>
          <w:t xml:space="preserve"> → set </w:t>
        </w:r>
        <w:proofErr w:type="spellStart"/>
        <w:proofErr w:type="gramStart"/>
        <w:r w:rsidRPr="00FF0D5E">
          <w:rPr>
            <w:rFonts w:ascii="Arial" w:hAnsi="Arial" w:cs="Arial"/>
            <w:sz w:val="20"/>
            <w:szCs w:val="20"/>
          </w:rPr>
          <w:t>von.eservice</w:t>
        </w:r>
        <w:proofErr w:type="gramEnd"/>
        <w:r w:rsidRPr="00FF0D5E">
          <w:rPr>
            <w:rFonts w:ascii="Arial" w:hAnsi="Arial" w:cs="Arial"/>
            <w:sz w:val="20"/>
            <w:szCs w:val="20"/>
          </w:rPr>
          <w:t>_message_code</w:t>
        </w:r>
        <w:proofErr w:type="spellEnd"/>
        <w:r w:rsidRPr="00FF0D5E">
          <w:rPr>
            <w:rFonts w:ascii="Arial" w:hAnsi="Arial" w:cs="Arial"/>
            <w:sz w:val="20"/>
            <w:szCs w:val="20"/>
          </w:rPr>
          <w:t xml:space="preserve"> = E4 and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N.</w:t>
        </w:r>
      </w:ins>
    </w:p>
    <w:p w14:paraId="41946934" w14:textId="7A0F1BF5" w:rsidR="00E77664" w:rsidRPr="00FF0D5E" w:rsidRDefault="00E77664">
      <w:pPr>
        <w:pStyle w:val="ListParagraph"/>
        <w:numPr>
          <w:ilvl w:val="0"/>
          <w:numId w:val="111"/>
        </w:numPr>
        <w:spacing w:before="240"/>
        <w:ind w:left="851" w:hanging="284"/>
        <w:rPr>
          <w:ins w:id="8016" w:author="Mubiyarto Wibisono" w:date="2025-09-23T21:19:00Z"/>
          <w:rFonts w:ascii="Arial" w:hAnsi="Arial" w:cs="Arial"/>
          <w:sz w:val="20"/>
          <w:szCs w:val="20"/>
        </w:rPr>
        <w:pPrChange w:id="8017" w:author="Mubiyarto Wibisono" w:date="2025-09-23T21:54:00Z" w16du:dateUtc="2025-09-23T14:54:00Z">
          <w:pPr>
            <w:spacing w:before="240"/>
          </w:pPr>
        </w:pPrChange>
      </w:pPr>
      <w:ins w:id="8018" w:author="Mubiyarto Wibisono" w:date="2025-09-23T21:19:00Z">
        <w:r w:rsidRPr="00FF0D5E">
          <w:rPr>
            <w:rFonts w:ascii="Arial" w:hAnsi="Arial" w:cs="Arial"/>
            <w:sz w:val="20"/>
            <w:szCs w:val="20"/>
            <w:rPrChange w:id="8019" w:author="Mubiyarto Wibisono" w:date="2025-09-23T21:53:00Z" w16du:dateUtc="2025-09-23T14:53:00Z">
              <w:rPr>
                <w:rFonts w:ascii="Arial" w:hAnsi="Arial" w:cs="Arial"/>
                <w:b/>
                <w:bCs/>
                <w:sz w:val="20"/>
                <w:szCs w:val="20"/>
              </w:rPr>
            </w:rPrChange>
          </w:rPr>
          <w:t>Change stage – end of RR3 (→ CPC/CFC)</w:t>
        </w:r>
      </w:ins>
    </w:p>
    <w:p w14:paraId="7594CCCC" w14:textId="77777777" w:rsidR="00E77664" w:rsidRPr="00FF0D5E" w:rsidRDefault="00E77664">
      <w:pPr>
        <w:numPr>
          <w:ilvl w:val="0"/>
          <w:numId w:val="109"/>
        </w:numPr>
        <w:tabs>
          <w:tab w:val="clear" w:pos="720"/>
          <w:tab w:val="num" w:pos="1134"/>
        </w:tabs>
        <w:spacing w:before="240"/>
        <w:ind w:left="851" w:firstLine="0"/>
        <w:rPr>
          <w:ins w:id="8020" w:author="Mubiyarto Wibisono" w:date="2025-09-23T21:19:00Z"/>
          <w:rFonts w:ascii="Arial" w:hAnsi="Arial" w:cs="Arial"/>
          <w:sz w:val="20"/>
          <w:szCs w:val="20"/>
        </w:rPr>
        <w:pPrChange w:id="8021" w:author="Mubiyarto Wibisono" w:date="2025-09-23T21:54:00Z" w16du:dateUtc="2025-09-23T14:54:00Z">
          <w:pPr>
            <w:numPr>
              <w:numId w:val="109"/>
            </w:numPr>
            <w:tabs>
              <w:tab w:val="num" w:pos="720"/>
            </w:tabs>
            <w:spacing w:before="240"/>
            <w:ind w:left="720" w:hanging="360"/>
          </w:pPr>
        </w:pPrChange>
      </w:pPr>
      <w:ins w:id="8022" w:author="Mubiyarto Wibisono" w:date="2025-09-23T21:19:00Z">
        <w:r w:rsidRPr="00FF0D5E">
          <w:rPr>
            <w:rFonts w:ascii="Arial" w:hAnsi="Arial" w:cs="Arial"/>
            <w:sz w:val="20"/>
            <w:szCs w:val="20"/>
          </w:rPr>
          <w:t xml:space="preserve">On RR3 expiry </w:t>
        </w:r>
        <w:proofErr w:type="spellStart"/>
        <w:r w:rsidRPr="00FF0D5E">
          <w:rPr>
            <w:rFonts w:ascii="Arial" w:hAnsi="Arial" w:cs="Arial"/>
            <w:sz w:val="20"/>
            <w:szCs w:val="20"/>
          </w:rPr>
          <w:t>cron</w:t>
        </w:r>
        <w:proofErr w:type="spellEnd"/>
        <w:r w:rsidRPr="00FF0D5E">
          <w:rPr>
            <w:rFonts w:ascii="Arial" w:hAnsi="Arial" w:cs="Arial"/>
            <w:sz w:val="20"/>
            <w:szCs w:val="20"/>
          </w:rPr>
          <w:t xml:space="preserve"> → set </w:t>
        </w:r>
        <w:proofErr w:type="spellStart"/>
        <w:proofErr w:type="gramStart"/>
        <w:r w:rsidRPr="00FF0D5E">
          <w:rPr>
            <w:rFonts w:ascii="Arial" w:hAnsi="Arial" w:cs="Arial"/>
            <w:sz w:val="20"/>
            <w:szCs w:val="20"/>
          </w:rPr>
          <w:t>von.eservice</w:t>
        </w:r>
        <w:proofErr w:type="gramEnd"/>
        <w:r w:rsidRPr="00FF0D5E">
          <w:rPr>
            <w:rFonts w:ascii="Arial" w:hAnsi="Arial" w:cs="Arial"/>
            <w:sz w:val="20"/>
            <w:szCs w:val="20"/>
          </w:rPr>
          <w:t>_message_code</w:t>
        </w:r>
        <w:proofErr w:type="spellEnd"/>
        <w:r w:rsidRPr="00FF0D5E">
          <w:rPr>
            <w:rFonts w:ascii="Arial" w:hAnsi="Arial" w:cs="Arial"/>
            <w:sz w:val="20"/>
            <w:szCs w:val="20"/>
          </w:rPr>
          <w:t xml:space="preserve"> = E4 and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N.</w:t>
        </w:r>
      </w:ins>
    </w:p>
    <w:p w14:paraId="6881B74D" w14:textId="77777777" w:rsidR="00E77664" w:rsidRPr="00FF0D5E" w:rsidRDefault="00E77664">
      <w:pPr>
        <w:numPr>
          <w:ilvl w:val="0"/>
          <w:numId w:val="109"/>
        </w:numPr>
        <w:tabs>
          <w:tab w:val="clear" w:pos="720"/>
          <w:tab w:val="num" w:pos="1134"/>
        </w:tabs>
        <w:spacing w:before="240"/>
        <w:ind w:left="851" w:firstLine="0"/>
        <w:rPr>
          <w:ins w:id="8023" w:author="Mubiyarto Wibisono" w:date="2025-09-23T21:19:00Z"/>
          <w:rFonts w:ascii="Arial" w:hAnsi="Arial" w:cs="Arial"/>
          <w:sz w:val="20"/>
          <w:szCs w:val="20"/>
        </w:rPr>
        <w:pPrChange w:id="8024" w:author="Mubiyarto Wibisono" w:date="2025-09-23T21:54:00Z" w16du:dateUtc="2025-09-23T14:54:00Z">
          <w:pPr>
            <w:numPr>
              <w:numId w:val="109"/>
            </w:numPr>
            <w:tabs>
              <w:tab w:val="num" w:pos="720"/>
            </w:tabs>
            <w:spacing w:before="240"/>
            <w:ind w:left="720" w:hanging="360"/>
          </w:pPr>
        </w:pPrChange>
      </w:pPr>
      <w:ins w:id="8025" w:author="Mubiyarto Wibisono" w:date="2025-09-23T21:19:00Z">
        <w:r w:rsidRPr="00FF0D5E">
          <w:rPr>
            <w:rFonts w:ascii="Arial" w:hAnsi="Arial" w:cs="Arial"/>
            <w:sz w:val="20"/>
            <w:szCs w:val="20"/>
          </w:rPr>
          <w:lastRenderedPageBreak/>
          <w:t xml:space="preserve">If a </w:t>
        </w:r>
        <w:r w:rsidRPr="00FF0D5E">
          <w:rPr>
            <w:rFonts w:ascii="Arial" w:hAnsi="Arial" w:cs="Arial"/>
            <w:sz w:val="20"/>
            <w:szCs w:val="20"/>
            <w:rPrChange w:id="8026" w:author="Mubiyarto Wibisono" w:date="2025-09-23T21:53:00Z" w16du:dateUtc="2025-09-23T14:53:00Z">
              <w:rPr>
                <w:rFonts w:ascii="Arial" w:hAnsi="Arial" w:cs="Arial"/>
                <w:b/>
                <w:bCs/>
                <w:sz w:val="20"/>
                <w:szCs w:val="20"/>
              </w:rPr>
            </w:rPrChange>
          </w:rPr>
          <w:t>payment activation exists</w:t>
        </w:r>
        <w:r w:rsidRPr="00FF0D5E">
          <w:rPr>
            <w:rFonts w:ascii="Arial" w:hAnsi="Arial" w:cs="Arial"/>
            <w:sz w:val="20"/>
            <w:szCs w:val="20"/>
          </w:rPr>
          <w:t xml:space="preserve"> → flip to </w:t>
        </w:r>
        <w:proofErr w:type="spellStart"/>
        <w:proofErr w:type="gramStart"/>
        <w:r w:rsidRPr="00FF0D5E">
          <w:rPr>
            <w:rFonts w:ascii="Arial" w:hAnsi="Arial" w:cs="Arial"/>
            <w:sz w:val="20"/>
            <w:szCs w:val="20"/>
          </w:rPr>
          <w:t>von.eservice</w:t>
        </w:r>
        <w:proofErr w:type="gramEnd"/>
        <w:r w:rsidRPr="00FF0D5E">
          <w:rPr>
            <w:rFonts w:ascii="Arial" w:hAnsi="Arial" w:cs="Arial"/>
            <w:sz w:val="20"/>
            <w:szCs w:val="20"/>
          </w:rPr>
          <w:t>_message_code</w:t>
        </w:r>
        <w:proofErr w:type="spellEnd"/>
        <w:r w:rsidRPr="00FF0D5E">
          <w:rPr>
            <w:rFonts w:ascii="Arial" w:hAnsi="Arial" w:cs="Arial"/>
            <w:sz w:val="20"/>
            <w:szCs w:val="20"/>
          </w:rPr>
          <w:t xml:space="preserve"> = E1 and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Y.</w:t>
        </w:r>
      </w:ins>
    </w:p>
    <w:p w14:paraId="5361F54A" w14:textId="2FC10485" w:rsidR="00E77664" w:rsidRPr="00FF0D5E" w:rsidRDefault="00E77664">
      <w:pPr>
        <w:pStyle w:val="ListParagraph"/>
        <w:numPr>
          <w:ilvl w:val="0"/>
          <w:numId w:val="111"/>
        </w:numPr>
        <w:spacing w:before="240"/>
        <w:ind w:left="851" w:hanging="284"/>
        <w:rPr>
          <w:ins w:id="8027" w:author="Mubiyarto Wibisono" w:date="2025-09-23T21:19:00Z"/>
          <w:rFonts w:ascii="Arial" w:hAnsi="Arial" w:cs="Arial"/>
          <w:sz w:val="20"/>
          <w:szCs w:val="20"/>
        </w:rPr>
        <w:pPrChange w:id="8028" w:author="Mubiyarto Wibisono" w:date="2025-09-23T21:54:00Z" w16du:dateUtc="2025-09-23T14:54:00Z">
          <w:pPr>
            <w:spacing w:before="240"/>
          </w:pPr>
        </w:pPrChange>
      </w:pPr>
      <w:ins w:id="8029" w:author="Mubiyarto Wibisono" w:date="2025-09-23T21:19:00Z">
        <w:r w:rsidRPr="00FF0D5E">
          <w:rPr>
            <w:rFonts w:ascii="Arial" w:hAnsi="Arial" w:cs="Arial"/>
            <w:sz w:val="20"/>
            <w:szCs w:val="20"/>
            <w:rPrChange w:id="8030" w:author="Mubiyarto Wibisono" w:date="2025-09-23T21:53:00Z" w16du:dateUtc="2025-09-23T14:53:00Z">
              <w:rPr>
                <w:rFonts w:ascii="Arial" w:hAnsi="Arial" w:cs="Arial"/>
                <w:b/>
                <w:bCs/>
                <w:sz w:val="20"/>
                <w:szCs w:val="20"/>
              </w:rPr>
            </w:rPrChange>
          </w:rPr>
          <w:t>Apply Permanent Suspend (PS)</w:t>
        </w:r>
      </w:ins>
    </w:p>
    <w:p w14:paraId="700BFC6F" w14:textId="77777777" w:rsidR="00E77664" w:rsidRPr="00FF0D5E" w:rsidRDefault="00E77664">
      <w:pPr>
        <w:numPr>
          <w:ilvl w:val="0"/>
          <w:numId w:val="110"/>
        </w:numPr>
        <w:tabs>
          <w:tab w:val="clear" w:pos="720"/>
        </w:tabs>
        <w:spacing w:before="240"/>
        <w:ind w:left="1134" w:hanging="283"/>
        <w:rPr>
          <w:ins w:id="8031" w:author="Mubiyarto Wibisono" w:date="2025-09-23T21:19:00Z"/>
          <w:rFonts w:ascii="Arial" w:hAnsi="Arial" w:cs="Arial"/>
          <w:sz w:val="20"/>
          <w:szCs w:val="20"/>
        </w:rPr>
        <w:pPrChange w:id="8032" w:author="Mubiyarto Wibisono" w:date="2025-09-23T21:55:00Z" w16du:dateUtc="2025-09-23T14:55:00Z">
          <w:pPr>
            <w:numPr>
              <w:numId w:val="110"/>
            </w:numPr>
            <w:tabs>
              <w:tab w:val="num" w:pos="720"/>
            </w:tabs>
            <w:spacing w:before="240"/>
            <w:ind w:left="720" w:hanging="360"/>
          </w:pPr>
        </w:pPrChange>
      </w:pPr>
      <w:ins w:id="8033" w:author="Mubiyarto Wibisono" w:date="2025-09-23T21:19:00Z">
        <w:r w:rsidRPr="00FF0D5E">
          <w:rPr>
            <w:rFonts w:ascii="Arial" w:hAnsi="Arial" w:cs="Arial"/>
            <w:sz w:val="20"/>
            <w:szCs w:val="20"/>
          </w:rPr>
          <w:t xml:space="preserve">On PS apply →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N.</w:t>
        </w:r>
      </w:ins>
    </w:p>
    <w:p w14:paraId="16E02563" w14:textId="77777777" w:rsidR="00E77664" w:rsidRPr="00FF0D5E" w:rsidRDefault="00E77664">
      <w:pPr>
        <w:numPr>
          <w:ilvl w:val="0"/>
          <w:numId w:val="110"/>
        </w:numPr>
        <w:tabs>
          <w:tab w:val="clear" w:pos="720"/>
          <w:tab w:val="num" w:pos="1134"/>
        </w:tabs>
        <w:spacing w:before="240"/>
        <w:ind w:left="1985" w:hanging="1134"/>
        <w:rPr>
          <w:ins w:id="8034" w:author="Mubiyarto Wibisono" w:date="2025-09-23T21:19:00Z"/>
          <w:rFonts w:ascii="Arial" w:hAnsi="Arial" w:cs="Arial"/>
          <w:sz w:val="20"/>
          <w:szCs w:val="20"/>
        </w:rPr>
        <w:pPrChange w:id="8035" w:author="Mubiyarto Wibisono" w:date="2025-09-23T21:55:00Z" w16du:dateUtc="2025-09-23T14:55:00Z">
          <w:pPr>
            <w:numPr>
              <w:numId w:val="110"/>
            </w:numPr>
            <w:tabs>
              <w:tab w:val="num" w:pos="720"/>
            </w:tabs>
            <w:spacing w:before="240"/>
            <w:ind w:left="720" w:hanging="360"/>
          </w:pPr>
        </w:pPrChange>
      </w:pPr>
      <w:ins w:id="8036" w:author="Mubiyarto Wibisono" w:date="2025-09-23T21:19:00Z">
        <w:r w:rsidRPr="00FF0D5E">
          <w:rPr>
            <w:rFonts w:ascii="Arial" w:hAnsi="Arial" w:cs="Arial"/>
            <w:sz w:val="20"/>
            <w:szCs w:val="20"/>
          </w:rPr>
          <w:t xml:space="preserve">If </w:t>
        </w:r>
        <w:r w:rsidRPr="00FF0D5E">
          <w:rPr>
            <w:rFonts w:ascii="Arial" w:hAnsi="Arial" w:cs="Arial"/>
            <w:sz w:val="20"/>
            <w:szCs w:val="20"/>
            <w:rPrChange w:id="8037" w:author="Mubiyarto Wibisono" w:date="2025-09-23T21:53:00Z" w16du:dateUtc="2025-09-23T14:53:00Z">
              <w:rPr>
                <w:rFonts w:ascii="Arial" w:hAnsi="Arial" w:cs="Arial"/>
                <w:b/>
                <w:bCs/>
                <w:sz w:val="20"/>
                <w:szCs w:val="20"/>
              </w:rPr>
            </w:rPrChange>
          </w:rPr>
          <w:t>revival</w:t>
        </w:r>
        <w:r w:rsidRPr="00FF0D5E">
          <w:rPr>
            <w:rFonts w:ascii="Arial" w:hAnsi="Arial" w:cs="Arial"/>
            <w:sz w:val="20"/>
            <w:szCs w:val="20"/>
          </w:rPr>
          <w:t xml:space="preserve"> later applied → reset </w:t>
        </w:r>
        <w:proofErr w:type="spellStart"/>
        <w:proofErr w:type="gramStart"/>
        <w:r w:rsidRPr="00FF0D5E">
          <w:rPr>
            <w:rFonts w:ascii="Arial" w:hAnsi="Arial" w:cs="Arial"/>
            <w:sz w:val="20"/>
            <w:szCs w:val="20"/>
          </w:rPr>
          <w:t>von.payment</w:t>
        </w:r>
        <w:proofErr w:type="gramEnd"/>
        <w:r w:rsidRPr="00FF0D5E">
          <w:rPr>
            <w:rFonts w:ascii="Arial" w:hAnsi="Arial" w:cs="Arial"/>
            <w:sz w:val="20"/>
            <w:szCs w:val="20"/>
          </w:rPr>
          <w:t>_acceptance_allowed</w:t>
        </w:r>
        <w:proofErr w:type="spellEnd"/>
        <w:r w:rsidRPr="00FF0D5E">
          <w:rPr>
            <w:rFonts w:ascii="Arial" w:hAnsi="Arial" w:cs="Arial"/>
            <w:sz w:val="20"/>
            <w:szCs w:val="20"/>
          </w:rPr>
          <w:t xml:space="preserve"> = Y.</w:t>
        </w:r>
      </w:ins>
    </w:p>
    <w:p w14:paraId="73BDFA27" w14:textId="300E664F" w:rsidR="00FB3371" w:rsidRPr="008516DD" w:rsidRDefault="003F02AC">
      <w:pPr>
        <w:pStyle w:val="Heading4"/>
        <w:numPr>
          <w:ilvl w:val="0"/>
          <w:numId w:val="80"/>
        </w:numPr>
        <w:ind w:hanging="720"/>
        <w:rPr>
          <w:rFonts w:ascii="Arial" w:hAnsi="Arial" w:cs="Arial"/>
          <w:b/>
          <w:bCs/>
          <w:color w:val="215E99" w:themeColor="text2" w:themeTint="BF"/>
          <w:sz w:val="28"/>
          <w:szCs w:val="28"/>
          <w:rPrChange w:id="8038" w:author="Mubiyarto Wibisono" w:date="2025-09-05T09:01:00Z" w16du:dateUtc="2025-09-05T02:01:00Z">
            <w:rPr>
              <w:rFonts w:ascii="Arial" w:eastAsiaTheme="majorEastAsia" w:hAnsi="Arial" w:cs="Arial"/>
              <w:b/>
              <w:bCs/>
              <w:color w:val="215E99" w:themeColor="text2" w:themeTint="BF"/>
              <w:sz w:val="32"/>
              <w:szCs w:val="32"/>
            </w:rPr>
          </w:rPrChange>
        </w:rPr>
        <w:pPrChange w:id="8039" w:author="Mubiyarto Wibisono" w:date="2025-09-04T14:46:00Z" w16du:dateUtc="2025-09-04T07:46:00Z">
          <w:pPr>
            <w:keepNext/>
            <w:keepLines/>
            <w:numPr>
              <w:ilvl w:val="2"/>
            </w:numPr>
            <w:spacing w:before="160" w:after="80"/>
            <w:ind w:left="993" w:hanging="993"/>
            <w:outlineLvl w:val="2"/>
          </w:pPr>
        </w:pPrChange>
      </w:pPr>
      <w:bookmarkStart w:id="8040" w:name="_Toc205888896"/>
      <w:bookmarkStart w:id="8041" w:name="_Toc205889331"/>
      <w:bookmarkStart w:id="8042" w:name="_Toc205889443"/>
      <w:bookmarkStart w:id="8043" w:name="_Toc206576678"/>
      <w:bookmarkStart w:id="8044" w:name="_Toc206577212"/>
      <w:del w:id="8045" w:author="Mubiyarto Wibisono" w:date="2025-09-04T14:46:00Z" w16du:dateUtc="2025-09-04T07:46:00Z">
        <w:r w:rsidRPr="008516DD" w:rsidDel="00E00B9A">
          <w:rPr>
            <w:rFonts w:ascii="Arial" w:hAnsi="Arial" w:cs="Arial"/>
            <w:b/>
            <w:bCs/>
            <w:i w:val="0"/>
            <w:iCs w:val="0"/>
            <w:color w:val="215E99" w:themeColor="text2" w:themeTint="BF"/>
            <w:sz w:val="28"/>
            <w:szCs w:val="28"/>
            <w:rPrChange w:id="8046" w:author="Mubiyarto Wibisono" w:date="2025-09-05T09:01:00Z" w16du:dateUtc="2025-09-05T02:01:00Z">
              <w:rPr>
                <w:rFonts w:ascii="Arial" w:hAnsi="Arial" w:cs="Arial"/>
                <w:b/>
                <w:bCs/>
                <w:i/>
                <w:iCs/>
                <w:color w:val="215E99" w:themeColor="text2" w:themeTint="BF"/>
                <w:sz w:val="32"/>
                <w:szCs w:val="32"/>
              </w:rPr>
            </w:rPrChange>
          </w:rPr>
          <w:delText>2.4.</w:delText>
        </w:r>
      </w:del>
      <w:del w:id="8047" w:author="Ahmad Rafif" w:date="2025-08-26T13:47:00Z" w16du:dateUtc="2025-08-26T06:47:00Z">
        <w:r w:rsidRPr="008516DD" w:rsidDel="009035B5">
          <w:rPr>
            <w:rFonts w:ascii="Arial" w:hAnsi="Arial" w:cs="Arial"/>
            <w:b/>
            <w:bCs/>
            <w:i w:val="0"/>
            <w:iCs w:val="0"/>
            <w:color w:val="215E99" w:themeColor="text2" w:themeTint="BF"/>
            <w:sz w:val="28"/>
            <w:szCs w:val="28"/>
            <w:rPrChange w:id="8048" w:author="Mubiyarto Wibisono" w:date="2025-09-05T09:01:00Z" w16du:dateUtc="2025-09-05T02:01:00Z">
              <w:rPr>
                <w:rFonts w:ascii="Arial" w:hAnsi="Arial" w:cs="Arial"/>
                <w:b/>
                <w:bCs/>
                <w:i/>
                <w:iCs/>
                <w:color w:val="215E99" w:themeColor="text2" w:themeTint="BF"/>
                <w:sz w:val="32"/>
                <w:szCs w:val="32"/>
              </w:rPr>
            </w:rPrChange>
          </w:rPr>
          <w:delText>4</w:delText>
        </w:r>
      </w:del>
      <w:ins w:id="8049" w:author="Ahmad Rafif" w:date="2025-08-26T13:47:00Z" w16du:dateUtc="2025-08-26T06:47:00Z">
        <w:del w:id="8050" w:author="Mubiyarto Wibisono" w:date="2025-09-04T14:46:00Z" w16du:dateUtc="2025-09-04T07:46:00Z">
          <w:r w:rsidR="009035B5" w:rsidRPr="008516DD" w:rsidDel="00E00B9A">
            <w:rPr>
              <w:rFonts w:ascii="Arial" w:hAnsi="Arial" w:cs="Arial"/>
              <w:b/>
              <w:bCs/>
              <w:i w:val="0"/>
              <w:iCs w:val="0"/>
              <w:color w:val="215E99" w:themeColor="text2" w:themeTint="BF"/>
              <w:sz w:val="28"/>
              <w:szCs w:val="28"/>
              <w:rPrChange w:id="8051" w:author="Mubiyarto Wibisono" w:date="2025-09-05T09:01:00Z" w16du:dateUtc="2025-09-05T02:01:00Z">
                <w:rPr>
                  <w:rFonts w:ascii="Arial" w:hAnsi="Arial" w:cs="Arial"/>
                  <w:b/>
                  <w:bCs/>
                  <w:i/>
                  <w:iCs/>
                  <w:color w:val="215E99" w:themeColor="text2" w:themeTint="BF"/>
                  <w:sz w:val="32"/>
                  <w:szCs w:val="32"/>
                </w:rPr>
              </w:rPrChange>
            </w:rPr>
            <w:delText>3</w:delText>
          </w:r>
        </w:del>
      </w:ins>
      <w:del w:id="8052" w:author="Mubiyarto Wibisono" w:date="2025-09-04T14:46:00Z" w16du:dateUtc="2025-09-04T07:46:00Z">
        <w:r w:rsidRPr="008516DD" w:rsidDel="00E00B9A">
          <w:rPr>
            <w:rFonts w:ascii="Arial" w:hAnsi="Arial" w:cs="Arial"/>
            <w:b/>
            <w:bCs/>
            <w:i w:val="0"/>
            <w:iCs w:val="0"/>
            <w:color w:val="215E99" w:themeColor="text2" w:themeTint="BF"/>
            <w:sz w:val="28"/>
            <w:szCs w:val="28"/>
            <w:rPrChange w:id="8053" w:author="Mubiyarto Wibisono" w:date="2025-09-05T09:01:00Z" w16du:dateUtc="2025-09-05T02:01:00Z">
              <w:rPr>
                <w:rFonts w:ascii="Arial" w:hAnsi="Arial" w:cs="Arial"/>
                <w:b/>
                <w:bCs/>
                <w:i/>
                <w:iCs/>
                <w:color w:val="215E99" w:themeColor="text2" w:themeTint="BF"/>
                <w:sz w:val="32"/>
                <w:szCs w:val="32"/>
              </w:rPr>
            </w:rPrChange>
          </w:rPr>
          <w:delText xml:space="preserve">. </w:delText>
        </w:r>
      </w:del>
      <w:bookmarkStart w:id="8054" w:name="_Toc207935752"/>
      <w:bookmarkStart w:id="8055" w:name="_Toc207957291"/>
      <w:bookmarkStart w:id="8056" w:name="_Toc207961599"/>
      <w:r w:rsidR="00FB3371" w:rsidRPr="008516DD">
        <w:rPr>
          <w:rFonts w:ascii="Arial" w:hAnsi="Arial" w:cs="Arial"/>
          <w:b/>
          <w:bCs/>
          <w:i w:val="0"/>
          <w:iCs w:val="0"/>
          <w:color w:val="215E99" w:themeColor="text2" w:themeTint="BF"/>
          <w:sz w:val="28"/>
          <w:szCs w:val="28"/>
          <w:rPrChange w:id="8057" w:author="Mubiyarto Wibisono" w:date="2025-09-05T09:01:00Z" w16du:dateUtc="2025-09-05T02:01:00Z">
            <w:rPr>
              <w:rFonts w:ascii="Arial" w:hAnsi="Arial" w:cs="Arial"/>
              <w:b/>
              <w:bCs/>
              <w:i/>
              <w:iCs/>
              <w:color w:val="215E99" w:themeColor="text2" w:themeTint="BF"/>
              <w:sz w:val="32"/>
              <w:szCs w:val="32"/>
            </w:rPr>
          </w:rPrChange>
        </w:rPr>
        <w:t>Error Handling</w:t>
      </w:r>
      <w:bookmarkEnd w:id="8040"/>
      <w:bookmarkEnd w:id="8041"/>
      <w:bookmarkEnd w:id="8042"/>
      <w:bookmarkEnd w:id="8043"/>
      <w:bookmarkEnd w:id="8044"/>
      <w:bookmarkEnd w:id="8054"/>
      <w:bookmarkEnd w:id="8055"/>
      <w:bookmarkEnd w:id="8056"/>
    </w:p>
    <w:tbl>
      <w:tblPr>
        <w:tblStyle w:val="TableGrid1"/>
        <w:tblW w:w="0" w:type="auto"/>
        <w:tblLook w:val="04A0" w:firstRow="1" w:lastRow="0" w:firstColumn="1" w:lastColumn="0" w:noHBand="0" w:noVBand="1"/>
        <w:tblPrChange w:id="8058" w:author="Mubiyarto Wibisono" w:date="2025-09-05T09:07:00Z" w16du:dateUtc="2025-09-05T02:07:00Z">
          <w:tblPr>
            <w:tblStyle w:val="TableGrid1"/>
            <w:tblW w:w="0" w:type="auto"/>
            <w:tblLook w:val="04A0" w:firstRow="1" w:lastRow="0" w:firstColumn="1" w:lastColumn="0" w:noHBand="0" w:noVBand="1"/>
          </w:tblPr>
        </w:tblPrChange>
      </w:tblPr>
      <w:tblGrid>
        <w:gridCol w:w="2358"/>
        <w:gridCol w:w="3449"/>
        <w:gridCol w:w="3543"/>
        <w:tblGridChange w:id="8059">
          <w:tblGrid>
            <w:gridCol w:w="2358"/>
            <w:gridCol w:w="3449"/>
            <w:gridCol w:w="1035"/>
            <w:gridCol w:w="2508"/>
          </w:tblGrid>
        </w:tblGridChange>
      </w:tblGrid>
      <w:tr w:rsidR="00FB3371" w:rsidRPr="00A41EA1" w14:paraId="497A6BDC" w14:textId="77777777" w:rsidTr="00242EF7">
        <w:tc>
          <w:tcPr>
            <w:tcW w:w="0" w:type="auto"/>
            <w:shd w:val="clear" w:color="auto" w:fill="F2F2F2" w:themeFill="background1" w:themeFillShade="F2"/>
            <w:hideMark/>
            <w:tcPrChange w:id="8060" w:author="Mubiyarto Wibisono" w:date="2025-09-05T09:07:00Z" w16du:dateUtc="2025-09-05T02:07:00Z">
              <w:tcPr>
                <w:tcW w:w="0" w:type="auto"/>
                <w:shd w:val="clear" w:color="auto" w:fill="F2F2F2" w:themeFill="background1" w:themeFillShade="F2"/>
                <w:hideMark/>
              </w:tcPr>
            </w:tcPrChange>
          </w:tcPr>
          <w:p w14:paraId="5A329A42" w14:textId="77777777" w:rsidR="00FB3371" w:rsidRPr="00A41EA1" w:rsidRDefault="00FB3371" w:rsidP="00FB3371">
            <w:pPr>
              <w:rPr>
                <w:rFonts w:cs="Arial"/>
                <w:b/>
                <w:bCs/>
                <w:szCs w:val="20"/>
                <w:lang w:val="en-SG"/>
              </w:rPr>
            </w:pPr>
            <w:r w:rsidRPr="00A41EA1">
              <w:rPr>
                <w:rFonts w:cs="Arial"/>
                <w:b/>
                <w:bCs/>
                <w:szCs w:val="20"/>
                <w:lang w:val="en-SG"/>
              </w:rPr>
              <w:t>Error Scenario</w:t>
            </w:r>
          </w:p>
        </w:tc>
        <w:tc>
          <w:tcPr>
            <w:tcW w:w="3449" w:type="dxa"/>
            <w:shd w:val="clear" w:color="auto" w:fill="F2F2F2" w:themeFill="background1" w:themeFillShade="F2"/>
            <w:hideMark/>
            <w:tcPrChange w:id="8061" w:author="Mubiyarto Wibisono" w:date="2025-09-05T09:07:00Z" w16du:dateUtc="2025-09-05T02:07:00Z">
              <w:tcPr>
                <w:tcW w:w="0" w:type="auto"/>
                <w:gridSpan w:val="2"/>
                <w:shd w:val="clear" w:color="auto" w:fill="F2F2F2" w:themeFill="background1" w:themeFillShade="F2"/>
                <w:hideMark/>
              </w:tcPr>
            </w:tcPrChange>
          </w:tcPr>
          <w:p w14:paraId="6254CBFD"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3543" w:type="dxa"/>
            <w:shd w:val="clear" w:color="auto" w:fill="F2F2F2" w:themeFill="background1" w:themeFillShade="F2"/>
            <w:hideMark/>
            <w:tcPrChange w:id="8062" w:author="Mubiyarto Wibisono" w:date="2025-09-05T09:07:00Z" w16du:dateUtc="2025-09-05T02:07:00Z">
              <w:tcPr>
                <w:tcW w:w="0" w:type="auto"/>
                <w:shd w:val="clear" w:color="auto" w:fill="F2F2F2" w:themeFill="background1" w:themeFillShade="F2"/>
                <w:hideMark/>
              </w:tcPr>
            </w:tcPrChange>
          </w:tcPr>
          <w:p w14:paraId="6A2285F8"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1A6E4D" w:rsidRPr="00A41EA1" w14:paraId="3F041D9A" w14:textId="77777777" w:rsidTr="009D2B25">
        <w:tc>
          <w:tcPr>
            <w:tcW w:w="0" w:type="auto"/>
            <w:vAlign w:val="center"/>
            <w:hideMark/>
            <w:tcPrChange w:id="8063" w:author="Mubiyarto Wibisono" w:date="2025-09-23T21:25:00Z" w16du:dateUtc="2025-09-23T14:25:00Z">
              <w:tcPr>
                <w:tcW w:w="0" w:type="auto"/>
                <w:hideMark/>
              </w:tcPr>
            </w:tcPrChange>
          </w:tcPr>
          <w:p w14:paraId="7888BEEB" w14:textId="5CA57052" w:rsidR="001A6E4D" w:rsidRPr="000300EE" w:rsidRDefault="001A6E4D" w:rsidP="001A6E4D">
            <w:pPr>
              <w:rPr>
                <w:rFonts w:cs="Arial"/>
                <w:szCs w:val="20"/>
                <w:lang w:val="en-SG"/>
              </w:rPr>
            </w:pPr>
            <w:ins w:id="8064" w:author="Mubiyarto Wibisono" w:date="2025-09-23T21:25:00Z" w16du:dateUtc="2025-09-23T14:25:00Z">
              <w:r w:rsidRPr="000300EE">
                <w:rPr>
                  <w:rFonts w:ascii="Times New Roman" w:hAnsi="Times New Roman" w:cs="Arial"/>
                  <w:color w:val="000000"/>
                  <w:sz w:val="24"/>
                  <w:szCs w:val="20"/>
                  <w:rPrChange w:id="8065" w:author="Mubiyarto Wibisono" w:date="2025-09-23T21:25:00Z" w16du:dateUtc="2025-09-23T14:25:00Z">
                    <w:rPr>
                      <w:rFonts w:ascii="Calibri" w:hAnsi="Calibri" w:cs="Calibri"/>
                      <w:color w:val="000000"/>
                      <w:sz w:val="22"/>
                      <w:szCs w:val="22"/>
                    </w:rPr>
                  </w:rPrChange>
                </w:rPr>
                <w:t>DB write/transaction error</w:t>
              </w:r>
            </w:ins>
            <w:del w:id="8066" w:author="Mubiyarto Wibisono" w:date="2025-09-23T21:25:00Z" w16du:dateUtc="2025-09-23T14:25:00Z">
              <w:r w:rsidRPr="000300EE" w:rsidDel="009D2B25">
                <w:rPr>
                  <w:rFonts w:cs="Arial"/>
                  <w:szCs w:val="20"/>
                  <w:lang w:val="en-SG"/>
                </w:rPr>
                <w:delText>Join to eocms_user_message fails</w:delText>
              </w:r>
            </w:del>
          </w:p>
        </w:tc>
        <w:tc>
          <w:tcPr>
            <w:tcW w:w="3449" w:type="dxa"/>
            <w:vAlign w:val="center"/>
            <w:hideMark/>
            <w:tcPrChange w:id="8067" w:author="Mubiyarto Wibisono" w:date="2025-09-23T21:25:00Z" w16du:dateUtc="2025-09-23T14:25:00Z">
              <w:tcPr>
                <w:tcW w:w="0" w:type="auto"/>
                <w:gridSpan w:val="2"/>
                <w:hideMark/>
              </w:tcPr>
            </w:tcPrChange>
          </w:tcPr>
          <w:p w14:paraId="31114212" w14:textId="179D9099" w:rsidR="001A6E4D" w:rsidRPr="000300EE" w:rsidRDefault="001A6E4D" w:rsidP="001A6E4D">
            <w:pPr>
              <w:rPr>
                <w:rFonts w:cs="Arial"/>
                <w:szCs w:val="20"/>
                <w:lang w:val="en-SG"/>
              </w:rPr>
            </w:pPr>
            <w:ins w:id="8068" w:author="Mubiyarto Wibisono" w:date="2025-09-23T21:25:00Z" w16du:dateUtc="2025-09-23T14:25:00Z">
              <w:r w:rsidRPr="000300EE">
                <w:rPr>
                  <w:rFonts w:ascii="Times New Roman" w:hAnsi="Times New Roman" w:cs="Arial"/>
                  <w:color w:val="000000"/>
                  <w:sz w:val="24"/>
                  <w:szCs w:val="20"/>
                  <w:rPrChange w:id="8069" w:author="Mubiyarto Wibisono" w:date="2025-09-23T21:25:00Z" w16du:dateUtc="2025-09-23T14:25:00Z">
                    <w:rPr>
                      <w:rFonts w:ascii="Calibri" w:hAnsi="Calibri" w:cs="Calibri"/>
                      <w:color w:val="000000"/>
                      <w:sz w:val="22"/>
                      <w:szCs w:val="22"/>
                    </w:rPr>
                  </w:rPrChange>
                </w:rPr>
                <w:t>Any update to VON fields fails</w:t>
              </w:r>
            </w:ins>
            <w:del w:id="8070" w:author="Mubiyarto Wibisono" w:date="2025-09-23T21:25:00Z" w16du:dateUtc="2025-09-23T14:25:00Z">
              <w:r w:rsidRPr="000300EE" w:rsidDel="009D2B25">
                <w:rPr>
                  <w:rFonts w:cs="Arial"/>
                  <w:szCs w:val="20"/>
                  <w:lang w:val="en-SG"/>
                </w:rPr>
                <w:delText>At step join eocms_user_message to get message using error code from eocms_payment_matrix</w:delText>
              </w:r>
            </w:del>
            <w:ins w:id="8071" w:author="Ahmad Rafif" w:date="2025-08-26T13:49:00Z" w16du:dateUtc="2025-08-26T06:49:00Z">
              <w:del w:id="8072" w:author="Mubiyarto Wibisono" w:date="2025-09-23T21:25:00Z" w16du:dateUtc="2025-09-23T14:25:00Z">
                <w:r w:rsidRPr="000300EE" w:rsidDel="009D2B25">
                  <w:rPr>
                    <w:rFonts w:cs="Arial"/>
                    <w:szCs w:val="20"/>
                    <w:lang w:val="en-SG"/>
                  </w:rPr>
                  <w:delText>payment matrix process</w:delText>
                </w:r>
              </w:del>
            </w:ins>
            <w:del w:id="8073" w:author="Mubiyarto Wibisono" w:date="2025-09-23T21:25:00Z" w16du:dateUtc="2025-09-23T14:25:00Z">
              <w:r w:rsidRPr="000300EE" w:rsidDel="009D2B25">
                <w:rPr>
                  <w:rFonts w:cs="Arial"/>
                  <w:szCs w:val="20"/>
                  <w:lang w:val="en-SG"/>
                </w:rPr>
                <w:delText>, the lookup does not return a message</w:delText>
              </w:r>
            </w:del>
          </w:p>
        </w:tc>
        <w:tc>
          <w:tcPr>
            <w:tcW w:w="3543" w:type="dxa"/>
            <w:vAlign w:val="center"/>
            <w:hideMark/>
            <w:tcPrChange w:id="8074" w:author="Mubiyarto Wibisono" w:date="2025-09-23T21:25:00Z" w16du:dateUtc="2025-09-23T14:25:00Z">
              <w:tcPr>
                <w:tcW w:w="0" w:type="auto"/>
                <w:hideMark/>
              </w:tcPr>
            </w:tcPrChange>
          </w:tcPr>
          <w:p w14:paraId="7E207A63" w14:textId="0E5FC476" w:rsidR="001A6E4D" w:rsidRPr="000300EE" w:rsidRDefault="001A6E4D" w:rsidP="001A6E4D">
            <w:pPr>
              <w:rPr>
                <w:rFonts w:cs="Arial"/>
                <w:szCs w:val="20"/>
                <w:lang w:val="en-SG"/>
              </w:rPr>
            </w:pPr>
            <w:ins w:id="8075" w:author="Mubiyarto Wibisono" w:date="2025-09-23T21:25:00Z" w16du:dateUtc="2025-09-23T14:25:00Z">
              <w:r w:rsidRPr="000300EE">
                <w:rPr>
                  <w:rFonts w:ascii="Times New Roman" w:hAnsi="Times New Roman" w:cs="Arial"/>
                  <w:color w:val="000000"/>
                  <w:sz w:val="24"/>
                  <w:szCs w:val="20"/>
                  <w:rPrChange w:id="8076" w:author="Mubiyarto Wibisono" w:date="2025-09-23T21:25:00Z" w16du:dateUtc="2025-09-23T14:25:00Z">
                    <w:rPr>
                      <w:rFonts w:ascii="Calibri" w:hAnsi="Calibri" w:cs="Calibri"/>
                      <w:color w:val="000000"/>
                      <w:sz w:val="22"/>
                      <w:szCs w:val="22"/>
                    </w:rPr>
                  </w:rPrChange>
                </w:rPr>
                <w:t>Abort current branch; return error to caller/</w:t>
              </w:r>
              <w:proofErr w:type="spellStart"/>
              <w:r w:rsidRPr="000300EE">
                <w:rPr>
                  <w:rFonts w:ascii="Times New Roman" w:hAnsi="Times New Roman" w:cs="Arial"/>
                  <w:color w:val="000000"/>
                  <w:sz w:val="24"/>
                  <w:szCs w:val="20"/>
                  <w:rPrChange w:id="8077" w:author="Mubiyarto Wibisono" w:date="2025-09-23T21:25:00Z" w16du:dateUtc="2025-09-23T14:25:00Z">
                    <w:rPr>
                      <w:rFonts w:ascii="Calibri" w:hAnsi="Calibri" w:cs="Calibri"/>
                      <w:color w:val="000000"/>
                      <w:sz w:val="22"/>
                      <w:szCs w:val="22"/>
                    </w:rPr>
                  </w:rPrChange>
                </w:rPr>
                <w:t>cron</w:t>
              </w:r>
              <w:proofErr w:type="spellEnd"/>
              <w:r w:rsidRPr="000300EE">
                <w:rPr>
                  <w:rFonts w:ascii="Times New Roman" w:hAnsi="Times New Roman" w:cs="Arial"/>
                  <w:color w:val="000000"/>
                  <w:sz w:val="24"/>
                  <w:szCs w:val="20"/>
                  <w:rPrChange w:id="8078" w:author="Mubiyarto Wibisono" w:date="2025-09-23T21:25:00Z" w16du:dateUtc="2025-09-23T14:25:00Z">
                    <w:rPr>
                      <w:rFonts w:ascii="Calibri" w:hAnsi="Calibri" w:cs="Calibri"/>
                      <w:color w:val="000000"/>
                      <w:sz w:val="22"/>
                      <w:szCs w:val="22"/>
                    </w:rPr>
                  </w:rPrChange>
                </w:rPr>
                <w:t>; retry with idempotency.</w:t>
              </w:r>
            </w:ins>
            <w:del w:id="8079" w:author="Mubiyarto Wibisono" w:date="2025-09-23T21:25:00Z" w16du:dateUtc="2025-09-23T14:25:00Z">
              <w:r w:rsidRPr="000300EE" w:rsidDel="009D2B25">
                <w:rPr>
                  <w:rFonts w:cs="Arial"/>
                  <w:szCs w:val="20"/>
                  <w:lang w:val="en-SG"/>
                </w:rPr>
                <w:delText>Return an error response to eService with the error_message field populated to indicate the join failure.</w:delText>
              </w:r>
            </w:del>
          </w:p>
        </w:tc>
      </w:tr>
    </w:tbl>
    <w:p w14:paraId="41C46841" w14:textId="67AA00C2" w:rsidR="00FB3371" w:rsidRPr="008516DD" w:rsidRDefault="00E00B9A">
      <w:pPr>
        <w:pStyle w:val="Heading3"/>
        <w:numPr>
          <w:ilvl w:val="0"/>
          <w:numId w:val="72"/>
        </w:numPr>
        <w:ind w:left="426" w:hanging="426"/>
        <w:rPr>
          <w:rFonts w:cs="Arial"/>
          <w:b/>
          <w:bCs/>
          <w:color w:val="215E99" w:themeColor="text2" w:themeTint="BF"/>
        </w:rPr>
        <w:pPrChange w:id="8080" w:author="Mubiyarto Wibisono" w:date="2025-09-04T14:46:00Z" w16du:dateUtc="2025-09-04T07:46:00Z">
          <w:pPr>
            <w:pStyle w:val="Heading2"/>
          </w:pPr>
        </w:pPrChange>
      </w:pPr>
      <w:ins w:id="8081" w:author="Mubiyarto Wibisono" w:date="2025-09-04T14:46:00Z" w16du:dateUtc="2025-09-04T07:46:00Z">
        <w:r w:rsidRPr="00A41EA1">
          <w:rPr>
            <w:rFonts w:cs="Arial"/>
            <w:b/>
            <w:bCs/>
            <w:color w:val="215E99" w:themeColor="text2" w:themeTint="BF"/>
            <w:sz w:val="20"/>
            <w:szCs w:val="20"/>
            <w:rPrChange w:id="8082" w:author="Mubiyarto Wibisono" w:date="2025-09-05T08:31:00Z" w16du:dateUtc="2025-09-05T01:31:00Z">
              <w:rPr>
                <w:rFonts w:cs="Arial"/>
                <w:b/>
                <w:bCs/>
                <w:color w:val="215E99" w:themeColor="text2" w:themeTint="BF"/>
              </w:rPr>
            </w:rPrChange>
          </w:rPr>
          <w:t xml:space="preserve"> </w:t>
        </w:r>
      </w:ins>
      <w:del w:id="8083" w:author="Mubiyarto Wibisono" w:date="2025-09-04T14:46:00Z" w16du:dateUtc="2025-09-04T07:46:00Z">
        <w:r w:rsidR="00D72250" w:rsidRPr="008516DD" w:rsidDel="00E00B9A">
          <w:rPr>
            <w:rFonts w:cs="Arial"/>
            <w:b/>
            <w:bCs/>
            <w:color w:val="215E99" w:themeColor="text2" w:themeTint="BF"/>
          </w:rPr>
          <w:delText xml:space="preserve">2.5. </w:delText>
        </w:r>
      </w:del>
      <w:bookmarkStart w:id="8084" w:name="_Toc207935753"/>
      <w:bookmarkStart w:id="8085" w:name="_Toc207957292"/>
      <w:bookmarkStart w:id="8086" w:name="_Toc207961600"/>
      <w:r w:rsidR="00D72250" w:rsidRPr="008516DD">
        <w:rPr>
          <w:rFonts w:cs="Arial"/>
          <w:b/>
          <w:bCs/>
          <w:color w:val="215E99" w:themeColor="text2" w:themeTint="BF"/>
        </w:rPr>
        <w:t>Sample Data</w:t>
      </w:r>
      <w:r w:rsidR="006331A5" w:rsidRPr="008516DD">
        <w:rPr>
          <w:rFonts w:cs="Arial"/>
          <w:b/>
          <w:bCs/>
          <w:color w:val="215E99" w:themeColor="text2" w:themeTint="BF"/>
        </w:rPr>
        <w:t xml:space="preserve"> User Message</w:t>
      </w:r>
      <w:bookmarkEnd w:id="8084"/>
      <w:bookmarkEnd w:id="8085"/>
      <w:bookmarkEnd w:id="8086"/>
    </w:p>
    <w:tbl>
      <w:tblPr>
        <w:tblStyle w:val="TableGrid1"/>
        <w:tblW w:w="0" w:type="auto"/>
        <w:tblLook w:val="04A0" w:firstRow="1" w:lastRow="0" w:firstColumn="1" w:lastColumn="0" w:noHBand="0" w:noVBand="1"/>
      </w:tblPr>
      <w:tblGrid>
        <w:gridCol w:w="1691"/>
        <w:gridCol w:w="4679"/>
        <w:gridCol w:w="2980"/>
      </w:tblGrid>
      <w:tr w:rsidR="00270149" w:rsidRPr="00A41EA1" w14:paraId="1A45EC0A" w14:textId="332DB8AE" w:rsidTr="00270149">
        <w:tc>
          <w:tcPr>
            <w:tcW w:w="1691" w:type="dxa"/>
            <w:shd w:val="clear" w:color="auto" w:fill="F2F2F2" w:themeFill="background1" w:themeFillShade="F2"/>
          </w:tcPr>
          <w:p w14:paraId="564E50B2" w14:textId="1D477272" w:rsidR="00270149" w:rsidRPr="00A41EA1" w:rsidRDefault="00270149" w:rsidP="00FB3371">
            <w:pPr>
              <w:rPr>
                <w:rFonts w:cs="Arial"/>
                <w:b/>
                <w:bCs/>
                <w:szCs w:val="20"/>
              </w:rPr>
            </w:pPr>
            <w:del w:id="8087" w:author="Mubiyarto Wibisono" w:date="2025-09-19T09:27:00Z" w16du:dateUtc="2025-09-19T02:27:00Z">
              <w:r w:rsidRPr="00A41EA1" w:rsidDel="002A075F">
                <w:rPr>
                  <w:rFonts w:cs="Arial"/>
                  <w:b/>
                  <w:bCs/>
                  <w:szCs w:val="20"/>
                </w:rPr>
                <w:delText xml:space="preserve">Error </w:delText>
              </w:r>
            </w:del>
            <w:ins w:id="8088" w:author="Mubiyarto Wibisono" w:date="2025-09-19T09:27:00Z" w16du:dateUtc="2025-09-19T02:27:00Z">
              <w:r>
                <w:rPr>
                  <w:rFonts w:cs="Arial"/>
                  <w:b/>
                  <w:bCs/>
                  <w:szCs w:val="20"/>
                </w:rPr>
                <w:t>eService message</w:t>
              </w:r>
              <w:r w:rsidRPr="00A41EA1">
                <w:rPr>
                  <w:rFonts w:cs="Arial"/>
                  <w:b/>
                  <w:bCs/>
                  <w:szCs w:val="20"/>
                </w:rPr>
                <w:t xml:space="preserve"> </w:t>
              </w:r>
            </w:ins>
            <w:r w:rsidRPr="00A41EA1">
              <w:rPr>
                <w:rFonts w:cs="Arial"/>
                <w:b/>
                <w:bCs/>
                <w:szCs w:val="20"/>
              </w:rPr>
              <w:t>Code</w:t>
            </w:r>
          </w:p>
        </w:tc>
        <w:tc>
          <w:tcPr>
            <w:tcW w:w="4679" w:type="dxa"/>
            <w:shd w:val="clear" w:color="auto" w:fill="F2F2F2" w:themeFill="background1" w:themeFillShade="F2"/>
          </w:tcPr>
          <w:p w14:paraId="157A9229" w14:textId="2F46DBEE" w:rsidR="00270149" w:rsidRPr="00A41EA1" w:rsidRDefault="00270149" w:rsidP="00FB3371">
            <w:pPr>
              <w:rPr>
                <w:rFonts w:cs="Arial"/>
                <w:b/>
                <w:bCs/>
                <w:szCs w:val="20"/>
              </w:rPr>
            </w:pPr>
            <w:del w:id="8089" w:author="Mubiyarto Wibisono" w:date="2025-09-19T09:27:00Z" w16du:dateUtc="2025-09-19T02:27:00Z">
              <w:r w:rsidRPr="00A41EA1" w:rsidDel="002A075F">
                <w:rPr>
                  <w:rFonts w:cs="Arial"/>
                  <w:b/>
                  <w:bCs/>
                  <w:szCs w:val="20"/>
                </w:rPr>
                <w:delText xml:space="preserve">Error </w:delText>
              </w:r>
            </w:del>
            <w:ins w:id="8090" w:author="Mubiyarto Wibisono" w:date="2025-09-19T09:27:00Z" w16du:dateUtc="2025-09-19T02:27:00Z">
              <w:r>
                <w:rPr>
                  <w:rFonts w:cs="Arial"/>
                  <w:b/>
                  <w:bCs/>
                  <w:szCs w:val="20"/>
                </w:rPr>
                <w:t>eService</w:t>
              </w:r>
              <w:r w:rsidRPr="00A41EA1">
                <w:rPr>
                  <w:rFonts w:cs="Arial"/>
                  <w:b/>
                  <w:bCs/>
                  <w:szCs w:val="20"/>
                </w:rPr>
                <w:t xml:space="preserve"> </w:t>
              </w:r>
            </w:ins>
            <w:r w:rsidRPr="00A41EA1">
              <w:rPr>
                <w:rFonts w:cs="Arial"/>
                <w:b/>
                <w:bCs/>
                <w:szCs w:val="20"/>
              </w:rPr>
              <w:t>Message</w:t>
            </w:r>
          </w:p>
        </w:tc>
        <w:tc>
          <w:tcPr>
            <w:tcW w:w="2980" w:type="dxa"/>
            <w:shd w:val="clear" w:color="auto" w:fill="F2F2F2" w:themeFill="background1" w:themeFillShade="F2"/>
          </w:tcPr>
          <w:p w14:paraId="7C12B7B6" w14:textId="0B63549D" w:rsidR="00270149" w:rsidRPr="00A41EA1" w:rsidDel="002A075F" w:rsidRDefault="00270149" w:rsidP="00FB3371">
            <w:pPr>
              <w:rPr>
                <w:rFonts w:cs="Arial"/>
                <w:b/>
                <w:bCs/>
                <w:szCs w:val="20"/>
              </w:rPr>
            </w:pPr>
            <w:r>
              <w:rPr>
                <w:rFonts w:cs="Arial"/>
                <w:b/>
                <w:bCs/>
                <w:szCs w:val="20"/>
              </w:rPr>
              <w:t>Status</w:t>
            </w:r>
          </w:p>
        </w:tc>
      </w:tr>
      <w:tr w:rsidR="00270149" w:rsidRPr="00A41EA1" w14:paraId="2426499D" w14:textId="751EAC69" w:rsidTr="00270149">
        <w:tc>
          <w:tcPr>
            <w:tcW w:w="1691" w:type="dxa"/>
          </w:tcPr>
          <w:p w14:paraId="077CF781" w14:textId="4E28E0A0" w:rsidR="00270149" w:rsidRPr="00A41EA1" w:rsidRDefault="00270149" w:rsidP="00FB3371">
            <w:pPr>
              <w:rPr>
                <w:rFonts w:cs="Arial"/>
                <w:szCs w:val="20"/>
              </w:rPr>
            </w:pPr>
            <w:r w:rsidRPr="00A41EA1">
              <w:rPr>
                <w:rFonts w:cs="Arial"/>
                <w:szCs w:val="20"/>
              </w:rPr>
              <w:t>E1</w:t>
            </w:r>
          </w:p>
        </w:tc>
        <w:tc>
          <w:tcPr>
            <w:tcW w:w="4679" w:type="dxa"/>
          </w:tcPr>
          <w:p w14:paraId="602FC85C" w14:textId="19E681B5" w:rsidR="00270149" w:rsidRPr="00A41EA1" w:rsidRDefault="00270149" w:rsidP="00FB3371">
            <w:pPr>
              <w:rPr>
                <w:rFonts w:cs="Arial"/>
                <w:szCs w:val="20"/>
              </w:rPr>
            </w:pPr>
            <w:r w:rsidRPr="00A41EA1">
              <w:rPr>
                <w:rFonts w:cs="Arial"/>
                <w:szCs w:val="20"/>
              </w:rPr>
              <w:t>Pay your parking fine(s) now to avoid higher penalties and court action. (Notice number: $NOTICE_NUMBERS$)</w:t>
            </w:r>
          </w:p>
        </w:tc>
        <w:tc>
          <w:tcPr>
            <w:tcW w:w="2980" w:type="dxa"/>
          </w:tcPr>
          <w:p w14:paraId="34C93C8B" w14:textId="20BC9904" w:rsidR="00270149" w:rsidRPr="00A41EA1" w:rsidRDefault="00270149" w:rsidP="00FB3371">
            <w:pPr>
              <w:rPr>
                <w:rFonts w:cs="Arial"/>
                <w:szCs w:val="20"/>
              </w:rPr>
            </w:pPr>
            <w:r>
              <w:rPr>
                <w:rFonts w:cs="Arial"/>
                <w:szCs w:val="20"/>
              </w:rPr>
              <w:t>Current</w:t>
            </w:r>
          </w:p>
        </w:tc>
      </w:tr>
      <w:tr w:rsidR="00270149" w:rsidRPr="00A41EA1" w14:paraId="021F050A" w14:textId="272478D7" w:rsidTr="00270149">
        <w:tc>
          <w:tcPr>
            <w:tcW w:w="1691" w:type="dxa"/>
          </w:tcPr>
          <w:p w14:paraId="4DA29E39" w14:textId="242E22B9" w:rsidR="00270149" w:rsidRPr="00A41EA1" w:rsidRDefault="00270149" w:rsidP="00270149">
            <w:pPr>
              <w:rPr>
                <w:rFonts w:cs="Arial"/>
                <w:szCs w:val="20"/>
              </w:rPr>
            </w:pPr>
            <w:r w:rsidRPr="00A41EA1">
              <w:rPr>
                <w:rFonts w:cs="Arial"/>
                <w:szCs w:val="20"/>
              </w:rPr>
              <w:t>E2</w:t>
            </w:r>
          </w:p>
        </w:tc>
        <w:tc>
          <w:tcPr>
            <w:tcW w:w="4679" w:type="dxa"/>
          </w:tcPr>
          <w:p w14:paraId="729CBD81" w14:textId="40EA0394" w:rsidR="00270149" w:rsidRPr="00A41EA1" w:rsidRDefault="00270149" w:rsidP="00270149">
            <w:pPr>
              <w:rPr>
                <w:rFonts w:cs="Arial"/>
                <w:szCs w:val="20"/>
              </w:rPr>
            </w:pPr>
            <w:r w:rsidRPr="00A41EA1">
              <w:rPr>
                <w:rFonts w:cs="Arial"/>
                <w:szCs w:val="20"/>
              </w:rPr>
              <w:t xml:space="preserve">There are other outstanding notices/court summonses against the vehicle. To check if the notices/court summonses are against you, please search using your ID number. Alternatively, you may chat with us or call us </w:t>
            </w:r>
            <w:proofErr w:type="gramStart"/>
            <w:r w:rsidRPr="00A41EA1">
              <w:rPr>
                <w:rFonts w:cs="Arial"/>
                <w:szCs w:val="20"/>
              </w:rPr>
              <w:t>at</w:t>
            </w:r>
            <w:proofErr w:type="gramEnd"/>
            <w:r w:rsidRPr="00A41EA1">
              <w:rPr>
                <w:rFonts w:cs="Arial"/>
                <w:szCs w:val="20"/>
              </w:rPr>
              <w:t xml:space="preserve"> 6329 3434 for advice.</w:t>
            </w:r>
          </w:p>
        </w:tc>
        <w:tc>
          <w:tcPr>
            <w:tcW w:w="2980" w:type="dxa"/>
          </w:tcPr>
          <w:p w14:paraId="3D3C8980" w14:textId="05091B44" w:rsidR="00270149" w:rsidRPr="00A41EA1" w:rsidRDefault="00270149" w:rsidP="00270149">
            <w:pPr>
              <w:rPr>
                <w:rFonts w:cs="Arial"/>
                <w:szCs w:val="20"/>
              </w:rPr>
            </w:pPr>
            <w:r>
              <w:rPr>
                <w:rFonts w:cs="Arial"/>
                <w:szCs w:val="20"/>
              </w:rPr>
              <w:t>Current</w:t>
            </w:r>
          </w:p>
        </w:tc>
      </w:tr>
      <w:tr w:rsidR="00270149" w:rsidRPr="00A41EA1" w14:paraId="05A3879D" w14:textId="5673D295" w:rsidTr="00270149">
        <w:tc>
          <w:tcPr>
            <w:tcW w:w="1691" w:type="dxa"/>
          </w:tcPr>
          <w:p w14:paraId="33D8EDC9" w14:textId="03518503" w:rsidR="00270149" w:rsidRPr="00A41EA1" w:rsidRDefault="00270149" w:rsidP="00270149">
            <w:pPr>
              <w:rPr>
                <w:rFonts w:cs="Arial"/>
                <w:szCs w:val="20"/>
              </w:rPr>
            </w:pPr>
            <w:r w:rsidRPr="00A41EA1">
              <w:rPr>
                <w:rFonts w:cs="Arial"/>
                <w:szCs w:val="20"/>
              </w:rPr>
              <w:t>E4</w:t>
            </w:r>
          </w:p>
        </w:tc>
        <w:tc>
          <w:tcPr>
            <w:tcW w:w="4679" w:type="dxa"/>
          </w:tcPr>
          <w:p w14:paraId="2426F576" w14:textId="3144C921" w:rsidR="00270149" w:rsidRPr="00A41EA1" w:rsidRDefault="00270149" w:rsidP="00270149">
            <w:pPr>
              <w:rPr>
                <w:rFonts w:cs="Arial"/>
                <w:szCs w:val="20"/>
              </w:rPr>
            </w:pPr>
            <w:r w:rsidRPr="00A41EA1">
              <w:rPr>
                <w:rFonts w:cs="Arial"/>
                <w:szCs w:val="20"/>
              </w:rPr>
              <w:t xml:space="preserve">Parking fine amount is not available yet. Please chat with us or call us </w:t>
            </w:r>
            <w:proofErr w:type="gramStart"/>
            <w:r w:rsidRPr="00A41EA1">
              <w:rPr>
                <w:rFonts w:cs="Arial"/>
                <w:szCs w:val="20"/>
              </w:rPr>
              <w:t>at</w:t>
            </w:r>
            <w:proofErr w:type="gramEnd"/>
            <w:r w:rsidRPr="00A41EA1">
              <w:rPr>
                <w:rFonts w:cs="Arial"/>
                <w:szCs w:val="20"/>
              </w:rPr>
              <w:t xml:space="preserve"> 6329 3434 for advice. (Notice number: $NOTICE_NUMBERS$)</w:t>
            </w:r>
          </w:p>
        </w:tc>
        <w:tc>
          <w:tcPr>
            <w:tcW w:w="2980" w:type="dxa"/>
          </w:tcPr>
          <w:p w14:paraId="34628B3A" w14:textId="4967B367" w:rsidR="00270149" w:rsidRPr="00A41EA1" w:rsidRDefault="00270149" w:rsidP="00270149">
            <w:pPr>
              <w:rPr>
                <w:rFonts w:cs="Arial"/>
                <w:szCs w:val="20"/>
              </w:rPr>
            </w:pPr>
            <w:r>
              <w:rPr>
                <w:rFonts w:cs="Arial"/>
                <w:szCs w:val="20"/>
              </w:rPr>
              <w:t>Current</w:t>
            </w:r>
          </w:p>
        </w:tc>
      </w:tr>
      <w:tr w:rsidR="00270149" w:rsidRPr="00A41EA1" w14:paraId="5E7A6B64" w14:textId="4383F587" w:rsidTr="00270149">
        <w:tc>
          <w:tcPr>
            <w:tcW w:w="1691" w:type="dxa"/>
          </w:tcPr>
          <w:p w14:paraId="3BD31E94" w14:textId="34142270" w:rsidR="00270149" w:rsidRPr="00A41EA1" w:rsidRDefault="00270149" w:rsidP="00270149">
            <w:pPr>
              <w:rPr>
                <w:rFonts w:cs="Arial"/>
                <w:szCs w:val="20"/>
              </w:rPr>
            </w:pPr>
            <w:r w:rsidRPr="00A41EA1">
              <w:rPr>
                <w:rFonts w:cs="Arial"/>
                <w:szCs w:val="20"/>
              </w:rPr>
              <w:t>E5</w:t>
            </w:r>
          </w:p>
        </w:tc>
        <w:tc>
          <w:tcPr>
            <w:tcW w:w="4679" w:type="dxa"/>
          </w:tcPr>
          <w:p w14:paraId="2D48D75A" w14:textId="2719A802" w:rsidR="00270149" w:rsidRPr="00A41EA1" w:rsidRDefault="00270149" w:rsidP="00270149">
            <w:pPr>
              <w:rPr>
                <w:rFonts w:cs="Arial"/>
                <w:szCs w:val="20"/>
              </w:rPr>
            </w:pPr>
            <w:r w:rsidRPr="00A41EA1">
              <w:rPr>
                <w:rFonts w:cs="Arial"/>
                <w:szCs w:val="20"/>
              </w:rPr>
              <w:t>This is an Advisory Notice. No payment is required.</w:t>
            </w:r>
          </w:p>
        </w:tc>
        <w:tc>
          <w:tcPr>
            <w:tcW w:w="2980" w:type="dxa"/>
          </w:tcPr>
          <w:p w14:paraId="386F247E" w14:textId="2A5A5CFF" w:rsidR="00270149" w:rsidRPr="00A41EA1" w:rsidRDefault="00270149" w:rsidP="00270149">
            <w:pPr>
              <w:rPr>
                <w:rFonts w:cs="Arial"/>
                <w:szCs w:val="20"/>
              </w:rPr>
            </w:pPr>
            <w:r>
              <w:rPr>
                <w:rFonts w:cs="Arial"/>
                <w:szCs w:val="20"/>
              </w:rPr>
              <w:t>Current</w:t>
            </w:r>
          </w:p>
        </w:tc>
      </w:tr>
      <w:tr w:rsidR="00270149" w:rsidRPr="00A41EA1" w14:paraId="14A9EAE4" w14:textId="1AD7D78F" w:rsidTr="00270149">
        <w:tc>
          <w:tcPr>
            <w:tcW w:w="1691" w:type="dxa"/>
          </w:tcPr>
          <w:p w14:paraId="4442A768" w14:textId="34825C60" w:rsidR="00270149" w:rsidRPr="00A41EA1" w:rsidRDefault="00270149" w:rsidP="00270149">
            <w:pPr>
              <w:rPr>
                <w:rFonts w:cs="Arial"/>
                <w:szCs w:val="20"/>
              </w:rPr>
            </w:pPr>
            <w:r w:rsidRPr="00A41EA1">
              <w:rPr>
                <w:rFonts w:cs="Arial"/>
                <w:szCs w:val="20"/>
              </w:rPr>
              <w:t>E6</w:t>
            </w:r>
          </w:p>
        </w:tc>
        <w:tc>
          <w:tcPr>
            <w:tcW w:w="4679" w:type="dxa"/>
          </w:tcPr>
          <w:p w14:paraId="4C1D21E3" w14:textId="1E0D8A4A" w:rsidR="00270149" w:rsidRPr="00A41EA1" w:rsidRDefault="00270149" w:rsidP="00270149">
            <w:pPr>
              <w:rPr>
                <w:rFonts w:cs="Arial"/>
                <w:szCs w:val="20"/>
              </w:rPr>
            </w:pPr>
            <w:r w:rsidRPr="00A41EA1">
              <w:rPr>
                <w:rFonts w:cs="Arial"/>
                <w:szCs w:val="20"/>
              </w:rPr>
              <w:t>Pay your parking fine(s) now to avoid your vehicle being towed or clamped if the offence is not settled. (Notice number: $NOTICE_NUMBERS$)</w:t>
            </w:r>
          </w:p>
        </w:tc>
        <w:tc>
          <w:tcPr>
            <w:tcW w:w="2980" w:type="dxa"/>
          </w:tcPr>
          <w:p w14:paraId="65753DFF" w14:textId="67AE6FA9" w:rsidR="00270149" w:rsidRPr="00A41EA1" w:rsidRDefault="00270149" w:rsidP="00270149">
            <w:pPr>
              <w:rPr>
                <w:rFonts w:cs="Arial"/>
                <w:szCs w:val="20"/>
              </w:rPr>
            </w:pPr>
            <w:r>
              <w:rPr>
                <w:rFonts w:cs="Arial"/>
                <w:szCs w:val="20"/>
              </w:rPr>
              <w:t>Current</w:t>
            </w:r>
          </w:p>
        </w:tc>
      </w:tr>
      <w:tr w:rsidR="00270149" w:rsidRPr="00A41EA1" w14:paraId="250817AB" w14:textId="2DFCF4BC" w:rsidTr="00270149">
        <w:tc>
          <w:tcPr>
            <w:tcW w:w="1691" w:type="dxa"/>
          </w:tcPr>
          <w:p w14:paraId="73D2DC87" w14:textId="724F9EAF" w:rsidR="00270149" w:rsidRPr="00A41EA1" w:rsidRDefault="00270149" w:rsidP="00FB3371">
            <w:pPr>
              <w:rPr>
                <w:rFonts w:cs="Arial"/>
                <w:szCs w:val="20"/>
              </w:rPr>
            </w:pPr>
            <w:r w:rsidRPr="00A41EA1">
              <w:rPr>
                <w:rFonts w:cs="Arial"/>
                <w:szCs w:val="20"/>
              </w:rPr>
              <w:t>E10</w:t>
            </w:r>
          </w:p>
        </w:tc>
        <w:tc>
          <w:tcPr>
            <w:tcW w:w="4679" w:type="dxa"/>
          </w:tcPr>
          <w:p w14:paraId="356A867B" w14:textId="07A9829B" w:rsidR="00270149" w:rsidRPr="00A41EA1" w:rsidRDefault="00270149" w:rsidP="001E34FE">
            <w:pPr>
              <w:rPr>
                <w:rFonts w:cs="Arial"/>
                <w:szCs w:val="20"/>
              </w:rPr>
            </w:pPr>
            <w:r w:rsidRPr="00A41EA1">
              <w:rPr>
                <w:rFonts w:cs="Arial"/>
                <w:szCs w:val="20"/>
              </w:rPr>
              <w:t>Your payment for notice number(s) $NOTICE_NUMBERS$ is being processed.</w:t>
            </w:r>
          </w:p>
          <w:p w14:paraId="7B632179" w14:textId="52B5DE9F" w:rsidR="00270149" w:rsidRPr="00A41EA1" w:rsidRDefault="00270149" w:rsidP="001E34FE">
            <w:pPr>
              <w:rPr>
                <w:rFonts w:cs="Arial"/>
                <w:szCs w:val="20"/>
              </w:rPr>
            </w:pPr>
            <w:r w:rsidRPr="00A41EA1">
              <w:rPr>
                <w:rFonts w:cs="Arial"/>
                <w:szCs w:val="20"/>
              </w:rPr>
              <w:t>Please check again 5 minutes later.</w:t>
            </w:r>
          </w:p>
        </w:tc>
        <w:tc>
          <w:tcPr>
            <w:tcW w:w="2980" w:type="dxa"/>
          </w:tcPr>
          <w:p w14:paraId="5C4596BA" w14:textId="542C1790" w:rsidR="00270149" w:rsidRPr="00A41EA1" w:rsidRDefault="00270149" w:rsidP="001E34FE">
            <w:pPr>
              <w:rPr>
                <w:rFonts w:cs="Arial"/>
                <w:szCs w:val="20"/>
              </w:rPr>
            </w:pPr>
            <w:r>
              <w:rPr>
                <w:rFonts w:cs="Arial"/>
                <w:szCs w:val="20"/>
              </w:rPr>
              <w:t>Current</w:t>
            </w:r>
          </w:p>
        </w:tc>
      </w:tr>
      <w:tr w:rsidR="00270149" w:rsidRPr="00A41EA1" w14:paraId="5A900FCF" w14:textId="74B453E1" w:rsidTr="00270149">
        <w:tc>
          <w:tcPr>
            <w:tcW w:w="1691" w:type="dxa"/>
          </w:tcPr>
          <w:p w14:paraId="257D9E2B" w14:textId="3505B940" w:rsidR="00270149" w:rsidRPr="00A41EA1" w:rsidRDefault="00270149" w:rsidP="00FB3371">
            <w:pPr>
              <w:rPr>
                <w:rFonts w:cs="Arial"/>
                <w:szCs w:val="20"/>
              </w:rPr>
            </w:pPr>
            <w:r w:rsidRPr="00A41EA1">
              <w:rPr>
                <w:rFonts w:cs="Arial"/>
                <w:szCs w:val="20"/>
              </w:rPr>
              <w:t>E11</w:t>
            </w:r>
          </w:p>
        </w:tc>
        <w:tc>
          <w:tcPr>
            <w:tcW w:w="4679" w:type="dxa"/>
          </w:tcPr>
          <w:p w14:paraId="5D410292" w14:textId="65C65DD3" w:rsidR="00270149" w:rsidRPr="00A41EA1" w:rsidRDefault="00270149" w:rsidP="001E34FE">
            <w:pPr>
              <w:rPr>
                <w:rFonts w:cs="Arial"/>
                <w:szCs w:val="20"/>
              </w:rPr>
            </w:pPr>
            <w:r w:rsidRPr="00A41EA1">
              <w:rPr>
                <w:rFonts w:cs="Arial"/>
                <w:szCs w:val="20"/>
              </w:rPr>
              <w:t xml:space="preserve">There was a payment attempt to this notice on $TRANSACTION_DATE_TIME$. </w:t>
            </w:r>
          </w:p>
          <w:p w14:paraId="220C72C8" w14:textId="77777777" w:rsidR="00270149" w:rsidRPr="00A41EA1" w:rsidRDefault="00270149" w:rsidP="001E34FE">
            <w:pPr>
              <w:rPr>
                <w:rFonts w:cs="Arial"/>
                <w:szCs w:val="20"/>
              </w:rPr>
            </w:pPr>
            <w:r w:rsidRPr="00A41EA1">
              <w:rPr>
                <w:rFonts w:cs="Arial"/>
                <w:szCs w:val="20"/>
              </w:rPr>
              <w:t xml:space="preserve">If you have successfully made </w:t>
            </w:r>
            <w:proofErr w:type="gramStart"/>
            <w:r w:rsidRPr="00A41EA1">
              <w:rPr>
                <w:rFonts w:cs="Arial"/>
                <w:szCs w:val="20"/>
              </w:rPr>
              <w:t>the payment</w:t>
            </w:r>
            <w:proofErr w:type="gramEnd"/>
            <w:r w:rsidRPr="00A41EA1">
              <w:rPr>
                <w:rFonts w:cs="Arial"/>
                <w:szCs w:val="20"/>
              </w:rPr>
              <w:t xml:space="preserve"> on </w:t>
            </w:r>
            <w:proofErr w:type="spellStart"/>
            <w:r w:rsidRPr="00A41EA1">
              <w:rPr>
                <w:rFonts w:cs="Arial"/>
                <w:szCs w:val="20"/>
              </w:rPr>
              <w:t>eNETS</w:t>
            </w:r>
            <w:proofErr w:type="spellEnd"/>
            <w:r w:rsidRPr="00A41EA1">
              <w:rPr>
                <w:rFonts w:cs="Arial"/>
                <w:szCs w:val="20"/>
              </w:rPr>
              <w:t>,</w:t>
            </w:r>
          </w:p>
          <w:p w14:paraId="5F299D9A" w14:textId="529C3108" w:rsidR="00270149" w:rsidRPr="00A41EA1" w:rsidRDefault="00270149" w:rsidP="001E34FE">
            <w:pPr>
              <w:rPr>
                <w:rFonts w:cs="Arial"/>
                <w:szCs w:val="20"/>
              </w:rPr>
            </w:pPr>
            <w:proofErr w:type="gramStart"/>
            <w:r w:rsidRPr="00A41EA1">
              <w:rPr>
                <w:rFonts w:cs="Arial"/>
                <w:szCs w:val="20"/>
              </w:rPr>
              <w:t>please</w:t>
            </w:r>
            <w:proofErr w:type="gramEnd"/>
            <w:r w:rsidRPr="00A41EA1">
              <w:rPr>
                <w:rFonts w:cs="Arial"/>
                <w:szCs w:val="20"/>
              </w:rPr>
              <w:t xml:space="preserve"> do not make another payment.</w:t>
            </w:r>
          </w:p>
        </w:tc>
        <w:tc>
          <w:tcPr>
            <w:tcW w:w="2980" w:type="dxa"/>
          </w:tcPr>
          <w:p w14:paraId="4502D7AC" w14:textId="1456F576" w:rsidR="00270149" w:rsidRPr="00A41EA1" w:rsidRDefault="00270149" w:rsidP="001E34FE">
            <w:pPr>
              <w:rPr>
                <w:rFonts w:cs="Arial"/>
                <w:szCs w:val="20"/>
              </w:rPr>
            </w:pPr>
            <w:r>
              <w:rPr>
                <w:rFonts w:cs="Arial"/>
                <w:szCs w:val="20"/>
              </w:rPr>
              <w:t>Current</w:t>
            </w:r>
          </w:p>
        </w:tc>
      </w:tr>
      <w:tr w:rsidR="00270149" w:rsidRPr="00A41EA1" w14:paraId="0BB97983" w14:textId="77777777" w:rsidTr="00270149">
        <w:tc>
          <w:tcPr>
            <w:tcW w:w="1691" w:type="dxa"/>
          </w:tcPr>
          <w:p w14:paraId="74ED540F" w14:textId="1C6F3CC7" w:rsidR="00270149" w:rsidRPr="00A41EA1" w:rsidRDefault="00270149" w:rsidP="00FB3371">
            <w:pPr>
              <w:rPr>
                <w:rFonts w:cs="Arial"/>
                <w:szCs w:val="20"/>
              </w:rPr>
            </w:pPr>
            <w:r>
              <w:rPr>
                <w:rFonts w:cs="Arial"/>
                <w:szCs w:val="20"/>
              </w:rPr>
              <w:lastRenderedPageBreak/>
              <w:t>E12</w:t>
            </w:r>
          </w:p>
        </w:tc>
        <w:tc>
          <w:tcPr>
            <w:tcW w:w="4679" w:type="dxa"/>
          </w:tcPr>
          <w:p w14:paraId="6B4A86CA" w14:textId="77777777" w:rsidR="00270149" w:rsidRPr="00270149" w:rsidRDefault="00270149" w:rsidP="00270149">
            <w:pPr>
              <w:rPr>
                <w:rFonts w:cs="Arial"/>
                <w:szCs w:val="20"/>
              </w:rPr>
            </w:pPr>
            <w:r w:rsidRPr="00270149">
              <w:rPr>
                <w:rFonts w:cs="Arial"/>
                <w:szCs w:val="20"/>
              </w:rPr>
              <w:t xml:space="preserve">There is no requirement </w:t>
            </w:r>
            <w:proofErr w:type="gramStart"/>
            <w:r w:rsidRPr="00270149">
              <w:rPr>
                <w:rFonts w:cs="Arial"/>
                <w:szCs w:val="20"/>
              </w:rPr>
              <w:t>payment</w:t>
            </w:r>
            <w:proofErr w:type="gramEnd"/>
            <w:r w:rsidRPr="00270149">
              <w:rPr>
                <w:rFonts w:cs="Arial"/>
                <w:szCs w:val="20"/>
              </w:rPr>
              <w:t xml:space="preserve"> parking offence for the notice number </w:t>
            </w:r>
            <w:proofErr w:type="spellStart"/>
            <w:r w:rsidRPr="00270149">
              <w:rPr>
                <w:rFonts w:cs="Arial"/>
                <w:szCs w:val="20"/>
              </w:rPr>
              <w:t>xxxx</w:t>
            </w:r>
            <w:proofErr w:type="spellEnd"/>
            <w:r w:rsidRPr="00270149">
              <w:rPr>
                <w:rFonts w:cs="Arial"/>
                <w:szCs w:val="20"/>
              </w:rPr>
              <w:t xml:space="preserve">, as of </w:t>
            </w:r>
            <w:proofErr w:type="spellStart"/>
            <w:r w:rsidRPr="00270149">
              <w:rPr>
                <w:rFonts w:cs="Arial"/>
                <w:szCs w:val="20"/>
              </w:rPr>
              <w:t>xxxx</w:t>
            </w:r>
            <w:proofErr w:type="spellEnd"/>
            <w:r w:rsidRPr="00270149">
              <w:rPr>
                <w:rFonts w:cs="Arial"/>
                <w:szCs w:val="20"/>
              </w:rPr>
              <w:t xml:space="preserve"> (date) already paid with reduced amount</w:t>
            </w:r>
          </w:p>
          <w:p w14:paraId="2521EC8B" w14:textId="77777777" w:rsidR="00270149" w:rsidRPr="00270149" w:rsidRDefault="00270149" w:rsidP="00270149">
            <w:pPr>
              <w:rPr>
                <w:rFonts w:cs="Arial"/>
                <w:szCs w:val="20"/>
              </w:rPr>
            </w:pPr>
          </w:p>
          <w:p w14:paraId="4FBEBD22" w14:textId="217C5F66" w:rsidR="00270149" w:rsidRPr="00A41EA1" w:rsidRDefault="00270149" w:rsidP="00270149">
            <w:pPr>
              <w:rPr>
                <w:rFonts w:cs="Arial"/>
                <w:szCs w:val="20"/>
              </w:rPr>
            </w:pPr>
            <w:r w:rsidRPr="00270149">
              <w:rPr>
                <w:rFonts w:cs="Arial"/>
                <w:szCs w:val="20"/>
              </w:rPr>
              <w:t xml:space="preserve">note: waiting </w:t>
            </w:r>
            <w:proofErr w:type="spellStart"/>
            <w:r w:rsidRPr="00270149">
              <w:rPr>
                <w:rFonts w:cs="Arial"/>
                <w:szCs w:val="20"/>
              </w:rPr>
              <w:t>stanley</w:t>
            </w:r>
            <w:proofErr w:type="spellEnd"/>
            <w:r w:rsidRPr="00270149">
              <w:rPr>
                <w:rFonts w:cs="Arial"/>
                <w:szCs w:val="20"/>
              </w:rPr>
              <w:t>, still KIV</w:t>
            </w:r>
          </w:p>
        </w:tc>
        <w:tc>
          <w:tcPr>
            <w:tcW w:w="2980" w:type="dxa"/>
          </w:tcPr>
          <w:p w14:paraId="636A9A97" w14:textId="2CE77D7E" w:rsidR="00270149" w:rsidRDefault="00270149" w:rsidP="001E34FE">
            <w:pPr>
              <w:rPr>
                <w:rFonts w:cs="Arial"/>
                <w:szCs w:val="20"/>
              </w:rPr>
            </w:pPr>
            <w:r>
              <w:rPr>
                <w:rFonts w:cs="Arial"/>
                <w:szCs w:val="20"/>
              </w:rPr>
              <w:t>New</w:t>
            </w:r>
          </w:p>
        </w:tc>
      </w:tr>
      <w:tr w:rsidR="00270149" w:rsidRPr="00A41EA1" w14:paraId="072987DD" w14:textId="77777777" w:rsidTr="00270149">
        <w:tc>
          <w:tcPr>
            <w:tcW w:w="1691" w:type="dxa"/>
          </w:tcPr>
          <w:p w14:paraId="5A21861D" w14:textId="5373454F" w:rsidR="00270149" w:rsidRPr="00A41EA1" w:rsidRDefault="00270149" w:rsidP="00FB3371">
            <w:pPr>
              <w:rPr>
                <w:rFonts w:cs="Arial"/>
                <w:szCs w:val="20"/>
              </w:rPr>
            </w:pPr>
            <w:r>
              <w:rPr>
                <w:rFonts w:cs="Arial"/>
                <w:szCs w:val="20"/>
              </w:rPr>
              <w:t>E13</w:t>
            </w:r>
          </w:p>
        </w:tc>
        <w:tc>
          <w:tcPr>
            <w:tcW w:w="4679" w:type="dxa"/>
          </w:tcPr>
          <w:p w14:paraId="5322FECB" w14:textId="5710BBB1" w:rsidR="00270149" w:rsidRPr="009E749B" w:rsidRDefault="009E749B" w:rsidP="001E34FE">
            <w:pPr>
              <w:rPr>
                <w:rFonts w:ascii="Calibri" w:hAnsi="Calibri" w:cs="Calibri"/>
                <w:sz w:val="22"/>
                <w:szCs w:val="22"/>
              </w:rPr>
            </w:pPr>
            <w:r>
              <w:rPr>
                <w:rFonts w:ascii="Calibri" w:hAnsi="Calibri" w:cs="Calibri"/>
                <w:sz w:val="22"/>
                <w:szCs w:val="22"/>
              </w:rPr>
              <w:t xml:space="preserve">Please make payment for the notice before [DD MMM YYYY] </w:t>
            </w:r>
            <w:r>
              <w:rPr>
                <w:rFonts w:ascii="Calibri" w:hAnsi="Calibri" w:cs="Calibri"/>
                <w:i/>
                <w:iCs/>
                <w:sz w:val="22"/>
                <w:szCs w:val="22"/>
              </w:rPr>
              <w:t>(2 weeks before Court date)</w:t>
            </w:r>
            <w:r>
              <w:rPr>
                <w:rFonts w:ascii="Calibri" w:hAnsi="Calibri" w:cs="Calibri"/>
                <w:sz w:val="22"/>
                <w:szCs w:val="22"/>
              </w:rPr>
              <w:t xml:space="preserve">. After the payment due date, you will have to settle the summons at a higher fine before [DD MMM YYYY, 5pm] </w:t>
            </w:r>
            <w:r>
              <w:rPr>
                <w:rFonts w:ascii="Calibri" w:hAnsi="Calibri" w:cs="Calibri"/>
                <w:i/>
                <w:iCs/>
                <w:sz w:val="22"/>
                <w:szCs w:val="22"/>
              </w:rPr>
              <w:t>(Court date, 5pm</w:t>
            </w:r>
            <w:proofErr w:type="gramStart"/>
            <w:r>
              <w:rPr>
                <w:rFonts w:ascii="Calibri" w:hAnsi="Calibri" w:cs="Calibri"/>
                <w:i/>
                <w:iCs/>
                <w:sz w:val="22"/>
                <w:szCs w:val="22"/>
              </w:rPr>
              <w:t>)</w:t>
            </w:r>
            <w:r>
              <w:rPr>
                <w:rFonts w:ascii="Calibri" w:hAnsi="Calibri" w:cs="Calibri"/>
                <w:sz w:val="22"/>
                <w:szCs w:val="22"/>
              </w:rPr>
              <w:t xml:space="preserve"> .Once</w:t>
            </w:r>
            <w:proofErr w:type="gramEnd"/>
            <w:r>
              <w:rPr>
                <w:rFonts w:ascii="Calibri" w:hAnsi="Calibri" w:cs="Calibri"/>
                <w:sz w:val="22"/>
                <w:szCs w:val="22"/>
              </w:rPr>
              <w:t xml:space="preserve"> payment is made, you do not need to attend State Court 4AN on [DD MMM YYYY].</w:t>
            </w:r>
          </w:p>
        </w:tc>
        <w:tc>
          <w:tcPr>
            <w:tcW w:w="2980" w:type="dxa"/>
          </w:tcPr>
          <w:p w14:paraId="0095A00B" w14:textId="5A27C581" w:rsidR="00270149" w:rsidRDefault="00270149" w:rsidP="001E34FE">
            <w:pPr>
              <w:rPr>
                <w:rFonts w:cs="Arial"/>
                <w:szCs w:val="20"/>
              </w:rPr>
            </w:pPr>
            <w:r>
              <w:rPr>
                <w:rFonts w:cs="Arial"/>
                <w:szCs w:val="20"/>
              </w:rPr>
              <w:t>New</w:t>
            </w:r>
          </w:p>
        </w:tc>
      </w:tr>
      <w:tr w:rsidR="00270149" w:rsidRPr="00A41EA1" w14:paraId="12B6B678" w14:textId="77777777" w:rsidTr="00270149">
        <w:tc>
          <w:tcPr>
            <w:tcW w:w="1691" w:type="dxa"/>
          </w:tcPr>
          <w:p w14:paraId="048B9E7C" w14:textId="6FB56CAA" w:rsidR="00270149" w:rsidRPr="00A41EA1" w:rsidRDefault="00270149" w:rsidP="00FB3371">
            <w:pPr>
              <w:rPr>
                <w:rFonts w:cs="Arial"/>
                <w:szCs w:val="20"/>
              </w:rPr>
            </w:pPr>
            <w:r>
              <w:rPr>
                <w:rFonts w:cs="Arial"/>
                <w:szCs w:val="20"/>
              </w:rPr>
              <w:t>E14</w:t>
            </w:r>
          </w:p>
        </w:tc>
        <w:tc>
          <w:tcPr>
            <w:tcW w:w="4679" w:type="dxa"/>
          </w:tcPr>
          <w:p w14:paraId="7B4BC021" w14:textId="3A65A46D" w:rsidR="00270149" w:rsidRPr="009E749B" w:rsidRDefault="009E749B" w:rsidP="001E34FE">
            <w:pPr>
              <w:rPr>
                <w:rFonts w:ascii="Calibri" w:hAnsi="Calibri" w:cs="Calibri"/>
                <w:sz w:val="22"/>
                <w:szCs w:val="22"/>
              </w:rPr>
            </w:pPr>
            <w:r>
              <w:rPr>
                <w:rFonts w:ascii="Calibri" w:hAnsi="Calibri" w:cs="Calibri"/>
                <w:sz w:val="22"/>
                <w:szCs w:val="22"/>
              </w:rPr>
              <w:t>The notice is no longer payable.  Please attend court on the given court date to make your plea. If you have missed your court date, please report to the Warrant Enforcement Unit (WEU) to obtain a new court date.</w:t>
            </w:r>
          </w:p>
        </w:tc>
        <w:tc>
          <w:tcPr>
            <w:tcW w:w="2980" w:type="dxa"/>
          </w:tcPr>
          <w:p w14:paraId="24169DF6" w14:textId="42D0DEA6" w:rsidR="00270149" w:rsidRDefault="00270149" w:rsidP="001E34FE">
            <w:pPr>
              <w:rPr>
                <w:rFonts w:cs="Arial"/>
                <w:szCs w:val="20"/>
              </w:rPr>
            </w:pPr>
            <w:r>
              <w:rPr>
                <w:rFonts w:cs="Arial"/>
                <w:szCs w:val="20"/>
              </w:rPr>
              <w:t>New</w:t>
            </w:r>
          </w:p>
        </w:tc>
      </w:tr>
      <w:tr w:rsidR="00270149" w:rsidRPr="00A41EA1" w14:paraId="41C87CC0" w14:textId="77777777" w:rsidTr="00270149">
        <w:tc>
          <w:tcPr>
            <w:tcW w:w="1691" w:type="dxa"/>
          </w:tcPr>
          <w:p w14:paraId="2A4F2F00" w14:textId="62F6F3EB" w:rsidR="00270149" w:rsidRPr="00A41EA1" w:rsidRDefault="00270149" w:rsidP="00FB3371">
            <w:pPr>
              <w:rPr>
                <w:rFonts w:cs="Arial"/>
                <w:szCs w:val="20"/>
              </w:rPr>
            </w:pPr>
            <w:r>
              <w:rPr>
                <w:rFonts w:cs="Arial"/>
                <w:szCs w:val="20"/>
              </w:rPr>
              <w:t>E15</w:t>
            </w:r>
          </w:p>
        </w:tc>
        <w:tc>
          <w:tcPr>
            <w:tcW w:w="4679" w:type="dxa"/>
          </w:tcPr>
          <w:p w14:paraId="3ACAD83C" w14:textId="2854058C" w:rsidR="00270149" w:rsidRPr="009E749B" w:rsidRDefault="009E749B" w:rsidP="001E34FE">
            <w:pPr>
              <w:rPr>
                <w:rFonts w:ascii="Calibri" w:hAnsi="Calibri" w:cs="Calibri"/>
                <w:sz w:val="22"/>
                <w:szCs w:val="22"/>
              </w:rPr>
            </w:pPr>
            <w:r>
              <w:rPr>
                <w:rFonts w:ascii="Calibri" w:hAnsi="Calibri" w:cs="Calibri"/>
                <w:sz w:val="22"/>
                <w:szCs w:val="22"/>
              </w:rPr>
              <w:t>The fine amount is not payable yet. The vehicle owner is required to furnish the driver's particulars to us using the Furnish Driver's Particulars e-Service.</w:t>
            </w:r>
          </w:p>
        </w:tc>
        <w:tc>
          <w:tcPr>
            <w:tcW w:w="2980" w:type="dxa"/>
          </w:tcPr>
          <w:p w14:paraId="12D64958" w14:textId="61FA58A6" w:rsidR="00270149" w:rsidRDefault="00270149" w:rsidP="001E34FE">
            <w:pPr>
              <w:rPr>
                <w:rFonts w:cs="Arial"/>
                <w:szCs w:val="20"/>
              </w:rPr>
            </w:pPr>
            <w:r>
              <w:rPr>
                <w:rFonts w:cs="Arial"/>
                <w:szCs w:val="20"/>
              </w:rPr>
              <w:t>New</w:t>
            </w:r>
          </w:p>
        </w:tc>
      </w:tr>
      <w:tr w:rsidR="00ED7F9B" w:rsidRPr="00A41EA1" w14:paraId="18CEDBF6" w14:textId="77777777" w:rsidTr="00270149">
        <w:tc>
          <w:tcPr>
            <w:tcW w:w="1691" w:type="dxa"/>
          </w:tcPr>
          <w:p w14:paraId="191E58A0" w14:textId="55296EFD" w:rsidR="00ED7F9B" w:rsidRDefault="00ED7F9B" w:rsidP="00ED7F9B">
            <w:pPr>
              <w:rPr>
                <w:rFonts w:cs="Arial"/>
                <w:szCs w:val="20"/>
              </w:rPr>
            </w:pPr>
            <w:r w:rsidRPr="00A41EA1">
              <w:rPr>
                <w:rFonts w:cs="Arial"/>
                <w:szCs w:val="20"/>
              </w:rPr>
              <w:t>E</w:t>
            </w:r>
            <w:r>
              <w:rPr>
                <w:rFonts w:cs="Arial"/>
                <w:szCs w:val="20"/>
              </w:rPr>
              <w:t>16</w:t>
            </w:r>
          </w:p>
        </w:tc>
        <w:tc>
          <w:tcPr>
            <w:tcW w:w="4679" w:type="dxa"/>
          </w:tcPr>
          <w:p w14:paraId="3C3AC452" w14:textId="0828E87D" w:rsidR="00ED7F9B" w:rsidRDefault="00ED7F9B" w:rsidP="00ED7F9B">
            <w:pPr>
              <w:rPr>
                <w:rFonts w:ascii="Calibri" w:hAnsi="Calibri" w:cs="Calibri"/>
                <w:sz w:val="22"/>
                <w:szCs w:val="22"/>
              </w:rPr>
            </w:pPr>
            <w:r w:rsidRPr="00A41EA1">
              <w:rPr>
                <w:rFonts w:cs="Arial"/>
                <w:szCs w:val="20"/>
              </w:rPr>
              <w:t>There is no outstanding parking offence for the ID $ID_NUMBER$, as of $CURRENT_DATE$. If you wish to check or pay for a particular notice number, you may click here.</w:t>
            </w:r>
          </w:p>
        </w:tc>
        <w:tc>
          <w:tcPr>
            <w:tcW w:w="2980" w:type="dxa"/>
          </w:tcPr>
          <w:p w14:paraId="358A6198" w14:textId="244FF8DC" w:rsidR="00ED7F9B" w:rsidRDefault="00ED7F9B" w:rsidP="00ED7F9B">
            <w:pPr>
              <w:rPr>
                <w:rFonts w:cs="Arial"/>
                <w:szCs w:val="20"/>
              </w:rPr>
            </w:pPr>
            <w:r>
              <w:rPr>
                <w:rFonts w:cs="Arial"/>
                <w:szCs w:val="20"/>
              </w:rPr>
              <w:t>New</w:t>
            </w:r>
          </w:p>
        </w:tc>
      </w:tr>
      <w:tr w:rsidR="00ED7F9B" w:rsidRPr="00A41EA1" w14:paraId="72381BC9" w14:textId="77777777" w:rsidTr="00270149">
        <w:tc>
          <w:tcPr>
            <w:tcW w:w="1691" w:type="dxa"/>
          </w:tcPr>
          <w:p w14:paraId="1458139D" w14:textId="0B636CC0" w:rsidR="00ED7F9B" w:rsidRDefault="00ED7F9B" w:rsidP="00ED7F9B">
            <w:pPr>
              <w:rPr>
                <w:rFonts w:cs="Arial"/>
                <w:szCs w:val="20"/>
              </w:rPr>
            </w:pPr>
            <w:r w:rsidRPr="00A41EA1">
              <w:rPr>
                <w:rFonts w:cs="Arial"/>
                <w:szCs w:val="20"/>
              </w:rPr>
              <w:t>E</w:t>
            </w:r>
            <w:r>
              <w:rPr>
                <w:rFonts w:cs="Arial"/>
                <w:szCs w:val="20"/>
              </w:rPr>
              <w:t>17</w:t>
            </w:r>
          </w:p>
        </w:tc>
        <w:tc>
          <w:tcPr>
            <w:tcW w:w="4679" w:type="dxa"/>
          </w:tcPr>
          <w:p w14:paraId="11F53B84" w14:textId="430A24D3" w:rsidR="00ED7F9B" w:rsidRDefault="00ED7F9B" w:rsidP="00ED7F9B">
            <w:pPr>
              <w:rPr>
                <w:rFonts w:ascii="Calibri" w:hAnsi="Calibri" w:cs="Calibri"/>
                <w:sz w:val="22"/>
                <w:szCs w:val="22"/>
              </w:rPr>
            </w:pPr>
            <w:r w:rsidRPr="00A41EA1">
              <w:rPr>
                <w:rFonts w:cs="Arial"/>
                <w:szCs w:val="20"/>
              </w:rPr>
              <w:t xml:space="preserve">There is no outstanding parking offence for the notice $NOTICE_NUMBERS$, as </w:t>
            </w:r>
            <w:proofErr w:type="gramStart"/>
            <w:r w:rsidRPr="00A41EA1">
              <w:rPr>
                <w:rFonts w:cs="Arial"/>
                <w:szCs w:val="20"/>
              </w:rPr>
              <w:t>of</w:t>
            </w:r>
            <w:proofErr w:type="gramEnd"/>
            <w:r w:rsidRPr="00A41EA1">
              <w:rPr>
                <w:rFonts w:cs="Arial"/>
                <w:szCs w:val="20"/>
              </w:rPr>
              <w:t xml:space="preserve"> $CURRENT_DATE$.</w:t>
            </w:r>
          </w:p>
        </w:tc>
        <w:tc>
          <w:tcPr>
            <w:tcW w:w="2980" w:type="dxa"/>
          </w:tcPr>
          <w:p w14:paraId="07F8E364" w14:textId="32B4F7D2" w:rsidR="00ED7F9B" w:rsidRDefault="00ED7F9B" w:rsidP="00ED7F9B">
            <w:pPr>
              <w:rPr>
                <w:rFonts w:cs="Arial"/>
                <w:szCs w:val="20"/>
              </w:rPr>
            </w:pPr>
            <w:r>
              <w:rPr>
                <w:rFonts w:cs="Arial"/>
                <w:szCs w:val="20"/>
              </w:rPr>
              <w:t>New</w:t>
            </w:r>
          </w:p>
        </w:tc>
      </w:tr>
      <w:tr w:rsidR="00ED7F9B" w:rsidRPr="00A41EA1" w14:paraId="268BBCE3" w14:textId="77777777" w:rsidTr="00270149">
        <w:tc>
          <w:tcPr>
            <w:tcW w:w="1691" w:type="dxa"/>
          </w:tcPr>
          <w:p w14:paraId="28767D66" w14:textId="3193D3D3" w:rsidR="00ED7F9B" w:rsidRDefault="00ED7F9B" w:rsidP="00ED7F9B">
            <w:pPr>
              <w:rPr>
                <w:rFonts w:cs="Arial"/>
                <w:szCs w:val="20"/>
              </w:rPr>
            </w:pPr>
            <w:r>
              <w:rPr>
                <w:rFonts w:cs="Arial"/>
                <w:szCs w:val="20"/>
              </w:rPr>
              <w:t>E18</w:t>
            </w:r>
          </w:p>
        </w:tc>
        <w:tc>
          <w:tcPr>
            <w:tcW w:w="4679" w:type="dxa"/>
          </w:tcPr>
          <w:p w14:paraId="64B5788F" w14:textId="1CA8D06D" w:rsidR="00ED7F9B" w:rsidRDefault="00ED7F9B" w:rsidP="00ED7F9B">
            <w:pPr>
              <w:rPr>
                <w:rFonts w:ascii="Calibri" w:hAnsi="Calibri" w:cs="Calibri"/>
                <w:sz w:val="22"/>
                <w:szCs w:val="22"/>
              </w:rPr>
            </w:pPr>
            <w:r w:rsidRPr="00A41EA1">
              <w:rPr>
                <w:rFonts w:cs="Arial"/>
                <w:szCs w:val="20"/>
              </w:rPr>
              <w:t>There is no outstanding parking offence for the vehicle number $VEHICLE_NUMBERS$, as of $CURRENT_DATE$ (date). If you wish to check or pay for a particular notice number, you may click here.</w:t>
            </w:r>
          </w:p>
        </w:tc>
        <w:tc>
          <w:tcPr>
            <w:tcW w:w="2980" w:type="dxa"/>
          </w:tcPr>
          <w:p w14:paraId="20DF033B" w14:textId="04D64940" w:rsidR="00ED7F9B" w:rsidRDefault="00ED7F9B" w:rsidP="00ED7F9B">
            <w:pPr>
              <w:rPr>
                <w:rFonts w:cs="Arial"/>
                <w:szCs w:val="20"/>
              </w:rPr>
            </w:pPr>
            <w:r>
              <w:rPr>
                <w:rFonts w:cs="Arial"/>
                <w:szCs w:val="20"/>
              </w:rPr>
              <w:t>New</w:t>
            </w:r>
          </w:p>
        </w:tc>
      </w:tr>
    </w:tbl>
    <w:p w14:paraId="0ADCDE3E" w14:textId="77777777" w:rsidR="00FB3371" w:rsidRPr="00A41EA1" w:rsidRDefault="00FB3371" w:rsidP="00FB3371">
      <w:pPr>
        <w:rPr>
          <w:rFonts w:ascii="Arial" w:hAnsi="Arial" w:cs="Arial"/>
          <w:sz w:val="20"/>
          <w:szCs w:val="20"/>
          <w:rPrChange w:id="8091" w:author="Mubiyarto Wibisono" w:date="2025-09-05T08:31:00Z" w16du:dateUtc="2025-09-05T01:31:00Z">
            <w:rPr/>
          </w:rPrChange>
        </w:rPr>
      </w:pPr>
    </w:p>
    <w:p w14:paraId="5646BA2D" w14:textId="77777777" w:rsidR="00FB3371" w:rsidRPr="00A41EA1" w:rsidRDefault="00FB3371" w:rsidP="00FB3371">
      <w:pPr>
        <w:rPr>
          <w:rFonts w:ascii="Arial" w:hAnsi="Arial" w:cs="Arial"/>
          <w:sz w:val="20"/>
          <w:szCs w:val="20"/>
          <w:rPrChange w:id="8092" w:author="Mubiyarto Wibisono" w:date="2025-09-05T08:31:00Z" w16du:dateUtc="2025-09-05T01:31:00Z">
            <w:rPr/>
          </w:rPrChange>
        </w:rPr>
      </w:pPr>
    </w:p>
    <w:p w14:paraId="72613F63" w14:textId="77777777" w:rsidR="00FB3371" w:rsidRPr="00A41EA1" w:rsidRDefault="00FB3371" w:rsidP="00FB3371">
      <w:pPr>
        <w:rPr>
          <w:rFonts w:ascii="Arial" w:hAnsi="Arial" w:cs="Arial"/>
          <w:sz w:val="20"/>
          <w:szCs w:val="20"/>
          <w:rPrChange w:id="8093" w:author="Mubiyarto Wibisono" w:date="2025-09-05T08:31:00Z" w16du:dateUtc="2025-09-05T01:31:00Z">
            <w:rPr/>
          </w:rPrChange>
        </w:rPr>
      </w:pPr>
    </w:p>
    <w:p w14:paraId="17C9C083" w14:textId="77777777" w:rsidR="00FB3371" w:rsidRPr="00A41EA1" w:rsidRDefault="00FB3371" w:rsidP="00FB3371">
      <w:pPr>
        <w:rPr>
          <w:rFonts w:ascii="Arial" w:hAnsi="Arial" w:cs="Arial"/>
          <w:sz w:val="20"/>
          <w:szCs w:val="20"/>
          <w:rPrChange w:id="8094" w:author="Mubiyarto Wibisono" w:date="2025-09-05T08:31:00Z" w16du:dateUtc="2025-09-05T01:31:00Z">
            <w:rPr/>
          </w:rPrChange>
        </w:rPr>
      </w:pPr>
    </w:p>
    <w:p w14:paraId="31EB2BB2" w14:textId="77777777" w:rsidR="00FB3371" w:rsidRPr="00A41EA1" w:rsidRDefault="00FB3371" w:rsidP="00FB3371">
      <w:pPr>
        <w:rPr>
          <w:rFonts w:ascii="Arial" w:hAnsi="Arial" w:cs="Arial"/>
          <w:sz w:val="20"/>
          <w:szCs w:val="20"/>
          <w:rPrChange w:id="8095" w:author="Mubiyarto Wibisono" w:date="2025-09-05T08:31:00Z" w16du:dateUtc="2025-09-05T01:31:00Z">
            <w:rPr/>
          </w:rPrChange>
        </w:rPr>
      </w:pPr>
    </w:p>
    <w:p w14:paraId="25F817CB" w14:textId="77777777" w:rsidR="00FB3371" w:rsidRPr="00A41EA1" w:rsidRDefault="00FB3371" w:rsidP="00FB3371">
      <w:pPr>
        <w:rPr>
          <w:rFonts w:ascii="Arial" w:hAnsi="Arial" w:cs="Arial"/>
          <w:sz w:val="20"/>
          <w:szCs w:val="20"/>
          <w:rPrChange w:id="8096" w:author="Mubiyarto Wibisono" w:date="2025-09-05T08:31:00Z" w16du:dateUtc="2025-09-05T01:31:00Z">
            <w:rPr/>
          </w:rPrChange>
        </w:rPr>
      </w:pPr>
    </w:p>
    <w:p w14:paraId="39B58F34" w14:textId="77777777" w:rsidR="00FB3371" w:rsidRPr="00A41EA1" w:rsidRDefault="00FB3371" w:rsidP="00FB3371">
      <w:pPr>
        <w:rPr>
          <w:rFonts w:ascii="Arial" w:hAnsi="Arial" w:cs="Arial"/>
          <w:sz w:val="20"/>
          <w:szCs w:val="20"/>
          <w:rPrChange w:id="8097" w:author="Mubiyarto Wibisono" w:date="2025-09-05T08:31:00Z" w16du:dateUtc="2025-09-05T01:31:00Z">
            <w:rPr/>
          </w:rPrChange>
        </w:rPr>
      </w:pPr>
    </w:p>
    <w:p w14:paraId="05438A2C" w14:textId="77777777" w:rsidR="00FB3371" w:rsidRPr="00A41EA1" w:rsidRDefault="00FB3371" w:rsidP="00FB3371">
      <w:pPr>
        <w:rPr>
          <w:rFonts w:ascii="Arial" w:hAnsi="Arial" w:cs="Arial"/>
          <w:sz w:val="20"/>
          <w:szCs w:val="20"/>
          <w:rPrChange w:id="8098" w:author="Mubiyarto Wibisono" w:date="2025-09-05T08:31:00Z" w16du:dateUtc="2025-09-05T01:31:00Z">
            <w:rPr/>
          </w:rPrChange>
        </w:rPr>
      </w:pPr>
    </w:p>
    <w:p w14:paraId="0B186A04" w14:textId="77777777" w:rsidR="00FB3371" w:rsidRPr="00A41EA1" w:rsidRDefault="00FB3371" w:rsidP="00FB3371">
      <w:pPr>
        <w:rPr>
          <w:rFonts w:ascii="Arial" w:hAnsi="Arial" w:cs="Arial"/>
          <w:sz w:val="20"/>
          <w:szCs w:val="20"/>
          <w:rPrChange w:id="8099" w:author="Mubiyarto Wibisono" w:date="2025-09-05T08:31:00Z" w16du:dateUtc="2025-09-05T01:31:00Z">
            <w:rPr/>
          </w:rPrChange>
        </w:rPr>
      </w:pPr>
    </w:p>
    <w:p w14:paraId="42A7DF7D" w14:textId="77777777" w:rsidR="00FB3371" w:rsidRPr="00A41EA1" w:rsidRDefault="00FB3371" w:rsidP="00FB3371">
      <w:pPr>
        <w:rPr>
          <w:rFonts w:ascii="Arial" w:hAnsi="Arial" w:cs="Arial"/>
          <w:sz w:val="20"/>
          <w:szCs w:val="20"/>
          <w:rPrChange w:id="8100" w:author="Mubiyarto Wibisono" w:date="2025-09-05T08:31:00Z" w16du:dateUtc="2025-09-05T01:31:00Z">
            <w:rPr/>
          </w:rPrChange>
        </w:rPr>
      </w:pPr>
    </w:p>
    <w:p w14:paraId="49E750C7" w14:textId="77777777" w:rsidR="00FB3371" w:rsidRPr="00A41EA1" w:rsidRDefault="00FB3371" w:rsidP="00FB3371">
      <w:pPr>
        <w:rPr>
          <w:rFonts w:ascii="Arial" w:hAnsi="Arial" w:cs="Arial"/>
          <w:sz w:val="20"/>
          <w:szCs w:val="20"/>
          <w:rPrChange w:id="8101" w:author="Mubiyarto Wibisono" w:date="2025-09-05T08:31:00Z" w16du:dateUtc="2025-09-05T01:31:00Z">
            <w:rPr/>
          </w:rPrChange>
        </w:rPr>
      </w:pPr>
    </w:p>
    <w:p w14:paraId="4A12B730" w14:textId="77777777" w:rsidR="00FB3371" w:rsidRPr="00A41EA1" w:rsidRDefault="00FB3371" w:rsidP="00FB3371">
      <w:pPr>
        <w:rPr>
          <w:rFonts w:ascii="Arial" w:hAnsi="Arial" w:cs="Arial"/>
          <w:sz w:val="20"/>
          <w:szCs w:val="20"/>
          <w:rPrChange w:id="8102" w:author="Mubiyarto Wibisono" w:date="2025-09-05T08:31:00Z" w16du:dateUtc="2025-09-05T01:31:00Z">
            <w:rPr/>
          </w:rPrChange>
        </w:rPr>
      </w:pPr>
    </w:p>
    <w:p w14:paraId="4B0A7E8F" w14:textId="77777777" w:rsidR="00FB3371" w:rsidRPr="00A41EA1" w:rsidRDefault="00FB3371" w:rsidP="00FB3371">
      <w:pPr>
        <w:rPr>
          <w:rFonts w:ascii="Arial" w:hAnsi="Arial" w:cs="Arial"/>
          <w:sz w:val="20"/>
          <w:szCs w:val="20"/>
          <w:rPrChange w:id="8103" w:author="Mubiyarto Wibisono" w:date="2025-09-05T08:31:00Z" w16du:dateUtc="2025-09-05T01:31:00Z">
            <w:rPr/>
          </w:rPrChange>
        </w:rPr>
      </w:pPr>
    </w:p>
    <w:p w14:paraId="5F19177A" w14:textId="77777777" w:rsidR="00CD79AA" w:rsidRDefault="00CD79AA" w:rsidP="00FB3371">
      <w:pPr>
        <w:rPr>
          <w:rFonts w:ascii="Arial" w:hAnsi="Arial" w:cs="Arial"/>
          <w:sz w:val="20"/>
          <w:szCs w:val="20"/>
        </w:rPr>
      </w:pPr>
    </w:p>
    <w:p w14:paraId="2BA39F8C" w14:textId="77777777" w:rsidR="00CD79AA" w:rsidRDefault="00CD79AA" w:rsidP="00FB3371">
      <w:pPr>
        <w:rPr>
          <w:rFonts w:ascii="Arial" w:hAnsi="Arial" w:cs="Arial"/>
          <w:sz w:val="20"/>
          <w:szCs w:val="20"/>
        </w:rPr>
      </w:pPr>
    </w:p>
    <w:p w14:paraId="44636934" w14:textId="77777777" w:rsidR="00CD79AA" w:rsidRDefault="00CD79AA" w:rsidP="00FB3371">
      <w:pPr>
        <w:rPr>
          <w:rFonts w:ascii="Arial" w:hAnsi="Arial" w:cs="Arial"/>
          <w:sz w:val="20"/>
          <w:szCs w:val="20"/>
        </w:rPr>
      </w:pPr>
    </w:p>
    <w:p w14:paraId="37A61781" w14:textId="77777777" w:rsidR="00CD79AA" w:rsidRDefault="00CD79AA" w:rsidP="00FB3371">
      <w:pPr>
        <w:rPr>
          <w:rFonts w:ascii="Arial" w:hAnsi="Arial" w:cs="Arial"/>
          <w:sz w:val="20"/>
          <w:szCs w:val="20"/>
        </w:rPr>
      </w:pPr>
    </w:p>
    <w:p w14:paraId="09D284BD" w14:textId="77777777" w:rsidR="00CD79AA" w:rsidRDefault="00CD79AA" w:rsidP="00FB3371">
      <w:pPr>
        <w:rPr>
          <w:rFonts w:ascii="Arial" w:hAnsi="Arial" w:cs="Arial"/>
          <w:sz w:val="20"/>
          <w:szCs w:val="20"/>
        </w:rPr>
      </w:pPr>
    </w:p>
    <w:p w14:paraId="16B1D8C9" w14:textId="77777777" w:rsidR="00CD79AA" w:rsidRDefault="00CD79AA" w:rsidP="00FB3371">
      <w:pPr>
        <w:rPr>
          <w:rFonts w:ascii="Arial" w:hAnsi="Arial" w:cs="Arial"/>
          <w:sz w:val="20"/>
          <w:szCs w:val="20"/>
        </w:rPr>
      </w:pPr>
    </w:p>
    <w:p w14:paraId="1CDD8724" w14:textId="77777777" w:rsidR="00CD79AA" w:rsidRDefault="00CD79AA" w:rsidP="00FB3371">
      <w:pPr>
        <w:rPr>
          <w:rFonts w:ascii="Arial" w:hAnsi="Arial" w:cs="Arial"/>
          <w:sz w:val="20"/>
          <w:szCs w:val="20"/>
        </w:rPr>
      </w:pPr>
    </w:p>
    <w:p w14:paraId="77E95BE2" w14:textId="77777777" w:rsidR="00CD79AA" w:rsidRDefault="00CD79AA" w:rsidP="00FB3371">
      <w:pPr>
        <w:rPr>
          <w:rFonts w:ascii="Arial" w:hAnsi="Arial" w:cs="Arial"/>
          <w:sz w:val="20"/>
          <w:szCs w:val="20"/>
        </w:rPr>
      </w:pPr>
    </w:p>
    <w:p w14:paraId="0FC2E145" w14:textId="77777777" w:rsidR="00CD79AA" w:rsidRDefault="00CD79AA" w:rsidP="00FB3371">
      <w:pPr>
        <w:rPr>
          <w:rFonts w:ascii="Arial" w:hAnsi="Arial" w:cs="Arial"/>
          <w:sz w:val="20"/>
          <w:szCs w:val="20"/>
        </w:rPr>
      </w:pPr>
    </w:p>
    <w:p w14:paraId="1628E7A3" w14:textId="77777777" w:rsidR="00CD79AA" w:rsidRDefault="00CD79AA" w:rsidP="00FB3371">
      <w:pPr>
        <w:rPr>
          <w:rFonts w:ascii="Arial" w:hAnsi="Arial" w:cs="Arial"/>
          <w:sz w:val="20"/>
          <w:szCs w:val="20"/>
        </w:rPr>
      </w:pPr>
    </w:p>
    <w:p w14:paraId="3E541127" w14:textId="77777777" w:rsidR="00CD79AA" w:rsidRDefault="00CD79AA" w:rsidP="00FB3371">
      <w:pPr>
        <w:rPr>
          <w:rFonts w:ascii="Arial" w:hAnsi="Arial" w:cs="Arial"/>
          <w:sz w:val="20"/>
          <w:szCs w:val="20"/>
        </w:rPr>
      </w:pPr>
    </w:p>
    <w:p w14:paraId="23264559" w14:textId="77777777" w:rsidR="00CD79AA" w:rsidRDefault="00CD79AA" w:rsidP="00FB3371">
      <w:pPr>
        <w:rPr>
          <w:rFonts w:ascii="Arial" w:hAnsi="Arial" w:cs="Arial"/>
          <w:sz w:val="20"/>
          <w:szCs w:val="20"/>
        </w:rPr>
      </w:pPr>
    </w:p>
    <w:p w14:paraId="082CE60E" w14:textId="77777777" w:rsidR="00CD79AA" w:rsidRDefault="00CD79AA" w:rsidP="00FB3371">
      <w:pPr>
        <w:rPr>
          <w:rFonts w:ascii="Arial" w:hAnsi="Arial" w:cs="Arial"/>
          <w:sz w:val="20"/>
          <w:szCs w:val="20"/>
        </w:rPr>
      </w:pPr>
    </w:p>
    <w:p w14:paraId="64A39EE8" w14:textId="77777777" w:rsidR="00CD79AA" w:rsidRDefault="00CD79AA" w:rsidP="00FB3371">
      <w:pPr>
        <w:rPr>
          <w:rFonts w:ascii="Arial" w:hAnsi="Arial" w:cs="Arial"/>
          <w:sz w:val="20"/>
          <w:szCs w:val="20"/>
        </w:rPr>
      </w:pPr>
    </w:p>
    <w:p w14:paraId="4C5E7524" w14:textId="77777777" w:rsidR="0049066A" w:rsidRDefault="0049066A" w:rsidP="00FB3371">
      <w:pPr>
        <w:rPr>
          <w:rFonts w:ascii="Arial" w:hAnsi="Arial" w:cs="Arial"/>
          <w:sz w:val="20"/>
          <w:szCs w:val="20"/>
        </w:rPr>
      </w:pPr>
    </w:p>
    <w:p w14:paraId="268C09A5" w14:textId="77777777" w:rsidR="0049066A" w:rsidRDefault="0049066A" w:rsidP="00FB3371">
      <w:pPr>
        <w:rPr>
          <w:rFonts w:ascii="Arial" w:hAnsi="Arial" w:cs="Arial"/>
          <w:sz w:val="20"/>
          <w:szCs w:val="20"/>
        </w:rPr>
      </w:pPr>
    </w:p>
    <w:p w14:paraId="65DCE920" w14:textId="77777777" w:rsidR="0049066A" w:rsidRDefault="0049066A" w:rsidP="00FB3371">
      <w:pPr>
        <w:rPr>
          <w:rFonts w:ascii="Arial" w:hAnsi="Arial" w:cs="Arial"/>
          <w:sz w:val="20"/>
          <w:szCs w:val="20"/>
        </w:rPr>
      </w:pPr>
    </w:p>
    <w:p w14:paraId="79B9BAAC" w14:textId="77777777" w:rsidR="0049066A" w:rsidRDefault="0049066A" w:rsidP="00FB3371">
      <w:pPr>
        <w:rPr>
          <w:rFonts w:ascii="Arial" w:hAnsi="Arial" w:cs="Arial"/>
          <w:sz w:val="20"/>
          <w:szCs w:val="20"/>
        </w:rPr>
      </w:pPr>
    </w:p>
    <w:p w14:paraId="45223363" w14:textId="77777777" w:rsidR="00CD79AA" w:rsidRDefault="00CD79AA" w:rsidP="00FB3371">
      <w:pPr>
        <w:rPr>
          <w:rFonts w:ascii="Arial" w:hAnsi="Arial" w:cs="Arial"/>
          <w:sz w:val="20"/>
          <w:szCs w:val="20"/>
        </w:rPr>
      </w:pPr>
    </w:p>
    <w:p w14:paraId="6663555F" w14:textId="77777777" w:rsidR="00CD79AA" w:rsidRDefault="00CD79AA" w:rsidP="00FB3371">
      <w:pPr>
        <w:rPr>
          <w:rFonts w:ascii="Arial" w:hAnsi="Arial" w:cs="Arial"/>
          <w:sz w:val="20"/>
          <w:szCs w:val="20"/>
        </w:rPr>
      </w:pPr>
    </w:p>
    <w:p w14:paraId="38097E49" w14:textId="77777777" w:rsidR="00CD79AA" w:rsidRDefault="00CD79AA" w:rsidP="00FB3371">
      <w:pPr>
        <w:rPr>
          <w:rFonts w:ascii="Arial" w:hAnsi="Arial" w:cs="Arial"/>
          <w:sz w:val="20"/>
          <w:szCs w:val="20"/>
        </w:rPr>
      </w:pPr>
    </w:p>
    <w:p w14:paraId="0906EA62" w14:textId="77777777" w:rsidR="00147A93" w:rsidRDefault="00147A93" w:rsidP="00FB3371">
      <w:pPr>
        <w:rPr>
          <w:rFonts w:ascii="Arial" w:hAnsi="Arial" w:cs="Arial"/>
          <w:sz w:val="20"/>
          <w:szCs w:val="20"/>
        </w:rPr>
      </w:pPr>
    </w:p>
    <w:p w14:paraId="611CD107" w14:textId="77777777" w:rsidR="00147A93" w:rsidRDefault="00147A93" w:rsidP="00FB3371">
      <w:pPr>
        <w:rPr>
          <w:rFonts w:ascii="Arial" w:hAnsi="Arial" w:cs="Arial"/>
          <w:sz w:val="20"/>
          <w:szCs w:val="20"/>
        </w:rPr>
      </w:pPr>
    </w:p>
    <w:p w14:paraId="6B0DA4B2" w14:textId="77777777" w:rsidR="00147A93" w:rsidRDefault="00147A93" w:rsidP="00FB3371">
      <w:pPr>
        <w:rPr>
          <w:rFonts w:ascii="Arial" w:hAnsi="Arial" w:cs="Arial"/>
          <w:sz w:val="20"/>
          <w:szCs w:val="20"/>
        </w:rPr>
      </w:pPr>
    </w:p>
    <w:p w14:paraId="605D6A67" w14:textId="77777777" w:rsidR="00147A93" w:rsidRDefault="00147A93" w:rsidP="00FB3371">
      <w:pPr>
        <w:rPr>
          <w:rFonts w:ascii="Arial" w:hAnsi="Arial" w:cs="Arial"/>
          <w:sz w:val="20"/>
          <w:szCs w:val="20"/>
        </w:rPr>
      </w:pPr>
    </w:p>
    <w:p w14:paraId="646FA34D" w14:textId="77777777" w:rsidR="00147A93" w:rsidRDefault="00147A93" w:rsidP="00FB3371">
      <w:pPr>
        <w:rPr>
          <w:rFonts w:ascii="Arial" w:hAnsi="Arial" w:cs="Arial"/>
          <w:sz w:val="20"/>
          <w:szCs w:val="20"/>
        </w:rPr>
      </w:pPr>
    </w:p>
    <w:p w14:paraId="7D102B7D" w14:textId="77777777" w:rsidR="00CD79AA" w:rsidRDefault="00CD79AA" w:rsidP="00FB3371">
      <w:pPr>
        <w:rPr>
          <w:rFonts w:ascii="Arial" w:hAnsi="Arial" w:cs="Arial"/>
          <w:sz w:val="20"/>
          <w:szCs w:val="20"/>
        </w:rPr>
      </w:pPr>
    </w:p>
    <w:p w14:paraId="739EC742" w14:textId="77777777" w:rsidR="00CD79AA" w:rsidRPr="00A41EA1" w:rsidRDefault="00CD79AA" w:rsidP="00FB3371">
      <w:pPr>
        <w:rPr>
          <w:rFonts w:ascii="Arial" w:hAnsi="Arial" w:cs="Arial"/>
          <w:sz w:val="20"/>
          <w:szCs w:val="20"/>
          <w:rPrChange w:id="8104" w:author="Mubiyarto Wibisono" w:date="2025-09-05T08:31:00Z" w16du:dateUtc="2025-09-05T01:31:00Z">
            <w:rPr/>
          </w:rPrChange>
        </w:rPr>
      </w:pPr>
    </w:p>
    <w:p w14:paraId="57E819CD" w14:textId="77777777" w:rsidR="004C7A45" w:rsidRPr="00242EF7" w:rsidRDefault="004C7A45" w:rsidP="004C7A45">
      <w:pPr>
        <w:pStyle w:val="Heading1"/>
        <w:jc w:val="center"/>
        <w:rPr>
          <w:ins w:id="8105" w:author="Mubiyarto Wibisono" w:date="2025-09-05T03:27:00Z" w16du:dateUtc="2025-09-04T20:27:00Z"/>
          <w:rFonts w:ascii="Arial" w:hAnsi="Arial" w:cs="Arial"/>
          <w:b/>
          <w:bCs/>
          <w:color w:val="215E99" w:themeColor="text2" w:themeTint="BF"/>
          <w:sz w:val="36"/>
          <w:szCs w:val="36"/>
          <w:rPrChange w:id="8106" w:author="Mubiyarto Wibisono" w:date="2025-09-05T09:07:00Z" w16du:dateUtc="2025-09-05T02:07:00Z">
            <w:rPr>
              <w:ins w:id="8107" w:author="Mubiyarto Wibisono" w:date="2025-09-05T03:27:00Z" w16du:dateUtc="2025-09-04T20:27:00Z"/>
              <w:rFonts w:ascii="Arial" w:hAnsi="Arial" w:cs="Arial"/>
              <w:b/>
              <w:bCs/>
              <w:color w:val="215E99" w:themeColor="text2" w:themeTint="BF"/>
            </w:rPr>
          </w:rPrChange>
        </w:rPr>
      </w:pPr>
      <w:bookmarkStart w:id="8108" w:name="_Toc207935754"/>
      <w:bookmarkStart w:id="8109" w:name="_Toc207957293"/>
      <w:bookmarkStart w:id="8110" w:name="_Toc207961601"/>
      <w:commentRangeStart w:id="8111"/>
      <w:commentRangeStart w:id="8112"/>
      <w:ins w:id="8113" w:author="Mubiyarto Wibisono" w:date="2025-09-05T03:27:00Z" w16du:dateUtc="2025-09-04T20:27:00Z">
        <w:r w:rsidRPr="00242EF7">
          <w:rPr>
            <w:rFonts w:ascii="Arial" w:hAnsi="Arial" w:cs="Arial"/>
            <w:b/>
            <w:bCs/>
            <w:color w:val="215E99" w:themeColor="text2" w:themeTint="BF"/>
            <w:sz w:val="36"/>
            <w:szCs w:val="36"/>
            <w:rPrChange w:id="8114" w:author="Mubiyarto Wibisono" w:date="2025-09-05T09:07:00Z" w16du:dateUtc="2025-09-05T02:07:00Z">
              <w:rPr>
                <w:rFonts w:ascii="Arial" w:hAnsi="Arial" w:cs="Arial"/>
                <w:b/>
                <w:bCs/>
                <w:color w:val="215E99" w:themeColor="text2" w:themeTint="BF"/>
              </w:rPr>
            </w:rPrChange>
          </w:rPr>
          <w:t>Section 3 – Outstanding Notice Search and Payment through AXS</w:t>
        </w:r>
      </w:ins>
      <w:bookmarkEnd w:id="8108"/>
      <w:bookmarkEnd w:id="8109"/>
      <w:bookmarkEnd w:id="8110"/>
      <w:commentRangeEnd w:id="8111"/>
      <w:r w:rsidR="00CC5D4C">
        <w:rPr>
          <w:rStyle w:val="CommentReference"/>
          <w:rFonts w:ascii="Times New Roman" w:eastAsia="Times New Roman" w:hAnsi="Times New Roman" w:cs="Times New Roman"/>
          <w:color w:val="auto"/>
          <w:lang w:eastAsia="en-US" w:bidi="my-MM"/>
        </w:rPr>
        <w:commentReference w:id="8111"/>
      </w:r>
      <w:commentRangeEnd w:id="8112"/>
      <w:r w:rsidR="008E6F0D">
        <w:rPr>
          <w:rStyle w:val="CommentReference"/>
          <w:rFonts w:ascii="Times New Roman" w:eastAsia="Times New Roman" w:hAnsi="Times New Roman" w:cs="Times New Roman"/>
          <w:color w:val="auto"/>
          <w:lang w:eastAsia="en-US" w:bidi="my-MM"/>
        </w:rPr>
        <w:commentReference w:id="8112"/>
      </w:r>
    </w:p>
    <w:p w14:paraId="1DE79010" w14:textId="197F7FB7" w:rsidR="00FB3371" w:rsidRPr="00A41EA1" w:rsidDel="004C7A45" w:rsidRDefault="00FB3371" w:rsidP="00FB3371">
      <w:pPr>
        <w:rPr>
          <w:del w:id="8115" w:author="Mubiyarto Wibisono" w:date="2025-09-05T03:28:00Z" w16du:dateUtc="2025-09-04T20:28:00Z"/>
          <w:rFonts w:ascii="Arial" w:hAnsi="Arial" w:cs="Arial"/>
          <w:sz w:val="20"/>
          <w:szCs w:val="20"/>
          <w:rPrChange w:id="8116" w:author="Mubiyarto Wibisono" w:date="2025-09-05T08:31:00Z" w16du:dateUtc="2025-09-05T01:31:00Z">
            <w:rPr>
              <w:del w:id="8117" w:author="Mubiyarto Wibisono" w:date="2025-09-05T03:28:00Z" w16du:dateUtc="2025-09-04T20:28:00Z"/>
            </w:rPr>
          </w:rPrChange>
        </w:rPr>
      </w:pPr>
    </w:p>
    <w:p w14:paraId="578E7A12" w14:textId="47758BB6" w:rsidR="00FB3371" w:rsidRPr="00A41EA1" w:rsidRDefault="00FB3371" w:rsidP="00FB3371">
      <w:pPr>
        <w:rPr>
          <w:rFonts w:ascii="Arial" w:hAnsi="Arial" w:cs="Arial"/>
          <w:sz w:val="20"/>
          <w:szCs w:val="20"/>
          <w:rPrChange w:id="8118" w:author="Mubiyarto Wibisono" w:date="2025-09-05T08:31:00Z" w16du:dateUtc="2025-09-05T01:31:00Z">
            <w:rPr/>
          </w:rPrChange>
        </w:rPr>
      </w:pPr>
    </w:p>
    <w:p w14:paraId="0FEDF097" w14:textId="0566BC2D" w:rsidR="00FB3371" w:rsidRPr="00A41EA1" w:rsidRDefault="00FB3371" w:rsidP="00FB3371">
      <w:pPr>
        <w:rPr>
          <w:rFonts w:ascii="Arial" w:hAnsi="Arial" w:cs="Arial"/>
          <w:sz w:val="20"/>
          <w:szCs w:val="20"/>
          <w:rPrChange w:id="8119" w:author="Mubiyarto Wibisono" w:date="2025-09-05T08:31:00Z" w16du:dateUtc="2025-09-05T01:31:00Z">
            <w:rPr/>
          </w:rPrChange>
        </w:rPr>
      </w:pPr>
    </w:p>
    <w:p w14:paraId="3633817C" w14:textId="555C96D7" w:rsidR="00FB3371" w:rsidRPr="00A41EA1" w:rsidRDefault="00FB3371" w:rsidP="00FB3371">
      <w:pPr>
        <w:rPr>
          <w:rFonts w:ascii="Arial" w:hAnsi="Arial" w:cs="Arial"/>
          <w:sz w:val="20"/>
          <w:szCs w:val="20"/>
          <w:rPrChange w:id="8120" w:author="Mubiyarto Wibisono" w:date="2025-09-05T08:31:00Z" w16du:dateUtc="2025-09-05T01:31:00Z">
            <w:rPr/>
          </w:rPrChange>
        </w:rPr>
      </w:pPr>
    </w:p>
    <w:p w14:paraId="70FB4776" w14:textId="77777777" w:rsidR="00FB3371" w:rsidRPr="00A41EA1" w:rsidRDefault="00FB3371" w:rsidP="00FB3371">
      <w:pPr>
        <w:rPr>
          <w:rFonts w:ascii="Arial" w:hAnsi="Arial" w:cs="Arial"/>
          <w:sz w:val="20"/>
          <w:szCs w:val="20"/>
          <w:rPrChange w:id="8121" w:author="Mubiyarto Wibisono" w:date="2025-09-05T08:31:00Z" w16du:dateUtc="2025-09-05T01:31:00Z">
            <w:rPr/>
          </w:rPrChange>
        </w:rPr>
      </w:pPr>
    </w:p>
    <w:p w14:paraId="72F17CC4" w14:textId="77777777" w:rsidR="00FB3371" w:rsidRPr="00A41EA1" w:rsidRDefault="00FB3371" w:rsidP="00FB3371">
      <w:pPr>
        <w:rPr>
          <w:rFonts w:ascii="Arial" w:hAnsi="Arial" w:cs="Arial"/>
          <w:sz w:val="20"/>
          <w:szCs w:val="20"/>
          <w:rPrChange w:id="8122" w:author="Mubiyarto Wibisono" w:date="2025-09-05T08:31:00Z" w16du:dateUtc="2025-09-05T01:31:00Z">
            <w:rPr/>
          </w:rPrChange>
        </w:rPr>
      </w:pPr>
    </w:p>
    <w:p w14:paraId="354C51A2" w14:textId="77777777" w:rsidR="00FB3371" w:rsidRPr="00A41EA1" w:rsidRDefault="00FB3371" w:rsidP="00FB3371">
      <w:pPr>
        <w:rPr>
          <w:rFonts w:ascii="Arial" w:hAnsi="Arial" w:cs="Arial"/>
          <w:sz w:val="20"/>
          <w:szCs w:val="20"/>
          <w:rPrChange w:id="8123" w:author="Mubiyarto Wibisono" w:date="2025-09-05T08:31:00Z" w16du:dateUtc="2025-09-05T01:31:00Z">
            <w:rPr/>
          </w:rPrChange>
        </w:rPr>
      </w:pPr>
    </w:p>
    <w:p w14:paraId="4BE47304" w14:textId="6D9196D6" w:rsidR="00FB3371" w:rsidRPr="00A41EA1" w:rsidRDefault="00FB3371" w:rsidP="00FB3371">
      <w:pPr>
        <w:rPr>
          <w:rFonts w:ascii="Arial" w:hAnsi="Arial" w:cs="Arial"/>
          <w:sz w:val="20"/>
          <w:szCs w:val="20"/>
          <w:rPrChange w:id="8124" w:author="Mubiyarto Wibisono" w:date="2025-09-05T08:31:00Z" w16du:dateUtc="2025-09-05T01:31:00Z">
            <w:rPr/>
          </w:rPrChange>
        </w:rPr>
      </w:pPr>
    </w:p>
    <w:p w14:paraId="161D3F04" w14:textId="77777777" w:rsidR="00FB3371" w:rsidRPr="00A41EA1" w:rsidRDefault="00FB3371" w:rsidP="00FB3371">
      <w:pPr>
        <w:rPr>
          <w:rFonts w:ascii="Arial" w:hAnsi="Arial" w:cs="Arial"/>
          <w:sz w:val="20"/>
          <w:szCs w:val="20"/>
          <w:rPrChange w:id="8125" w:author="Mubiyarto Wibisono" w:date="2025-09-05T08:31:00Z" w16du:dateUtc="2025-09-05T01:31:00Z">
            <w:rPr/>
          </w:rPrChange>
        </w:rPr>
      </w:pPr>
    </w:p>
    <w:p w14:paraId="7B0738C4" w14:textId="77777777" w:rsidR="00FB3371" w:rsidRPr="00A41EA1" w:rsidRDefault="00FB3371" w:rsidP="00FB3371">
      <w:pPr>
        <w:rPr>
          <w:rFonts w:ascii="Arial" w:hAnsi="Arial" w:cs="Arial"/>
          <w:sz w:val="20"/>
          <w:szCs w:val="20"/>
          <w:rPrChange w:id="8126" w:author="Mubiyarto Wibisono" w:date="2025-09-05T08:31:00Z" w16du:dateUtc="2025-09-05T01:31:00Z">
            <w:rPr/>
          </w:rPrChange>
        </w:rPr>
      </w:pPr>
    </w:p>
    <w:p w14:paraId="5F19BFDF" w14:textId="77777777" w:rsidR="00FB3371" w:rsidRPr="00A41EA1" w:rsidRDefault="00FB3371" w:rsidP="00FB3371">
      <w:pPr>
        <w:rPr>
          <w:rFonts w:ascii="Arial" w:hAnsi="Arial" w:cs="Arial"/>
          <w:sz w:val="20"/>
          <w:szCs w:val="20"/>
          <w:rPrChange w:id="8127" w:author="Mubiyarto Wibisono" w:date="2025-09-05T08:31:00Z" w16du:dateUtc="2025-09-05T01:31:00Z">
            <w:rPr/>
          </w:rPrChange>
        </w:rPr>
      </w:pPr>
    </w:p>
    <w:p w14:paraId="79E2B3D6" w14:textId="77777777" w:rsidR="00FB3371" w:rsidRPr="00A41EA1" w:rsidRDefault="00FB3371" w:rsidP="00FB3371">
      <w:pPr>
        <w:rPr>
          <w:rFonts w:ascii="Arial" w:hAnsi="Arial" w:cs="Arial"/>
          <w:sz w:val="20"/>
          <w:szCs w:val="20"/>
          <w:rPrChange w:id="8128" w:author="Mubiyarto Wibisono" w:date="2025-09-05T08:31:00Z" w16du:dateUtc="2025-09-05T01:31:00Z">
            <w:rPr/>
          </w:rPrChange>
        </w:rPr>
      </w:pPr>
    </w:p>
    <w:p w14:paraId="091A132E" w14:textId="77777777" w:rsidR="00FB3371" w:rsidRPr="00A41EA1" w:rsidRDefault="00FB3371" w:rsidP="00FB3371">
      <w:pPr>
        <w:rPr>
          <w:rFonts w:ascii="Arial" w:hAnsi="Arial" w:cs="Arial"/>
          <w:sz w:val="20"/>
          <w:szCs w:val="20"/>
          <w:rPrChange w:id="8129" w:author="Mubiyarto Wibisono" w:date="2025-09-05T08:31:00Z" w16du:dateUtc="2025-09-05T01:31:00Z">
            <w:rPr/>
          </w:rPrChange>
        </w:rPr>
      </w:pPr>
    </w:p>
    <w:p w14:paraId="485E77B2" w14:textId="77777777" w:rsidR="00FB3371" w:rsidRPr="00A41EA1" w:rsidRDefault="00FB3371" w:rsidP="00FB3371">
      <w:pPr>
        <w:rPr>
          <w:rFonts w:ascii="Arial" w:hAnsi="Arial" w:cs="Arial"/>
          <w:sz w:val="20"/>
          <w:szCs w:val="20"/>
          <w:rPrChange w:id="8130" w:author="Mubiyarto Wibisono" w:date="2025-09-05T08:31:00Z" w16du:dateUtc="2025-09-05T01:31:00Z">
            <w:rPr/>
          </w:rPrChange>
        </w:rPr>
      </w:pPr>
    </w:p>
    <w:p w14:paraId="6B22B30A" w14:textId="77777777" w:rsidR="00FB3371" w:rsidRPr="00A41EA1" w:rsidRDefault="00FB3371" w:rsidP="00FB3371">
      <w:pPr>
        <w:rPr>
          <w:rFonts w:ascii="Arial" w:hAnsi="Arial" w:cs="Arial"/>
          <w:sz w:val="20"/>
          <w:szCs w:val="20"/>
          <w:rPrChange w:id="8131" w:author="Mubiyarto Wibisono" w:date="2025-09-05T08:31:00Z" w16du:dateUtc="2025-09-05T01:31:00Z">
            <w:rPr/>
          </w:rPrChange>
        </w:rPr>
      </w:pPr>
    </w:p>
    <w:p w14:paraId="2D3B7C7F" w14:textId="77777777" w:rsidR="00FB3371" w:rsidRPr="00A41EA1" w:rsidRDefault="00FB3371" w:rsidP="00FB3371">
      <w:pPr>
        <w:rPr>
          <w:rFonts w:ascii="Arial" w:hAnsi="Arial" w:cs="Arial"/>
          <w:sz w:val="20"/>
          <w:szCs w:val="20"/>
          <w:rPrChange w:id="8132" w:author="Mubiyarto Wibisono" w:date="2025-09-05T08:31:00Z" w16du:dateUtc="2025-09-05T01:31:00Z">
            <w:rPr/>
          </w:rPrChange>
        </w:rPr>
      </w:pPr>
    </w:p>
    <w:p w14:paraId="5E23E356" w14:textId="77777777" w:rsidR="00FB3371" w:rsidRPr="00A41EA1" w:rsidRDefault="00FB3371" w:rsidP="00FB3371">
      <w:pPr>
        <w:rPr>
          <w:rFonts w:ascii="Arial" w:hAnsi="Arial" w:cs="Arial"/>
          <w:sz w:val="20"/>
          <w:szCs w:val="20"/>
          <w:rPrChange w:id="8133" w:author="Mubiyarto Wibisono" w:date="2025-09-05T08:31:00Z" w16du:dateUtc="2025-09-05T01:31:00Z">
            <w:rPr/>
          </w:rPrChange>
        </w:rPr>
      </w:pPr>
    </w:p>
    <w:p w14:paraId="21D533DC" w14:textId="77777777" w:rsidR="00FB3371" w:rsidRPr="00A41EA1" w:rsidRDefault="00FB3371" w:rsidP="00FB3371">
      <w:pPr>
        <w:rPr>
          <w:rFonts w:ascii="Arial" w:hAnsi="Arial" w:cs="Arial"/>
          <w:sz w:val="20"/>
          <w:szCs w:val="20"/>
          <w:rPrChange w:id="8134" w:author="Mubiyarto Wibisono" w:date="2025-09-05T08:31:00Z" w16du:dateUtc="2025-09-05T01:31:00Z">
            <w:rPr/>
          </w:rPrChange>
        </w:rPr>
      </w:pPr>
    </w:p>
    <w:p w14:paraId="0B333BB1" w14:textId="77777777" w:rsidR="00FB3371" w:rsidRDefault="00FB3371" w:rsidP="00FB3371">
      <w:pPr>
        <w:rPr>
          <w:ins w:id="8135" w:author="Mubiyarto Wibisono" w:date="2025-09-05T09:07:00Z" w16du:dateUtc="2025-09-05T02:07:00Z"/>
          <w:rFonts w:ascii="Arial" w:hAnsi="Arial" w:cs="Arial"/>
          <w:sz w:val="20"/>
          <w:szCs w:val="20"/>
        </w:rPr>
      </w:pPr>
    </w:p>
    <w:p w14:paraId="0716BC3E" w14:textId="77777777" w:rsidR="00242EF7" w:rsidRDefault="00242EF7" w:rsidP="00FB3371">
      <w:pPr>
        <w:rPr>
          <w:ins w:id="8136" w:author="Mubiyarto Wibisono" w:date="2025-09-05T09:07:00Z" w16du:dateUtc="2025-09-05T02:07:00Z"/>
          <w:rFonts w:ascii="Arial" w:hAnsi="Arial" w:cs="Arial"/>
          <w:sz w:val="20"/>
          <w:szCs w:val="20"/>
        </w:rPr>
      </w:pPr>
    </w:p>
    <w:p w14:paraId="776AA559" w14:textId="77777777" w:rsidR="00242EF7" w:rsidRDefault="00242EF7" w:rsidP="00FB3371">
      <w:pPr>
        <w:rPr>
          <w:ins w:id="8137" w:author="Mubiyarto Wibisono" w:date="2025-09-05T09:07:00Z" w16du:dateUtc="2025-09-05T02:07:00Z"/>
          <w:rFonts w:ascii="Arial" w:hAnsi="Arial" w:cs="Arial"/>
          <w:sz w:val="20"/>
          <w:szCs w:val="20"/>
        </w:rPr>
      </w:pPr>
    </w:p>
    <w:p w14:paraId="43F682B6" w14:textId="77777777" w:rsidR="00242EF7" w:rsidRDefault="00242EF7" w:rsidP="00FB3371">
      <w:pPr>
        <w:rPr>
          <w:ins w:id="8138" w:author="Mubiyarto Wibisono" w:date="2025-09-05T09:07:00Z" w16du:dateUtc="2025-09-05T02:07:00Z"/>
          <w:rFonts w:ascii="Arial" w:hAnsi="Arial" w:cs="Arial"/>
          <w:sz w:val="20"/>
          <w:szCs w:val="20"/>
        </w:rPr>
      </w:pPr>
    </w:p>
    <w:p w14:paraId="177AF237" w14:textId="77777777" w:rsidR="00242EF7" w:rsidRPr="00A41EA1" w:rsidRDefault="00242EF7" w:rsidP="00FB3371">
      <w:pPr>
        <w:rPr>
          <w:rFonts w:ascii="Arial" w:hAnsi="Arial" w:cs="Arial"/>
          <w:sz w:val="20"/>
          <w:szCs w:val="20"/>
          <w:rPrChange w:id="8139" w:author="Mubiyarto Wibisono" w:date="2025-09-05T08:31:00Z" w16du:dateUtc="2025-09-05T01:31:00Z">
            <w:rPr/>
          </w:rPrChange>
        </w:rPr>
      </w:pPr>
    </w:p>
    <w:p w14:paraId="4785B4B1" w14:textId="77777777" w:rsidR="00FB3371" w:rsidRPr="00A41EA1" w:rsidRDefault="00FB3371" w:rsidP="00FB3371">
      <w:pPr>
        <w:rPr>
          <w:rFonts w:ascii="Arial" w:hAnsi="Arial" w:cs="Arial"/>
          <w:sz w:val="20"/>
          <w:szCs w:val="20"/>
          <w:rPrChange w:id="8140" w:author="Mubiyarto Wibisono" w:date="2025-09-05T08:31:00Z" w16du:dateUtc="2025-09-05T01:31:00Z">
            <w:rPr/>
          </w:rPrChange>
        </w:rPr>
      </w:pPr>
    </w:p>
    <w:p w14:paraId="6F71B766" w14:textId="77777777" w:rsidR="00FB3371" w:rsidRPr="00A41EA1" w:rsidRDefault="00FB3371" w:rsidP="00FB3371">
      <w:pPr>
        <w:rPr>
          <w:rFonts w:ascii="Arial" w:hAnsi="Arial" w:cs="Arial"/>
          <w:sz w:val="20"/>
          <w:szCs w:val="20"/>
          <w:rPrChange w:id="8141" w:author="Mubiyarto Wibisono" w:date="2025-09-05T08:31:00Z" w16du:dateUtc="2025-09-05T01:31:00Z">
            <w:rPr/>
          </w:rPrChange>
        </w:rPr>
      </w:pPr>
    </w:p>
    <w:p w14:paraId="7895C0BB" w14:textId="77777777" w:rsidR="00FB3371" w:rsidRPr="00242EF7" w:rsidDel="00242EF7" w:rsidRDefault="00FB3371" w:rsidP="00FB3371">
      <w:pPr>
        <w:rPr>
          <w:del w:id="8142" w:author="Mubiyarto Wibisono" w:date="2025-09-05T09:07:00Z" w16du:dateUtc="2025-09-05T02:07:00Z"/>
          <w:rFonts w:ascii="Arial" w:hAnsi="Arial" w:cs="Arial"/>
          <w:sz w:val="28"/>
          <w:szCs w:val="28"/>
        </w:rPr>
      </w:pPr>
      <w:bookmarkStart w:id="8143" w:name="_Toc207956734"/>
      <w:bookmarkStart w:id="8144" w:name="_Toc207957294"/>
      <w:bookmarkStart w:id="8145" w:name="_Toc207961602"/>
      <w:bookmarkEnd w:id="8143"/>
      <w:bookmarkEnd w:id="8144"/>
      <w:bookmarkEnd w:id="8145"/>
    </w:p>
    <w:p w14:paraId="240FCFBB" w14:textId="251724E1" w:rsidR="00FB3371" w:rsidRPr="00242EF7" w:rsidDel="00242EF7" w:rsidRDefault="00FB3371" w:rsidP="00FB3371">
      <w:pPr>
        <w:rPr>
          <w:del w:id="8146" w:author="Mubiyarto Wibisono" w:date="2025-09-05T09:07:00Z" w16du:dateUtc="2025-09-05T02:07:00Z"/>
          <w:rFonts w:ascii="Arial" w:hAnsi="Arial" w:cs="Arial"/>
          <w:sz w:val="28"/>
          <w:szCs w:val="28"/>
        </w:rPr>
      </w:pPr>
      <w:bookmarkStart w:id="8147" w:name="_Toc207956735"/>
      <w:bookmarkStart w:id="8148" w:name="_Toc207957295"/>
      <w:bookmarkStart w:id="8149" w:name="_Toc207961603"/>
      <w:bookmarkEnd w:id="8147"/>
      <w:bookmarkEnd w:id="8148"/>
      <w:bookmarkEnd w:id="8149"/>
    </w:p>
    <w:p w14:paraId="0DA0EDE9" w14:textId="74128CA7" w:rsidR="00FB3371" w:rsidRPr="00242EF7" w:rsidDel="00242EF7" w:rsidRDefault="00FB3371" w:rsidP="00FB3371">
      <w:pPr>
        <w:rPr>
          <w:del w:id="8150" w:author="Mubiyarto Wibisono" w:date="2025-09-05T09:07:00Z" w16du:dateUtc="2025-09-05T02:07:00Z"/>
          <w:rFonts w:ascii="Arial" w:hAnsi="Arial" w:cs="Arial"/>
          <w:sz w:val="28"/>
          <w:szCs w:val="28"/>
        </w:rPr>
      </w:pPr>
      <w:bookmarkStart w:id="8151" w:name="_Toc207956736"/>
      <w:bookmarkStart w:id="8152" w:name="_Toc207957296"/>
      <w:bookmarkStart w:id="8153" w:name="_Toc207961604"/>
      <w:bookmarkEnd w:id="8151"/>
      <w:bookmarkEnd w:id="8152"/>
      <w:bookmarkEnd w:id="8153"/>
    </w:p>
    <w:p w14:paraId="71D3C73A" w14:textId="54C640B1" w:rsidR="00FB3371" w:rsidRPr="00242EF7" w:rsidDel="004C7A45" w:rsidRDefault="00FB3371" w:rsidP="00FB3371">
      <w:pPr>
        <w:rPr>
          <w:del w:id="8154" w:author="Mubiyarto Wibisono" w:date="2025-09-05T03:28:00Z" w16du:dateUtc="2025-09-04T20:28:00Z"/>
          <w:rFonts w:ascii="Arial" w:hAnsi="Arial" w:cs="Arial"/>
          <w:sz w:val="28"/>
          <w:szCs w:val="28"/>
        </w:rPr>
      </w:pPr>
      <w:bookmarkStart w:id="8155" w:name="_Toc207935755"/>
      <w:bookmarkStart w:id="8156" w:name="_Toc207956737"/>
      <w:bookmarkStart w:id="8157" w:name="_Toc207957297"/>
      <w:bookmarkStart w:id="8158" w:name="_Toc207961605"/>
      <w:bookmarkEnd w:id="8155"/>
      <w:bookmarkEnd w:id="8156"/>
      <w:bookmarkEnd w:id="8157"/>
      <w:bookmarkEnd w:id="8158"/>
    </w:p>
    <w:p w14:paraId="648EF620" w14:textId="631F43F9" w:rsidR="00FB3371" w:rsidRPr="00242EF7" w:rsidDel="004C7A45" w:rsidRDefault="00FB3371" w:rsidP="00FB3371">
      <w:pPr>
        <w:rPr>
          <w:del w:id="8159" w:author="Mubiyarto Wibisono" w:date="2025-09-05T03:28:00Z" w16du:dateUtc="2025-09-04T20:28:00Z"/>
          <w:rFonts w:ascii="Arial" w:hAnsi="Arial" w:cs="Arial"/>
          <w:sz w:val="28"/>
          <w:szCs w:val="28"/>
        </w:rPr>
      </w:pPr>
      <w:bookmarkStart w:id="8160" w:name="_Toc207935756"/>
      <w:bookmarkStart w:id="8161" w:name="_Toc207956738"/>
      <w:bookmarkStart w:id="8162" w:name="_Toc207957298"/>
      <w:bookmarkStart w:id="8163" w:name="_Toc207961606"/>
      <w:bookmarkEnd w:id="8160"/>
      <w:bookmarkEnd w:id="8161"/>
      <w:bookmarkEnd w:id="8162"/>
      <w:bookmarkEnd w:id="8163"/>
    </w:p>
    <w:p w14:paraId="5B8525C8" w14:textId="28CAA67A" w:rsidR="00FB3371" w:rsidRPr="00242EF7" w:rsidDel="004C7A45" w:rsidRDefault="00FB3371" w:rsidP="00FB3371">
      <w:pPr>
        <w:rPr>
          <w:del w:id="8164" w:author="Mubiyarto Wibisono" w:date="2025-09-05T03:28:00Z" w16du:dateUtc="2025-09-04T20:28:00Z"/>
          <w:rFonts w:ascii="Arial" w:hAnsi="Arial" w:cs="Arial"/>
          <w:sz w:val="28"/>
          <w:szCs w:val="28"/>
        </w:rPr>
      </w:pPr>
      <w:bookmarkStart w:id="8165" w:name="_Toc207935757"/>
      <w:bookmarkStart w:id="8166" w:name="_Toc207956739"/>
      <w:bookmarkStart w:id="8167" w:name="_Toc207957299"/>
      <w:bookmarkStart w:id="8168" w:name="_Toc207961607"/>
      <w:bookmarkEnd w:id="8165"/>
      <w:bookmarkEnd w:id="8166"/>
      <w:bookmarkEnd w:id="8167"/>
      <w:bookmarkEnd w:id="8168"/>
    </w:p>
    <w:p w14:paraId="1E0742AC" w14:textId="016156C3" w:rsidR="00FB3371" w:rsidRPr="00242EF7" w:rsidDel="004C7A45" w:rsidRDefault="00FB3371" w:rsidP="00FB3371">
      <w:pPr>
        <w:rPr>
          <w:del w:id="8169" w:author="Mubiyarto Wibisono" w:date="2025-09-05T03:28:00Z" w16du:dateUtc="2025-09-04T20:28:00Z"/>
          <w:rFonts w:ascii="Arial" w:hAnsi="Arial" w:cs="Arial"/>
          <w:sz w:val="28"/>
          <w:szCs w:val="28"/>
        </w:rPr>
      </w:pPr>
      <w:bookmarkStart w:id="8170" w:name="_Toc207935758"/>
      <w:bookmarkStart w:id="8171" w:name="_Toc207956740"/>
      <w:bookmarkStart w:id="8172" w:name="_Toc207957300"/>
      <w:bookmarkStart w:id="8173" w:name="_Toc207961608"/>
      <w:bookmarkEnd w:id="8170"/>
      <w:bookmarkEnd w:id="8171"/>
      <w:bookmarkEnd w:id="8172"/>
      <w:bookmarkEnd w:id="8173"/>
    </w:p>
    <w:p w14:paraId="1795923C" w14:textId="073829B1" w:rsidR="00FB3371" w:rsidRPr="00242EF7" w:rsidDel="004C7A45" w:rsidRDefault="00FB3371" w:rsidP="00FB3371">
      <w:pPr>
        <w:rPr>
          <w:del w:id="8174" w:author="Mubiyarto Wibisono" w:date="2025-09-05T03:28:00Z" w16du:dateUtc="2025-09-04T20:28:00Z"/>
          <w:rFonts w:ascii="Arial" w:hAnsi="Arial" w:cs="Arial"/>
          <w:sz w:val="28"/>
          <w:szCs w:val="28"/>
        </w:rPr>
      </w:pPr>
      <w:bookmarkStart w:id="8175" w:name="_Toc207935759"/>
      <w:bookmarkStart w:id="8176" w:name="_Toc207956741"/>
      <w:bookmarkStart w:id="8177" w:name="_Toc207957301"/>
      <w:bookmarkStart w:id="8178" w:name="_Toc207961609"/>
      <w:bookmarkEnd w:id="8175"/>
      <w:bookmarkEnd w:id="8176"/>
      <w:bookmarkEnd w:id="8177"/>
      <w:bookmarkEnd w:id="8178"/>
    </w:p>
    <w:p w14:paraId="6017C1CA" w14:textId="18C04C80" w:rsidR="00FB3371" w:rsidRPr="00242EF7" w:rsidDel="004C7A45" w:rsidRDefault="00FB3371" w:rsidP="00FB3371">
      <w:pPr>
        <w:rPr>
          <w:del w:id="8179" w:author="Mubiyarto Wibisono" w:date="2025-09-05T03:28:00Z" w16du:dateUtc="2025-09-04T20:28:00Z"/>
          <w:rFonts w:ascii="Arial" w:hAnsi="Arial" w:cs="Arial"/>
          <w:sz w:val="28"/>
          <w:szCs w:val="28"/>
        </w:rPr>
      </w:pPr>
      <w:bookmarkStart w:id="8180" w:name="_Toc207935760"/>
      <w:bookmarkStart w:id="8181" w:name="_Toc207956742"/>
      <w:bookmarkStart w:id="8182" w:name="_Toc207957302"/>
      <w:bookmarkStart w:id="8183" w:name="_Toc207961610"/>
      <w:bookmarkEnd w:id="8180"/>
      <w:bookmarkEnd w:id="8181"/>
      <w:bookmarkEnd w:id="8182"/>
      <w:bookmarkEnd w:id="8183"/>
    </w:p>
    <w:p w14:paraId="0A7252DB" w14:textId="7152B913" w:rsidR="00FB3371" w:rsidRPr="00242EF7" w:rsidDel="00E00B9A" w:rsidRDefault="00FB3371">
      <w:pPr>
        <w:pStyle w:val="Heading3"/>
        <w:ind w:left="567" w:hanging="567"/>
        <w:rPr>
          <w:del w:id="8184" w:author="Mubiyarto Wibisono" w:date="2025-09-04T14:47:00Z" w16du:dateUtc="2025-09-04T07:47:00Z"/>
          <w:rFonts w:cs="Arial"/>
        </w:rPr>
        <w:pPrChange w:id="8185" w:author="Mubiyarto Wibisono" w:date="2025-09-04T14:49:00Z" w16du:dateUtc="2025-09-04T07:49:00Z">
          <w:pPr/>
        </w:pPrChange>
      </w:pPr>
      <w:bookmarkStart w:id="8186" w:name="_Toc207935761"/>
      <w:bookmarkStart w:id="8187" w:name="_Toc207956743"/>
      <w:bookmarkStart w:id="8188" w:name="_Toc207957303"/>
      <w:bookmarkStart w:id="8189" w:name="_Toc207961611"/>
      <w:bookmarkEnd w:id="8186"/>
      <w:bookmarkEnd w:id="8187"/>
      <w:bookmarkEnd w:id="8188"/>
      <w:bookmarkEnd w:id="8189"/>
    </w:p>
    <w:p w14:paraId="5EE14152" w14:textId="5C409D0A" w:rsidR="00FB3371" w:rsidRPr="00242EF7" w:rsidDel="00E00B9A" w:rsidRDefault="00FB3371">
      <w:pPr>
        <w:pStyle w:val="Heading3"/>
        <w:ind w:left="567" w:hanging="567"/>
        <w:rPr>
          <w:del w:id="8190" w:author="Mubiyarto Wibisono" w:date="2025-09-04T14:47:00Z" w16du:dateUtc="2025-09-04T07:47:00Z"/>
          <w:rFonts w:cs="Arial"/>
        </w:rPr>
        <w:pPrChange w:id="8191" w:author="Mubiyarto Wibisono" w:date="2025-09-04T14:49:00Z" w16du:dateUtc="2025-09-04T07:49:00Z">
          <w:pPr/>
        </w:pPrChange>
      </w:pPr>
      <w:bookmarkStart w:id="8192" w:name="_Toc207935762"/>
      <w:bookmarkStart w:id="8193" w:name="_Toc207956744"/>
      <w:bookmarkStart w:id="8194" w:name="_Toc207957304"/>
      <w:bookmarkStart w:id="8195" w:name="_Toc207961612"/>
      <w:bookmarkEnd w:id="8192"/>
      <w:bookmarkEnd w:id="8193"/>
      <w:bookmarkEnd w:id="8194"/>
      <w:bookmarkEnd w:id="8195"/>
    </w:p>
    <w:p w14:paraId="0293D59D" w14:textId="620BF30A" w:rsidR="00FB3371" w:rsidRPr="00242EF7" w:rsidDel="00E00B9A" w:rsidRDefault="00FB3371">
      <w:pPr>
        <w:pStyle w:val="Heading3"/>
        <w:ind w:left="567" w:hanging="567"/>
        <w:rPr>
          <w:del w:id="8196" w:author="Mubiyarto Wibisono" w:date="2025-09-04T14:47:00Z" w16du:dateUtc="2025-09-04T07:47:00Z"/>
          <w:rFonts w:cs="Arial"/>
        </w:rPr>
        <w:pPrChange w:id="8197" w:author="Mubiyarto Wibisono" w:date="2025-09-04T14:49:00Z" w16du:dateUtc="2025-09-04T07:49:00Z">
          <w:pPr/>
        </w:pPrChange>
      </w:pPr>
      <w:bookmarkStart w:id="8198" w:name="_Toc207935763"/>
      <w:bookmarkStart w:id="8199" w:name="_Toc207956745"/>
      <w:bookmarkStart w:id="8200" w:name="_Toc207957305"/>
      <w:bookmarkStart w:id="8201" w:name="_Toc207961613"/>
      <w:bookmarkEnd w:id="8198"/>
      <w:bookmarkEnd w:id="8199"/>
      <w:bookmarkEnd w:id="8200"/>
      <w:bookmarkEnd w:id="8201"/>
    </w:p>
    <w:p w14:paraId="7C768DF2" w14:textId="647CB633" w:rsidR="00FB3371" w:rsidRPr="00242EF7" w:rsidDel="00E00B9A" w:rsidRDefault="00FB3371">
      <w:pPr>
        <w:pStyle w:val="Heading3"/>
        <w:ind w:left="567" w:hanging="567"/>
        <w:rPr>
          <w:del w:id="8202" w:author="Mubiyarto Wibisono" w:date="2025-09-04T14:47:00Z" w16du:dateUtc="2025-09-04T07:47:00Z"/>
          <w:rFonts w:cs="Arial"/>
        </w:rPr>
        <w:pPrChange w:id="8203" w:author="Mubiyarto Wibisono" w:date="2025-09-04T14:49:00Z" w16du:dateUtc="2025-09-04T07:49:00Z">
          <w:pPr/>
        </w:pPrChange>
      </w:pPr>
      <w:bookmarkStart w:id="8204" w:name="_Toc207935764"/>
      <w:bookmarkStart w:id="8205" w:name="_Toc207956746"/>
      <w:bookmarkStart w:id="8206" w:name="_Toc207957306"/>
      <w:bookmarkStart w:id="8207" w:name="_Toc207961614"/>
      <w:bookmarkEnd w:id="8204"/>
      <w:bookmarkEnd w:id="8205"/>
      <w:bookmarkEnd w:id="8206"/>
      <w:bookmarkEnd w:id="8207"/>
    </w:p>
    <w:p w14:paraId="6B3079AB" w14:textId="126AB64F" w:rsidR="00FB3371" w:rsidRPr="00242EF7" w:rsidDel="00E00B9A" w:rsidRDefault="00FB3371">
      <w:pPr>
        <w:pStyle w:val="Heading3"/>
        <w:ind w:left="567" w:hanging="567"/>
        <w:rPr>
          <w:del w:id="8208" w:author="Mubiyarto Wibisono" w:date="2025-09-04T14:47:00Z" w16du:dateUtc="2025-09-04T07:47:00Z"/>
          <w:rFonts w:cs="Arial"/>
        </w:rPr>
        <w:pPrChange w:id="8209" w:author="Mubiyarto Wibisono" w:date="2025-09-04T14:49:00Z" w16du:dateUtc="2025-09-04T07:49:00Z">
          <w:pPr>
            <w:ind w:left="552" w:hanging="552"/>
            <w:contextualSpacing/>
          </w:pPr>
        </w:pPrChange>
      </w:pPr>
      <w:bookmarkStart w:id="8210" w:name="_Toc207935765"/>
      <w:bookmarkStart w:id="8211" w:name="_Toc207956747"/>
      <w:bookmarkStart w:id="8212" w:name="_Toc207957307"/>
      <w:bookmarkStart w:id="8213" w:name="_Toc207961615"/>
      <w:bookmarkEnd w:id="8210"/>
      <w:bookmarkEnd w:id="8211"/>
      <w:bookmarkEnd w:id="8212"/>
      <w:bookmarkEnd w:id="8213"/>
    </w:p>
    <w:p w14:paraId="3DB89686" w14:textId="3AD48772" w:rsidR="00FB3371" w:rsidRPr="00242EF7" w:rsidRDefault="003F02AC">
      <w:pPr>
        <w:pStyle w:val="Heading3"/>
        <w:numPr>
          <w:ilvl w:val="0"/>
          <w:numId w:val="81"/>
        </w:numPr>
        <w:ind w:left="567" w:hanging="567"/>
        <w:rPr>
          <w:rFonts w:cs="Arial"/>
          <w:b/>
          <w:bCs/>
          <w:color w:val="215E99" w:themeColor="text2" w:themeTint="BF"/>
          <w:rPrChange w:id="8214" w:author="Mubiyarto Wibisono" w:date="2025-09-05T09:08:00Z" w16du:dateUtc="2025-09-05T02:08:00Z">
            <w:rPr>
              <w:rFonts w:cs="Arial"/>
              <w:b/>
              <w:bCs/>
              <w:color w:val="215E99" w:themeColor="text2" w:themeTint="BF"/>
              <w:sz w:val="32"/>
              <w:szCs w:val="32"/>
            </w:rPr>
          </w:rPrChange>
        </w:rPr>
        <w:pPrChange w:id="8215" w:author="Mubiyarto Wibisono" w:date="2025-09-04T14:49:00Z" w16du:dateUtc="2025-09-04T07:49:00Z">
          <w:pPr>
            <w:keepNext/>
            <w:keepLines/>
            <w:numPr>
              <w:ilvl w:val="1"/>
            </w:numPr>
            <w:spacing w:before="160" w:after="80"/>
            <w:ind w:left="709" w:hanging="720"/>
            <w:outlineLvl w:val="1"/>
          </w:pPr>
        </w:pPrChange>
      </w:pPr>
      <w:bookmarkStart w:id="8216" w:name="_Toc205888898"/>
      <w:bookmarkStart w:id="8217" w:name="_Toc205889333"/>
      <w:bookmarkStart w:id="8218" w:name="_Toc205889445"/>
      <w:bookmarkStart w:id="8219" w:name="_Toc206576680"/>
      <w:bookmarkStart w:id="8220" w:name="_Toc206577214"/>
      <w:del w:id="8221" w:author="Mubiyarto Wibisono" w:date="2025-09-04T14:49:00Z" w16du:dateUtc="2025-09-04T07:49:00Z">
        <w:r w:rsidRPr="00242EF7" w:rsidDel="00E00B9A">
          <w:rPr>
            <w:rFonts w:cs="Arial"/>
            <w:b/>
            <w:bCs/>
            <w:color w:val="215E99" w:themeColor="text2" w:themeTint="BF"/>
            <w:rPrChange w:id="8222" w:author="Mubiyarto Wibisono" w:date="2025-09-05T09:08:00Z" w16du:dateUtc="2025-09-05T02:08:00Z">
              <w:rPr>
                <w:rFonts w:cs="Arial"/>
                <w:b/>
                <w:bCs/>
                <w:color w:val="215E99" w:themeColor="text2" w:themeTint="BF"/>
                <w:sz w:val="32"/>
                <w:szCs w:val="32"/>
              </w:rPr>
            </w:rPrChange>
          </w:rPr>
          <w:delText xml:space="preserve">3.1. </w:delText>
        </w:r>
      </w:del>
      <w:bookmarkStart w:id="8223" w:name="_Toc207935766"/>
      <w:bookmarkStart w:id="8224" w:name="_Toc207957308"/>
      <w:bookmarkStart w:id="8225" w:name="_Toc207961616"/>
      <w:r w:rsidR="00FB3371" w:rsidRPr="00242EF7">
        <w:rPr>
          <w:rFonts w:cs="Arial"/>
          <w:b/>
          <w:bCs/>
          <w:color w:val="215E99" w:themeColor="text2" w:themeTint="BF"/>
          <w:rPrChange w:id="8226" w:author="Mubiyarto Wibisono" w:date="2025-09-05T09:08:00Z" w16du:dateUtc="2025-09-05T02:08:00Z">
            <w:rPr>
              <w:rFonts w:cs="Arial"/>
              <w:b/>
              <w:bCs/>
              <w:color w:val="215E99" w:themeColor="text2" w:themeTint="BF"/>
              <w:sz w:val="32"/>
              <w:szCs w:val="32"/>
            </w:rPr>
          </w:rPrChange>
        </w:rPr>
        <w:t>Use Case</w:t>
      </w:r>
      <w:bookmarkEnd w:id="8216"/>
      <w:bookmarkEnd w:id="8217"/>
      <w:bookmarkEnd w:id="8218"/>
      <w:bookmarkEnd w:id="8219"/>
      <w:bookmarkEnd w:id="8220"/>
      <w:bookmarkEnd w:id="8223"/>
      <w:bookmarkEnd w:id="8224"/>
      <w:bookmarkEnd w:id="8225"/>
    </w:p>
    <w:p w14:paraId="6D7360D4" w14:textId="77777777" w:rsidR="00FB3371" w:rsidRPr="00A41EA1" w:rsidDel="00242EF7" w:rsidRDefault="00FB3371">
      <w:pPr>
        <w:numPr>
          <w:ilvl w:val="1"/>
          <w:numId w:val="39"/>
        </w:numPr>
        <w:spacing w:before="240" w:line="480" w:lineRule="auto"/>
        <w:ind w:left="426"/>
        <w:contextualSpacing/>
        <w:rPr>
          <w:del w:id="8227" w:author="Mubiyarto Wibisono" w:date="2025-09-05T09:08:00Z" w16du:dateUtc="2025-09-05T02:08:00Z"/>
          <w:rFonts w:ascii="Arial" w:hAnsi="Arial" w:cs="Arial"/>
          <w:sz w:val="20"/>
          <w:szCs w:val="20"/>
        </w:rPr>
        <w:pPrChange w:id="8228"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OCMS shall enable the retrieval of outstanding Parking Offence Notices via AXS to facilitate payment by motorists, covering both payable and not-payable notices with the appropriate display of payment eligibility and guidance.</w:t>
      </w:r>
    </w:p>
    <w:p w14:paraId="7E569029" w14:textId="77777777" w:rsidR="00FB3371" w:rsidRPr="00242EF7" w:rsidRDefault="00FB3371">
      <w:pPr>
        <w:numPr>
          <w:ilvl w:val="1"/>
          <w:numId w:val="39"/>
        </w:numPr>
        <w:spacing w:before="240" w:line="480" w:lineRule="auto"/>
        <w:ind w:left="426"/>
        <w:contextualSpacing/>
        <w:rPr>
          <w:rFonts w:ascii="Arial" w:hAnsi="Arial" w:cs="Arial"/>
          <w:sz w:val="20"/>
          <w:szCs w:val="20"/>
        </w:rPr>
        <w:pPrChange w:id="8229" w:author="Mubiyarto Wibisono" w:date="2025-09-05T09:08:00Z" w16du:dateUtc="2025-09-05T02:08:00Z">
          <w:pPr>
            <w:spacing w:line="360" w:lineRule="auto"/>
          </w:pPr>
        </w:pPrChange>
      </w:pPr>
    </w:p>
    <w:p w14:paraId="59E56B81" w14:textId="77777777" w:rsidR="00FB3371" w:rsidRPr="00A41EA1" w:rsidDel="00242EF7" w:rsidRDefault="00FB3371">
      <w:pPr>
        <w:numPr>
          <w:ilvl w:val="1"/>
          <w:numId w:val="39"/>
        </w:numPr>
        <w:spacing w:before="240" w:line="480" w:lineRule="auto"/>
        <w:ind w:left="426"/>
        <w:contextualSpacing/>
        <w:rPr>
          <w:del w:id="8230" w:author="Mubiyarto Wibisono" w:date="2025-09-05T09:08:00Z" w16du:dateUtc="2025-09-05T02:08:00Z"/>
          <w:rFonts w:ascii="Arial" w:hAnsi="Arial" w:cs="Arial"/>
          <w:sz w:val="20"/>
          <w:szCs w:val="20"/>
        </w:rPr>
        <w:pPrChange w:id="8231"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To support this use case, OCMS shall maintain timely and accurate synchronisation of Parking Offence Notices and payment statuses between the Intranet and Internet Zones.</w:t>
      </w:r>
    </w:p>
    <w:p w14:paraId="515A2262" w14:textId="77777777" w:rsidR="00FB3371" w:rsidRPr="00242EF7" w:rsidRDefault="00FB3371">
      <w:pPr>
        <w:numPr>
          <w:ilvl w:val="1"/>
          <w:numId w:val="39"/>
        </w:numPr>
        <w:spacing w:before="240" w:line="480" w:lineRule="auto"/>
        <w:ind w:left="426"/>
        <w:contextualSpacing/>
        <w:rPr>
          <w:rFonts w:ascii="Arial" w:hAnsi="Arial" w:cs="Arial"/>
          <w:sz w:val="20"/>
          <w:szCs w:val="20"/>
        </w:rPr>
        <w:pPrChange w:id="8232" w:author="Mubiyarto Wibisono" w:date="2025-09-05T09:08:00Z" w16du:dateUtc="2025-09-05T02:08:00Z">
          <w:pPr>
            <w:spacing w:line="360" w:lineRule="auto"/>
          </w:pPr>
        </w:pPrChange>
      </w:pPr>
    </w:p>
    <w:p w14:paraId="09E5E05F" w14:textId="77777777" w:rsidR="00FB3371" w:rsidRPr="00A41EA1" w:rsidRDefault="00FB3371">
      <w:pPr>
        <w:numPr>
          <w:ilvl w:val="1"/>
          <w:numId w:val="39"/>
        </w:numPr>
        <w:spacing w:before="240" w:line="480" w:lineRule="auto"/>
        <w:ind w:left="426"/>
        <w:contextualSpacing/>
        <w:rPr>
          <w:rFonts w:ascii="Arial" w:hAnsi="Arial" w:cs="Arial"/>
          <w:sz w:val="20"/>
          <w:szCs w:val="20"/>
        </w:rPr>
        <w:pPrChange w:id="8233"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The synchronisation shall work by:</w:t>
      </w:r>
    </w:p>
    <w:p w14:paraId="52DD5D06" w14:textId="77777777" w:rsidR="00FB3371" w:rsidRPr="00A41EA1" w:rsidRDefault="00FB3371">
      <w:pPr>
        <w:numPr>
          <w:ilvl w:val="7"/>
          <w:numId w:val="39"/>
        </w:numPr>
        <w:spacing w:before="240" w:line="480" w:lineRule="auto"/>
        <w:ind w:left="851"/>
        <w:contextualSpacing/>
        <w:rPr>
          <w:rFonts w:ascii="Arial" w:hAnsi="Arial" w:cs="Arial"/>
          <w:sz w:val="20"/>
          <w:szCs w:val="20"/>
        </w:rPr>
        <w:pPrChange w:id="8234" w:author="Mubiyarto Wibisono" w:date="2025-09-05T09:08:00Z" w16du:dateUtc="2025-09-05T02:08:00Z">
          <w:pPr>
            <w:numPr>
              <w:ilvl w:val="7"/>
              <w:numId w:val="39"/>
            </w:numPr>
            <w:spacing w:line="360" w:lineRule="auto"/>
            <w:ind w:left="851" w:hanging="360"/>
            <w:contextualSpacing/>
          </w:pPr>
        </w:pPrChange>
      </w:pPr>
      <w:r w:rsidRPr="00A41EA1">
        <w:rPr>
          <w:rFonts w:ascii="Arial" w:hAnsi="Arial" w:cs="Arial"/>
          <w:sz w:val="20"/>
          <w:szCs w:val="20"/>
        </w:rPr>
        <w:t>Allowing AXS to query OCMS for outstanding notices using approved search criteria.</w:t>
      </w:r>
    </w:p>
    <w:p w14:paraId="11469815" w14:textId="77777777" w:rsidR="00FB3371" w:rsidRPr="00A41EA1" w:rsidRDefault="00FB3371">
      <w:pPr>
        <w:numPr>
          <w:ilvl w:val="7"/>
          <w:numId w:val="39"/>
        </w:numPr>
        <w:spacing w:before="240" w:line="480" w:lineRule="auto"/>
        <w:ind w:left="851"/>
        <w:contextualSpacing/>
        <w:rPr>
          <w:rFonts w:ascii="Arial" w:hAnsi="Arial" w:cs="Arial"/>
          <w:sz w:val="20"/>
          <w:szCs w:val="20"/>
        </w:rPr>
        <w:pPrChange w:id="8235" w:author="Mubiyarto Wibisono" w:date="2025-09-05T09:08:00Z" w16du:dateUtc="2025-09-05T02:08:00Z">
          <w:pPr>
            <w:numPr>
              <w:ilvl w:val="7"/>
              <w:numId w:val="39"/>
            </w:numPr>
            <w:spacing w:line="360" w:lineRule="auto"/>
            <w:ind w:left="851" w:hanging="360"/>
            <w:contextualSpacing/>
          </w:pPr>
        </w:pPrChange>
      </w:pPr>
      <w:r w:rsidRPr="00A41EA1">
        <w:rPr>
          <w:rFonts w:ascii="Arial" w:hAnsi="Arial" w:cs="Arial"/>
          <w:sz w:val="20"/>
          <w:szCs w:val="20"/>
        </w:rPr>
        <w:t xml:space="preserve">Applying a set of business rules in OCMS to determine whether each notice is payable or not </w:t>
      </w:r>
      <w:proofErr w:type="gramStart"/>
      <w:r w:rsidRPr="00A41EA1">
        <w:rPr>
          <w:rFonts w:ascii="Arial" w:hAnsi="Arial" w:cs="Arial"/>
          <w:sz w:val="20"/>
          <w:szCs w:val="20"/>
        </w:rPr>
        <w:t>payable, and</w:t>
      </w:r>
      <w:proofErr w:type="gramEnd"/>
      <w:r w:rsidRPr="00A41EA1">
        <w:rPr>
          <w:rFonts w:ascii="Arial" w:hAnsi="Arial" w:cs="Arial"/>
          <w:sz w:val="20"/>
          <w:szCs w:val="20"/>
        </w:rPr>
        <w:t xml:space="preserve"> returning the appropriate result and guidance.</w:t>
      </w:r>
    </w:p>
    <w:p w14:paraId="5C451C7E" w14:textId="77777777" w:rsidR="00FB3371" w:rsidRPr="00A41EA1" w:rsidDel="00242EF7" w:rsidRDefault="00FB3371">
      <w:pPr>
        <w:numPr>
          <w:ilvl w:val="7"/>
          <w:numId w:val="39"/>
        </w:numPr>
        <w:spacing w:before="240" w:line="480" w:lineRule="auto"/>
        <w:ind w:left="851"/>
        <w:contextualSpacing/>
        <w:rPr>
          <w:del w:id="8236" w:author="Mubiyarto Wibisono" w:date="2025-09-05T09:08:00Z" w16du:dateUtc="2025-09-05T02:08:00Z"/>
          <w:rFonts w:ascii="Arial" w:hAnsi="Arial" w:cs="Arial"/>
          <w:sz w:val="20"/>
          <w:szCs w:val="20"/>
        </w:rPr>
        <w:pPrChange w:id="8237" w:author="Mubiyarto Wibisono" w:date="2025-09-05T09:08:00Z" w16du:dateUtc="2025-09-05T02:08:00Z">
          <w:pPr>
            <w:numPr>
              <w:ilvl w:val="7"/>
              <w:numId w:val="39"/>
            </w:numPr>
            <w:spacing w:line="360" w:lineRule="auto"/>
            <w:ind w:left="851" w:hanging="360"/>
            <w:contextualSpacing/>
          </w:pPr>
        </w:pPrChange>
      </w:pPr>
      <w:r w:rsidRPr="00A41EA1">
        <w:rPr>
          <w:rFonts w:ascii="Arial" w:hAnsi="Arial" w:cs="Arial"/>
          <w:sz w:val="20"/>
          <w:szCs w:val="20"/>
        </w:rPr>
        <w:t>Updating the payment status in OCMS promptly upon receiving confirmation from the Payment Gateway when a notice has been paid through AXS.</w:t>
      </w:r>
    </w:p>
    <w:p w14:paraId="6262F6D2" w14:textId="77777777" w:rsidR="00FB3371" w:rsidRPr="00242EF7" w:rsidRDefault="00FB3371">
      <w:pPr>
        <w:numPr>
          <w:ilvl w:val="7"/>
          <w:numId w:val="39"/>
        </w:numPr>
        <w:spacing w:before="240" w:line="480" w:lineRule="auto"/>
        <w:ind w:left="851"/>
        <w:contextualSpacing/>
        <w:rPr>
          <w:rFonts w:ascii="Arial" w:hAnsi="Arial" w:cs="Arial"/>
          <w:sz w:val="20"/>
          <w:szCs w:val="20"/>
        </w:rPr>
        <w:pPrChange w:id="8238" w:author="Mubiyarto Wibisono" w:date="2025-09-05T09:08:00Z" w16du:dateUtc="2025-09-05T02:08:00Z">
          <w:pPr>
            <w:spacing w:line="360" w:lineRule="auto"/>
          </w:pPr>
        </w:pPrChange>
      </w:pPr>
    </w:p>
    <w:p w14:paraId="09A3C975" w14:textId="77777777" w:rsidR="00FB3371" w:rsidRPr="00A41EA1" w:rsidDel="00242EF7" w:rsidRDefault="00FB3371">
      <w:pPr>
        <w:numPr>
          <w:ilvl w:val="1"/>
          <w:numId w:val="39"/>
        </w:numPr>
        <w:spacing w:before="240" w:line="480" w:lineRule="auto"/>
        <w:ind w:left="426"/>
        <w:contextualSpacing/>
        <w:rPr>
          <w:del w:id="8239" w:author="Mubiyarto Wibisono" w:date="2025-09-05T09:08:00Z" w16du:dateUtc="2025-09-05T02:08:00Z"/>
          <w:rFonts w:ascii="Arial" w:hAnsi="Arial" w:cs="Arial"/>
          <w:sz w:val="20"/>
          <w:szCs w:val="20"/>
        </w:rPr>
        <w:pPrChange w:id="8240"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This process shall ensure that the information available to AXS is always current, enabling motorists to view accurate offence details, amounts payable, and payment eligibility.</w:t>
      </w:r>
    </w:p>
    <w:p w14:paraId="6B7447F2" w14:textId="77777777" w:rsidR="00FB3371" w:rsidRPr="00242EF7" w:rsidRDefault="00FB3371">
      <w:pPr>
        <w:numPr>
          <w:ilvl w:val="1"/>
          <w:numId w:val="39"/>
        </w:numPr>
        <w:spacing w:before="240" w:line="480" w:lineRule="auto"/>
        <w:ind w:left="426"/>
        <w:contextualSpacing/>
        <w:rPr>
          <w:rFonts w:ascii="Arial" w:hAnsi="Arial" w:cs="Arial"/>
          <w:sz w:val="20"/>
          <w:szCs w:val="20"/>
        </w:rPr>
        <w:pPrChange w:id="8241" w:author="Mubiyarto Wibisono" w:date="2025-09-05T09:08:00Z" w16du:dateUtc="2025-09-05T02:08:00Z">
          <w:pPr>
            <w:spacing w:line="360" w:lineRule="auto"/>
          </w:pPr>
        </w:pPrChange>
      </w:pPr>
    </w:p>
    <w:p w14:paraId="66F902D3" w14:textId="77777777" w:rsidR="00FB3371" w:rsidRPr="00A41EA1" w:rsidDel="00242EF7" w:rsidRDefault="00FB3371">
      <w:pPr>
        <w:numPr>
          <w:ilvl w:val="1"/>
          <w:numId w:val="39"/>
        </w:numPr>
        <w:spacing w:before="240" w:line="480" w:lineRule="auto"/>
        <w:ind w:left="426"/>
        <w:contextualSpacing/>
        <w:rPr>
          <w:del w:id="8242" w:author="Mubiyarto Wibisono" w:date="2025-09-05T09:08:00Z" w16du:dateUtc="2025-09-05T02:08:00Z"/>
          <w:rFonts w:ascii="Arial" w:hAnsi="Arial" w:cs="Arial"/>
          <w:sz w:val="20"/>
          <w:szCs w:val="20"/>
        </w:rPr>
        <w:pPrChange w:id="8243"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OCMS shall ensure that all payments made via AXS are recorded accurately with key transaction details such as amount paid, payment date, receipt number, payment channel, and notice reference.</w:t>
      </w:r>
    </w:p>
    <w:p w14:paraId="79EE58DA" w14:textId="77777777" w:rsidR="00FB3371" w:rsidRPr="00242EF7" w:rsidDel="00242EF7" w:rsidRDefault="00FB3371">
      <w:pPr>
        <w:numPr>
          <w:ilvl w:val="1"/>
          <w:numId w:val="39"/>
        </w:numPr>
        <w:spacing w:before="240" w:line="480" w:lineRule="auto"/>
        <w:ind w:left="426"/>
        <w:contextualSpacing/>
        <w:rPr>
          <w:del w:id="8244" w:author="Mubiyarto Wibisono" w:date="2025-09-05T09:08:00Z" w16du:dateUtc="2025-09-05T02:08:00Z"/>
          <w:rFonts w:ascii="Arial" w:hAnsi="Arial" w:cs="Arial"/>
          <w:sz w:val="20"/>
          <w:szCs w:val="20"/>
        </w:rPr>
        <w:pPrChange w:id="8245" w:author="Mubiyarto Wibisono" w:date="2025-09-05T09:08:00Z" w16du:dateUtc="2025-09-05T02:08:00Z">
          <w:pPr>
            <w:ind w:left="720"/>
            <w:contextualSpacing/>
          </w:pPr>
        </w:pPrChange>
      </w:pPr>
    </w:p>
    <w:p w14:paraId="47D39B3B" w14:textId="77777777" w:rsidR="00FB3371" w:rsidRPr="00A41EA1" w:rsidRDefault="00FB3371">
      <w:pPr>
        <w:numPr>
          <w:ilvl w:val="1"/>
          <w:numId w:val="39"/>
        </w:numPr>
        <w:spacing w:before="240" w:line="480" w:lineRule="auto"/>
        <w:ind w:left="426"/>
        <w:contextualSpacing/>
        <w:rPr>
          <w:rFonts w:ascii="Arial" w:hAnsi="Arial" w:cs="Arial"/>
          <w:sz w:val="20"/>
          <w:szCs w:val="20"/>
        </w:rPr>
        <w:pPrChange w:id="8246" w:author="Mubiyarto Wibisono" w:date="2025-09-05T09:08:00Z" w16du:dateUtc="2025-09-05T02:08:00Z">
          <w:pPr>
            <w:spacing w:line="360" w:lineRule="auto"/>
          </w:pPr>
        </w:pPrChange>
      </w:pPr>
    </w:p>
    <w:p w14:paraId="1BF6FFFA" w14:textId="77777777" w:rsidR="00FB3371" w:rsidRPr="00A41EA1" w:rsidRDefault="00FB3371">
      <w:pPr>
        <w:numPr>
          <w:ilvl w:val="1"/>
          <w:numId w:val="39"/>
        </w:numPr>
        <w:spacing w:before="240" w:line="480" w:lineRule="auto"/>
        <w:ind w:left="426"/>
        <w:contextualSpacing/>
        <w:rPr>
          <w:rFonts w:ascii="Arial" w:hAnsi="Arial" w:cs="Arial"/>
          <w:sz w:val="20"/>
          <w:szCs w:val="20"/>
        </w:rPr>
        <w:pPrChange w:id="8247" w:author="Mubiyarto Wibisono" w:date="2025-09-05T09:08:00Z" w16du:dateUtc="2025-09-05T02:08:00Z">
          <w:pPr>
            <w:numPr>
              <w:ilvl w:val="1"/>
              <w:numId w:val="39"/>
            </w:numPr>
            <w:tabs>
              <w:tab w:val="num" w:pos="1440"/>
            </w:tabs>
            <w:spacing w:line="360" w:lineRule="auto"/>
            <w:ind w:left="426" w:hanging="360"/>
            <w:contextualSpacing/>
          </w:pPr>
        </w:pPrChange>
      </w:pPr>
      <w:r w:rsidRPr="00A41EA1">
        <w:rPr>
          <w:rFonts w:ascii="Arial" w:hAnsi="Arial" w:cs="Arial"/>
          <w:sz w:val="20"/>
          <w:szCs w:val="20"/>
        </w:rPr>
        <w:t>OCMS shall maintain appropriate security and integrity controls to ensure data accuracy, prevent duplicate payment updates, and protect communication between systems.</w:t>
      </w:r>
    </w:p>
    <w:p w14:paraId="6DC6CF9E" w14:textId="77777777" w:rsidR="00FB3371" w:rsidRPr="00A41EA1" w:rsidRDefault="00FB3371" w:rsidP="00FB3371">
      <w:pPr>
        <w:rPr>
          <w:rFonts w:ascii="Arial" w:hAnsi="Arial" w:cs="Arial"/>
          <w:sz w:val="20"/>
          <w:szCs w:val="20"/>
          <w:rPrChange w:id="8248" w:author="Mubiyarto Wibisono" w:date="2025-09-05T08:31:00Z" w16du:dateUtc="2025-09-05T01:31:00Z">
            <w:rPr/>
          </w:rPrChange>
        </w:rPr>
      </w:pPr>
    </w:p>
    <w:p w14:paraId="7F17CA45" w14:textId="77777777" w:rsidR="00FB3371" w:rsidRPr="00A41EA1" w:rsidRDefault="00FB3371" w:rsidP="00FB3371">
      <w:pPr>
        <w:rPr>
          <w:rFonts w:ascii="Arial" w:hAnsi="Arial" w:cs="Arial"/>
          <w:sz w:val="20"/>
          <w:szCs w:val="20"/>
          <w:rPrChange w:id="8249" w:author="Mubiyarto Wibisono" w:date="2025-09-05T08:31:00Z" w16du:dateUtc="2025-09-05T01:31:00Z">
            <w:rPr/>
          </w:rPrChange>
        </w:rPr>
      </w:pPr>
    </w:p>
    <w:p w14:paraId="4EB7AC3B" w14:textId="77777777" w:rsidR="00FB3371" w:rsidRPr="00A41EA1" w:rsidRDefault="00FB3371" w:rsidP="00FB3371">
      <w:pPr>
        <w:rPr>
          <w:rFonts w:ascii="Arial" w:hAnsi="Arial" w:cs="Arial"/>
          <w:sz w:val="20"/>
          <w:szCs w:val="20"/>
          <w:rPrChange w:id="8250" w:author="Mubiyarto Wibisono" w:date="2025-09-05T08:31:00Z" w16du:dateUtc="2025-09-05T01:31:00Z">
            <w:rPr/>
          </w:rPrChange>
        </w:rPr>
      </w:pPr>
    </w:p>
    <w:p w14:paraId="77573450" w14:textId="77777777" w:rsidR="00FB3371" w:rsidRPr="00A41EA1" w:rsidRDefault="00FB3371" w:rsidP="00FB3371">
      <w:pPr>
        <w:rPr>
          <w:rFonts w:ascii="Arial" w:hAnsi="Arial" w:cs="Arial"/>
          <w:sz w:val="20"/>
          <w:szCs w:val="20"/>
          <w:rPrChange w:id="8251" w:author="Mubiyarto Wibisono" w:date="2025-09-05T08:31:00Z" w16du:dateUtc="2025-09-05T01:31:00Z">
            <w:rPr/>
          </w:rPrChange>
        </w:rPr>
      </w:pPr>
    </w:p>
    <w:p w14:paraId="677EDBF1" w14:textId="77777777" w:rsidR="00FB3371" w:rsidRPr="00A41EA1" w:rsidRDefault="00FB3371" w:rsidP="00FB3371">
      <w:pPr>
        <w:rPr>
          <w:rFonts w:ascii="Arial" w:hAnsi="Arial" w:cs="Arial"/>
          <w:sz w:val="20"/>
          <w:szCs w:val="20"/>
          <w:rPrChange w:id="8252" w:author="Mubiyarto Wibisono" w:date="2025-09-05T08:31:00Z" w16du:dateUtc="2025-09-05T01:31:00Z">
            <w:rPr/>
          </w:rPrChange>
        </w:rPr>
      </w:pPr>
    </w:p>
    <w:p w14:paraId="08C8A890" w14:textId="77777777" w:rsidR="00FB3371" w:rsidRPr="00A41EA1" w:rsidRDefault="00FB3371" w:rsidP="00FB3371">
      <w:pPr>
        <w:rPr>
          <w:rFonts w:ascii="Arial" w:hAnsi="Arial" w:cs="Arial"/>
          <w:sz w:val="20"/>
          <w:szCs w:val="20"/>
          <w:rPrChange w:id="8253" w:author="Mubiyarto Wibisono" w:date="2025-09-05T08:31:00Z" w16du:dateUtc="2025-09-05T01:31:00Z">
            <w:rPr/>
          </w:rPrChange>
        </w:rPr>
      </w:pPr>
    </w:p>
    <w:p w14:paraId="14F74108" w14:textId="77777777" w:rsidR="00FB3371" w:rsidRPr="00A41EA1" w:rsidRDefault="00FB3371" w:rsidP="00FB3371">
      <w:pPr>
        <w:rPr>
          <w:rFonts w:ascii="Arial" w:hAnsi="Arial" w:cs="Arial"/>
          <w:sz w:val="20"/>
          <w:szCs w:val="20"/>
          <w:rPrChange w:id="8254" w:author="Mubiyarto Wibisono" w:date="2025-09-05T08:31:00Z" w16du:dateUtc="2025-09-05T01:31:00Z">
            <w:rPr/>
          </w:rPrChange>
        </w:rPr>
      </w:pPr>
    </w:p>
    <w:p w14:paraId="6C868388" w14:textId="77777777" w:rsidR="00FB3371" w:rsidRPr="00A41EA1" w:rsidRDefault="00FB3371" w:rsidP="00FB3371">
      <w:pPr>
        <w:rPr>
          <w:ins w:id="8255" w:author="Mubiyarto Wibisono" w:date="2025-09-04T14:50:00Z" w16du:dateUtc="2025-09-04T07:50:00Z"/>
          <w:rFonts w:ascii="Arial" w:hAnsi="Arial" w:cs="Arial"/>
          <w:sz w:val="20"/>
          <w:szCs w:val="20"/>
          <w:rPrChange w:id="8256" w:author="Mubiyarto Wibisono" w:date="2025-09-05T08:31:00Z" w16du:dateUtc="2025-09-05T01:31:00Z">
            <w:rPr>
              <w:ins w:id="8257" w:author="Mubiyarto Wibisono" w:date="2025-09-04T14:50:00Z" w16du:dateUtc="2025-09-04T07:50:00Z"/>
            </w:rPr>
          </w:rPrChange>
        </w:rPr>
      </w:pPr>
    </w:p>
    <w:p w14:paraId="156C2EEB" w14:textId="77777777" w:rsidR="00E00B9A" w:rsidRPr="00A41EA1" w:rsidRDefault="00E00B9A" w:rsidP="00FB3371">
      <w:pPr>
        <w:rPr>
          <w:rFonts w:ascii="Arial" w:hAnsi="Arial" w:cs="Arial"/>
          <w:sz w:val="20"/>
          <w:szCs w:val="20"/>
          <w:rPrChange w:id="8258" w:author="Mubiyarto Wibisono" w:date="2025-09-05T08:31:00Z" w16du:dateUtc="2025-09-05T01:31:00Z">
            <w:rPr/>
          </w:rPrChange>
        </w:rPr>
      </w:pPr>
    </w:p>
    <w:p w14:paraId="7F70D803" w14:textId="77777777" w:rsidR="00FB3371" w:rsidRPr="00A41EA1" w:rsidRDefault="00FB3371" w:rsidP="00FB3371">
      <w:pPr>
        <w:rPr>
          <w:rFonts w:ascii="Arial" w:hAnsi="Arial" w:cs="Arial"/>
          <w:sz w:val="20"/>
          <w:szCs w:val="20"/>
          <w:rPrChange w:id="8259" w:author="Mubiyarto Wibisono" w:date="2025-09-05T08:31:00Z" w16du:dateUtc="2025-09-05T01:31:00Z">
            <w:rPr/>
          </w:rPrChange>
        </w:rPr>
      </w:pPr>
    </w:p>
    <w:p w14:paraId="271BE29A" w14:textId="77777777" w:rsidR="00FB3371" w:rsidRPr="00A41EA1" w:rsidRDefault="00FB3371" w:rsidP="00FB3371">
      <w:pPr>
        <w:rPr>
          <w:rFonts w:ascii="Arial" w:hAnsi="Arial" w:cs="Arial"/>
          <w:sz w:val="20"/>
          <w:szCs w:val="20"/>
          <w:rPrChange w:id="8260" w:author="Mubiyarto Wibisono" w:date="2025-09-05T08:31:00Z" w16du:dateUtc="2025-09-05T01:31:00Z">
            <w:rPr/>
          </w:rPrChange>
        </w:rPr>
      </w:pPr>
    </w:p>
    <w:p w14:paraId="73D0FCFE" w14:textId="77777777" w:rsidR="00FB3371" w:rsidRPr="00A41EA1" w:rsidRDefault="00FB3371" w:rsidP="00FB3371">
      <w:pPr>
        <w:rPr>
          <w:rFonts w:ascii="Arial" w:hAnsi="Arial" w:cs="Arial"/>
          <w:sz w:val="20"/>
          <w:szCs w:val="20"/>
          <w:rPrChange w:id="8261" w:author="Mubiyarto Wibisono" w:date="2025-09-05T08:31:00Z" w16du:dateUtc="2025-09-05T01:31:00Z">
            <w:rPr/>
          </w:rPrChange>
        </w:rPr>
      </w:pPr>
    </w:p>
    <w:p w14:paraId="33868E51" w14:textId="77777777" w:rsidR="00FB3371" w:rsidRPr="00A41EA1" w:rsidRDefault="00FB3371" w:rsidP="00FB3371">
      <w:pPr>
        <w:rPr>
          <w:rFonts w:ascii="Arial" w:hAnsi="Arial" w:cs="Arial"/>
          <w:sz w:val="20"/>
          <w:szCs w:val="20"/>
          <w:rPrChange w:id="8262" w:author="Mubiyarto Wibisono" w:date="2025-09-05T08:31:00Z" w16du:dateUtc="2025-09-05T01:31:00Z">
            <w:rPr/>
          </w:rPrChange>
        </w:rPr>
      </w:pPr>
    </w:p>
    <w:p w14:paraId="4C0E7E96" w14:textId="77777777" w:rsidR="00FB3371" w:rsidRPr="00A41EA1" w:rsidRDefault="00FB3371" w:rsidP="00FB3371">
      <w:pPr>
        <w:rPr>
          <w:rFonts w:ascii="Arial" w:hAnsi="Arial" w:cs="Arial"/>
          <w:sz w:val="20"/>
          <w:szCs w:val="20"/>
          <w:rPrChange w:id="8263" w:author="Mubiyarto Wibisono" w:date="2025-09-05T08:31:00Z" w16du:dateUtc="2025-09-05T01:31:00Z">
            <w:rPr/>
          </w:rPrChange>
        </w:rPr>
      </w:pPr>
    </w:p>
    <w:p w14:paraId="631B0D11" w14:textId="26C8A7DB" w:rsidR="00FB3371" w:rsidRPr="00242EF7" w:rsidRDefault="003F02AC" w:rsidP="00E00B9A">
      <w:pPr>
        <w:pStyle w:val="Heading3"/>
        <w:numPr>
          <w:ilvl w:val="0"/>
          <w:numId w:val="81"/>
        </w:numPr>
        <w:ind w:left="567" w:hanging="567"/>
        <w:rPr>
          <w:ins w:id="8264" w:author="Mubiyarto Wibisono" w:date="2025-09-04T14:50:00Z" w16du:dateUtc="2025-09-04T07:50:00Z"/>
          <w:rFonts w:cs="Arial"/>
          <w:b/>
          <w:bCs/>
          <w:color w:val="215E99" w:themeColor="text2" w:themeTint="BF"/>
        </w:rPr>
      </w:pPr>
      <w:bookmarkStart w:id="8265" w:name="_Toc205888899"/>
      <w:bookmarkStart w:id="8266" w:name="_Toc205889334"/>
      <w:bookmarkStart w:id="8267" w:name="_Toc205889446"/>
      <w:bookmarkStart w:id="8268" w:name="_Toc206576681"/>
      <w:bookmarkStart w:id="8269" w:name="_Toc206577215"/>
      <w:del w:id="8270" w:author="Mubiyarto Wibisono" w:date="2025-09-04T14:49:00Z" w16du:dateUtc="2025-09-04T07:49:00Z">
        <w:r w:rsidRPr="00242EF7" w:rsidDel="00E00B9A">
          <w:rPr>
            <w:rFonts w:cs="Arial"/>
            <w:b/>
            <w:bCs/>
            <w:color w:val="215E99" w:themeColor="text2" w:themeTint="BF"/>
            <w:rPrChange w:id="8271" w:author="Mubiyarto Wibisono" w:date="2025-09-05T09:08:00Z" w16du:dateUtc="2025-09-05T02:08:00Z">
              <w:rPr>
                <w:rFonts w:cs="Arial"/>
                <w:b/>
                <w:bCs/>
                <w:color w:val="215E99" w:themeColor="text2" w:themeTint="BF"/>
                <w:sz w:val="32"/>
                <w:szCs w:val="32"/>
              </w:rPr>
            </w:rPrChange>
          </w:rPr>
          <w:lastRenderedPageBreak/>
          <w:delText xml:space="preserve">3.2. </w:delText>
        </w:r>
      </w:del>
      <w:bookmarkStart w:id="8272" w:name="_Toc207935767"/>
      <w:bookmarkStart w:id="8273" w:name="_Toc207957309"/>
      <w:bookmarkStart w:id="8274" w:name="_Toc207961617"/>
      <w:r w:rsidR="00FB3371" w:rsidRPr="00242EF7">
        <w:rPr>
          <w:rFonts w:cs="Arial"/>
          <w:b/>
          <w:bCs/>
          <w:color w:val="215E99" w:themeColor="text2" w:themeTint="BF"/>
          <w:rPrChange w:id="8275" w:author="Mubiyarto Wibisono" w:date="2025-09-05T09:08:00Z" w16du:dateUtc="2025-09-05T02:08:00Z">
            <w:rPr>
              <w:rFonts w:cs="Arial"/>
              <w:b/>
              <w:bCs/>
              <w:color w:val="215E99" w:themeColor="text2" w:themeTint="BF"/>
              <w:sz w:val="32"/>
              <w:szCs w:val="32"/>
            </w:rPr>
          </w:rPrChange>
        </w:rPr>
        <w:t>Get Outstanding Notice</w:t>
      </w:r>
      <w:bookmarkEnd w:id="8265"/>
      <w:bookmarkEnd w:id="8266"/>
      <w:bookmarkEnd w:id="8267"/>
      <w:bookmarkEnd w:id="8268"/>
      <w:bookmarkEnd w:id="8269"/>
      <w:bookmarkEnd w:id="8272"/>
      <w:bookmarkEnd w:id="8273"/>
      <w:bookmarkEnd w:id="8274"/>
    </w:p>
    <w:p w14:paraId="45A6F53F" w14:textId="54F05FBB" w:rsidR="00E00B9A" w:rsidRPr="00242EF7" w:rsidRDefault="00E00B9A">
      <w:pPr>
        <w:pStyle w:val="Heading4"/>
        <w:numPr>
          <w:ilvl w:val="0"/>
          <w:numId w:val="82"/>
        </w:numPr>
        <w:ind w:hanging="720"/>
        <w:rPr>
          <w:rFonts w:ascii="Arial" w:hAnsi="Arial" w:cs="Arial"/>
          <w:b/>
          <w:bCs/>
          <w:color w:val="215E99" w:themeColor="text2" w:themeTint="BF"/>
          <w:sz w:val="28"/>
          <w:szCs w:val="28"/>
          <w:rPrChange w:id="8276" w:author="Mubiyarto Wibisono" w:date="2025-09-05T09:08:00Z" w16du:dateUtc="2025-09-05T02:08:00Z">
            <w:rPr>
              <w:rFonts w:ascii="Arial" w:eastAsiaTheme="majorEastAsia" w:hAnsi="Arial" w:cs="Arial"/>
              <w:b/>
              <w:bCs/>
              <w:color w:val="215E99" w:themeColor="text2" w:themeTint="BF"/>
              <w:sz w:val="32"/>
              <w:szCs w:val="32"/>
            </w:rPr>
          </w:rPrChange>
        </w:rPr>
        <w:pPrChange w:id="8277" w:author="Mubiyarto Wibisono" w:date="2025-09-04T14:50:00Z" w16du:dateUtc="2025-09-04T07:50:00Z">
          <w:pPr>
            <w:keepNext/>
            <w:keepLines/>
            <w:numPr>
              <w:ilvl w:val="1"/>
            </w:numPr>
            <w:spacing w:before="160" w:after="80"/>
            <w:ind w:left="709" w:hanging="720"/>
            <w:outlineLvl w:val="1"/>
          </w:pPr>
        </w:pPrChange>
      </w:pPr>
      <w:bookmarkStart w:id="8278" w:name="_Toc207935768"/>
      <w:bookmarkStart w:id="8279" w:name="_Toc207957310"/>
      <w:bookmarkStart w:id="8280" w:name="_Toc207961618"/>
      <w:ins w:id="8281" w:author="Mubiyarto Wibisono" w:date="2025-09-04T14:50:00Z" w16du:dateUtc="2025-09-04T07:50:00Z">
        <w:r w:rsidRPr="00242EF7">
          <w:rPr>
            <w:rFonts w:ascii="Arial" w:hAnsi="Arial" w:cs="Arial"/>
            <w:b/>
            <w:bCs/>
            <w:i w:val="0"/>
            <w:iCs w:val="0"/>
            <w:color w:val="215E99" w:themeColor="text2" w:themeTint="BF"/>
            <w:sz w:val="28"/>
            <w:szCs w:val="28"/>
            <w:rPrChange w:id="8282" w:author="Mubiyarto Wibisono" w:date="2025-09-05T09:08:00Z" w16du:dateUtc="2025-09-05T02:08:00Z">
              <w:rPr>
                <w:i/>
                <w:iCs/>
              </w:rPr>
            </w:rPrChange>
          </w:rPr>
          <w:t>Diagram Flow Image</w:t>
        </w:r>
      </w:ins>
      <w:bookmarkEnd w:id="8278"/>
      <w:bookmarkEnd w:id="8279"/>
      <w:bookmarkEnd w:id="8280"/>
    </w:p>
    <w:p w14:paraId="1FD13772" w14:textId="77777777" w:rsidR="00FB3371" w:rsidRPr="00A41EA1" w:rsidRDefault="00FB3371" w:rsidP="00FB3371">
      <w:pPr>
        <w:rPr>
          <w:rFonts w:ascii="Arial" w:hAnsi="Arial" w:cs="Arial"/>
          <w:sz w:val="20"/>
          <w:szCs w:val="20"/>
          <w:rPrChange w:id="8283" w:author="Mubiyarto Wibisono" w:date="2025-09-05T08:31:00Z" w16du:dateUtc="2025-09-05T01:31:00Z">
            <w:rPr/>
          </w:rPrChange>
        </w:rPr>
      </w:pPr>
      <w:r w:rsidRPr="00A41EA1">
        <w:rPr>
          <w:rFonts w:ascii="Arial" w:hAnsi="Arial" w:cs="Arial"/>
          <w:noProof/>
          <w:sz w:val="20"/>
          <w:szCs w:val="20"/>
          <w:rPrChange w:id="8284" w:author="Mubiyarto Wibisono" w:date="2025-09-05T08:31:00Z" w16du:dateUtc="2025-09-05T01:31:00Z">
            <w:rPr>
              <w:noProof/>
            </w:rPr>
          </w:rPrChange>
        </w:rPr>
        <w:drawing>
          <wp:inline distT="0" distB="0" distL="0" distR="0" wp14:anchorId="11972FA1" wp14:editId="700AF1FA">
            <wp:extent cx="5943600" cy="3234055"/>
            <wp:effectExtent l="0" t="0" r="0" b="4445"/>
            <wp:docPr id="293026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p>
    <w:p w14:paraId="3848C3F7" w14:textId="77777777" w:rsidR="00FB3371" w:rsidRPr="00A41EA1" w:rsidRDefault="00FB3371" w:rsidP="00FB3371">
      <w:pPr>
        <w:rPr>
          <w:rFonts w:ascii="Arial" w:hAnsi="Arial" w:cs="Arial"/>
          <w:sz w:val="20"/>
          <w:szCs w:val="20"/>
        </w:rPr>
      </w:pPr>
      <w:r w:rsidRPr="00A41EA1">
        <w:rPr>
          <w:rFonts w:ascii="Arial" w:hAnsi="Arial" w:cs="Arial"/>
          <w:sz w:val="20"/>
          <w:szCs w:val="20"/>
        </w:rPr>
        <w:t>NOTE: Due to page size limit, the full-sized image is appended.</w:t>
      </w:r>
    </w:p>
    <w:p w14:paraId="5A92B35F" w14:textId="309521F9" w:rsidR="00FB3371" w:rsidRPr="00A41EA1" w:rsidRDefault="00E14809" w:rsidP="00FB3371">
      <w:pPr>
        <w:rPr>
          <w:rFonts w:ascii="Arial" w:hAnsi="Arial" w:cs="Arial"/>
          <w:sz w:val="20"/>
          <w:szCs w:val="20"/>
          <w:rPrChange w:id="8285" w:author="Mubiyarto Wibisono" w:date="2025-09-05T08:31:00Z" w16du:dateUtc="2025-09-05T01:31:00Z">
            <w:rPr/>
          </w:rPrChange>
        </w:rPr>
      </w:pPr>
      <w:r w:rsidRPr="00953F23">
        <w:rPr>
          <w:rFonts w:ascii="Arial" w:hAnsi="Arial" w:cs="Arial"/>
          <w:sz w:val="20"/>
          <w:szCs w:val="20"/>
        </w:rPr>
        <w:object w:dxaOrig="1287" w:dyaOrig="837" w14:anchorId="160269F7">
          <v:shape id="_x0000_i1035" type="#_x0000_t75" style="width:64.55pt;height:43.45pt" o:ole="">
            <v:imagedata r:id="rId47" o:title=""/>
          </v:shape>
          <o:OLEObject Type="Embed" ProgID="Package" ShapeID="_x0000_i1035" DrawAspect="Icon" ObjectID="_1827411913" r:id="rId48"/>
        </w:object>
      </w:r>
    </w:p>
    <w:tbl>
      <w:tblPr>
        <w:tblStyle w:val="TableGrid1"/>
        <w:tblW w:w="0" w:type="auto"/>
        <w:tblLook w:val="04A0" w:firstRow="1" w:lastRow="0" w:firstColumn="1" w:lastColumn="0" w:noHBand="0" w:noVBand="1"/>
      </w:tblPr>
      <w:tblGrid>
        <w:gridCol w:w="3083"/>
        <w:gridCol w:w="1855"/>
        <w:gridCol w:w="4412"/>
      </w:tblGrid>
      <w:tr w:rsidR="00FB3371" w:rsidRPr="00A41EA1" w14:paraId="39F301FD" w14:textId="77777777" w:rsidTr="00720FE3">
        <w:tc>
          <w:tcPr>
            <w:tcW w:w="0" w:type="auto"/>
            <w:shd w:val="clear" w:color="auto" w:fill="F2F2F2" w:themeFill="background1" w:themeFillShade="F2"/>
            <w:hideMark/>
          </w:tcPr>
          <w:p w14:paraId="48F818C8" w14:textId="77777777" w:rsidR="00FB3371" w:rsidRPr="00A41EA1" w:rsidRDefault="00FB3371" w:rsidP="00FB3371">
            <w:pPr>
              <w:rPr>
                <w:rFonts w:cs="Arial"/>
                <w:b/>
                <w:bCs/>
                <w:szCs w:val="20"/>
                <w:lang w:val="en-SG"/>
              </w:rPr>
            </w:pPr>
            <w:r w:rsidRPr="00A41EA1">
              <w:rPr>
                <w:rFonts w:cs="Arial"/>
                <w:b/>
                <w:bCs/>
                <w:szCs w:val="20"/>
                <w:lang w:val="en-SG"/>
              </w:rPr>
              <w:t>Step</w:t>
            </w:r>
          </w:p>
        </w:tc>
        <w:tc>
          <w:tcPr>
            <w:tcW w:w="0" w:type="auto"/>
            <w:shd w:val="clear" w:color="auto" w:fill="F2F2F2" w:themeFill="background1" w:themeFillShade="F2"/>
            <w:hideMark/>
          </w:tcPr>
          <w:p w14:paraId="70DB7F41"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0" w:type="auto"/>
            <w:shd w:val="clear" w:color="auto" w:fill="F2F2F2" w:themeFill="background1" w:themeFillShade="F2"/>
            <w:hideMark/>
          </w:tcPr>
          <w:p w14:paraId="2FADCF35"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FB3371" w:rsidRPr="00A41EA1" w14:paraId="1B9D277B" w14:textId="77777777" w:rsidTr="00720FE3">
        <w:tc>
          <w:tcPr>
            <w:tcW w:w="0" w:type="auto"/>
            <w:hideMark/>
          </w:tcPr>
          <w:p w14:paraId="3AA029AB" w14:textId="77777777" w:rsidR="00FB3371" w:rsidRPr="00A41EA1" w:rsidRDefault="00FB3371" w:rsidP="00FB3371">
            <w:pPr>
              <w:rPr>
                <w:rFonts w:cs="Arial"/>
                <w:szCs w:val="20"/>
                <w:lang w:val="en-SG"/>
              </w:rPr>
            </w:pPr>
            <w:r w:rsidRPr="00A41EA1">
              <w:rPr>
                <w:rFonts w:cs="Arial"/>
                <w:szCs w:val="20"/>
                <w:lang w:val="en-SG"/>
              </w:rPr>
              <w:t>Start</w:t>
            </w:r>
          </w:p>
        </w:tc>
        <w:tc>
          <w:tcPr>
            <w:tcW w:w="0" w:type="auto"/>
            <w:hideMark/>
          </w:tcPr>
          <w:p w14:paraId="2D6B4809" w14:textId="77777777" w:rsidR="00FB3371" w:rsidRPr="00A41EA1" w:rsidRDefault="00FB3371" w:rsidP="00FB3371">
            <w:pPr>
              <w:rPr>
                <w:rFonts w:cs="Arial"/>
                <w:szCs w:val="20"/>
                <w:lang w:val="en-SG"/>
              </w:rPr>
            </w:pPr>
            <w:r w:rsidRPr="00A41EA1">
              <w:rPr>
                <w:rFonts w:cs="Arial"/>
                <w:szCs w:val="20"/>
                <w:lang w:val="en-SG"/>
              </w:rPr>
              <w:t>Start</w:t>
            </w:r>
          </w:p>
        </w:tc>
        <w:tc>
          <w:tcPr>
            <w:tcW w:w="0" w:type="auto"/>
            <w:hideMark/>
          </w:tcPr>
          <w:p w14:paraId="07B73C9E" w14:textId="77777777" w:rsidR="00FB3371" w:rsidRPr="00A41EA1" w:rsidRDefault="00FB3371" w:rsidP="00FB3371">
            <w:pPr>
              <w:rPr>
                <w:rFonts w:cs="Arial"/>
                <w:szCs w:val="20"/>
                <w:lang w:val="en-SG"/>
              </w:rPr>
            </w:pPr>
            <w:r w:rsidRPr="00A41EA1">
              <w:rPr>
                <w:rFonts w:cs="Arial"/>
                <w:szCs w:val="20"/>
                <w:lang w:val="en-SG"/>
              </w:rPr>
              <w:t>Entry point of the process.</w:t>
            </w:r>
          </w:p>
        </w:tc>
      </w:tr>
      <w:tr w:rsidR="00FB3371" w:rsidRPr="00A41EA1" w14:paraId="177A5EE1" w14:textId="77777777" w:rsidTr="00720FE3">
        <w:tc>
          <w:tcPr>
            <w:tcW w:w="0" w:type="auto"/>
            <w:hideMark/>
          </w:tcPr>
          <w:p w14:paraId="7700685B" w14:textId="77777777" w:rsidR="00FB3371" w:rsidRPr="00A41EA1" w:rsidRDefault="00FB3371" w:rsidP="00FB3371">
            <w:pPr>
              <w:rPr>
                <w:rFonts w:cs="Arial"/>
                <w:szCs w:val="20"/>
                <w:lang w:val="en-SG"/>
              </w:rPr>
            </w:pPr>
            <w:r w:rsidRPr="00A41EA1">
              <w:rPr>
                <w:rFonts w:cs="Arial"/>
                <w:szCs w:val="20"/>
                <w:lang w:val="en-SG"/>
              </w:rPr>
              <w:t>AXS search notice</w:t>
            </w:r>
          </w:p>
        </w:tc>
        <w:tc>
          <w:tcPr>
            <w:tcW w:w="0" w:type="auto"/>
            <w:hideMark/>
          </w:tcPr>
          <w:p w14:paraId="65B0609E" w14:textId="77777777" w:rsidR="00FB3371" w:rsidRPr="00A41EA1" w:rsidRDefault="00FB3371" w:rsidP="00FB3371">
            <w:pPr>
              <w:rPr>
                <w:rFonts w:cs="Arial"/>
                <w:szCs w:val="20"/>
                <w:lang w:val="en-SG"/>
              </w:rPr>
            </w:pPr>
            <w:r w:rsidRPr="00A41EA1">
              <w:rPr>
                <w:rFonts w:cs="Arial"/>
                <w:szCs w:val="20"/>
                <w:lang w:val="en-SG"/>
              </w:rPr>
              <w:t>Search initiation</w:t>
            </w:r>
          </w:p>
        </w:tc>
        <w:tc>
          <w:tcPr>
            <w:tcW w:w="0" w:type="auto"/>
            <w:hideMark/>
          </w:tcPr>
          <w:p w14:paraId="3A778D74" w14:textId="77777777" w:rsidR="00FB3371" w:rsidRPr="00A41EA1" w:rsidRDefault="00FB3371" w:rsidP="00FB3371">
            <w:pPr>
              <w:rPr>
                <w:rFonts w:cs="Arial"/>
                <w:szCs w:val="20"/>
                <w:lang w:val="en-SG"/>
              </w:rPr>
            </w:pPr>
            <w:r w:rsidRPr="00A41EA1">
              <w:rPr>
                <w:rFonts w:cs="Arial"/>
                <w:szCs w:val="20"/>
                <w:lang w:val="en-SG"/>
              </w:rPr>
              <w:t>AXS initiates a notice search request.</w:t>
            </w:r>
          </w:p>
        </w:tc>
      </w:tr>
      <w:tr w:rsidR="00FB3371" w:rsidRPr="00A41EA1" w14:paraId="11E69EC4" w14:textId="77777777" w:rsidTr="00720FE3">
        <w:tc>
          <w:tcPr>
            <w:tcW w:w="0" w:type="auto"/>
            <w:hideMark/>
          </w:tcPr>
          <w:p w14:paraId="4C969902" w14:textId="77777777" w:rsidR="00FB3371" w:rsidRPr="00A41EA1" w:rsidRDefault="00FB3371" w:rsidP="00FB3371">
            <w:pPr>
              <w:rPr>
                <w:rFonts w:cs="Arial"/>
                <w:szCs w:val="20"/>
                <w:lang w:val="en-SG"/>
              </w:rPr>
            </w:pPr>
            <w:r w:rsidRPr="00A41EA1">
              <w:rPr>
                <w:rFonts w:cs="Arial"/>
                <w:szCs w:val="20"/>
                <w:lang w:val="en-SG"/>
              </w:rPr>
              <w:t>APIM API key authentication</w:t>
            </w:r>
          </w:p>
        </w:tc>
        <w:tc>
          <w:tcPr>
            <w:tcW w:w="0" w:type="auto"/>
            <w:hideMark/>
          </w:tcPr>
          <w:p w14:paraId="4878AF34" w14:textId="77777777" w:rsidR="00FB3371" w:rsidRPr="00A41EA1" w:rsidRDefault="00FB3371" w:rsidP="00FB3371">
            <w:pPr>
              <w:rPr>
                <w:rFonts w:cs="Arial"/>
                <w:szCs w:val="20"/>
                <w:lang w:val="en-SG"/>
              </w:rPr>
            </w:pPr>
            <w:r w:rsidRPr="00A41EA1">
              <w:rPr>
                <w:rFonts w:cs="Arial"/>
                <w:szCs w:val="20"/>
                <w:lang w:val="en-SG"/>
              </w:rPr>
              <w:t>Authentication check</w:t>
            </w:r>
          </w:p>
        </w:tc>
        <w:tc>
          <w:tcPr>
            <w:tcW w:w="0" w:type="auto"/>
            <w:hideMark/>
          </w:tcPr>
          <w:p w14:paraId="58E630AF" w14:textId="77777777" w:rsidR="00FB3371" w:rsidRPr="00A41EA1" w:rsidRDefault="00FB3371" w:rsidP="00FB3371">
            <w:pPr>
              <w:rPr>
                <w:rFonts w:cs="Arial"/>
                <w:szCs w:val="20"/>
                <w:lang w:val="en-SG"/>
              </w:rPr>
            </w:pPr>
            <w:r w:rsidRPr="00A41EA1">
              <w:rPr>
                <w:rFonts w:cs="Arial"/>
                <w:szCs w:val="20"/>
                <w:lang w:val="en-SG"/>
              </w:rPr>
              <w:t>Validates the API key; failure returns error message and ends process; success continues.</w:t>
            </w:r>
          </w:p>
        </w:tc>
      </w:tr>
      <w:tr w:rsidR="00FB3371" w:rsidRPr="00A41EA1" w14:paraId="01F85000" w14:textId="77777777" w:rsidTr="00720FE3">
        <w:tc>
          <w:tcPr>
            <w:tcW w:w="0" w:type="auto"/>
            <w:hideMark/>
          </w:tcPr>
          <w:p w14:paraId="57657BF9" w14:textId="77777777" w:rsidR="00FB3371" w:rsidRPr="00A41EA1" w:rsidRDefault="00FB3371" w:rsidP="00FB3371">
            <w:pPr>
              <w:rPr>
                <w:rFonts w:cs="Arial"/>
                <w:szCs w:val="20"/>
                <w:lang w:val="en-SG"/>
              </w:rPr>
            </w:pPr>
            <w:proofErr w:type="spellStart"/>
            <w:r w:rsidRPr="00A41EA1">
              <w:rPr>
                <w:rFonts w:cs="Arial"/>
                <w:szCs w:val="20"/>
                <w:lang w:val="en-SG"/>
              </w:rPr>
              <w:t>ocmstpdevapp</w:t>
            </w:r>
            <w:proofErr w:type="spellEnd"/>
            <w:r w:rsidRPr="00A41EA1">
              <w:rPr>
                <w:rFonts w:cs="Arial"/>
                <w:szCs w:val="20"/>
                <w:lang w:val="en-SG"/>
              </w:rPr>
              <w:t xml:space="preserve"> GET /PONWS/</w:t>
            </w:r>
            <w:proofErr w:type="spellStart"/>
            <w:r w:rsidRPr="00A41EA1">
              <w:rPr>
                <w:rFonts w:cs="Arial"/>
                <w:szCs w:val="20"/>
                <w:lang w:val="en-SG"/>
              </w:rPr>
              <w:t>PONDetailsReq</w:t>
            </w:r>
            <w:proofErr w:type="spellEnd"/>
          </w:p>
        </w:tc>
        <w:tc>
          <w:tcPr>
            <w:tcW w:w="0" w:type="auto"/>
            <w:hideMark/>
          </w:tcPr>
          <w:p w14:paraId="6B51F731" w14:textId="77777777" w:rsidR="00FB3371" w:rsidRPr="00A41EA1" w:rsidRDefault="00FB3371" w:rsidP="00FB3371">
            <w:pPr>
              <w:rPr>
                <w:rFonts w:cs="Arial"/>
                <w:szCs w:val="20"/>
                <w:lang w:val="en-SG"/>
              </w:rPr>
            </w:pPr>
            <w:r w:rsidRPr="00A41EA1">
              <w:rPr>
                <w:rFonts w:cs="Arial"/>
                <w:szCs w:val="20"/>
                <w:lang w:val="en-SG"/>
              </w:rPr>
              <w:t>Service request</w:t>
            </w:r>
          </w:p>
        </w:tc>
        <w:tc>
          <w:tcPr>
            <w:tcW w:w="0" w:type="auto"/>
            <w:hideMark/>
          </w:tcPr>
          <w:p w14:paraId="4284F6AE" w14:textId="77777777" w:rsidR="00FB3371" w:rsidRPr="00A41EA1" w:rsidRDefault="00FB3371" w:rsidP="00FB3371">
            <w:pPr>
              <w:rPr>
                <w:rFonts w:cs="Arial"/>
                <w:szCs w:val="20"/>
                <w:lang w:val="en-SG"/>
              </w:rPr>
            </w:pPr>
            <w:r w:rsidRPr="00A41EA1">
              <w:rPr>
                <w:rFonts w:cs="Arial"/>
                <w:szCs w:val="20"/>
                <w:lang w:val="en-SG"/>
              </w:rPr>
              <w:t xml:space="preserve">Sends request to endpoint, logs transaction to </w:t>
            </w:r>
            <w:proofErr w:type="spellStart"/>
            <w:r w:rsidRPr="00A41EA1">
              <w:rPr>
                <w:rFonts w:cs="Arial"/>
                <w:szCs w:val="20"/>
                <w:lang w:val="en-SG"/>
              </w:rPr>
              <w:t>eocms_web_txn_audit</w:t>
            </w:r>
            <w:proofErr w:type="spellEnd"/>
            <w:r w:rsidRPr="00A41EA1">
              <w:rPr>
                <w:rFonts w:cs="Arial"/>
                <w:szCs w:val="20"/>
                <w:lang w:val="en-SG"/>
              </w:rPr>
              <w:t>.</w:t>
            </w:r>
          </w:p>
        </w:tc>
      </w:tr>
      <w:tr w:rsidR="00FB3371" w:rsidRPr="00A41EA1" w14:paraId="7B45CDF5" w14:textId="77777777" w:rsidTr="00720FE3">
        <w:tc>
          <w:tcPr>
            <w:tcW w:w="0" w:type="auto"/>
            <w:hideMark/>
          </w:tcPr>
          <w:p w14:paraId="2E21BADC" w14:textId="77777777" w:rsidR="00FB3371" w:rsidRPr="00A41EA1" w:rsidRDefault="00FB3371" w:rsidP="00FB3371">
            <w:pPr>
              <w:rPr>
                <w:rFonts w:cs="Arial"/>
                <w:szCs w:val="20"/>
                <w:lang w:val="en-SG"/>
              </w:rPr>
            </w:pPr>
            <w:r w:rsidRPr="00A41EA1">
              <w:rPr>
                <w:rFonts w:cs="Arial"/>
                <w:szCs w:val="20"/>
                <w:lang w:val="en-SG"/>
              </w:rPr>
              <w:t>External function to check authentication</w:t>
            </w:r>
          </w:p>
        </w:tc>
        <w:tc>
          <w:tcPr>
            <w:tcW w:w="0" w:type="auto"/>
            <w:hideMark/>
          </w:tcPr>
          <w:p w14:paraId="5F0A5FDE" w14:textId="77777777" w:rsidR="00FB3371" w:rsidRPr="00A41EA1" w:rsidRDefault="00FB3371" w:rsidP="00FB3371">
            <w:pPr>
              <w:rPr>
                <w:rFonts w:cs="Arial"/>
                <w:szCs w:val="20"/>
                <w:lang w:val="en-SG"/>
              </w:rPr>
            </w:pPr>
            <w:r w:rsidRPr="00A41EA1">
              <w:rPr>
                <w:rFonts w:cs="Arial"/>
                <w:szCs w:val="20"/>
                <w:lang w:val="en-SG"/>
              </w:rPr>
              <w:t>Key verification</w:t>
            </w:r>
          </w:p>
        </w:tc>
        <w:tc>
          <w:tcPr>
            <w:tcW w:w="0" w:type="auto"/>
            <w:hideMark/>
          </w:tcPr>
          <w:p w14:paraId="2C0C9F3E" w14:textId="77777777" w:rsidR="00FB3371" w:rsidRPr="00A41EA1" w:rsidRDefault="00FB3371" w:rsidP="00FB3371">
            <w:pPr>
              <w:rPr>
                <w:rFonts w:cs="Arial"/>
                <w:szCs w:val="20"/>
                <w:lang w:val="en-SG"/>
              </w:rPr>
            </w:pPr>
            <w:r w:rsidRPr="00A41EA1">
              <w:rPr>
                <w:rFonts w:cs="Arial"/>
                <w:szCs w:val="20"/>
                <w:lang w:val="en-SG"/>
              </w:rPr>
              <w:t>Compares APIM subscription key received with Key Vault subscription key based on sender value.</w:t>
            </w:r>
          </w:p>
        </w:tc>
      </w:tr>
      <w:tr w:rsidR="00FB3371" w:rsidRPr="00A41EA1" w14:paraId="5DE5D46C" w14:textId="77777777" w:rsidTr="00720FE3">
        <w:tc>
          <w:tcPr>
            <w:tcW w:w="0" w:type="auto"/>
            <w:hideMark/>
          </w:tcPr>
          <w:p w14:paraId="3FFB384C" w14:textId="77777777" w:rsidR="00FB3371" w:rsidRPr="00A41EA1" w:rsidRDefault="00FB3371" w:rsidP="00FB3371">
            <w:pPr>
              <w:rPr>
                <w:rFonts w:cs="Arial"/>
                <w:szCs w:val="20"/>
                <w:lang w:val="en-SG"/>
              </w:rPr>
            </w:pPr>
            <w:r w:rsidRPr="00A41EA1">
              <w:rPr>
                <w:rFonts w:cs="Arial"/>
                <w:szCs w:val="20"/>
                <w:lang w:val="en-SG"/>
              </w:rPr>
              <w:t>Success?</w:t>
            </w:r>
          </w:p>
        </w:tc>
        <w:tc>
          <w:tcPr>
            <w:tcW w:w="0" w:type="auto"/>
            <w:hideMark/>
          </w:tcPr>
          <w:p w14:paraId="23ABA509" w14:textId="77777777" w:rsidR="00FB3371" w:rsidRPr="00A41EA1" w:rsidRDefault="00FB3371" w:rsidP="00FB3371">
            <w:pPr>
              <w:rPr>
                <w:rFonts w:cs="Arial"/>
                <w:szCs w:val="20"/>
                <w:lang w:val="en-SG"/>
              </w:rPr>
            </w:pPr>
            <w:r w:rsidRPr="00A41EA1">
              <w:rPr>
                <w:rFonts w:cs="Arial"/>
                <w:szCs w:val="20"/>
                <w:lang w:val="en-SG"/>
              </w:rPr>
              <w:t>Authentication decision</w:t>
            </w:r>
          </w:p>
        </w:tc>
        <w:tc>
          <w:tcPr>
            <w:tcW w:w="0" w:type="auto"/>
            <w:hideMark/>
          </w:tcPr>
          <w:p w14:paraId="0AE7138E" w14:textId="77777777" w:rsidR="00FB3371" w:rsidRPr="00A41EA1" w:rsidRDefault="00FB3371" w:rsidP="00FB3371">
            <w:pPr>
              <w:rPr>
                <w:rFonts w:cs="Arial"/>
                <w:szCs w:val="20"/>
                <w:lang w:val="en-SG"/>
              </w:rPr>
            </w:pPr>
            <w:r w:rsidRPr="00A41EA1">
              <w:rPr>
                <w:rFonts w:cs="Arial"/>
                <w:szCs w:val="20"/>
                <w:lang w:val="en-SG"/>
              </w:rPr>
              <w:t>If authentication fails, returns 401 Authentication Failed; if successful, proceeds.</w:t>
            </w:r>
          </w:p>
        </w:tc>
      </w:tr>
      <w:tr w:rsidR="00FB3371" w:rsidRPr="00A41EA1" w14:paraId="5A9D309A" w14:textId="77777777" w:rsidTr="00720FE3">
        <w:tc>
          <w:tcPr>
            <w:tcW w:w="0" w:type="auto"/>
            <w:hideMark/>
          </w:tcPr>
          <w:p w14:paraId="55132905" w14:textId="77777777" w:rsidR="00FB3371" w:rsidRPr="00A41EA1" w:rsidRDefault="00FB3371" w:rsidP="00FB3371">
            <w:pPr>
              <w:rPr>
                <w:rFonts w:cs="Arial"/>
                <w:szCs w:val="20"/>
                <w:lang w:val="en-SG"/>
              </w:rPr>
            </w:pPr>
            <w:r w:rsidRPr="00A41EA1">
              <w:rPr>
                <w:rFonts w:cs="Arial"/>
                <w:szCs w:val="20"/>
                <w:lang w:val="en-SG"/>
              </w:rPr>
              <w:t>External function to check query param</w:t>
            </w:r>
          </w:p>
        </w:tc>
        <w:tc>
          <w:tcPr>
            <w:tcW w:w="0" w:type="auto"/>
            <w:hideMark/>
          </w:tcPr>
          <w:p w14:paraId="5B199356" w14:textId="77777777" w:rsidR="00FB3371" w:rsidRPr="00A41EA1" w:rsidRDefault="00FB3371" w:rsidP="00FB3371">
            <w:pPr>
              <w:rPr>
                <w:rFonts w:cs="Arial"/>
                <w:szCs w:val="20"/>
                <w:lang w:val="en-SG"/>
              </w:rPr>
            </w:pPr>
            <w:r w:rsidRPr="00A41EA1">
              <w:rPr>
                <w:rFonts w:cs="Arial"/>
                <w:szCs w:val="20"/>
                <w:lang w:val="en-SG"/>
              </w:rPr>
              <w:t>Parameter validation</w:t>
            </w:r>
          </w:p>
        </w:tc>
        <w:tc>
          <w:tcPr>
            <w:tcW w:w="0" w:type="auto"/>
            <w:hideMark/>
          </w:tcPr>
          <w:p w14:paraId="7F362101" w14:textId="77777777" w:rsidR="00FB3371" w:rsidRPr="00A41EA1" w:rsidRDefault="00FB3371" w:rsidP="00FB3371">
            <w:pPr>
              <w:rPr>
                <w:rFonts w:cs="Arial"/>
                <w:szCs w:val="20"/>
                <w:lang w:val="en-SG"/>
              </w:rPr>
            </w:pPr>
            <w:r w:rsidRPr="00A41EA1">
              <w:rPr>
                <w:rFonts w:cs="Arial"/>
                <w:szCs w:val="20"/>
                <w:lang w:val="en-SG"/>
              </w:rPr>
              <w:t xml:space="preserve">Checks if query has </w:t>
            </w:r>
            <w:proofErr w:type="spellStart"/>
            <w:r w:rsidRPr="00A41EA1">
              <w:rPr>
                <w:rFonts w:cs="Arial"/>
                <w:szCs w:val="20"/>
                <w:lang w:val="en-SG"/>
              </w:rPr>
              <w:t>notice_no</w:t>
            </w:r>
            <w:proofErr w:type="spellEnd"/>
            <w:r w:rsidRPr="00A41EA1">
              <w:rPr>
                <w:rFonts w:cs="Arial"/>
                <w:szCs w:val="20"/>
                <w:lang w:val="en-SG"/>
              </w:rPr>
              <w:t xml:space="preserve"> or </w:t>
            </w:r>
            <w:proofErr w:type="spellStart"/>
            <w:r w:rsidRPr="00A41EA1">
              <w:rPr>
                <w:rFonts w:cs="Arial"/>
                <w:szCs w:val="20"/>
                <w:lang w:val="en-SG"/>
              </w:rPr>
              <w:t>vehicle_no</w:t>
            </w:r>
            <w:proofErr w:type="spellEnd"/>
            <w:r w:rsidRPr="00A41EA1">
              <w:rPr>
                <w:rFonts w:cs="Arial"/>
                <w:szCs w:val="20"/>
                <w:lang w:val="en-SG"/>
              </w:rPr>
              <w:t>.</w:t>
            </w:r>
          </w:p>
        </w:tc>
      </w:tr>
      <w:tr w:rsidR="00FB3371" w:rsidRPr="00A41EA1" w14:paraId="2B2C617D" w14:textId="77777777" w:rsidTr="00720FE3">
        <w:tc>
          <w:tcPr>
            <w:tcW w:w="0" w:type="auto"/>
            <w:hideMark/>
          </w:tcPr>
          <w:p w14:paraId="5B5E6CEB" w14:textId="77777777" w:rsidR="00FB3371" w:rsidRPr="00CB3429" w:rsidRDefault="00FB3371" w:rsidP="00FB3371">
            <w:pPr>
              <w:rPr>
                <w:rFonts w:cs="Arial"/>
                <w:szCs w:val="20"/>
                <w:lang w:val="pt-BR"/>
              </w:rPr>
            </w:pPr>
            <w:r w:rsidRPr="00CB3429">
              <w:rPr>
                <w:rFonts w:cs="Arial"/>
                <w:szCs w:val="20"/>
                <w:lang w:val="pt-BR"/>
              </w:rPr>
              <w:lastRenderedPageBreak/>
              <w:t>Notice no / vehicle no exist?</w:t>
            </w:r>
          </w:p>
        </w:tc>
        <w:tc>
          <w:tcPr>
            <w:tcW w:w="0" w:type="auto"/>
            <w:hideMark/>
          </w:tcPr>
          <w:p w14:paraId="50855F91" w14:textId="77777777" w:rsidR="00FB3371" w:rsidRPr="00A41EA1" w:rsidRDefault="00FB3371" w:rsidP="00FB3371">
            <w:pPr>
              <w:rPr>
                <w:rFonts w:cs="Arial"/>
                <w:szCs w:val="20"/>
                <w:lang w:val="en-SG"/>
              </w:rPr>
            </w:pPr>
            <w:r w:rsidRPr="00A41EA1">
              <w:rPr>
                <w:rFonts w:cs="Arial"/>
                <w:szCs w:val="20"/>
                <w:lang w:val="en-SG"/>
              </w:rPr>
              <w:t>Query completeness check</w:t>
            </w:r>
          </w:p>
        </w:tc>
        <w:tc>
          <w:tcPr>
            <w:tcW w:w="0" w:type="auto"/>
            <w:hideMark/>
          </w:tcPr>
          <w:p w14:paraId="27B0229B" w14:textId="77777777" w:rsidR="00FB3371" w:rsidRPr="00A41EA1" w:rsidRDefault="00FB3371" w:rsidP="00FB3371">
            <w:pPr>
              <w:rPr>
                <w:rFonts w:cs="Arial"/>
                <w:szCs w:val="20"/>
                <w:lang w:val="en-SG"/>
              </w:rPr>
            </w:pPr>
            <w:r w:rsidRPr="00A41EA1">
              <w:rPr>
                <w:rFonts w:cs="Arial"/>
                <w:szCs w:val="20"/>
                <w:lang w:val="en-SG"/>
              </w:rPr>
              <w:t>If missing, returns 400 Bad Request; if present, proceeds.</w:t>
            </w:r>
          </w:p>
        </w:tc>
      </w:tr>
      <w:tr w:rsidR="00FB3371" w:rsidRPr="00A41EA1" w14:paraId="477D585C" w14:textId="77777777" w:rsidTr="00720FE3">
        <w:tc>
          <w:tcPr>
            <w:tcW w:w="0" w:type="auto"/>
            <w:hideMark/>
          </w:tcPr>
          <w:p w14:paraId="60A4AF55" w14:textId="77777777" w:rsidR="00FB3371" w:rsidRPr="00A41EA1" w:rsidRDefault="00FB3371" w:rsidP="00FB3371">
            <w:pPr>
              <w:rPr>
                <w:rFonts w:cs="Arial"/>
                <w:szCs w:val="20"/>
                <w:lang w:val="en-SG"/>
              </w:rPr>
            </w:pPr>
            <w:r w:rsidRPr="00A41EA1">
              <w:rPr>
                <w:rFonts w:cs="Arial"/>
                <w:szCs w:val="20"/>
                <w:lang w:val="en-SG"/>
              </w:rPr>
              <w:t>Get list outstanding notices</w:t>
            </w:r>
          </w:p>
        </w:tc>
        <w:tc>
          <w:tcPr>
            <w:tcW w:w="0" w:type="auto"/>
            <w:hideMark/>
          </w:tcPr>
          <w:p w14:paraId="28E72F30" w14:textId="77777777" w:rsidR="00FB3371" w:rsidRPr="00A41EA1" w:rsidRDefault="00FB3371" w:rsidP="00FB3371">
            <w:pPr>
              <w:rPr>
                <w:rFonts w:cs="Arial"/>
                <w:szCs w:val="20"/>
                <w:lang w:val="en-SG"/>
              </w:rPr>
            </w:pPr>
            <w:r w:rsidRPr="00A41EA1">
              <w:rPr>
                <w:rFonts w:cs="Arial"/>
                <w:szCs w:val="20"/>
                <w:lang w:val="en-SG"/>
              </w:rPr>
              <w:t>Retrieve data</w:t>
            </w:r>
          </w:p>
        </w:tc>
        <w:tc>
          <w:tcPr>
            <w:tcW w:w="0" w:type="auto"/>
            <w:hideMark/>
          </w:tcPr>
          <w:p w14:paraId="480A2013" w14:textId="77777777" w:rsidR="00FB3371" w:rsidRPr="00A41EA1" w:rsidRDefault="00FB3371" w:rsidP="00FB3371">
            <w:pPr>
              <w:rPr>
                <w:rFonts w:cs="Arial"/>
                <w:szCs w:val="20"/>
                <w:lang w:val="en-SG"/>
              </w:rPr>
            </w:pPr>
            <w:r w:rsidRPr="00A41EA1">
              <w:rPr>
                <w:rFonts w:cs="Arial"/>
                <w:szCs w:val="20"/>
                <w:lang w:val="en-SG"/>
              </w:rPr>
              <w:t>Queries outstanding notices for the search input.</w:t>
            </w:r>
          </w:p>
        </w:tc>
      </w:tr>
      <w:tr w:rsidR="00FB3371" w:rsidRPr="00A41EA1" w14:paraId="61CE667D" w14:textId="77777777" w:rsidTr="00720FE3">
        <w:tc>
          <w:tcPr>
            <w:tcW w:w="0" w:type="auto"/>
            <w:hideMark/>
          </w:tcPr>
          <w:p w14:paraId="2EB3AAFF" w14:textId="77777777" w:rsidR="00FB3371" w:rsidRPr="00A41EA1" w:rsidRDefault="00FB3371" w:rsidP="00FB3371">
            <w:pPr>
              <w:rPr>
                <w:rFonts w:cs="Arial"/>
                <w:szCs w:val="20"/>
                <w:lang w:val="en-SG"/>
              </w:rPr>
            </w:pPr>
            <w:r w:rsidRPr="00A41EA1">
              <w:rPr>
                <w:rFonts w:cs="Arial"/>
                <w:szCs w:val="20"/>
                <w:lang w:val="en-SG"/>
              </w:rPr>
              <w:t>Any record?</w:t>
            </w:r>
          </w:p>
        </w:tc>
        <w:tc>
          <w:tcPr>
            <w:tcW w:w="0" w:type="auto"/>
            <w:hideMark/>
          </w:tcPr>
          <w:p w14:paraId="3DB3CFDB" w14:textId="77777777" w:rsidR="00FB3371" w:rsidRPr="00A41EA1" w:rsidRDefault="00FB3371" w:rsidP="00FB3371">
            <w:pPr>
              <w:rPr>
                <w:rFonts w:cs="Arial"/>
                <w:szCs w:val="20"/>
                <w:lang w:val="en-SG"/>
              </w:rPr>
            </w:pPr>
            <w:r w:rsidRPr="00A41EA1">
              <w:rPr>
                <w:rFonts w:cs="Arial"/>
                <w:szCs w:val="20"/>
                <w:lang w:val="en-SG"/>
              </w:rPr>
              <w:t>Record check</w:t>
            </w:r>
          </w:p>
        </w:tc>
        <w:tc>
          <w:tcPr>
            <w:tcW w:w="0" w:type="auto"/>
            <w:hideMark/>
          </w:tcPr>
          <w:p w14:paraId="3639C885" w14:textId="77777777" w:rsidR="00FB3371" w:rsidRPr="00A41EA1" w:rsidRDefault="00FB3371" w:rsidP="00FB3371">
            <w:pPr>
              <w:rPr>
                <w:rFonts w:cs="Arial"/>
                <w:szCs w:val="20"/>
                <w:lang w:val="en-SG"/>
              </w:rPr>
            </w:pPr>
            <w:r w:rsidRPr="00A41EA1">
              <w:rPr>
                <w:rFonts w:cs="Arial"/>
                <w:szCs w:val="20"/>
                <w:lang w:val="en-SG"/>
              </w:rPr>
              <w:t>If no records, returns success with no data; if found, proceeds.</w:t>
            </w:r>
          </w:p>
        </w:tc>
      </w:tr>
      <w:tr w:rsidR="00FB3371" w:rsidRPr="00A41EA1" w14:paraId="0AF170D5" w14:textId="77777777" w:rsidTr="00720FE3">
        <w:tc>
          <w:tcPr>
            <w:tcW w:w="0" w:type="auto"/>
            <w:hideMark/>
          </w:tcPr>
          <w:p w14:paraId="463EB0E3" w14:textId="77777777" w:rsidR="00FB3371" w:rsidRPr="00A41EA1" w:rsidRDefault="00FB3371" w:rsidP="00FB3371">
            <w:pPr>
              <w:rPr>
                <w:rFonts w:cs="Arial"/>
                <w:szCs w:val="20"/>
                <w:lang w:val="en-SG"/>
              </w:rPr>
            </w:pPr>
            <w:r w:rsidRPr="00A41EA1">
              <w:rPr>
                <w:rFonts w:cs="Arial"/>
                <w:szCs w:val="20"/>
                <w:lang w:val="en-SG"/>
              </w:rPr>
              <w:t>Response success with data</w:t>
            </w:r>
          </w:p>
        </w:tc>
        <w:tc>
          <w:tcPr>
            <w:tcW w:w="0" w:type="auto"/>
            <w:hideMark/>
          </w:tcPr>
          <w:p w14:paraId="6E14C862" w14:textId="77777777" w:rsidR="00FB3371" w:rsidRPr="00A41EA1" w:rsidRDefault="00FB3371" w:rsidP="00FB3371">
            <w:pPr>
              <w:rPr>
                <w:rFonts w:cs="Arial"/>
                <w:szCs w:val="20"/>
                <w:lang w:val="en-SG"/>
              </w:rPr>
            </w:pPr>
            <w:r w:rsidRPr="00A41EA1">
              <w:rPr>
                <w:rFonts w:cs="Arial"/>
                <w:szCs w:val="20"/>
                <w:lang w:val="en-SG"/>
              </w:rPr>
              <w:t>Response delivery</w:t>
            </w:r>
          </w:p>
        </w:tc>
        <w:tc>
          <w:tcPr>
            <w:tcW w:w="0" w:type="auto"/>
            <w:hideMark/>
          </w:tcPr>
          <w:p w14:paraId="2E58423A" w14:textId="77777777" w:rsidR="00FB3371" w:rsidRPr="00A41EA1" w:rsidRDefault="00FB3371" w:rsidP="00FB3371">
            <w:pPr>
              <w:rPr>
                <w:rFonts w:cs="Arial"/>
                <w:szCs w:val="20"/>
                <w:lang w:val="en-SG"/>
              </w:rPr>
            </w:pPr>
            <w:r w:rsidRPr="00A41EA1">
              <w:rPr>
                <w:rFonts w:cs="Arial"/>
                <w:szCs w:val="20"/>
                <w:lang w:val="en-SG"/>
              </w:rPr>
              <w:t>Returns result data to AXS and ends process.</w:t>
            </w:r>
          </w:p>
        </w:tc>
      </w:tr>
    </w:tbl>
    <w:p w14:paraId="6B8252F9" w14:textId="77777777" w:rsidR="00FB3371" w:rsidRPr="00A41EA1" w:rsidRDefault="00FB3371" w:rsidP="00FB3371">
      <w:pPr>
        <w:spacing w:before="240" w:line="360" w:lineRule="auto"/>
        <w:rPr>
          <w:rFonts w:ascii="Arial" w:hAnsi="Arial" w:cs="Arial"/>
          <w:sz w:val="20"/>
          <w:szCs w:val="20"/>
        </w:rPr>
      </w:pPr>
      <w:r w:rsidRPr="00A41EA1">
        <w:rPr>
          <w:rFonts w:ascii="Arial" w:hAnsi="Arial" w:cs="Arial"/>
          <w:sz w:val="20"/>
          <w:szCs w:val="20"/>
        </w:rPr>
        <w:t>Get list outstanding notices using vehicle number</w:t>
      </w:r>
    </w:p>
    <w:tbl>
      <w:tblPr>
        <w:tblStyle w:val="TableGrid1"/>
        <w:tblW w:w="0" w:type="auto"/>
        <w:tblLook w:val="04A0" w:firstRow="1" w:lastRow="0" w:firstColumn="1" w:lastColumn="0" w:noHBand="0" w:noVBand="1"/>
        <w:tblPrChange w:id="8286" w:author="Mubiyarto Wibisono" w:date="2025-09-05T09:09:00Z" w16du:dateUtc="2025-09-05T02:09:00Z">
          <w:tblPr>
            <w:tblStyle w:val="TableGrid1"/>
            <w:tblW w:w="0" w:type="auto"/>
            <w:tblLook w:val="04A0" w:firstRow="1" w:lastRow="0" w:firstColumn="1" w:lastColumn="0" w:noHBand="0" w:noVBand="1"/>
          </w:tblPr>
        </w:tblPrChange>
      </w:tblPr>
      <w:tblGrid>
        <w:gridCol w:w="3114"/>
        <w:gridCol w:w="1843"/>
        <w:gridCol w:w="4393"/>
        <w:tblGridChange w:id="8287">
          <w:tblGrid>
            <w:gridCol w:w="2963"/>
            <w:gridCol w:w="151"/>
            <w:gridCol w:w="1430"/>
            <w:gridCol w:w="413"/>
            <w:gridCol w:w="4393"/>
          </w:tblGrid>
        </w:tblGridChange>
      </w:tblGrid>
      <w:tr w:rsidR="00FB3371" w:rsidRPr="00A41EA1" w14:paraId="7F2592AD" w14:textId="77777777" w:rsidTr="00242EF7">
        <w:tc>
          <w:tcPr>
            <w:tcW w:w="3114" w:type="dxa"/>
            <w:shd w:val="clear" w:color="auto" w:fill="F2F2F2" w:themeFill="background1" w:themeFillShade="F2"/>
            <w:hideMark/>
            <w:tcPrChange w:id="8288" w:author="Mubiyarto Wibisono" w:date="2025-09-05T09:09:00Z" w16du:dateUtc="2025-09-05T02:09:00Z">
              <w:tcPr>
                <w:tcW w:w="0" w:type="auto"/>
                <w:shd w:val="clear" w:color="auto" w:fill="F2F2F2" w:themeFill="background1" w:themeFillShade="F2"/>
                <w:hideMark/>
              </w:tcPr>
            </w:tcPrChange>
          </w:tcPr>
          <w:p w14:paraId="01B6121F" w14:textId="77777777" w:rsidR="00FB3371" w:rsidRPr="00A41EA1" w:rsidRDefault="00FB3371" w:rsidP="00FB3371">
            <w:pPr>
              <w:spacing w:line="360" w:lineRule="auto"/>
              <w:rPr>
                <w:rFonts w:cs="Arial"/>
                <w:b/>
                <w:bCs/>
                <w:szCs w:val="20"/>
                <w:lang w:val="en-SG"/>
              </w:rPr>
            </w:pPr>
            <w:r w:rsidRPr="00A41EA1">
              <w:rPr>
                <w:rFonts w:cs="Arial"/>
                <w:b/>
                <w:bCs/>
                <w:szCs w:val="20"/>
                <w:lang w:val="en-SG"/>
              </w:rPr>
              <w:t>Step</w:t>
            </w:r>
          </w:p>
        </w:tc>
        <w:tc>
          <w:tcPr>
            <w:tcW w:w="1843" w:type="dxa"/>
            <w:shd w:val="clear" w:color="auto" w:fill="F2F2F2" w:themeFill="background1" w:themeFillShade="F2"/>
            <w:hideMark/>
            <w:tcPrChange w:id="8289" w:author="Mubiyarto Wibisono" w:date="2025-09-05T09:09:00Z" w16du:dateUtc="2025-09-05T02:09:00Z">
              <w:tcPr>
                <w:tcW w:w="0" w:type="auto"/>
                <w:gridSpan w:val="2"/>
                <w:shd w:val="clear" w:color="auto" w:fill="F2F2F2" w:themeFill="background1" w:themeFillShade="F2"/>
                <w:hideMark/>
              </w:tcPr>
            </w:tcPrChange>
          </w:tcPr>
          <w:p w14:paraId="40E1E5E2" w14:textId="77777777" w:rsidR="00FB3371" w:rsidRPr="00A41EA1" w:rsidRDefault="00FB3371" w:rsidP="00FB3371">
            <w:pPr>
              <w:spacing w:line="360" w:lineRule="auto"/>
              <w:rPr>
                <w:rFonts w:cs="Arial"/>
                <w:b/>
                <w:bCs/>
                <w:szCs w:val="20"/>
                <w:lang w:val="en-SG"/>
              </w:rPr>
            </w:pPr>
            <w:r w:rsidRPr="00A41EA1">
              <w:rPr>
                <w:rFonts w:cs="Arial"/>
                <w:b/>
                <w:bCs/>
                <w:szCs w:val="20"/>
                <w:lang w:val="en-SG"/>
              </w:rPr>
              <w:t>Definition</w:t>
            </w:r>
          </w:p>
        </w:tc>
        <w:tc>
          <w:tcPr>
            <w:tcW w:w="4393" w:type="dxa"/>
            <w:shd w:val="clear" w:color="auto" w:fill="F2F2F2" w:themeFill="background1" w:themeFillShade="F2"/>
            <w:hideMark/>
            <w:tcPrChange w:id="8290" w:author="Mubiyarto Wibisono" w:date="2025-09-05T09:09:00Z" w16du:dateUtc="2025-09-05T02:09:00Z">
              <w:tcPr>
                <w:tcW w:w="0" w:type="auto"/>
                <w:gridSpan w:val="2"/>
                <w:shd w:val="clear" w:color="auto" w:fill="F2F2F2" w:themeFill="background1" w:themeFillShade="F2"/>
                <w:hideMark/>
              </w:tcPr>
            </w:tcPrChange>
          </w:tcPr>
          <w:p w14:paraId="353CF8E7" w14:textId="77777777" w:rsidR="00FB3371" w:rsidRPr="00A41EA1" w:rsidRDefault="00FB3371" w:rsidP="00FB3371">
            <w:pPr>
              <w:spacing w:line="360" w:lineRule="auto"/>
              <w:rPr>
                <w:rFonts w:cs="Arial"/>
                <w:b/>
                <w:bCs/>
                <w:szCs w:val="20"/>
                <w:lang w:val="en-SG"/>
              </w:rPr>
            </w:pPr>
            <w:r w:rsidRPr="00A41EA1">
              <w:rPr>
                <w:rFonts w:cs="Arial"/>
                <w:b/>
                <w:bCs/>
                <w:szCs w:val="20"/>
                <w:lang w:val="en-SG"/>
              </w:rPr>
              <w:t>Brief Description</w:t>
            </w:r>
          </w:p>
        </w:tc>
      </w:tr>
      <w:tr w:rsidR="00FB3371" w:rsidRPr="00A41EA1" w14:paraId="04DCF35E" w14:textId="77777777" w:rsidTr="00242EF7">
        <w:tc>
          <w:tcPr>
            <w:tcW w:w="3114" w:type="dxa"/>
            <w:hideMark/>
            <w:tcPrChange w:id="8291" w:author="Mubiyarto Wibisono" w:date="2025-09-05T09:09:00Z" w16du:dateUtc="2025-09-05T02:09:00Z">
              <w:tcPr>
                <w:tcW w:w="0" w:type="auto"/>
                <w:hideMark/>
              </w:tcPr>
            </w:tcPrChange>
          </w:tcPr>
          <w:p w14:paraId="5F78F21A" w14:textId="77777777" w:rsidR="00FB3371" w:rsidRPr="00A41EA1" w:rsidRDefault="00FB3371" w:rsidP="00FB3371">
            <w:pPr>
              <w:spacing w:line="360" w:lineRule="auto"/>
              <w:rPr>
                <w:rFonts w:cs="Arial"/>
                <w:szCs w:val="20"/>
                <w:lang w:val="en-SG"/>
              </w:rPr>
            </w:pPr>
            <w:r w:rsidRPr="00A41EA1">
              <w:rPr>
                <w:rFonts w:cs="Arial"/>
                <w:szCs w:val="20"/>
                <w:lang w:val="en-SG"/>
              </w:rPr>
              <w:t>Start</w:t>
            </w:r>
          </w:p>
        </w:tc>
        <w:tc>
          <w:tcPr>
            <w:tcW w:w="1843" w:type="dxa"/>
            <w:hideMark/>
            <w:tcPrChange w:id="8292" w:author="Mubiyarto Wibisono" w:date="2025-09-05T09:09:00Z" w16du:dateUtc="2025-09-05T02:09:00Z">
              <w:tcPr>
                <w:tcW w:w="0" w:type="auto"/>
                <w:gridSpan w:val="2"/>
                <w:hideMark/>
              </w:tcPr>
            </w:tcPrChange>
          </w:tcPr>
          <w:p w14:paraId="3DECC801" w14:textId="77777777" w:rsidR="00FB3371" w:rsidRPr="00A41EA1" w:rsidRDefault="00FB3371" w:rsidP="00FB3371">
            <w:pPr>
              <w:spacing w:line="360" w:lineRule="auto"/>
              <w:rPr>
                <w:rFonts w:cs="Arial"/>
                <w:szCs w:val="20"/>
                <w:lang w:val="en-SG"/>
              </w:rPr>
            </w:pPr>
            <w:r w:rsidRPr="00A41EA1">
              <w:rPr>
                <w:rFonts w:cs="Arial"/>
                <w:szCs w:val="20"/>
                <w:lang w:val="en-SG"/>
              </w:rPr>
              <w:t>Entry point</w:t>
            </w:r>
          </w:p>
        </w:tc>
        <w:tc>
          <w:tcPr>
            <w:tcW w:w="4393" w:type="dxa"/>
            <w:hideMark/>
            <w:tcPrChange w:id="8293" w:author="Mubiyarto Wibisono" w:date="2025-09-05T09:09:00Z" w16du:dateUtc="2025-09-05T02:09:00Z">
              <w:tcPr>
                <w:tcW w:w="0" w:type="auto"/>
                <w:gridSpan w:val="2"/>
                <w:hideMark/>
              </w:tcPr>
            </w:tcPrChange>
          </w:tcPr>
          <w:p w14:paraId="3FC1B22B" w14:textId="77777777" w:rsidR="00FB3371" w:rsidRPr="00A41EA1" w:rsidRDefault="00FB3371" w:rsidP="00FB3371">
            <w:pPr>
              <w:spacing w:line="360" w:lineRule="auto"/>
              <w:rPr>
                <w:rFonts w:cs="Arial"/>
                <w:szCs w:val="20"/>
                <w:lang w:val="en-SG"/>
              </w:rPr>
            </w:pPr>
            <w:r w:rsidRPr="00A41EA1">
              <w:rPr>
                <w:rFonts w:cs="Arial"/>
                <w:szCs w:val="20"/>
                <w:lang w:val="en-SG"/>
              </w:rPr>
              <w:t>Starts vehicle-number search path.</w:t>
            </w:r>
          </w:p>
        </w:tc>
      </w:tr>
      <w:tr w:rsidR="00FB3371" w:rsidRPr="00A41EA1" w14:paraId="3FA39FB4" w14:textId="77777777" w:rsidTr="00242EF7">
        <w:tc>
          <w:tcPr>
            <w:tcW w:w="3114" w:type="dxa"/>
            <w:hideMark/>
            <w:tcPrChange w:id="8294" w:author="Mubiyarto Wibisono" w:date="2025-09-05T09:09:00Z" w16du:dateUtc="2025-09-05T02:09:00Z">
              <w:tcPr>
                <w:tcW w:w="0" w:type="auto"/>
                <w:hideMark/>
              </w:tcPr>
            </w:tcPrChange>
          </w:tcPr>
          <w:p w14:paraId="2B710529" w14:textId="77777777" w:rsidR="00FB3371" w:rsidRPr="00A41EA1" w:rsidRDefault="00FB3371" w:rsidP="00FB3371">
            <w:pPr>
              <w:spacing w:line="360" w:lineRule="auto"/>
              <w:rPr>
                <w:rFonts w:cs="Arial"/>
                <w:szCs w:val="20"/>
                <w:lang w:val="en-SG"/>
              </w:rPr>
            </w:pPr>
            <w:r w:rsidRPr="00A41EA1">
              <w:rPr>
                <w:rFonts w:cs="Arial"/>
                <w:szCs w:val="20"/>
                <w:lang w:val="en-SG"/>
              </w:rPr>
              <w:t>Check search by → vehicle number</w:t>
            </w:r>
          </w:p>
        </w:tc>
        <w:tc>
          <w:tcPr>
            <w:tcW w:w="1843" w:type="dxa"/>
            <w:hideMark/>
            <w:tcPrChange w:id="8295" w:author="Mubiyarto Wibisono" w:date="2025-09-05T09:09:00Z" w16du:dateUtc="2025-09-05T02:09:00Z">
              <w:tcPr>
                <w:tcW w:w="0" w:type="auto"/>
                <w:gridSpan w:val="2"/>
                <w:hideMark/>
              </w:tcPr>
            </w:tcPrChange>
          </w:tcPr>
          <w:p w14:paraId="29DFCF96" w14:textId="77777777" w:rsidR="00FB3371" w:rsidRPr="00A41EA1" w:rsidRDefault="00FB3371" w:rsidP="00FB3371">
            <w:pPr>
              <w:spacing w:line="360" w:lineRule="auto"/>
              <w:rPr>
                <w:rFonts w:cs="Arial"/>
                <w:szCs w:val="20"/>
                <w:lang w:val="en-SG"/>
              </w:rPr>
            </w:pPr>
            <w:r w:rsidRPr="00A41EA1">
              <w:rPr>
                <w:rFonts w:cs="Arial"/>
                <w:szCs w:val="20"/>
                <w:lang w:val="en-SG"/>
              </w:rPr>
              <w:t>Search routing</w:t>
            </w:r>
          </w:p>
        </w:tc>
        <w:tc>
          <w:tcPr>
            <w:tcW w:w="4393" w:type="dxa"/>
            <w:hideMark/>
            <w:tcPrChange w:id="8296" w:author="Mubiyarto Wibisono" w:date="2025-09-05T09:09:00Z" w16du:dateUtc="2025-09-05T02:09:00Z">
              <w:tcPr>
                <w:tcW w:w="0" w:type="auto"/>
                <w:gridSpan w:val="2"/>
                <w:hideMark/>
              </w:tcPr>
            </w:tcPrChange>
          </w:tcPr>
          <w:p w14:paraId="0A2B713B" w14:textId="77777777" w:rsidR="00FB3371" w:rsidRPr="00A41EA1" w:rsidRDefault="00FB3371" w:rsidP="00FB3371">
            <w:pPr>
              <w:spacing w:line="360" w:lineRule="auto"/>
              <w:rPr>
                <w:rFonts w:cs="Arial"/>
                <w:szCs w:val="20"/>
                <w:lang w:val="en-SG"/>
              </w:rPr>
            </w:pPr>
            <w:r w:rsidRPr="00A41EA1">
              <w:rPr>
                <w:rFonts w:cs="Arial"/>
                <w:szCs w:val="20"/>
                <w:lang w:val="en-SG"/>
              </w:rPr>
              <w:t>Chooses search type.</w:t>
            </w:r>
          </w:p>
        </w:tc>
      </w:tr>
      <w:tr w:rsidR="00FB3371" w:rsidRPr="00A41EA1" w14:paraId="61F9A84C" w14:textId="77777777" w:rsidTr="00242EF7">
        <w:tc>
          <w:tcPr>
            <w:tcW w:w="3114" w:type="dxa"/>
            <w:hideMark/>
            <w:tcPrChange w:id="8297" w:author="Mubiyarto Wibisono" w:date="2025-09-05T09:09:00Z" w16du:dateUtc="2025-09-05T02:09:00Z">
              <w:tcPr>
                <w:tcW w:w="0" w:type="auto"/>
                <w:hideMark/>
              </w:tcPr>
            </w:tcPrChange>
          </w:tcPr>
          <w:p w14:paraId="033289DF" w14:textId="77777777" w:rsidR="00FB3371" w:rsidRPr="00A41EA1" w:rsidRDefault="00FB3371" w:rsidP="00FB3371">
            <w:pPr>
              <w:spacing w:line="360" w:lineRule="auto"/>
              <w:rPr>
                <w:rFonts w:cs="Arial"/>
                <w:szCs w:val="20"/>
                <w:lang w:val="en-SG"/>
              </w:rPr>
            </w:pPr>
            <w:r w:rsidRPr="00A41EA1">
              <w:rPr>
                <w:rFonts w:cs="Arial"/>
                <w:szCs w:val="20"/>
                <w:lang w:val="en-SG"/>
              </w:rPr>
              <w:t>Get notices</w:t>
            </w:r>
          </w:p>
        </w:tc>
        <w:tc>
          <w:tcPr>
            <w:tcW w:w="1843" w:type="dxa"/>
            <w:hideMark/>
            <w:tcPrChange w:id="8298" w:author="Mubiyarto Wibisono" w:date="2025-09-05T09:09:00Z" w16du:dateUtc="2025-09-05T02:09:00Z">
              <w:tcPr>
                <w:tcW w:w="0" w:type="auto"/>
                <w:gridSpan w:val="2"/>
                <w:hideMark/>
              </w:tcPr>
            </w:tcPrChange>
          </w:tcPr>
          <w:p w14:paraId="44DFDC72" w14:textId="77777777" w:rsidR="00FB3371" w:rsidRPr="00A41EA1" w:rsidRDefault="00FB3371" w:rsidP="00FB3371">
            <w:pPr>
              <w:spacing w:line="360" w:lineRule="auto"/>
              <w:rPr>
                <w:rFonts w:cs="Arial"/>
                <w:szCs w:val="20"/>
                <w:lang w:val="en-SG"/>
              </w:rPr>
            </w:pPr>
            <w:r w:rsidRPr="00A41EA1">
              <w:rPr>
                <w:rFonts w:cs="Arial"/>
                <w:szCs w:val="20"/>
                <w:lang w:val="en-SG"/>
              </w:rPr>
              <w:t>Notice retrieval</w:t>
            </w:r>
          </w:p>
        </w:tc>
        <w:tc>
          <w:tcPr>
            <w:tcW w:w="4393" w:type="dxa"/>
            <w:hideMark/>
            <w:tcPrChange w:id="8299" w:author="Mubiyarto Wibisono" w:date="2025-09-05T09:09:00Z" w16du:dateUtc="2025-09-05T02:09:00Z">
              <w:tcPr>
                <w:tcW w:w="0" w:type="auto"/>
                <w:gridSpan w:val="2"/>
                <w:hideMark/>
              </w:tcPr>
            </w:tcPrChange>
          </w:tcPr>
          <w:p w14:paraId="5B18D03D" w14:textId="77777777" w:rsidR="00FB3371" w:rsidRPr="00A41EA1" w:rsidRDefault="00FB3371" w:rsidP="00FB3371">
            <w:pPr>
              <w:spacing w:line="360" w:lineRule="auto"/>
              <w:rPr>
                <w:rFonts w:cs="Arial"/>
                <w:szCs w:val="20"/>
                <w:lang w:val="en-SG"/>
              </w:rPr>
            </w:pPr>
            <w:r w:rsidRPr="00A41EA1">
              <w:rPr>
                <w:rFonts w:cs="Arial"/>
                <w:szCs w:val="20"/>
                <w:lang w:val="en-SG"/>
              </w:rPr>
              <w:t xml:space="preserve">Runs SQL to select matching notices with </w:t>
            </w:r>
            <w:proofErr w:type="spellStart"/>
            <w:r w:rsidRPr="00A41EA1">
              <w:rPr>
                <w:rFonts w:cs="Arial"/>
                <w:szCs w:val="20"/>
                <w:lang w:val="en-SG"/>
              </w:rPr>
              <w:t>vehicle_no</w:t>
            </w:r>
            <w:proofErr w:type="spellEnd"/>
            <w:r w:rsidRPr="00A41EA1">
              <w:rPr>
                <w:rFonts w:cs="Arial"/>
                <w:szCs w:val="20"/>
                <w:lang w:val="en-SG"/>
              </w:rPr>
              <w:t xml:space="preserve"> and no suspension reason.</w:t>
            </w:r>
          </w:p>
        </w:tc>
      </w:tr>
      <w:tr w:rsidR="00FB3371" w:rsidRPr="00A41EA1" w14:paraId="5BBA8737" w14:textId="77777777" w:rsidTr="00242EF7">
        <w:tc>
          <w:tcPr>
            <w:tcW w:w="3114" w:type="dxa"/>
            <w:hideMark/>
            <w:tcPrChange w:id="8300" w:author="Mubiyarto Wibisono" w:date="2025-09-05T09:09:00Z" w16du:dateUtc="2025-09-05T02:09:00Z">
              <w:tcPr>
                <w:tcW w:w="0" w:type="auto"/>
                <w:hideMark/>
              </w:tcPr>
            </w:tcPrChange>
          </w:tcPr>
          <w:p w14:paraId="41BA5A47" w14:textId="77777777" w:rsidR="00FB3371" w:rsidRPr="00A41EA1" w:rsidRDefault="00FB3371" w:rsidP="00FB3371">
            <w:pPr>
              <w:spacing w:line="360" w:lineRule="auto"/>
              <w:rPr>
                <w:rFonts w:cs="Arial"/>
                <w:szCs w:val="20"/>
                <w:lang w:val="en-SG"/>
              </w:rPr>
            </w:pPr>
            <w:r w:rsidRPr="00A41EA1">
              <w:rPr>
                <w:rFonts w:cs="Arial"/>
                <w:szCs w:val="20"/>
                <w:lang w:val="en-SG"/>
              </w:rPr>
              <w:t>Any record?</w:t>
            </w:r>
          </w:p>
        </w:tc>
        <w:tc>
          <w:tcPr>
            <w:tcW w:w="1843" w:type="dxa"/>
            <w:hideMark/>
            <w:tcPrChange w:id="8301" w:author="Mubiyarto Wibisono" w:date="2025-09-05T09:09:00Z" w16du:dateUtc="2025-09-05T02:09:00Z">
              <w:tcPr>
                <w:tcW w:w="0" w:type="auto"/>
                <w:gridSpan w:val="2"/>
                <w:hideMark/>
              </w:tcPr>
            </w:tcPrChange>
          </w:tcPr>
          <w:p w14:paraId="25263A80" w14:textId="77777777" w:rsidR="00FB3371" w:rsidRPr="00A41EA1" w:rsidRDefault="00FB3371" w:rsidP="00FB3371">
            <w:pPr>
              <w:spacing w:line="360" w:lineRule="auto"/>
              <w:rPr>
                <w:rFonts w:cs="Arial"/>
                <w:szCs w:val="20"/>
                <w:lang w:val="en-SG"/>
              </w:rPr>
            </w:pPr>
            <w:r w:rsidRPr="00A41EA1">
              <w:rPr>
                <w:rFonts w:cs="Arial"/>
                <w:szCs w:val="20"/>
                <w:lang w:val="en-SG"/>
              </w:rPr>
              <w:t>Record check</w:t>
            </w:r>
          </w:p>
        </w:tc>
        <w:tc>
          <w:tcPr>
            <w:tcW w:w="4393" w:type="dxa"/>
            <w:hideMark/>
            <w:tcPrChange w:id="8302" w:author="Mubiyarto Wibisono" w:date="2025-09-05T09:09:00Z" w16du:dateUtc="2025-09-05T02:09:00Z">
              <w:tcPr>
                <w:tcW w:w="0" w:type="auto"/>
                <w:gridSpan w:val="2"/>
                <w:hideMark/>
              </w:tcPr>
            </w:tcPrChange>
          </w:tcPr>
          <w:p w14:paraId="469EF8C5" w14:textId="77777777" w:rsidR="00FB3371" w:rsidRPr="00A41EA1" w:rsidRDefault="00FB3371" w:rsidP="00FB3371">
            <w:pPr>
              <w:spacing w:line="360" w:lineRule="auto"/>
              <w:rPr>
                <w:rFonts w:cs="Arial"/>
                <w:szCs w:val="20"/>
                <w:lang w:val="en-SG"/>
              </w:rPr>
            </w:pPr>
            <w:r w:rsidRPr="00A41EA1">
              <w:rPr>
                <w:rFonts w:cs="Arial"/>
                <w:szCs w:val="20"/>
                <w:lang w:val="en-SG"/>
              </w:rPr>
              <w:t>If no records, returns empty; otherwise continues.</w:t>
            </w:r>
          </w:p>
        </w:tc>
      </w:tr>
      <w:tr w:rsidR="00FB3371" w:rsidRPr="00A41EA1" w14:paraId="612C2576" w14:textId="77777777" w:rsidTr="00242EF7">
        <w:tc>
          <w:tcPr>
            <w:tcW w:w="3114" w:type="dxa"/>
            <w:hideMark/>
            <w:tcPrChange w:id="8303" w:author="Mubiyarto Wibisono" w:date="2025-09-05T09:09:00Z" w16du:dateUtc="2025-09-05T02:09:00Z">
              <w:tcPr>
                <w:tcW w:w="0" w:type="auto"/>
                <w:hideMark/>
              </w:tcPr>
            </w:tcPrChange>
          </w:tcPr>
          <w:p w14:paraId="1DE2272B" w14:textId="77777777" w:rsidR="00FB3371" w:rsidRPr="00A41EA1" w:rsidRDefault="00FB3371" w:rsidP="00FB3371">
            <w:pPr>
              <w:spacing w:line="360" w:lineRule="auto"/>
              <w:rPr>
                <w:rFonts w:cs="Arial"/>
                <w:szCs w:val="20"/>
                <w:lang w:val="en-SG"/>
              </w:rPr>
            </w:pPr>
            <w:r w:rsidRPr="00A41EA1">
              <w:rPr>
                <w:rFonts w:cs="Arial"/>
                <w:szCs w:val="20"/>
                <w:lang w:val="en-SG"/>
              </w:rPr>
              <w:t>Check with payment matrix and user message</w:t>
            </w:r>
          </w:p>
        </w:tc>
        <w:tc>
          <w:tcPr>
            <w:tcW w:w="1843" w:type="dxa"/>
            <w:hideMark/>
            <w:tcPrChange w:id="8304" w:author="Mubiyarto Wibisono" w:date="2025-09-05T09:09:00Z" w16du:dateUtc="2025-09-05T02:09:00Z">
              <w:tcPr>
                <w:tcW w:w="0" w:type="auto"/>
                <w:gridSpan w:val="2"/>
                <w:hideMark/>
              </w:tcPr>
            </w:tcPrChange>
          </w:tcPr>
          <w:p w14:paraId="08055C77" w14:textId="77777777" w:rsidR="00FB3371" w:rsidRPr="00A41EA1" w:rsidRDefault="00FB3371" w:rsidP="00FB3371">
            <w:pPr>
              <w:spacing w:line="360" w:lineRule="auto"/>
              <w:rPr>
                <w:rFonts w:cs="Arial"/>
                <w:szCs w:val="20"/>
                <w:lang w:val="en-SG"/>
              </w:rPr>
            </w:pPr>
            <w:r w:rsidRPr="00A41EA1">
              <w:rPr>
                <w:rFonts w:cs="Arial"/>
                <w:szCs w:val="20"/>
                <w:lang w:val="en-SG"/>
              </w:rPr>
              <w:t>Payment validation</w:t>
            </w:r>
          </w:p>
        </w:tc>
        <w:tc>
          <w:tcPr>
            <w:tcW w:w="4393" w:type="dxa"/>
            <w:hideMark/>
            <w:tcPrChange w:id="8305" w:author="Mubiyarto Wibisono" w:date="2025-09-05T09:09:00Z" w16du:dateUtc="2025-09-05T02:09:00Z">
              <w:tcPr>
                <w:tcW w:w="0" w:type="auto"/>
                <w:gridSpan w:val="2"/>
                <w:hideMark/>
              </w:tcPr>
            </w:tcPrChange>
          </w:tcPr>
          <w:p w14:paraId="50B8EB6A" w14:textId="77777777" w:rsidR="00FB3371" w:rsidRPr="00A41EA1" w:rsidRDefault="00FB3371" w:rsidP="00FB3371">
            <w:pPr>
              <w:spacing w:line="360" w:lineRule="auto"/>
              <w:rPr>
                <w:rFonts w:cs="Arial"/>
                <w:szCs w:val="20"/>
                <w:lang w:val="en-SG"/>
              </w:rPr>
            </w:pPr>
            <w:r w:rsidRPr="00A41EA1">
              <w:rPr>
                <w:rFonts w:cs="Arial"/>
                <w:szCs w:val="20"/>
                <w:lang w:val="en-SG"/>
              </w:rPr>
              <w:t>Evaluates payment rules and prepares user messages. (refer to section 2.4)</w:t>
            </w:r>
          </w:p>
        </w:tc>
      </w:tr>
      <w:tr w:rsidR="00FB3371" w:rsidRPr="00A41EA1" w14:paraId="22C90440" w14:textId="77777777" w:rsidTr="00242EF7">
        <w:tc>
          <w:tcPr>
            <w:tcW w:w="3114" w:type="dxa"/>
            <w:hideMark/>
            <w:tcPrChange w:id="8306" w:author="Mubiyarto Wibisono" w:date="2025-09-05T09:09:00Z" w16du:dateUtc="2025-09-05T02:09:00Z">
              <w:tcPr>
                <w:tcW w:w="0" w:type="auto"/>
                <w:hideMark/>
              </w:tcPr>
            </w:tcPrChange>
          </w:tcPr>
          <w:p w14:paraId="75A6058B" w14:textId="77777777" w:rsidR="00FB3371" w:rsidRPr="00A41EA1" w:rsidRDefault="00FB3371" w:rsidP="00FB3371">
            <w:pPr>
              <w:spacing w:line="360" w:lineRule="auto"/>
              <w:rPr>
                <w:rFonts w:cs="Arial"/>
                <w:szCs w:val="20"/>
                <w:lang w:val="en-SG"/>
              </w:rPr>
            </w:pPr>
            <w:proofErr w:type="spellStart"/>
            <w:r w:rsidRPr="00A41EA1">
              <w:rPr>
                <w:rFonts w:cs="Arial"/>
                <w:szCs w:val="20"/>
                <w:lang w:val="en-SG"/>
              </w:rPr>
              <w:t>showPON</w:t>
            </w:r>
            <w:proofErr w:type="spellEnd"/>
            <w:r w:rsidRPr="00A41EA1">
              <w:rPr>
                <w:rFonts w:cs="Arial"/>
                <w:szCs w:val="20"/>
                <w:lang w:val="en-SG"/>
              </w:rPr>
              <w:t xml:space="preserve"> = Y</w:t>
            </w:r>
          </w:p>
        </w:tc>
        <w:tc>
          <w:tcPr>
            <w:tcW w:w="1843" w:type="dxa"/>
            <w:hideMark/>
            <w:tcPrChange w:id="8307" w:author="Mubiyarto Wibisono" w:date="2025-09-05T09:09:00Z" w16du:dateUtc="2025-09-05T02:09:00Z">
              <w:tcPr>
                <w:tcW w:w="0" w:type="auto"/>
                <w:gridSpan w:val="2"/>
                <w:hideMark/>
              </w:tcPr>
            </w:tcPrChange>
          </w:tcPr>
          <w:p w14:paraId="7D2F91FD" w14:textId="77777777" w:rsidR="00FB3371" w:rsidRPr="00A41EA1" w:rsidRDefault="00FB3371" w:rsidP="00FB3371">
            <w:pPr>
              <w:spacing w:line="360" w:lineRule="auto"/>
              <w:rPr>
                <w:rFonts w:cs="Arial"/>
                <w:szCs w:val="20"/>
                <w:lang w:val="en-SG"/>
              </w:rPr>
            </w:pPr>
            <w:r w:rsidRPr="00A41EA1">
              <w:rPr>
                <w:rFonts w:cs="Arial"/>
                <w:szCs w:val="20"/>
                <w:lang w:val="en-SG"/>
              </w:rPr>
              <w:t>Display setup</w:t>
            </w:r>
          </w:p>
        </w:tc>
        <w:tc>
          <w:tcPr>
            <w:tcW w:w="4393" w:type="dxa"/>
            <w:hideMark/>
            <w:tcPrChange w:id="8308" w:author="Mubiyarto Wibisono" w:date="2025-09-05T09:09:00Z" w16du:dateUtc="2025-09-05T02:09:00Z">
              <w:tcPr>
                <w:tcW w:w="0" w:type="auto"/>
                <w:gridSpan w:val="2"/>
                <w:hideMark/>
              </w:tcPr>
            </w:tcPrChange>
          </w:tcPr>
          <w:p w14:paraId="250097B7" w14:textId="77777777" w:rsidR="00FB3371" w:rsidRPr="00A41EA1" w:rsidRDefault="00FB3371" w:rsidP="00FB3371">
            <w:pPr>
              <w:spacing w:line="360" w:lineRule="auto"/>
              <w:rPr>
                <w:rFonts w:cs="Arial"/>
                <w:szCs w:val="20"/>
                <w:lang w:val="en-SG"/>
              </w:rPr>
            </w:pPr>
            <w:r w:rsidRPr="00A41EA1">
              <w:rPr>
                <w:rFonts w:cs="Arial"/>
                <w:szCs w:val="20"/>
                <w:lang w:val="en-SG"/>
              </w:rPr>
              <w:t>Prepares the PON display details.</w:t>
            </w:r>
          </w:p>
        </w:tc>
      </w:tr>
      <w:tr w:rsidR="00FB3371" w:rsidRPr="00A41EA1" w14:paraId="6A6A1578" w14:textId="77777777" w:rsidTr="00242EF7">
        <w:tc>
          <w:tcPr>
            <w:tcW w:w="3114" w:type="dxa"/>
            <w:hideMark/>
            <w:tcPrChange w:id="8309" w:author="Mubiyarto Wibisono" w:date="2025-09-05T09:09:00Z" w16du:dateUtc="2025-09-05T02:09:00Z">
              <w:tcPr>
                <w:tcW w:w="0" w:type="auto"/>
                <w:hideMark/>
              </w:tcPr>
            </w:tcPrChange>
          </w:tcPr>
          <w:p w14:paraId="14B4CAA4" w14:textId="77777777" w:rsidR="00FB3371" w:rsidRPr="00A41EA1" w:rsidRDefault="00FB3371" w:rsidP="00FB3371">
            <w:pPr>
              <w:spacing w:line="360" w:lineRule="auto"/>
              <w:rPr>
                <w:rFonts w:cs="Arial"/>
                <w:szCs w:val="20"/>
                <w:lang w:val="en-SG"/>
              </w:rPr>
            </w:pPr>
            <w:proofErr w:type="spellStart"/>
            <w:r w:rsidRPr="00A41EA1">
              <w:rPr>
                <w:rFonts w:cs="Arial"/>
                <w:szCs w:val="20"/>
                <w:lang w:val="en-SG"/>
              </w:rPr>
              <w:t>showPON</w:t>
            </w:r>
            <w:proofErr w:type="spellEnd"/>
            <w:r w:rsidRPr="00A41EA1">
              <w:rPr>
                <w:rFonts w:cs="Arial"/>
                <w:szCs w:val="20"/>
                <w:lang w:val="en-SG"/>
              </w:rPr>
              <w:t xml:space="preserve"> = N</w:t>
            </w:r>
          </w:p>
        </w:tc>
        <w:tc>
          <w:tcPr>
            <w:tcW w:w="1843" w:type="dxa"/>
            <w:hideMark/>
            <w:tcPrChange w:id="8310" w:author="Mubiyarto Wibisono" w:date="2025-09-05T09:09:00Z" w16du:dateUtc="2025-09-05T02:09:00Z">
              <w:tcPr>
                <w:tcW w:w="0" w:type="auto"/>
                <w:gridSpan w:val="2"/>
                <w:hideMark/>
              </w:tcPr>
            </w:tcPrChange>
          </w:tcPr>
          <w:p w14:paraId="76CEC2AD" w14:textId="77777777" w:rsidR="00FB3371" w:rsidRPr="00A41EA1" w:rsidRDefault="00FB3371" w:rsidP="00FB3371">
            <w:pPr>
              <w:spacing w:line="360" w:lineRule="auto"/>
              <w:rPr>
                <w:rFonts w:cs="Arial"/>
                <w:szCs w:val="20"/>
                <w:lang w:val="en-SG"/>
              </w:rPr>
            </w:pPr>
            <w:r w:rsidRPr="00A41EA1">
              <w:rPr>
                <w:rFonts w:cs="Arial"/>
                <w:szCs w:val="20"/>
                <w:lang w:val="en-SG"/>
              </w:rPr>
              <w:t>Display setup</w:t>
            </w:r>
          </w:p>
        </w:tc>
        <w:tc>
          <w:tcPr>
            <w:tcW w:w="4393" w:type="dxa"/>
            <w:hideMark/>
            <w:tcPrChange w:id="8311" w:author="Mubiyarto Wibisono" w:date="2025-09-05T09:09:00Z" w16du:dateUtc="2025-09-05T02:09:00Z">
              <w:tcPr>
                <w:tcW w:w="0" w:type="auto"/>
                <w:gridSpan w:val="2"/>
                <w:hideMark/>
              </w:tcPr>
            </w:tcPrChange>
          </w:tcPr>
          <w:p w14:paraId="750F6387" w14:textId="77777777" w:rsidR="00FB3371" w:rsidRPr="00A41EA1" w:rsidRDefault="00FB3371" w:rsidP="00FB3371">
            <w:pPr>
              <w:spacing w:line="360" w:lineRule="auto"/>
              <w:rPr>
                <w:rFonts w:cs="Arial"/>
                <w:szCs w:val="20"/>
                <w:lang w:val="en-SG"/>
              </w:rPr>
            </w:pPr>
            <w:r w:rsidRPr="00A41EA1">
              <w:rPr>
                <w:rFonts w:cs="Arial"/>
                <w:szCs w:val="20"/>
                <w:lang w:val="en-SG"/>
              </w:rPr>
              <w:t xml:space="preserve">Override the </w:t>
            </w:r>
            <w:proofErr w:type="spellStart"/>
            <w:r w:rsidRPr="00A41EA1">
              <w:rPr>
                <w:rFonts w:cs="Arial"/>
                <w:szCs w:val="20"/>
                <w:lang w:val="en-SG"/>
              </w:rPr>
              <w:t>displayMsg</w:t>
            </w:r>
            <w:proofErr w:type="spellEnd"/>
            <w:r w:rsidRPr="00A41EA1">
              <w:rPr>
                <w:rFonts w:cs="Arial"/>
                <w:szCs w:val="20"/>
                <w:lang w:val="en-SG"/>
              </w:rPr>
              <w:t xml:space="preserve"> value</w:t>
            </w:r>
          </w:p>
        </w:tc>
      </w:tr>
      <w:tr w:rsidR="00FB3371" w:rsidRPr="00A41EA1" w14:paraId="1CA806A5" w14:textId="77777777" w:rsidTr="00242EF7">
        <w:tc>
          <w:tcPr>
            <w:tcW w:w="3114" w:type="dxa"/>
            <w:hideMark/>
            <w:tcPrChange w:id="8312" w:author="Mubiyarto Wibisono" w:date="2025-09-05T09:09:00Z" w16du:dateUtc="2025-09-05T02:09:00Z">
              <w:tcPr>
                <w:tcW w:w="0" w:type="auto"/>
                <w:hideMark/>
              </w:tcPr>
            </w:tcPrChange>
          </w:tcPr>
          <w:p w14:paraId="02C69E4C" w14:textId="77777777" w:rsidR="00FB3371" w:rsidRPr="00A41EA1" w:rsidRDefault="00FB3371" w:rsidP="00FB3371">
            <w:pPr>
              <w:spacing w:line="360" w:lineRule="auto"/>
              <w:rPr>
                <w:rFonts w:cs="Arial"/>
                <w:szCs w:val="20"/>
                <w:lang w:val="en-SG"/>
              </w:rPr>
            </w:pPr>
            <w:r w:rsidRPr="00A41EA1">
              <w:rPr>
                <w:rFonts w:cs="Arial"/>
                <w:szCs w:val="20"/>
                <w:lang w:val="en-SG"/>
              </w:rPr>
              <w:t>Continue next record</w:t>
            </w:r>
          </w:p>
        </w:tc>
        <w:tc>
          <w:tcPr>
            <w:tcW w:w="1843" w:type="dxa"/>
            <w:hideMark/>
            <w:tcPrChange w:id="8313" w:author="Mubiyarto Wibisono" w:date="2025-09-05T09:09:00Z" w16du:dateUtc="2025-09-05T02:09:00Z">
              <w:tcPr>
                <w:tcW w:w="0" w:type="auto"/>
                <w:gridSpan w:val="2"/>
                <w:hideMark/>
              </w:tcPr>
            </w:tcPrChange>
          </w:tcPr>
          <w:p w14:paraId="18B38D33" w14:textId="77777777" w:rsidR="00FB3371" w:rsidRPr="00A41EA1" w:rsidRDefault="00FB3371" w:rsidP="00FB3371">
            <w:pPr>
              <w:spacing w:line="360" w:lineRule="auto"/>
              <w:rPr>
                <w:rFonts w:cs="Arial"/>
                <w:szCs w:val="20"/>
                <w:lang w:val="en-SG"/>
              </w:rPr>
            </w:pPr>
            <w:r w:rsidRPr="00A41EA1">
              <w:rPr>
                <w:rFonts w:cs="Arial"/>
                <w:szCs w:val="20"/>
                <w:lang w:val="en-SG"/>
              </w:rPr>
              <w:t>Loop handler</w:t>
            </w:r>
          </w:p>
        </w:tc>
        <w:tc>
          <w:tcPr>
            <w:tcW w:w="4393" w:type="dxa"/>
            <w:hideMark/>
            <w:tcPrChange w:id="8314" w:author="Mubiyarto Wibisono" w:date="2025-09-05T09:09:00Z" w16du:dateUtc="2025-09-05T02:09:00Z">
              <w:tcPr>
                <w:tcW w:w="0" w:type="auto"/>
                <w:gridSpan w:val="2"/>
                <w:hideMark/>
              </w:tcPr>
            </w:tcPrChange>
          </w:tcPr>
          <w:p w14:paraId="3B3C8ADD" w14:textId="77777777" w:rsidR="00FB3371" w:rsidRPr="00A41EA1" w:rsidRDefault="00FB3371" w:rsidP="00FB3371">
            <w:pPr>
              <w:spacing w:line="360" w:lineRule="auto"/>
              <w:rPr>
                <w:rFonts w:cs="Arial"/>
                <w:szCs w:val="20"/>
                <w:lang w:val="en-SG"/>
              </w:rPr>
            </w:pPr>
            <w:r w:rsidRPr="00A41EA1">
              <w:rPr>
                <w:rFonts w:cs="Arial"/>
                <w:szCs w:val="20"/>
                <w:lang w:val="en-SG"/>
              </w:rPr>
              <w:t>Moves to the next notice record.</w:t>
            </w:r>
          </w:p>
        </w:tc>
      </w:tr>
      <w:tr w:rsidR="00FB3371" w:rsidRPr="00A41EA1" w14:paraId="40BCA6C1" w14:textId="77777777" w:rsidTr="00242EF7">
        <w:tc>
          <w:tcPr>
            <w:tcW w:w="3114" w:type="dxa"/>
            <w:hideMark/>
            <w:tcPrChange w:id="8315" w:author="Mubiyarto Wibisono" w:date="2025-09-05T09:09:00Z" w16du:dateUtc="2025-09-05T02:09:00Z">
              <w:tcPr>
                <w:tcW w:w="0" w:type="auto"/>
                <w:hideMark/>
              </w:tcPr>
            </w:tcPrChange>
          </w:tcPr>
          <w:p w14:paraId="7513B0EB" w14:textId="77777777" w:rsidR="00FB3371" w:rsidRPr="00A41EA1" w:rsidRDefault="00FB3371" w:rsidP="00FB3371">
            <w:pPr>
              <w:spacing w:line="360" w:lineRule="auto"/>
              <w:rPr>
                <w:rFonts w:cs="Arial"/>
                <w:szCs w:val="20"/>
                <w:lang w:val="en-SG"/>
              </w:rPr>
            </w:pPr>
            <w:r w:rsidRPr="00A41EA1">
              <w:rPr>
                <w:rFonts w:cs="Arial"/>
                <w:szCs w:val="20"/>
                <w:lang w:val="en-SG"/>
              </w:rPr>
              <w:t>Return notices</w:t>
            </w:r>
          </w:p>
        </w:tc>
        <w:tc>
          <w:tcPr>
            <w:tcW w:w="1843" w:type="dxa"/>
            <w:hideMark/>
            <w:tcPrChange w:id="8316" w:author="Mubiyarto Wibisono" w:date="2025-09-05T09:09:00Z" w16du:dateUtc="2025-09-05T02:09:00Z">
              <w:tcPr>
                <w:tcW w:w="0" w:type="auto"/>
                <w:gridSpan w:val="2"/>
                <w:hideMark/>
              </w:tcPr>
            </w:tcPrChange>
          </w:tcPr>
          <w:p w14:paraId="0F77246E" w14:textId="77777777" w:rsidR="00FB3371" w:rsidRPr="00A41EA1" w:rsidRDefault="00FB3371" w:rsidP="00FB3371">
            <w:pPr>
              <w:spacing w:line="360" w:lineRule="auto"/>
              <w:rPr>
                <w:rFonts w:cs="Arial"/>
                <w:szCs w:val="20"/>
                <w:lang w:val="en-SG"/>
              </w:rPr>
            </w:pPr>
            <w:r w:rsidRPr="00A41EA1">
              <w:rPr>
                <w:rFonts w:cs="Arial"/>
                <w:szCs w:val="20"/>
                <w:lang w:val="en-SG"/>
              </w:rPr>
              <w:t>Data return</w:t>
            </w:r>
          </w:p>
        </w:tc>
        <w:tc>
          <w:tcPr>
            <w:tcW w:w="4393" w:type="dxa"/>
            <w:hideMark/>
            <w:tcPrChange w:id="8317" w:author="Mubiyarto Wibisono" w:date="2025-09-05T09:09:00Z" w16du:dateUtc="2025-09-05T02:09:00Z">
              <w:tcPr>
                <w:tcW w:w="0" w:type="auto"/>
                <w:gridSpan w:val="2"/>
                <w:hideMark/>
              </w:tcPr>
            </w:tcPrChange>
          </w:tcPr>
          <w:p w14:paraId="68BD4994" w14:textId="77777777" w:rsidR="00FB3371" w:rsidRPr="00A41EA1" w:rsidRDefault="00FB3371" w:rsidP="00FB3371">
            <w:pPr>
              <w:spacing w:line="360" w:lineRule="auto"/>
              <w:rPr>
                <w:rFonts w:cs="Arial"/>
                <w:szCs w:val="20"/>
                <w:lang w:val="en-SG"/>
              </w:rPr>
            </w:pPr>
            <w:r w:rsidRPr="00A41EA1">
              <w:rPr>
                <w:rFonts w:cs="Arial"/>
                <w:szCs w:val="20"/>
                <w:lang w:val="en-SG"/>
              </w:rPr>
              <w:t>Sends compiled notice data back.</w:t>
            </w:r>
          </w:p>
        </w:tc>
      </w:tr>
      <w:tr w:rsidR="00FB3371" w:rsidRPr="00A41EA1" w14:paraId="48FB1205" w14:textId="77777777" w:rsidTr="00242EF7">
        <w:tc>
          <w:tcPr>
            <w:tcW w:w="3114" w:type="dxa"/>
            <w:hideMark/>
            <w:tcPrChange w:id="8318" w:author="Mubiyarto Wibisono" w:date="2025-09-05T09:09:00Z" w16du:dateUtc="2025-09-05T02:09:00Z">
              <w:tcPr>
                <w:tcW w:w="0" w:type="auto"/>
                <w:hideMark/>
              </w:tcPr>
            </w:tcPrChange>
          </w:tcPr>
          <w:p w14:paraId="20561AD9" w14:textId="77777777" w:rsidR="00FB3371" w:rsidRPr="00A41EA1" w:rsidRDefault="00FB3371" w:rsidP="00FB3371">
            <w:pPr>
              <w:spacing w:line="360" w:lineRule="auto"/>
              <w:rPr>
                <w:rFonts w:cs="Arial"/>
                <w:szCs w:val="20"/>
                <w:lang w:val="en-SG"/>
              </w:rPr>
            </w:pPr>
            <w:r w:rsidRPr="00A41EA1">
              <w:rPr>
                <w:rFonts w:cs="Arial"/>
                <w:szCs w:val="20"/>
                <w:lang w:val="en-SG"/>
              </w:rPr>
              <w:t>End</w:t>
            </w:r>
          </w:p>
        </w:tc>
        <w:tc>
          <w:tcPr>
            <w:tcW w:w="1843" w:type="dxa"/>
            <w:hideMark/>
            <w:tcPrChange w:id="8319" w:author="Mubiyarto Wibisono" w:date="2025-09-05T09:09:00Z" w16du:dateUtc="2025-09-05T02:09:00Z">
              <w:tcPr>
                <w:tcW w:w="0" w:type="auto"/>
                <w:gridSpan w:val="2"/>
                <w:hideMark/>
              </w:tcPr>
            </w:tcPrChange>
          </w:tcPr>
          <w:p w14:paraId="2250BD6B" w14:textId="77777777" w:rsidR="00FB3371" w:rsidRPr="00A41EA1" w:rsidRDefault="00FB3371" w:rsidP="00FB3371">
            <w:pPr>
              <w:spacing w:line="360" w:lineRule="auto"/>
              <w:rPr>
                <w:rFonts w:cs="Arial"/>
                <w:szCs w:val="20"/>
                <w:lang w:val="en-SG"/>
              </w:rPr>
            </w:pPr>
            <w:r w:rsidRPr="00A41EA1">
              <w:rPr>
                <w:rFonts w:cs="Arial"/>
                <w:szCs w:val="20"/>
                <w:lang w:val="en-SG"/>
              </w:rPr>
              <w:t>Exit</w:t>
            </w:r>
          </w:p>
        </w:tc>
        <w:tc>
          <w:tcPr>
            <w:tcW w:w="4393" w:type="dxa"/>
            <w:hideMark/>
            <w:tcPrChange w:id="8320" w:author="Mubiyarto Wibisono" w:date="2025-09-05T09:09:00Z" w16du:dateUtc="2025-09-05T02:09:00Z">
              <w:tcPr>
                <w:tcW w:w="0" w:type="auto"/>
                <w:gridSpan w:val="2"/>
                <w:hideMark/>
              </w:tcPr>
            </w:tcPrChange>
          </w:tcPr>
          <w:p w14:paraId="0E7F6965" w14:textId="77777777" w:rsidR="00FB3371" w:rsidRPr="00A41EA1" w:rsidRDefault="00FB3371" w:rsidP="00FB3371">
            <w:pPr>
              <w:spacing w:line="360" w:lineRule="auto"/>
              <w:rPr>
                <w:rFonts w:cs="Arial"/>
                <w:szCs w:val="20"/>
                <w:lang w:val="en-SG"/>
              </w:rPr>
            </w:pPr>
            <w:r w:rsidRPr="00A41EA1">
              <w:rPr>
                <w:rFonts w:cs="Arial"/>
                <w:szCs w:val="20"/>
                <w:lang w:val="en-SG"/>
              </w:rPr>
              <w:t>Ends branch.</w:t>
            </w:r>
          </w:p>
        </w:tc>
      </w:tr>
    </w:tbl>
    <w:p w14:paraId="721680A0" w14:textId="77777777" w:rsidR="00242EF7" w:rsidRDefault="00242EF7" w:rsidP="00FB3371">
      <w:pPr>
        <w:spacing w:before="240" w:line="360" w:lineRule="auto"/>
        <w:rPr>
          <w:ins w:id="8321" w:author="Mubiyarto Wibisono" w:date="2025-09-05T09:09:00Z" w16du:dateUtc="2025-09-05T02:09:00Z"/>
          <w:rFonts w:ascii="Arial" w:hAnsi="Arial" w:cs="Arial"/>
          <w:sz w:val="20"/>
          <w:szCs w:val="20"/>
        </w:rPr>
      </w:pPr>
    </w:p>
    <w:p w14:paraId="1885EEF0" w14:textId="77777777" w:rsidR="00242EF7" w:rsidRDefault="00242EF7" w:rsidP="00FB3371">
      <w:pPr>
        <w:spacing w:before="240" w:line="360" w:lineRule="auto"/>
        <w:rPr>
          <w:ins w:id="8322" w:author="Mubiyarto Wibisono" w:date="2025-09-05T09:09:00Z" w16du:dateUtc="2025-09-05T02:09:00Z"/>
          <w:rFonts w:ascii="Arial" w:hAnsi="Arial" w:cs="Arial"/>
          <w:sz w:val="20"/>
          <w:szCs w:val="20"/>
        </w:rPr>
      </w:pPr>
    </w:p>
    <w:p w14:paraId="62EF2AD9" w14:textId="35805D3E" w:rsidR="00FB3371" w:rsidRPr="00A41EA1" w:rsidRDefault="00FB3371" w:rsidP="00FB3371">
      <w:pPr>
        <w:spacing w:before="240" w:line="360" w:lineRule="auto"/>
        <w:rPr>
          <w:rFonts w:ascii="Arial" w:hAnsi="Arial" w:cs="Arial"/>
          <w:sz w:val="20"/>
          <w:szCs w:val="20"/>
        </w:rPr>
      </w:pPr>
      <w:r w:rsidRPr="00A41EA1">
        <w:rPr>
          <w:rFonts w:ascii="Arial" w:hAnsi="Arial" w:cs="Arial"/>
          <w:sz w:val="20"/>
          <w:szCs w:val="20"/>
        </w:rPr>
        <w:lastRenderedPageBreak/>
        <w:t>Get list outstanding notices using notice number</w:t>
      </w:r>
    </w:p>
    <w:tbl>
      <w:tblPr>
        <w:tblStyle w:val="TableGrid1"/>
        <w:tblW w:w="0" w:type="auto"/>
        <w:tblLook w:val="04A0" w:firstRow="1" w:lastRow="0" w:firstColumn="1" w:lastColumn="0" w:noHBand="0" w:noVBand="1"/>
      </w:tblPr>
      <w:tblGrid>
        <w:gridCol w:w="2661"/>
        <w:gridCol w:w="2571"/>
        <w:gridCol w:w="4118"/>
      </w:tblGrid>
      <w:tr w:rsidR="00FB3371" w:rsidRPr="00A41EA1" w14:paraId="2239C648" w14:textId="77777777" w:rsidTr="00720FE3">
        <w:tc>
          <w:tcPr>
            <w:tcW w:w="0" w:type="auto"/>
            <w:shd w:val="clear" w:color="auto" w:fill="F2F2F2" w:themeFill="background1" w:themeFillShade="F2"/>
            <w:hideMark/>
          </w:tcPr>
          <w:p w14:paraId="0C4BA94B" w14:textId="77777777" w:rsidR="00FB3371" w:rsidRPr="00A41EA1" w:rsidRDefault="00FB3371" w:rsidP="00FB3371">
            <w:pPr>
              <w:spacing w:line="360" w:lineRule="auto"/>
              <w:rPr>
                <w:rFonts w:cs="Arial"/>
                <w:b/>
                <w:bCs/>
                <w:szCs w:val="20"/>
                <w:lang w:val="en-SG"/>
              </w:rPr>
            </w:pPr>
            <w:r w:rsidRPr="00A41EA1">
              <w:rPr>
                <w:rFonts w:cs="Arial"/>
                <w:b/>
                <w:bCs/>
                <w:szCs w:val="20"/>
                <w:lang w:val="en-SG"/>
              </w:rPr>
              <w:t>Step</w:t>
            </w:r>
          </w:p>
        </w:tc>
        <w:tc>
          <w:tcPr>
            <w:tcW w:w="0" w:type="auto"/>
            <w:shd w:val="clear" w:color="auto" w:fill="F2F2F2" w:themeFill="background1" w:themeFillShade="F2"/>
            <w:hideMark/>
          </w:tcPr>
          <w:p w14:paraId="4DAA4949" w14:textId="77777777" w:rsidR="00FB3371" w:rsidRPr="00A41EA1" w:rsidRDefault="00FB3371" w:rsidP="00FB3371">
            <w:pPr>
              <w:spacing w:line="360" w:lineRule="auto"/>
              <w:rPr>
                <w:rFonts w:cs="Arial"/>
                <w:b/>
                <w:bCs/>
                <w:szCs w:val="20"/>
                <w:lang w:val="en-SG"/>
              </w:rPr>
            </w:pPr>
            <w:r w:rsidRPr="00A41EA1">
              <w:rPr>
                <w:rFonts w:cs="Arial"/>
                <w:b/>
                <w:bCs/>
                <w:szCs w:val="20"/>
                <w:lang w:val="en-SG"/>
              </w:rPr>
              <w:t>Definition</w:t>
            </w:r>
          </w:p>
        </w:tc>
        <w:tc>
          <w:tcPr>
            <w:tcW w:w="0" w:type="auto"/>
            <w:shd w:val="clear" w:color="auto" w:fill="F2F2F2" w:themeFill="background1" w:themeFillShade="F2"/>
            <w:hideMark/>
          </w:tcPr>
          <w:p w14:paraId="18CA415A" w14:textId="77777777" w:rsidR="00FB3371" w:rsidRPr="00A41EA1" w:rsidRDefault="00FB3371" w:rsidP="00FB3371">
            <w:pPr>
              <w:spacing w:line="360" w:lineRule="auto"/>
              <w:rPr>
                <w:rFonts w:cs="Arial"/>
                <w:b/>
                <w:bCs/>
                <w:szCs w:val="20"/>
                <w:lang w:val="en-SG"/>
              </w:rPr>
            </w:pPr>
            <w:r w:rsidRPr="00A41EA1">
              <w:rPr>
                <w:rFonts w:cs="Arial"/>
                <w:b/>
                <w:bCs/>
                <w:szCs w:val="20"/>
                <w:lang w:val="en-SG"/>
              </w:rPr>
              <w:t>Brief Description</w:t>
            </w:r>
          </w:p>
        </w:tc>
      </w:tr>
      <w:tr w:rsidR="00FB3371" w:rsidRPr="00A41EA1" w14:paraId="4CC41DAC" w14:textId="77777777" w:rsidTr="00720FE3">
        <w:tc>
          <w:tcPr>
            <w:tcW w:w="0" w:type="auto"/>
            <w:hideMark/>
          </w:tcPr>
          <w:p w14:paraId="1D786E8E" w14:textId="77777777" w:rsidR="00FB3371" w:rsidRPr="00A41EA1" w:rsidRDefault="00FB3371" w:rsidP="00FB3371">
            <w:pPr>
              <w:spacing w:line="360" w:lineRule="auto"/>
              <w:rPr>
                <w:rFonts w:cs="Arial"/>
                <w:szCs w:val="20"/>
                <w:lang w:val="en-SG"/>
              </w:rPr>
            </w:pPr>
            <w:r w:rsidRPr="00A41EA1">
              <w:rPr>
                <w:rFonts w:cs="Arial"/>
                <w:szCs w:val="20"/>
                <w:lang w:val="en-SG"/>
              </w:rPr>
              <w:t>Start</w:t>
            </w:r>
          </w:p>
        </w:tc>
        <w:tc>
          <w:tcPr>
            <w:tcW w:w="0" w:type="auto"/>
            <w:hideMark/>
          </w:tcPr>
          <w:p w14:paraId="3036127B" w14:textId="77777777" w:rsidR="00FB3371" w:rsidRPr="00A41EA1" w:rsidRDefault="00FB3371" w:rsidP="00FB3371">
            <w:pPr>
              <w:spacing w:line="360" w:lineRule="auto"/>
              <w:rPr>
                <w:rFonts w:cs="Arial"/>
                <w:szCs w:val="20"/>
                <w:lang w:val="en-SG"/>
              </w:rPr>
            </w:pPr>
            <w:r w:rsidRPr="00A41EA1">
              <w:rPr>
                <w:rFonts w:cs="Arial"/>
                <w:szCs w:val="20"/>
                <w:lang w:val="en-SG"/>
              </w:rPr>
              <w:t>Entry point</w:t>
            </w:r>
          </w:p>
        </w:tc>
        <w:tc>
          <w:tcPr>
            <w:tcW w:w="0" w:type="auto"/>
            <w:hideMark/>
          </w:tcPr>
          <w:p w14:paraId="256FCACF" w14:textId="77777777" w:rsidR="00FB3371" w:rsidRPr="00A41EA1" w:rsidRDefault="00FB3371" w:rsidP="00FB3371">
            <w:pPr>
              <w:spacing w:line="360" w:lineRule="auto"/>
              <w:rPr>
                <w:rFonts w:cs="Arial"/>
                <w:szCs w:val="20"/>
                <w:lang w:val="en-SG"/>
              </w:rPr>
            </w:pPr>
            <w:r w:rsidRPr="00A41EA1">
              <w:rPr>
                <w:rFonts w:cs="Arial"/>
                <w:szCs w:val="20"/>
                <w:lang w:val="en-SG"/>
              </w:rPr>
              <w:t>Starts notice-number search path.</w:t>
            </w:r>
          </w:p>
        </w:tc>
      </w:tr>
      <w:tr w:rsidR="00FB3371" w:rsidRPr="00A41EA1" w14:paraId="206B57B3" w14:textId="77777777" w:rsidTr="00720FE3">
        <w:tc>
          <w:tcPr>
            <w:tcW w:w="0" w:type="auto"/>
            <w:hideMark/>
          </w:tcPr>
          <w:p w14:paraId="1AB32B59" w14:textId="77777777" w:rsidR="00FB3371" w:rsidRPr="00A41EA1" w:rsidRDefault="00FB3371" w:rsidP="00FB3371">
            <w:pPr>
              <w:spacing w:line="360" w:lineRule="auto"/>
              <w:rPr>
                <w:rFonts w:cs="Arial"/>
                <w:szCs w:val="20"/>
                <w:lang w:val="en-SG"/>
              </w:rPr>
            </w:pPr>
            <w:r w:rsidRPr="00A41EA1">
              <w:rPr>
                <w:rFonts w:cs="Arial"/>
                <w:szCs w:val="20"/>
                <w:lang w:val="en-SG"/>
              </w:rPr>
              <w:t>Check search by → notice number</w:t>
            </w:r>
          </w:p>
        </w:tc>
        <w:tc>
          <w:tcPr>
            <w:tcW w:w="0" w:type="auto"/>
            <w:hideMark/>
          </w:tcPr>
          <w:p w14:paraId="6692C355" w14:textId="77777777" w:rsidR="00FB3371" w:rsidRPr="00A41EA1" w:rsidRDefault="00FB3371" w:rsidP="00FB3371">
            <w:pPr>
              <w:spacing w:line="360" w:lineRule="auto"/>
              <w:rPr>
                <w:rFonts w:cs="Arial"/>
                <w:szCs w:val="20"/>
                <w:lang w:val="en-SG"/>
              </w:rPr>
            </w:pPr>
            <w:r w:rsidRPr="00A41EA1">
              <w:rPr>
                <w:rFonts w:cs="Arial"/>
                <w:szCs w:val="20"/>
                <w:lang w:val="en-SG"/>
              </w:rPr>
              <w:t>Search routing</w:t>
            </w:r>
          </w:p>
        </w:tc>
        <w:tc>
          <w:tcPr>
            <w:tcW w:w="0" w:type="auto"/>
            <w:hideMark/>
          </w:tcPr>
          <w:p w14:paraId="275C7117" w14:textId="77777777" w:rsidR="00FB3371" w:rsidRPr="00A41EA1" w:rsidRDefault="00FB3371" w:rsidP="00FB3371">
            <w:pPr>
              <w:spacing w:line="360" w:lineRule="auto"/>
              <w:rPr>
                <w:rFonts w:cs="Arial"/>
                <w:szCs w:val="20"/>
                <w:lang w:val="en-SG"/>
              </w:rPr>
            </w:pPr>
            <w:r w:rsidRPr="00A41EA1">
              <w:rPr>
                <w:rFonts w:cs="Arial"/>
                <w:szCs w:val="20"/>
                <w:lang w:val="en-SG"/>
              </w:rPr>
              <w:t>Chooses search type.</w:t>
            </w:r>
          </w:p>
        </w:tc>
      </w:tr>
      <w:tr w:rsidR="00FB3371" w:rsidRPr="00A41EA1" w14:paraId="338A6B24" w14:textId="77777777" w:rsidTr="00720FE3">
        <w:tc>
          <w:tcPr>
            <w:tcW w:w="0" w:type="auto"/>
            <w:hideMark/>
          </w:tcPr>
          <w:p w14:paraId="5110276C" w14:textId="77777777" w:rsidR="00FB3371" w:rsidRPr="00A41EA1" w:rsidRDefault="00FB3371" w:rsidP="00FB3371">
            <w:pPr>
              <w:spacing w:line="360" w:lineRule="auto"/>
              <w:rPr>
                <w:rFonts w:cs="Arial"/>
                <w:szCs w:val="20"/>
                <w:lang w:val="en-SG"/>
              </w:rPr>
            </w:pPr>
            <w:r w:rsidRPr="00A41EA1">
              <w:rPr>
                <w:rFonts w:cs="Arial"/>
                <w:szCs w:val="20"/>
                <w:lang w:val="en-SG"/>
              </w:rPr>
              <w:t>Get notice</w:t>
            </w:r>
          </w:p>
        </w:tc>
        <w:tc>
          <w:tcPr>
            <w:tcW w:w="0" w:type="auto"/>
            <w:hideMark/>
          </w:tcPr>
          <w:p w14:paraId="73C53951" w14:textId="77777777" w:rsidR="00FB3371" w:rsidRPr="00A41EA1" w:rsidRDefault="00FB3371" w:rsidP="00FB3371">
            <w:pPr>
              <w:spacing w:line="360" w:lineRule="auto"/>
              <w:rPr>
                <w:rFonts w:cs="Arial"/>
                <w:szCs w:val="20"/>
                <w:lang w:val="en-SG"/>
              </w:rPr>
            </w:pPr>
            <w:r w:rsidRPr="00A41EA1">
              <w:rPr>
                <w:rFonts w:cs="Arial"/>
                <w:szCs w:val="20"/>
                <w:lang w:val="en-SG"/>
              </w:rPr>
              <w:t>Notice retrieval</w:t>
            </w:r>
          </w:p>
        </w:tc>
        <w:tc>
          <w:tcPr>
            <w:tcW w:w="0" w:type="auto"/>
            <w:hideMark/>
          </w:tcPr>
          <w:p w14:paraId="7034C585" w14:textId="77777777" w:rsidR="00FB3371" w:rsidRPr="00A41EA1" w:rsidRDefault="00FB3371" w:rsidP="00FB3371">
            <w:pPr>
              <w:spacing w:line="360" w:lineRule="auto"/>
              <w:rPr>
                <w:rFonts w:cs="Arial"/>
                <w:szCs w:val="20"/>
                <w:lang w:val="en-SG"/>
              </w:rPr>
            </w:pPr>
            <w:r w:rsidRPr="00A41EA1">
              <w:rPr>
                <w:rFonts w:cs="Arial"/>
                <w:szCs w:val="20"/>
                <w:lang w:val="en-SG"/>
              </w:rPr>
              <w:t xml:space="preserve">Runs SQL to select the notice matching </w:t>
            </w:r>
            <w:proofErr w:type="spellStart"/>
            <w:r w:rsidRPr="00A41EA1">
              <w:rPr>
                <w:rFonts w:cs="Arial"/>
                <w:szCs w:val="20"/>
                <w:lang w:val="en-SG"/>
              </w:rPr>
              <w:t>notice_no</w:t>
            </w:r>
            <w:proofErr w:type="spellEnd"/>
            <w:r w:rsidRPr="00A41EA1">
              <w:rPr>
                <w:rFonts w:cs="Arial"/>
                <w:szCs w:val="20"/>
                <w:lang w:val="en-SG"/>
              </w:rPr>
              <w:t xml:space="preserve"> with no suspension reason.</w:t>
            </w:r>
          </w:p>
        </w:tc>
      </w:tr>
      <w:tr w:rsidR="00FB3371" w:rsidRPr="00A41EA1" w14:paraId="113C691E" w14:textId="77777777" w:rsidTr="00720FE3">
        <w:tc>
          <w:tcPr>
            <w:tcW w:w="0" w:type="auto"/>
            <w:hideMark/>
          </w:tcPr>
          <w:p w14:paraId="603D063D" w14:textId="77777777" w:rsidR="00FB3371" w:rsidRPr="00A41EA1" w:rsidRDefault="00FB3371" w:rsidP="00FB3371">
            <w:pPr>
              <w:spacing w:line="360" w:lineRule="auto"/>
              <w:rPr>
                <w:rFonts w:cs="Arial"/>
                <w:szCs w:val="20"/>
                <w:lang w:val="en-SG"/>
              </w:rPr>
            </w:pPr>
            <w:r w:rsidRPr="00A41EA1">
              <w:rPr>
                <w:rFonts w:cs="Arial"/>
                <w:szCs w:val="20"/>
                <w:lang w:val="en-SG"/>
              </w:rPr>
              <w:t>Any record?</w:t>
            </w:r>
          </w:p>
        </w:tc>
        <w:tc>
          <w:tcPr>
            <w:tcW w:w="0" w:type="auto"/>
            <w:hideMark/>
          </w:tcPr>
          <w:p w14:paraId="20253AEA" w14:textId="77777777" w:rsidR="00FB3371" w:rsidRPr="00A41EA1" w:rsidRDefault="00FB3371" w:rsidP="00FB3371">
            <w:pPr>
              <w:spacing w:line="360" w:lineRule="auto"/>
              <w:rPr>
                <w:rFonts w:cs="Arial"/>
                <w:szCs w:val="20"/>
                <w:lang w:val="en-SG"/>
              </w:rPr>
            </w:pPr>
            <w:r w:rsidRPr="00A41EA1">
              <w:rPr>
                <w:rFonts w:cs="Arial"/>
                <w:szCs w:val="20"/>
                <w:lang w:val="en-SG"/>
              </w:rPr>
              <w:t>Record check</w:t>
            </w:r>
          </w:p>
        </w:tc>
        <w:tc>
          <w:tcPr>
            <w:tcW w:w="0" w:type="auto"/>
            <w:hideMark/>
          </w:tcPr>
          <w:p w14:paraId="4F51D3EF" w14:textId="77777777" w:rsidR="00FB3371" w:rsidRPr="00A41EA1" w:rsidRDefault="00FB3371" w:rsidP="00FB3371">
            <w:pPr>
              <w:spacing w:line="360" w:lineRule="auto"/>
              <w:rPr>
                <w:rFonts w:cs="Arial"/>
                <w:szCs w:val="20"/>
                <w:lang w:val="en-SG"/>
              </w:rPr>
            </w:pPr>
            <w:r w:rsidRPr="00A41EA1">
              <w:rPr>
                <w:rFonts w:cs="Arial"/>
                <w:szCs w:val="20"/>
                <w:lang w:val="en-SG"/>
              </w:rPr>
              <w:t>If no records, returns empty; otherwise continues.</w:t>
            </w:r>
          </w:p>
        </w:tc>
      </w:tr>
      <w:tr w:rsidR="00FB3371" w:rsidRPr="00A41EA1" w14:paraId="0C55B310" w14:textId="77777777" w:rsidTr="00720FE3">
        <w:tc>
          <w:tcPr>
            <w:tcW w:w="0" w:type="auto"/>
            <w:hideMark/>
          </w:tcPr>
          <w:p w14:paraId="55996FF3" w14:textId="77777777" w:rsidR="00FB3371" w:rsidRPr="00A41EA1" w:rsidRDefault="00FB3371" w:rsidP="00FB3371">
            <w:pPr>
              <w:spacing w:line="360" w:lineRule="auto"/>
              <w:rPr>
                <w:rFonts w:cs="Arial"/>
                <w:szCs w:val="20"/>
                <w:lang w:val="en-SG"/>
              </w:rPr>
            </w:pPr>
            <w:r w:rsidRPr="00A41EA1">
              <w:rPr>
                <w:rFonts w:cs="Arial"/>
                <w:szCs w:val="20"/>
                <w:lang w:val="en-SG"/>
              </w:rPr>
              <w:t>Check with payment matrix and user message</w:t>
            </w:r>
          </w:p>
        </w:tc>
        <w:tc>
          <w:tcPr>
            <w:tcW w:w="0" w:type="auto"/>
            <w:hideMark/>
          </w:tcPr>
          <w:p w14:paraId="7A68A520" w14:textId="77777777" w:rsidR="00FB3371" w:rsidRPr="00A41EA1" w:rsidRDefault="00FB3371" w:rsidP="00FB3371">
            <w:pPr>
              <w:spacing w:line="360" w:lineRule="auto"/>
              <w:rPr>
                <w:rFonts w:cs="Arial"/>
                <w:szCs w:val="20"/>
                <w:lang w:val="en-SG"/>
              </w:rPr>
            </w:pPr>
            <w:r w:rsidRPr="00A41EA1">
              <w:rPr>
                <w:rFonts w:cs="Arial"/>
                <w:szCs w:val="20"/>
                <w:lang w:val="en-SG"/>
              </w:rPr>
              <w:t>Payment validation</w:t>
            </w:r>
          </w:p>
        </w:tc>
        <w:tc>
          <w:tcPr>
            <w:tcW w:w="0" w:type="auto"/>
            <w:hideMark/>
          </w:tcPr>
          <w:p w14:paraId="1B93B364" w14:textId="77777777" w:rsidR="00FB3371" w:rsidRPr="00A41EA1" w:rsidRDefault="00FB3371" w:rsidP="00FB3371">
            <w:pPr>
              <w:spacing w:line="360" w:lineRule="auto"/>
              <w:rPr>
                <w:rFonts w:cs="Arial"/>
                <w:szCs w:val="20"/>
                <w:lang w:val="en-SG"/>
              </w:rPr>
            </w:pPr>
            <w:r w:rsidRPr="00A41EA1">
              <w:rPr>
                <w:rFonts w:cs="Arial"/>
                <w:szCs w:val="20"/>
                <w:lang w:val="en-SG"/>
              </w:rPr>
              <w:t>Evaluates payment rules and prepares user messages. (refer to section 2.4)</w:t>
            </w:r>
          </w:p>
        </w:tc>
      </w:tr>
      <w:tr w:rsidR="00FB3371" w:rsidRPr="00A41EA1" w14:paraId="74315E6D" w14:textId="77777777" w:rsidTr="00720FE3">
        <w:tc>
          <w:tcPr>
            <w:tcW w:w="0" w:type="auto"/>
            <w:hideMark/>
          </w:tcPr>
          <w:p w14:paraId="4EC314F9" w14:textId="77777777" w:rsidR="00FB3371" w:rsidRPr="00A41EA1" w:rsidRDefault="00FB3371" w:rsidP="00FB3371">
            <w:pPr>
              <w:spacing w:line="360" w:lineRule="auto"/>
              <w:rPr>
                <w:rFonts w:cs="Arial"/>
                <w:szCs w:val="20"/>
                <w:lang w:val="en-SG"/>
              </w:rPr>
            </w:pPr>
            <w:proofErr w:type="spellStart"/>
            <w:r w:rsidRPr="00A41EA1">
              <w:rPr>
                <w:rFonts w:cs="Arial"/>
                <w:szCs w:val="20"/>
                <w:lang w:val="en-SG"/>
              </w:rPr>
              <w:t>showPON</w:t>
            </w:r>
            <w:proofErr w:type="spellEnd"/>
            <w:r w:rsidRPr="00A41EA1">
              <w:rPr>
                <w:rFonts w:cs="Arial"/>
                <w:szCs w:val="20"/>
                <w:lang w:val="en-SG"/>
              </w:rPr>
              <w:t xml:space="preserve"> = N</w:t>
            </w:r>
          </w:p>
        </w:tc>
        <w:tc>
          <w:tcPr>
            <w:tcW w:w="0" w:type="auto"/>
            <w:hideMark/>
          </w:tcPr>
          <w:p w14:paraId="2D087C16" w14:textId="77777777" w:rsidR="00FB3371" w:rsidRPr="00A41EA1" w:rsidRDefault="00FB3371" w:rsidP="00FB3371">
            <w:pPr>
              <w:spacing w:line="360" w:lineRule="auto"/>
              <w:rPr>
                <w:rFonts w:cs="Arial"/>
                <w:szCs w:val="20"/>
                <w:lang w:val="en-SG"/>
              </w:rPr>
            </w:pPr>
            <w:r w:rsidRPr="00A41EA1">
              <w:rPr>
                <w:rFonts w:cs="Arial"/>
                <w:szCs w:val="20"/>
                <w:lang w:val="en-SG"/>
              </w:rPr>
              <w:t>Display setup</w:t>
            </w:r>
          </w:p>
        </w:tc>
        <w:tc>
          <w:tcPr>
            <w:tcW w:w="0" w:type="auto"/>
            <w:hideMark/>
          </w:tcPr>
          <w:p w14:paraId="398D137C" w14:textId="77777777" w:rsidR="00FB3371" w:rsidRPr="00A41EA1" w:rsidRDefault="00FB3371" w:rsidP="00FB3371">
            <w:pPr>
              <w:spacing w:line="360" w:lineRule="auto"/>
              <w:rPr>
                <w:rFonts w:cs="Arial"/>
                <w:szCs w:val="20"/>
                <w:lang w:val="en-SG"/>
              </w:rPr>
            </w:pPr>
            <w:r w:rsidRPr="00A41EA1">
              <w:rPr>
                <w:rFonts w:cs="Arial"/>
                <w:szCs w:val="20"/>
                <w:lang w:val="en-SG"/>
              </w:rPr>
              <w:t>Prepares the PON display details.</w:t>
            </w:r>
          </w:p>
        </w:tc>
      </w:tr>
      <w:tr w:rsidR="00FB3371" w:rsidRPr="00A41EA1" w14:paraId="6AEEF77D" w14:textId="77777777" w:rsidTr="00720FE3">
        <w:tc>
          <w:tcPr>
            <w:tcW w:w="0" w:type="auto"/>
          </w:tcPr>
          <w:p w14:paraId="25006865" w14:textId="77777777" w:rsidR="00FB3371" w:rsidRPr="00A41EA1" w:rsidRDefault="00FB3371" w:rsidP="00FB3371">
            <w:pPr>
              <w:spacing w:line="360" w:lineRule="auto"/>
              <w:rPr>
                <w:rFonts w:cs="Arial"/>
                <w:szCs w:val="20"/>
                <w:lang w:val="en-SG"/>
              </w:rPr>
            </w:pPr>
            <w:proofErr w:type="spellStart"/>
            <w:r w:rsidRPr="00A41EA1">
              <w:rPr>
                <w:rFonts w:cs="Arial"/>
                <w:szCs w:val="20"/>
                <w:lang w:val="en-SG"/>
              </w:rPr>
              <w:t>showPON</w:t>
            </w:r>
            <w:proofErr w:type="spellEnd"/>
            <w:r w:rsidRPr="00A41EA1">
              <w:rPr>
                <w:rFonts w:cs="Arial"/>
                <w:szCs w:val="20"/>
                <w:lang w:val="en-SG"/>
              </w:rPr>
              <w:t xml:space="preserve"> = Y</w:t>
            </w:r>
          </w:p>
        </w:tc>
        <w:tc>
          <w:tcPr>
            <w:tcW w:w="0" w:type="auto"/>
          </w:tcPr>
          <w:p w14:paraId="1BB1BAA4" w14:textId="77777777" w:rsidR="00FB3371" w:rsidRPr="00A41EA1" w:rsidRDefault="00FB3371" w:rsidP="00FB3371">
            <w:pPr>
              <w:spacing w:line="360" w:lineRule="auto"/>
              <w:rPr>
                <w:rFonts w:cs="Arial"/>
                <w:szCs w:val="20"/>
                <w:lang w:val="en-SG"/>
              </w:rPr>
            </w:pPr>
            <w:r w:rsidRPr="00A41EA1">
              <w:rPr>
                <w:rFonts w:cs="Arial"/>
                <w:szCs w:val="20"/>
                <w:lang w:val="en-SG"/>
              </w:rPr>
              <w:t>Check Payment allowed &amp; atoms flag check</w:t>
            </w:r>
          </w:p>
        </w:tc>
        <w:tc>
          <w:tcPr>
            <w:tcW w:w="0" w:type="auto"/>
          </w:tcPr>
          <w:p w14:paraId="0C51F827" w14:textId="77777777" w:rsidR="00FB3371" w:rsidRPr="00A41EA1" w:rsidRDefault="00FB3371" w:rsidP="00FB3371">
            <w:pPr>
              <w:spacing w:line="360" w:lineRule="auto"/>
              <w:rPr>
                <w:rFonts w:cs="Arial"/>
                <w:szCs w:val="20"/>
                <w:lang w:val="en-SG"/>
              </w:rPr>
            </w:pPr>
            <w:r w:rsidRPr="00A41EA1">
              <w:rPr>
                <w:rFonts w:cs="Arial"/>
                <w:szCs w:val="20"/>
                <w:lang w:val="en-SG"/>
              </w:rPr>
              <w:t xml:space="preserve">If true = override </w:t>
            </w:r>
            <w:proofErr w:type="spellStart"/>
            <w:r w:rsidRPr="00A41EA1">
              <w:rPr>
                <w:rFonts w:cs="Arial"/>
                <w:szCs w:val="20"/>
                <w:lang w:val="en-SG"/>
              </w:rPr>
              <w:t>displayMsg</w:t>
            </w:r>
            <w:proofErr w:type="spellEnd"/>
            <w:r w:rsidRPr="00A41EA1">
              <w:rPr>
                <w:rFonts w:cs="Arial"/>
                <w:szCs w:val="20"/>
                <w:lang w:val="en-SG"/>
              </w:rPr>
              <w:t xml:space="preserve"> </w:t>
            </w:r>
          </w:p>
          <w:p w14:paraId="3FA9AA16" w14:textId="77777777" w:rsidR="00FB3371" w:rsidRPr="00A41EA1" w:rsidRDefault="00FB3371" w:rsidP="00FB3371">
            <w:pPr>
              <w:spacing w:line="360" w:lineRule="auto"/>
              <w:rPr>
                <w:rFonts w:cs="Arial"/>
                <w:szCs w:val="20"/>
                <w:lang w:val="en-SG"/>
              </w:rPr>
            </w:pPr>
            <w:r w:rsidRPr="00A41EA1">
              <w:rPr>
                <w:rFonts w:cs="Arial"/>
                <w:szCs w:val="20"/>
                <w:lang w:val="en-SG"/>
              </w:rPr>
              <w:t>If false = Prepares the PON display details.</w:t>
            </w:r>
          </w:p>
        </w:tc>
      </w:tr>
      <w:tr w:rsidR="00FB3371" w:rsidRPr="00A41EA1" w14:paraId="415F6479" w14:textId="77777777" w:rsidTr="00720FE3">
        <w:tc>
          <w:tcPr>
            <w:tcW w:w="0" w:type="auto"/>
            <w:hideMark/>
          </w:tcPr>
          <w:p w14:paraId="6C996D05" w14:textId="77777777" w:rsidR="00FB3371" w:rsidRPr="00A41EA1" w:rsidRDefault="00FB3371" w:rsidP="00FB3371">
            <w:pPr>
              <w:spacing w:line="360" w:lineRule="auto"/>
              <w:rPr>
                <w:rFonts w:cs="Arial"/>
                <w:szCs w:val="20"/>
                <w:lang w:val="en-SG"/>
              </w:rPr>
            </w:pPr>
            <w:r w:rsidRPr="00A41EA1">
              <w:rPr>
                <w:rFonts w:cs="Arial"/>
                <w:szCs w:val="20"/>
                <w:lang w:val="en-SG"/>
              </w:rPr>
              <w:t>Return notices</w:t>
            </w:r>
          </w:p>
        </w:tc>
        <w:tc>
          <w:tcPr>
            <w:tcW w:w="0" w:type="auto"/>
            <w:hideMark/>
          </w:tcPr>
          <w:p w14:paraId="54F84756" w14:textId="77777777" w:rsidR="00FB3371" w:rsidRPr="00A41EA1" w:rsidRDefault="00FB3371" w:rsidP="00FB3371">
            <w:pPr>
              <w:spacing w:line="360" w:lineRule="auto"/>
              <w:rPr>
                <w:rFonts w:cs="Arial"/>
                <w:szCs w:val="20"/>
                <w:lang w:val="en-SG"/>
              </w:rPr>
            </w:pPr>
            <w:r w:rsidRPr="00A41EA1">
              <w:rPr>
                <w:rFonts w:cs="Arial"/>
                <w:szCs w:val="20"/>
                <w:lang w:val="en-SG"/>
              </w:rPr>
              <w:t>Data return</w:t>
            </w:r>
          </w:p>
        </w:tc>
        <w:tc>
          <w:tcPr>
            <w:tcW w:w="0" w:type="auto"/>
            <w:hideMark/>
          </w:tcPr>
          <w:p w14:paraId="53D58515" w14:textId="77777777" w:rsidR="00FB3371" w:rsidRPr="00A41EA1" w:rsidRDefault="00FB3371" w:rsidP="00FB3371">
            <w:pPr>
              <w:spacing w:line="360" w:lineRule="auto"/>
              <w:rPr>
                <w:rFonts w:cs="Arial"/>
                <w:szCs w:val="20"/>
                <w:lang w:val="en-SG"/>
              </w:rPr>
            </w:pPr>
            <w:r w:rsidRPr="00A41EA1">
              <w:rPr>
                <w:rFonts w:cs="Arial"/>
                <w:szCs w:val="20"/>
                <w:lang w:val="en-SG"/>
              </w:rPr>
              <w:t>Sends notice data back.</w:t>
            </w:r>
          </w:p>
        </w:tc>
      </w:tr>
      <w:tr w:rsidR="00FB3371" w:rsidRPr="00A41EA1" w14:paraId="4D45E843" w14:textId="77777777" w:rsidTr="00720FE3">
        <w:tc>
          <w:tcPr>
            <w:tcW w:w="0" w:type="auto"/>
            <w:hideMark/>
          </w:tcPr>
          <w:p w14:paraId="039E5ABD" w14:textId="77777777" w:rsidR="00FB3371" w:rsidRPr="00A41EA1" w:rsidRDefault="00FB3371" w:rsidP="00FB3371">
            <w:pPr>
              <w:spacing w:line="360" w:lineRule="auto"/>
              <w:rPr>
                <w:rFonts w:cs="Arial"/>
                <w:szCs w:val="20"/>
                <w:lang w:val="en-SG"/>
              </w:rPr>
            </w:pPr>
            <w:r w:rsidRPr="00A41EA1">
              <w:rPr>
                <w:rFonts w:cs="Arial"/>
                <w:szCs w:val="20"/>
                <w:lang w:val="en-SG"/>
              </w:rPr>
              <w:t>End</w:t>
            </w:r>
          </w:p>
        </w:tc>
        <w:tc>
          <w:tcPr>
            <w:tcW w:w="0" w:type="auto"/>
            <w:hideMark/>
          </w:tcPr>
          <w:p w14:paraId="6D0BC3E6" w14:textId="77777777" w:rsidR="00FB3371" w:rsidRPr="00A41EA1" w:rsidRDefault="00FB3371" w:rsidP="00FB3371">
            <w:pPr>
              <w:spacing w:line="360" w:lineRule="auto"/>
              <w:rPr>
                <w:rFonts w:cs="Arial"/>
                <w:szCs w:val="20"/>
                <w:lang w:val="en-SG"/>
              </w:rPr>
            </w:pPr>
            <w:r w:rsidRPr="00A41EA1">
              <w:rPr>
                <w:rFonts w:cs="Arial"/>
                <w:szCs w:val="20"/>
                <w:lang w:val="en-SG"/>
              </w:rPr>
              <w:t>Exit</w:t>
            </w:r>
          </w:p>
        </w:tc>
        <w:tc>
          <w:tcPr>
            <w:tcW w:w="0" w:type="auto"/>
            <w:hideMark/>
          </w:tcPr>
          <w:p w14:paraId="77673414" w14:textId="77777777" w:rsidR="00FB3371" w:rsidRPr="00A41EA1" w:rsidRDefault="00FB3371" w:rsidP="00FB3371">
            <w:pPr>
              <w:spacing w:line="360" w:lineRule="auto"/>
              <w:rPr>
                <w:rFonts w:cs="Arial"/>
                <w:szCs w:val="20"/>
                <w:lang w:val="en-SG"/>
              </w:rPr>
            </w:pPr>
            <w:r w:rsidRPr="00A41EA1">
              <w:rPr>
                <w:rFonts w:cs="Arial"/>
                <w:szCs w:val="20"/>
                <w:lang w:val="en-SG"/>
              </w:rPr>
              <w:t>Ends branch.</w:t>
            </w:r>
          </w:p>
        </w:tc>
      </w:tr>
    </w:tbl>
    <w:p w14:paraId="0DEC3C11" w14:textId="56350863" w:rsidR="00FB3371" w:rsidRPr="00A41EA1" w:rsidRDefault="003F02AC">
      <w:pPr>
        <w:rPr>
          <w:rFonts w:ascii="Arial" w:eastAsiaTheme="majorEastAsia" w:hAnsi="Arial" w:cs="Arial"/>
          <w:sz w:val="20"/>
          <w:szCs w:val="20"/>
          <w:rPrChange w:id="8323" w:author="Mubiyarto Wibisono" w:date="2025-09-05T08:31:00Z" w16du:dateUtc="2025-09-05T01:31:00Z">
            <w:rPr>
              <w:rFonts w:ascii="Arial" w:eastAsiaTheme="majorEastAsia" w:hAnsi="Arial" w:cs="Arial"/>
              <w:b/>
              <w:bCs/>
              <w:color w:val="215E99" w:themeColor="text2" w:themeTint="BF"/>
              <w:sz w:val="32"/>
              <w:szCs w:val="32"/>
            </w:rPr>
          </w:rPrChange>
        </w:rPr>
        <w:pPrChange w:id="8324" w:author="Mubiyarto Wibisono" w:date="2025-09-04T14:51:00Z" w16du:dateUtc="2025-09-04T07:51:00Z">
          <w:pPr>
            <w:keepNext/>
            <w:keepLines/>
            <w:numPr>
              <w:ilvl w:val="2"/>
            </w:numPr>
            <w:spacing w:before="160" w:after="80"/>
            <w:ind w:left="993" w:hanging="993"/>
            <w:outlineLvl w:val="2"/>
          </w:pPr>
        </w:pPrChange>
      </w:pPr>
      <w:bookmarkStart w:id="8325" w:name="_Toc205888900"/>
      <w:bookmarkStart w:id="8326" w:name="_Toc205889335"/>
      <w:bookmarkStart w:id="8327" w:name="_Toc205889447"/>
      <w:bookmarkStart w:id="8328" w:name="_Toc206576682"/>
      <w:bookmarkStart w:id="8329" w:name="_Toc206577216"/>
      <w:del w:id="8330" w:author="Mubiyarto Wibisono" w:date="2025-09-04T14:51:00Z" w16du:dateUtc="2025-09-04T07:51:00Z">
        <w:r w:rsidRPr="00A41EA1" w:rsidDel="00E00B9A">
          <w:rPr>
            <w:rFonts w:ascii="Arial" w:eastAsiaTheme="majorEastAsia" w:hAnsi="Arial" w:cs="Arial"/>
            <w:sz w:val="20"/>
            <w:szCs w:val="20"/>
            <w:rPrChange w:id="8331" w:author="Mubiyarto Wibisono" w:date="2025-09-05T08:31:00Z" w16du:dateUtc="2025-09-05T01:31:00Z">
              <w:rPr>
                <w:rFonts w:eastAsiaTheme="majorEastAsia"/>
              </w:rPr>
            </w:rPrChange>
          </w:rPr>
          <w:delText xml:space="preserve">3.2.1. </w:delText>
        </w:r>
        <w:r w:rsidR="00FB3371" w:rsidRPr="00A41EA1" w:rsidDel="00E00B9A">
          <w:rPr>
            <w:rFonts w:ascii="Arial" w:eastAsiaTheme="majorEastAsia" w:hAnsi="Arial" w:cs="Arial"/>
            <w:sz w:val="20"/>
            <w:szCs w:val="20"/>
            <w:rPrChange w:id="8332" w:author="Mubiyarto Wibisono" w:date="2025-09-05T08:31:00Z" w16du:dateUtc="2025-09-05T01:31:00Z">
              <w:rPr>
                <w:rFonts w:eastAsiaTheme="majorEastAsia"/>
              </w:rPr>
            </w:rPrChange>
          </w:rPr>
          <w:delText>Design Rationale</w:delText>
        </w:r>
      </w:del>
      <w:bookmarkEnd w:id="8325"/>
      <w:bookmarkEnd w:id="8326"/>
      <w:bookmarkEnd w:id="8327"/>
      <w:bookmarkEnd w:id="8328"/>
      <w:bookmarkEnd w:id="8329"/>
    </w:p>
    <w:tbl>
      <w:tblPr>
        <w:tblStyle w:val="TableGrid1"/>
        <w:tblW w:w="0" w:type="auto"/>
        <w:tblLook w:val="04A0" w:firstRow="1" w:lastRow="0" w:firstColumn="1" w:lastColumn="0" w:noHBand="0" w:noVBand="1"/>
      </w:tblPr>
      <w:tblGrid>
        <w:gridCol w:w="2921"/>
        <w:gridCol w:w="6429"/>
      </w:tblGrid>
      <w:tr w:rsidR="00FB3371" w:rsidRPr="00A41EA1" w:rsidDel="00E00B9A" w14:paraId="6DDD3C7A" w14:textId="7FE4DD27" w:rsidTr="00720FE3">
        <w:trPr>
          <w:del w:id="8333" w:author="Mubiyarto Wibisono" w:date="2025-09-04T14:51:00Z"/>
        </w:trPr>
        <w:tc>
          <w:tcPr>
            <w:tcW w:w="0" w:type="auto"/>
            <w:shd w:val="clear" w:color="auto" w:fill="F2F2F2" w:themeFill="background1" w:themeFillShade="F2"/>
            <w:hideMark/>
          </w:tcPr>
          <w:p w14:paraId="4F82E3D0" w14:textId="1FBFF7EC" w:rsidR="00FB3371" w:rsidRPr="00953F23" w:rsidDel="00E00B9A" w:rsidRDefault="00FB3371" w:rsidP="00FB3371">
            <w:pPr>
              <w:rPr>
                <w:del w:id="8334" w:author="Mubiyarto Wibisono" w:date="2025-09-04T14:51:00Z" w16du:dateUtc="2025-09-04T07:51:00Z"/>
                <w:rFonts w:cs="Arial"/>
                <w:b/>
                <w:bCs/>
                <w:szCs w:val="20"/>
                <w:lang w:val="en-SG"/>
              </w:rPr>
            </w:pPr>
            <w:del w:id="8335" w:author="Mubiyarto Wibisono" w:date="2025-09-04T14:51:00Z" w16du:dateUtc="2025-09-04T07:51:00Z">
              <w:r w:rsidRPr="00953F23" w:rsidDel="00E00B9A">
                <w:rPr>
                  <w:rFonts w:cs="Arial"/>
                  <w:b/>
                  <w:bCs/>
                  <w:szCs w:val="20"/>
                  <w:lang w:val="en-SG"/>
                </w:rPr>
                <w:delText>Mechanism</w:delText>
              </w:r>
              <w:bookmarkStart w:id="8336" w:name="_Toc207935769"/>
              <w:bookmarkStart w:id="8337" w:name="_Toc207956751"/>
              <w:bookmarkStart w:id="8338" w:name="_Toc207957311"/>
              <w:bookmarkStart w:id="8339" w:name="_Toc207961619"/>
              <w:bookmarkEnd w:id="8336"/>
              <w:bookmarkEnd w:id="8337"/>
              <w:bookmarkEnd w:id="8338"/>
              <w:bookmarkEnd w:id="8339"/>
            </w:del>
          </w:p>
        </w:tc>
        <w:tc>
          <w:tcPr>
            <w:tcW w:w="0" w:type="auto"/>
            <w:shd w:val="clear" w:color="auto" w:fill="F2F2F2" w:themeFill="background1" w:themeFillShade="F2"/>
            <w:hideMark/>
          </w:tcPr>
          <w:p w14:paraId="6B6A737C" w14:textId="1035ED7F" w:rsidR="00FB3371" w:rsidRPr="00953F23" w:rsidDel="00E00B9A" w:rsidRDefault="00FB3371" w:rsidP="00FB3371">
            <w:pPr>
              <w:rPr>
                <w:del w:id="8340" w:author="Mubiyarto Wibisono" w:date="2025-09-04T14:51:00Z" w16du:dateUtc="2025-09-04T07:51:00Z"/>
                <w:rFonts w:cs="Arial"/>
                <w:b/>
                <w:bCs/>
                <w:szCs w:val="20"/>
                <w:lang w:val="en-SG"/>
              </w:rPr>
            </w:pPr>
            <w:del w:id="8341" w:author="Mubiyarto Wibisono" w:date="2025-09-04T14:51:00Z" w16du:dateUtc="2025-09-04T07:51:00Z">
              <w:r w:rsidRPr="00953F23" w:rsidDel="00E00B9A">
                <w:rPr>
                  <w:rFonts w:cs="Arial"/>
                  <w:b/>
                  <w:bCs/>
                  <w:szCs w:val="20"/>
                  <w:lang w:val="en-SG"/>
                </w:rPr>
                <w:delText>Purpose</w:delText>
              </w:r>
              <w:bookmarkStart w:id="8342" w:name="_Toc207935770"/>
              <w:bookmarkStart w:id="8343" w:name="_Toc207956752"/>
              <w:bookmarkStart w:id="8344" w:name="_Toc207957312"/>
              <w:bookmarkStart w:id="8345" w:name="_Toc207961620"/>
              <w:bookmarkEnd w:id="8342"/>
              <w:bookmarkEnd w:id="8343"/>
              <w:bookmarkEnd w:id="8344"/>
              <w:bookmarkEnd w:id="8345"/>
            </w:del>
          </w:p>
        </w:tc>
        <w:bookmarkStart w:id="8346" w:name="_Toc207935771"/>
        <w:bookmarkStart w:id="8347" w:name="_Toc207956753"/>
        <w:bookmarkStart w:id="8348" w:name="_Toc207957313"/>
        <w:bookmarkStart w:id="8349" w:name="_Toc207961621"/>
        <w:bookmarkEnd w:id="8346"/>
        <w:bookmarkEnd w:id="8347"/>
        <w:bookmarkEnd w:id="8348"/>
        <w:bookmarkEnd w:id="8349"/>
      </w:tr>
      <w:tr w:rsidR="00FB3371" w:rsidRPr="00A41EA1" w:rsidDel="00E00B9A" w14:paraId="6C367CA3" w14:textId="6D9DA16D" w:rsidTr="00720FE3">
        <w:trPr>
          <w:del w:id="8350" w:author="Mubiyarto Wibisono" w:date="2025-09-04T14:51:00Z"/>
        </w:trPr>
        <w:tc>
          <w:tcPr>
            <w:tcW w:w="0" w:type="auto"/>
            <w:hideMark/>
          </w:tcPr>
          <w:p w14:paraId="5B660BD4" w14:textId="7EF58CAD" w:rsidR="00FB3371" w:rsidRPr="00953F23" w:rsidDel="00E00B9A" w:rsidRDefault="00FB3371" w:rsidP="00FB3371">
            <w:pPr>
              <w:rPr>
                <w:del w:id="8351" w:author="Mubiyarto Wibisono" w:date="2025-09-04T14:51:00Z" w16du:dateUtc="2025-09-04T07:51:00Z"/>
                <w:rFonts w:cs="Arial"/>
                <w:szCs w:val="20"/>
                <w:lang w:val="en-SG"/>
              </w:rPr>
            </w:pPr>
            <w:del w:id="8352" w:author="Mubiyarto Wibisono" w:date="2025-09-04T14:51:00Z" w16du:dateUtc="2025-09-04T07:51:00Z">
              <w:r w:rsidRPr="00953F23" w:rsidDel="00E00B9A">
                <w:rPr>
                  <w:rFonts w:cs="Arial"/>
                  <w:szCs w:val="20"/>
                  <w:lang w:val="en-SG"/>
                </w:rPr>
                <w:delText>Multi-layered authentication using APIM and Key Vault</w:delText>
              </w:r>
              <w:bookmarkStart w:id="8353" w:name="_Toc207935772"/>
              <w:bookmarkStart w:id="8354" w:name="_Toc207956754"/>
              <w:bookmarkStart w:id="8355" w:name="_Toc207957314"/>
              <w:bookmarkStart w:id="8356" w:name="_Toc207961622"/>
              <w:bookmarkEnd w:id="8353"/>
              <w:bookmarkEnd w:id="8354"/>
              <w:bookmarkEnd w:id="8355"/>
              <w:bookmarkEnd w:id="8356"/>
            </w:del>
          </w:p>
        </w:tc>
        <w:tc>
          <w:tcPr>
            <w:tcW w:w="0" w:type="auto"/>
            <w:hideMark/>
          </w:tcPr>
          <w:p w14:paraId="74E0B96D" w14:textId="2970F617" w:rsidR="00FB3371" w:rsidRPr="00953F23" w:rsidDel="00E00B9A" w:rsidRDefault="00FB3371" w:rsidP="00FB3371">
            <w:pPr>
              <w:rPr>
                <w:del w:id="8357" w:author="Mubiyarto Wibisono" w:date="2025-09-04T14:51:00Z" w16du:dateUtc="2025-09-04T07:51:00Z"/>
                <w:rFonts w:cs="Arial"/>
                <w:szCs w:val="20"/>
                <w:lang w:val="en-SG"/>
              </w:rPr>
            </w:pPr>
            <w:del w:id="8358" w:author="Mubiyarto Wibisono" w:date="2025-09-04T14:51:00Z" w16du:dateUtc="2025-09-04T07:51:00Z">
              <w:r w:rsidRPr="00953F23" w:rsidDel="00E00B9A">
                <w:rPr>
                  <w:rFonts w:cs="Arial"/>
                  <w:szCs w:val="20"/>
                  <w:lang w:val="en-SG"/>
                </w:rPr>
                <w:delText>Ensures that both the connection point and the sender identity are verified before processing requests, reducing the risk of unauthorized system access.</w:delText>
              </w:r>
              <w:bookmarkStart w:id="8359" w:name="_Toc207935773"/>
              <w:bookmarkStart w:id="8360" w:name="_Toc207956755"/>
              <w:bookmarkStart w:id="8361" w:name="_Toc207957315"/>
              <w:bookmarkStart w:id="8362" w:name="_Toc207961623"/>
              <w:bookmarkEnd w:id="8359"/>
              <w:bookmarkEnd w:id="8360"/>
              <w:bookmarkEnd w:id="8361"/>
              <w:bookmarkEnd w:id="8362"/>
            </w:del>
          </w:p>
        </w:tc>
        <w:bookmarkStart w:id="8363" w:name="_Toc207935774"/>
        <w:bookmarkStart w:id="8364" w:name="_Toc207956756"/>
        <w:bookmarkStart w:id="8365" w:name="_Toc207957316"/>
        <w:bookmarkStart w:id="8366" w:name="_Toc207961624"/>
        <w:bookmarkEnd w:id="8363"/>
        <w:bookmarkEnd w:id="8364"/>
        <w:bookmarkEnd w:id="8365"/>
        <w:bookmarkEnd w:id="8366"/>
      </w:tr>
      <w:tr w:rsidR="00FB3371" w:rsidRPr="00A41EA1" w:rsidDel="00E00B9A" w14:paraId="7FDD96EE" w14:textId="6DDAF971" w:rsidTr="00720FE3">
        <w:trPr>
          <w:del w:id="8367" w:author="Mubiyarto Wibisono" w:date="2025-09-04T14:51:00Z"/>
        </w:trPr>
        <w:tc>
          <w:tcPr>
            <w:tcW w:w="0" w:type="auto"/>
            <w:hideMark/>
          </w:tcPr>
          <w:p w14:paraId="015864BE" w14:textId="5C65B2FF" w:rsidR="00FB3371" w:rsidRPr="00953F23" w:rsidDel="00E00B9A" w:rsidRDefault="00FB3371" w:rsidP="00FB3371">
            <w:pPr>
              <w:rPr>
                <w:del w:id="8368" w:author="Mubiyarto Wibisono" w:date="2025-09-04T14:51:00Z" w16du:dateUtc="2025-09-04T07:51:00Z"/>
                <w:rFonts w:cs="Arial"/>
                <w:szCs w:val="20"/>
                <w:lang w:val="en-SG"/>
              </w:rPr>
            </w:pPr>
            <w:del w:id="8369" w:author="Mubiyarto Wibisono" w:date="2025-09-04T14:51:00Z" w16du:dateUtc="2025-09-04T07:51:00Z">
              <w:r w:rsidRPr="00953F23" w:rsidDel="00E00B9A">
                <w:rPr>
                  <w:rFonts w:cs="Arial"/>
                  <w:szCs w:val="20"/>
                  <w:lang w:val="en-SG"/>
                </w:rPr>
                <w:delText>Strict input requirement for search criteria</w:delText>
              </w:r>
              <w:bookmarkStart w:id="8370" w:name="_Toc207935775"/>
              <w:bookmarkStart w:id="8371" w:name="_Toc207956757"/>
              <w:bookmarkStart w:id="8372" w:name="_Toc207957317"/>
              <w:bookmarkStart w:id="8373" w:name="_Toc207961625"/>
              <w:bookmarkEnd w:id="8370"/>
              <w:bookmarkEnd w:id="8371"/>
              <w:bookmarkEnd w:id="8372"/>
              <w:bookmarkEnd w:id="8373"/>
            </w:del>
          </w:p>
        </w:tc>
        <w:tc>
          <w:tcPr>
            <w:tcW w:w="0" w:type="auto"/>
            <w:hideMark/>
          </w:tcPr>
          <w:p w14:paraId="371D7350" w14:textId="038A5B3E" w:rsidR="00FB3371" w:rsidRPr="00953F23" w:rsidDel="00E00B9A" w:rsidRDefault="00FB3371" w:rsidP="00FB3371">
            <w:pPr>
              <w:rPr>
                <w:del w:id="8374" w:author="Mubiyarto Wibisono" w:date="2025-09-04T14:51:00Z" w16du:dateUtc="2025-09-04T07:51:00Z"/>
                <w:rFonts w:cs="Arial"/>
                <w:szCs w:val="20"/>
                <w:lang w:val="en-SG"/>
              </w:rPr>
            </w:pPr>
            <w:del w:id="8375" w:author="Mubiyarto Wibisono" w:date="2025-09-04T14:51:00Z" w16du:dateUtc="2025-09-04T07:51:00Z">
              <w:r w:rsidRPr="00953F23" w:rsidDel="00E00B9A">
                <w:rPr>
                  <w:rFonts w:cs="Arial"/>
                  <w:szCs w:val="20"/>
                  <w:lang w:val="en-SG"/>
                </w:rPr>
                <w:delText>Enforces a clear contract between client and server to minimize ambiguous queries and unnecessary database load.</w:delText>
              </w:r>
              <w:bookmarkStart w:id="8376" w:name="_Toc207935776"/>
              <w:bookmarkStart w:id="8377" w:name="_Toc207956758"/>
              <w:bookmarkStart w:id="8378" w:name="_Toc207957318"/>
              <w:bookmarkStart w:id="8379" w:name="_Toc207961626"/>
              <w:bookmarkEnd w:id="8376"/>
              <w:bookmarkEnd w:id="8377"/>
              <w:bookmarkEnd w:id="8378"/>
              <w:bookmarkEnd w:id="8379"/>
            </w:del>
          </w:p>
        </w:tc>
        <w:bookmarkStart w:id="8380" w:name="_Toc207935777"/>
        <w:bookmarkStart w:id="8381" w:name="_Toc207956759"/>
        <w:bookmarkStart w:id="8382" w:name="_Toc207957319"/>
        <w:bookmarkStart w:id="8383" w:name="_Toc207961627"/>
        <w:bookmarkEnd w:id="8380"/>
        <w:bookmarkEnd w:id="8381"/>
        <w:bookmarkEnd w:id="8382"/>
        <w:bookmarkEnd w:id="8383"/>
      </w:tr>
      <w:tr w:rsidR="00FB3371" w:rsidRPr="00A41EA1" w:rsidDel="00E00B9A" w14:paraId="27A4AF58" w14:textId="77BD17B3" w:rsidTr="00720FE3">
        <w:trPr>
          <w:del w:id="8384" w:author="Mubiyarto Wibisono" w:date="2025-09-04T14:51:00Z"/>
        </w:trPr>
        <w:tc>
          <w:tcPr>
            <w:tcW w:w="0" w:type="auto"/>
            <w:hideMark/>
          </w:tcPr>
          <w:p w14:paraId="72F43014" w14:textId="14A0CC7D" w:rsidR="00FB3371" w:rsidRPr="00953F23" w:rsidDel="00E00B9A" w:rsidRDefault="00FB3371" w:rsidP="00FB3371">
            <w:pPr>
              <w:rPr>
                <w:del w:id="8385" w:author="Mubiyarto Wibisono" w:date="2025-09-04T14:51:00Z" w16du:dateUtc="2025-09-04T07:51:00Z"/>
                <w:rFonts w:cs="Arial"/>
                <w:szCs w:val="20"/>
                <w:lang w:val="en-SG"/>
              </w:rPr>
            </w:pPr>
            <w:del w:id="8386" w:author="Mubiyarto Wibisono" w:date="2025-09-04T14:51:00Z" w16du:dateUtc="2025-09-04T07:51:00Z">
              <w:r w:rsidRPr="00953F23" w:rsidDel="00E00B9A">
                <w:rPr>
                  <w:rFonts w:cs="Arial"/>
                  <w:szCs w:val="20"/>
                  <w:lang w:val="en-SG"/>
                </w:rPr>
                <w:delText>Modularized search processing by input type</w:delText>
              </w:r>
              <w:bookmarkStart w:id="8387" w:name="_Toc207935778"/>
              <w:bookmarkStart w:id="8388" w:name="_Toc207956760"/>
              <w:bookmarkStart w:id="8389" w:name="_Toc207957320"/>
              <w:bookmarkStart w:id="8390" w:name="_Toc207961628"/>
              <w:bookmarkEnd w:id="8387"/>
              <w:bookmarkEnd w:id="8388"/>
              <w:bookmarkEnd w:id="8389"/>
              <w:bookmarkEnd w:id="8390"/>
            </w:del>
          </w:p>
        </w:tc>
        <w:tc>
          <w:tcPr>
            <w:tcW w:w="0" w:type="auto"/>
            <w:hideMark/>
          </w:tcPr>
          <w:p w14:paraId="1CE566C7" w14:textId="3EAFC248" w:rsidR="00FB3371" w:rsidRPr="00953F23" w:rsidDel="00E00B9A" w:rsidRDefault="00FB3371" w:rsidP="00FB3371">
            <w:pPr>
              <w:rPr>
                <w:del w:id="8391" w:author="Mubiyarto Wibisono" w:date="2025-09-04T14:51:00Z" w16du:dateUtc="2025-09-04T07:51:00Z"/>
                <w:rFonts w:cs="Arial"/>
                <w:szCs w:val="20"/>
                <w:lang w:val="en-SG"/>
              </w:rPr>
            </w:pPr>
            <w:del w:id="8392" w:author="Mubiyarto Wibisono" w:date="2025-09-04T14:51:00Z" w16du:dateUtc="2025-09-04T07:51:00Z">
              <w:r w:rsidRPr="00953F23" w:rsidDel="00E00B9A">
                <w:rPr>
                  <w:rFonts w:cs="Arial"/>
                  <w:szCs w:val="20"/>
                  <w:lang w:val="en-SG"/>
                </w:rPr>
                <w:delText>Separates business rules for vehicle-number searches and notice-number searches, making the logic easier to maintain and extend.</w:delText>
              </w:r>
              <w:bookmarkStart w:id="8393" w:name="_Toc207935779"/>
              <w:bookmarkStart w:id="8394" w:name="_Toc207956761"/>
              <w:bookmarkStart w:id="8395" w:name="_Toc207957321"/>
              <w:bookmarkStart w:id="8396" w:name="_Toc207961629"/>
              <w:bookmarkEnd w:id="8393"/>
              <w:bookmarkEnd w:id="8394"/>
              <w:bookmarkEnd w:id="8395"/>
              <w:bookmarkEnd w:id="8396"/>
            </w:del>
          </w:p>
        </w:tc>
        <w:bookmarkStart w:id="8397" w:name="_Toc207935780"/>
        <w:bookmarkStart w:id="8398" w:name="_Toc207956762"/>
        <w:bookmarkStart w:id="8399" w:name="_Toc207957322"/>
        <w:bookmarkStart w:id="8400" w:name="_Toc207961630"/>
        <w:bookmarkEnd w:id="8397"/>
        <w:bookmarkEnd w:id="8398"/>
        <w:bookmarkEnd w:id="8399"/>
        <w:bookmarkEnd w:id="8400"/>
      </w:tr>
      <w:tr w:rsidR="00FB3371" w:rsidRPr="00A41EA1" w:rsidDel="00E00B9A" w14:paraId="74E85123" w14:textId="00D4AA59" w:rsidTr="00720FE3">
        <w:trPr>
          <w:del w:id="8401" w:author="Mubiyarto Wibisono" w:date="2025-09-04T14:51:00Z"/>
        </w:trPr>
        <w:tc>
          <w:tcPr>
            <w:tcW w:w="0" w:type="auto"/>
            <w:hideMark/>
          </w:tcPr>
          <w:p w14:paraId="73E78EA5" w14:textId="259C9E6D" w:rsidR="00FB3371" w:rsidRPr="00953F23" w:rsidDel="00E00B9A" w:rsidRDefault="00FB3371" w:rsidP="00FB3371">
            <w:pPr>
              <w:rPr>
                <w:del w:id="8402" w:author="Mubiyarto Wibisono" w:date="2025-09-04T14:51:00Z" w16du:dateUtc="2025-09-04T07:51:00Z"/>
                <w:rFonts w:cs="Arial"/>
                <w:szCs w:val="20"/>
                <w:lang w:val="en-SG"/>
              </w:rPr>
            </w:pPr>
            <w:del w:id="8403" w:author="Mubiyarto Wibisono" w:date="2025-09-04T14:51:00Z" w16du:dateUtc="2025-09-04T07:51:00Z">
              <w:r w:rsidRPr="00953F23" w:rsidDel="00E00B9A">
                <w:rPr>
                  <w:rFonts w:cs="Arial"/>
                  <w:szCs w:val="20"/>
                  <w:lang w:val="en-SG"/>
                </w:rPr>
                <w:delText>Data filtering at the source query</w:delText>
              </w:r>
              <w:bookmarkStart w:id="8404" w:name="_Toc207935781"/>
              <w:bookmarkStart w:id="8405" w:name="_Toc207956763"/>
              <w:bookmarkStart w:id="8406" w:name="_Toc207957323"/>
              <w:bookmarkStart w:id="8407" w:name="_Toc207961631"/>
              <w:bookmarkEnd w:id="8404"/>
              <w:bookmarkEnd w:id="8405"/>
              <w:bookmarkEnd w:id="8406"/>
              <w:bookmarkEnd w:id="8407"/>
            </w:del>
          </w:p>
        </w:tc>
        <w:tc>
          <w:tcPr>
            <w:tcW w:w="0" w:type="auto"/>
            <w:hideMark/>
          </w:tcPr>
          <w:p w14:paraId="15583B51" w14:textId="4FF18DAB" w:rsidR="00FB3371" w:rsidRPr="00953F23" w:rsidDel="00E00B9A" w:rsidRDefault="00FB3371" w:rsidP="00FB3371">
            <w:pPr>
              <w:rPr>
                <w:del w:id="8408" w:author="Mubiyarto Wibisono" w:date="2025-09-04T14:51:00Z" w16du:dateUtc="2025-09-04T07:51:00Z"/>
                <w:rFonts w:cs="Arial"/>
                <w:szCs w:val="20"/>
                <w:lang w:val="en-SG"/>
              </w:rPr>
            </w:pPr>
            <w:del w:id="8409" w:author="Mubiyarto Wibisono" w:date="2025-09-04T14:51:00Z" w16du:dateUtc="2025-09-04T07:51:00Z">
              <w:r w:rsidRPr="00953F23" w:rsidDel="00E00B9A">
                <w:rPr>
                  <w:rFonts w:cs="Arial"/>
                  <w:szCs w:val="20"/>
                  <w:lang w:val="en-SG"/>
                </w:rPr>
                <w:delText>Prevents invalid or suspended records from reaching the application layer, improving data quality and performance.</w:delText>
              </w:r>
              <w:bookmarkStart w:id="8410" w:name="_Toc207935782"/>
              <w:bookmarkStart w:id="8411" w:name="_Toc207956764"/>
              <w:bookmarkStart w:id="8412" w:name="_Toc207957324"/>
              <w:bookmarkStart w:id="8413" w:name="_Toc207961632"/>
              <w:bookmarkEnd w:id="8410"/>
              <w:bookmarkEnd w:id="8411"/>
              <w:bookmarkEnd w:id="8412"/>
              <w:bookmarkEnd w:id="8413"/>
            </w:del>
          </w:p>
        </w:tc>
        <w:bookmarkStart w:id="8414" w:name="_Toc207935783"/>
        <w:bookmarkStart w:id="8415" w:name="_Toc207956765"/>
        <w:bookmarkStart w:id="8416" w:name="_Toc207957325"/>
        <w:bookmarkStart w:id="8417" w:name="_Toc207961633"/>
        <w:bookmarkEnd w:id="8414"/>
        <w:bookmarkEnd w:id="8415"/>
        <w:bookmarkEnd w:id="8416"/>
        <w:bookmarkEnd w:id="8417"/>
      </w:tr>
      <w:tr w:rsidR="00FB3371" w:rsidRPr="00A41EA1" w:rsidDel="00E00B9A" w14:paraId="756F0F86" w14:textId="3F51EFAB" w:rsidTr="00720FE3">
        <w:trPr>
          <w:del w:id="8418" w:author="Mubiyarto Wibisono" w:date="2025-09-04T14:51:00Z"/>
        </w:trPr>
        <w:tc>
          <w:tcPr>
            <w:tcW w:w="0" w:type="auto"/>
            <w:hideMark/>
          </w:tcPr>
          <w:p w14:paraId="0F7DAD32" w14:textId="4EDD1C99" w:rsidR="00FB3371" w:rsidRPr="00953F23" w:rsidDel="00E00B9A" w:rsidRDefault="00FB3371" w:rsidP="00FB3371">
            <w:pPr>
              <w:rPr>
                <w:del w:id="8419" w:author="Mubiyarto Wibisono" w:date="2025-09-04T14:51:00Z" w16du:dateUtc="2025-09-04T07:51:00Z"/>
                <w:rFonts w:cs="Arial"/>
                <w:szCs w:val="20"/>
                <w:lang w:val="en-SG"/>
              </w:rPr>
            </w:pPr>
            <w:del w:id="8420" w:author="Mubiyarto Wibisono" w:date="2025-09-04T14:51:00Z" w16du:dateUtc="2025-09-04T07:51:00Z">
              <w:r w:rsidRPr="00953F23" w:rsidDel="00E00B9A">
                <w:rPr>
                  <w:rFonts w:cs="Arial"/>
                  <w:szCs w:val="20"/>
                  <w:lang w:val="en-SG"/>
                </w:rPr>
                <w:delText>Centralized transaction audit logging</w:delText>
              </w:r>
              <w:bookmarkStart w:id="8421" w:name="_Toc207935784"/>
              <w:bookmarkStart w:id="8422" w:name="_Toc207956766"/>
              <w:bookmarkStart w:id="8423" w:name="_Toc207957326"/>
              <w:bookmarkStart w:id="8424" w:name="_Toc207961634"/>
              <w:bookmarkEnd w:id="8421"/>
              <w:bookmarkEnd w:id="8422"/>
              <w:bookmarkEnd w:id="8423"/>
              <w:bookmarkEnd w:id="8424"/>
            </w:del>
          </w:p>
        </w:tc>
        <w:tc>
          <w:tcPr>
            <w:tcW w:w="0" w:type="auto"/>
            <w:hideMark/>
          </w:tcPr>
          <w:p w14:paraId="636A05D8" w14:textId="5335502F" w:rsidR="00FB3371" w:rsidRPr="00953F23" w:rsidDel="00E00B9A" w:rsidRDefault="00FB3371" w:rsidP="00FB3371">
            <w:pPr>
              <w:rPr>
                <w:del w:id="8425" w:author="Mubiyarto Wibisono" w:date="2025-09-04T14:51:00Z" w16du:dateUtc="2025-09-04T07:51:00Z"/>
                <w:rFonts w:cs="Arial"/>
                <w:szCs w:val="20"/>
                <w:lang w:val="en-SG"/>
              </w:rPr>
            </w:pPr>
            <w:del w:id="8426" w:author="Mubiyarto Wibisono" w:date="2025-09-04T14:51:00Z" w16du:dateUtc="2025-09-04T07:51:00Z">
              <w:r w:rsidRPr="00953F23" w:rsidDel="00E00B9A">
                <w:rPr>
                  <w:rFonts w:cs="Arial"/>
                  <w:szCs w:val="20"/>
                  <w:lang w:val="en-SG"/>
                </w:rPr>
                <w:delText>Maintains a unified trail of all transactions for monitoring, compliance, and forensic investigation.</w:delText>
              </w:r>
              <w:bookmarkStart w:id="8427" w:name="_Toc207935785"/>
              <w:bookmarkStart w:id="8428" w:name="_Toc207956767"/>
              <w:bookmarkStart w:id="8429" w:name="_Toc207957327"/>
              <w:bookmarkStart w:id="8430" w:name="_Toc207961635"/>
              <w:bookmarkEnd w:id="8427"/>
              <w:bookmarkEnd w:id="8428"/>
              <w:bookmarkEnd w:id="8429"/>
              <w:bookmarkEnd w:id="8430"/>
            </w:del>
          </w:p>
        </w:tc>
        <w:bookmarkStart w:id="8431" w:name="_Toc207935786"/>
        <w:bookmarkStart w:id="8432" w:name="_Toc207956768"/>
        <w:bookmarkStart w:id="8433" w:name="_Toc207957328"/>
        <w:bookmarkStart w:id="8434" w:name="_Toc207961636"/>
        <w:bookmarkEnd w:id="8431"/>
        <w:bookmarkEnd w:id="8432"/>
        <w:bookmarkEnd w:id="8433"/>
        <w:bookmarkEnd w:id="8434"/>
      </w:tr>
    </w:tbl>
    <w:p w14:paraId="40B382A3" w14:textId="2EDCED05" w:rsidR="00FB3371" w:rsidRPr="00242EF7" w:rsidDel="00E00B9A" w:rsidRDefault="00FB3371">
      <w:pPr>
        <w:pStyle w:val="Heading4"/>
        <w:numPr>
          <w:ilvl w:val="0"/>
          <w:numId w:val="82"/>
        </w:numPr>
        <w:ind w:hanging="720"/>
        <w:rPr>
          <w:del w:id="8435" w:author="Mubiyarto Wibisono" w:date="2025-09-04T14:51:00Z" w16du:dateUtc="2025-09-04T07:51:00Z"/>
          <w:rFonts w:ascii="Arial" w:hAnsi="Arial" w:cs="Arial"/>
          <w:sz w:val="28"/>
          <w:szCs w:val="28"/>
          <w:rPrChange w:id="8436" w:author="Mubiyarto Wibisono" w:date="2025-09-05T09:09:00Z" w16du:dateUtc="2025-09-05T02:09:00Z">
            <w:rPr>
              <w:del w:id="8437" w:author="Mubiyarto Wibisono" w:date="2025-09-04T14:51:00Z" w16du:dateUtc="2025-09-04T07:51:00Z"/>
            </w:rPr>
          </w:rPrChange>
        </w:rPr>
        <w:pPrChange w:id="8438" w:author="Mubiyarto Wibisono" w:date="2025-09-04T14:52:00Z" w16du:dateUtc="2025-09-04T07:52:00Z">
          <w:pPr/>
        </w:pPrChange>
      </w:pPr>
      <w:bookmarkStart w:id="8439" w:name="_Toc207935787"/>
      <w:bookmarkStart w:id="8440" w:name="_Toc207956769"/>
      <w:bookmarkStart w:id="8441" w:name="_Toc207957329"/>
      <w:bookmarkStart w:id="8442" w:name="_Toc207961637"/>
      <w:bookmarkEnd w:id="8439"/>
      <w:bookmarkEnd w:id="8440"/>
      <w:bookmarkEnd w:id="8441"/>
      <w:bookmarkEnd w:id="8442"/>
    </w:p>
    <w:p w14:paraId="48B747ED" w14:textId="27043E87" w:rsidR="00FB3371" w:rsidRPr="00242EF7" w:rsidRDefault="003F02AC">
      <w:pPr>
        <w:pStyle w:val="Heading4"/>
        <w:numPr>
          <w:ilvl w:val="0"/>
          <w:numId w:val="82"/>
        </w:numPr>
        <w:ind w:hanging="720"/>
        <w:rPr>
          <w:rFonts w:ascii="Arial" w:hAnsi="Arial" w:cs="Arial"/>
          <w:b/>
          <w:bCs/>
          <w:color w:val="215E99" w:themeColor="text2" w:themeTint="BF"/>
          <w:sz w:val="28"/>
          <w:szCs w:val="28"/>
          <w:rPrChange w:id="8443" w:author="Mubiyarto Wibisono" w:date="2025-09-05T09:09:00Z" w16du:dateUtc="2025-09-05T02:09:00Z">
            <w:rPr>
              <w:rFonts w:ascii="Arial" w:eastAsiaTheme="majorEastAsia" w:hAnsi="Arial" w:cs="Arial"/>
              <w:b/>
              <w:bCs/>
              <w:color w:val="215E99" w:themeColor="text2" w:themeTint="BF"/>
              <w:sz w:val="32"/>
              <w:szCs w:val="32"/>
            </w:rPr>
          </w:rPrChange>
        </w:rPr>
        <w:pPrChange w:id="8444" w:author="Mubiyarto Wibisono" w:date="2025-09-04T14:52:00Z" w16du:dateUtc="2025-09-04T07:52:00Z">
          <w:pPr>
            <w:keepNext/>
            <w:keepLines/>
            <w:numPr>
              <w:ilvl w:val="2"/>
            </w:numPr>
            <w:spacing w:before="160" w:after="80"/>
            <w:ind w:left="993" w:hanging="993"/>
            <w:outlineLvl w:val="2"/>
          </w:pPr>
        </w:pPrChange>
      </w:pPr>
      <w:bookmarkStart w:id="8445" w:name="_Toc205888901"/>
      <w:bookmarkStart w:id="8446" w:name="_Toc205889336"/>
      <w:bookmarkStart w:id="8447" w:name="_Toc205889451"/>
      <w:bookmarkStart w:id="8448" w:name="_Toc206576683"/>
      <w:bookmarkStart w:id="8449" w:name="_Toc206577217"/>
      <w:del w:id="8450" w:author="Mubiyarto Wibisono" w:date="2025-09-04T14:52:00Z" w16du:dateUtc="2025-09-04T07:52:00Z">
        <w:r w:rsidRPr="00242EF7" w:rsidDel="00E00B9A">
          <w:rPr>
            <w:rFonts w:ascii="Arial" w:hAnsi="Arial" w:cs="Arial"/>
            <w:b/>
            <w:bCs/>
            <w:i w:val="0"/>
            <w:iCs w:val="0"/>
            <w:color w:val="215E99" w:themeColor="text2" w:themeTint="BF"/>
            <w:sz w:val="28"/>
            <w:szCs w:val="28"/>
            <w:rPrChange w:id="8451" w:author="Mubiyarto Wibisono" w:date="2025-09-05T09:09:00Z" w16du:dateUtc="2025-09-05T02:09:00Z">
              <w:rPr>
                <w:rFonts w:ascii="Arial" w:hAnsi="Arial" w:cs="Arial"/>
                <w:b/>
                <w:bCs/>
                <w:i/>
                <w:iCs/>
                <w:color w:val="215E99" w:themeColor="text2" w:themeTint="BF"/>
                <w:sz w:val="32"/>
                <w:szCs w:val="32"/>
              </w:rPr>
            </w:rPrChange>
          </w:rPr>
          <w:delText xml:space="preserve">3.2.2. </w:delText>
        </w:r>
      </w:del>
      <w:bookmarkStart w:id="8452" w:name="_Toc207935788"/>
      <w:bookmarkStart w:id="8453" w:name="_Toc207957330"/>
      <w:bookmarkStart w:id="8454" w:name="_Toc207961638"/>
      <w:r w:rsidR="00FB3371" w:rsidRPr="00242EF7">
        <w:rPr>
          <w:rFonts w:ascii="Arial" w:hAnsi="Arial" w:cs="Arial"/>
          <w:b/>
          <w:bCs/>
          <w:i w:val="0"/>
          <w:iCs w:val="0"/>
          <w:color w:val="215E99" w:themeColor="text2" w:themeTint="BF"/>
          <w:sz w:val="28"/>
          <w:szCs w:val="28"/>
          <w:rPrChange w:id="8455" w:author="Mubiyarto Wibisono" w:date="2025-09-05T09:09:00Z" w16du:dateUtc="2025-09-05T02:09:00Z">
            <w:rPr>
              <w:rFonts w:ascii="Arial" w:hAnsi="Arial" w:cs="Arial"/>
              <w:b/>
              <w:bCs/>
              <w:i/>
              <w:iCs/>
              <w:color w:val="215E99" w:themeColor="text2" w:themeTint="BF"/>
              <w:sz w:val="32"/>
              <w:szCs w:val="32"/>
            </w:rPr>
          </w:rPrChange>
        </w:rPr>
        <w:t>API Specification</w:t>
      </w:r>
      <w:bookmarkEnd w:id="8445"/>
      <w:bookmarkEnd w:id="8446"/>
      <w:bookmarkEnd w:id="8447"/>
      <w:bookmarkEnd w:id="8448"/>
      <w:bookmarkEnd w:id="8449"/>
      <w:bookmarkEnd w:id="8452"/>
      <w:bookmarkEnd w:id="8453"/>
      <w:bookmarkEnd w:id="8454"/>
    </w:p>
    <w:p w14:paraId="3A4F2557" w14:textId="1FD51E26" w:rsidR="00FB3371" w:rsidRPr="00242EF7" w:rsidRDefault="003F02AC">
      <w:pPr>
        <w:pStyle w:val="Heading5"/>
        <w:numPr>
          <w:ilvl w:val="0"/>
          <w:numId w:val="83"/>
        </w:numPr>
        <w:ind w:left="993" w:hanging="993"/>
        <w:rPr>
          <w:rFonts w:ascii="Arial" w:hAnsi="Arial" w:cs="Arial"/>
          <w:b/>
          <w:bCs/>
          <w:color w:val="215E99" w:themeColor="text2" w:themeTint="BF"/>
          <w:sz w:val="28"/>
          <w:szCs w:val="28"/>
          <w:rPrChange w:id="8456" w:author="Mubiyarto Wibisono" w:date="2025-09-05T09:09:00Z" w16du:dateUtc="2025-09-05T02:09:00Z">
            <w:rPr>
              <w:rFonts w:eastAsiaTheme="majorEastAsia"/>
            </w:rPr>
          </w:rPrChange>
        </w:rPr>
        <w:pPrChange w:id="8457" w:author="Mubiyarto Wibisono" w:date="2025-09-04T14:53:00Z" w16du:dateUtc="2025-09-04T07:53:00Z">
          <w:pPr>
            <w:keepNext/>
            <w:keepLines/>
            <w:numPr>
              <w:ilvl w:val="3"/>
            </w:numPr>
            <w:spacing w:before="80" w:after="40"/>
            <w:ind w:left="993" w:hanging="993"/>
            <w:outlineLvl w:val="3"/>
          </w:pPr>
        </w:pPrChange>
      </w:pPr>
      <w:bookmarkStart w:id="8458" w:name="_Toc205889452"/>
      <w:del w:id="8459" w:author="Mubiyarto Wibisono" w:date="2025-09-04T14:53:00Z" w16du:dateUtc="2025-09-04T07:53:00Z">
        <w:r w:rsidRPr="00242EF7" w:rsidDel="008C656F">
          <w:rPr>
            <w:rFonts w:ascii="Arial" w:hAnsi="Arial" w:cs="Arial"/>
            <w:b/>
            <w:bCs/>
            <w:color w:val="215E99" w:themeColor="text2" w:themeTint="BF"/>
            <w:sz w:val="28"/>
            <w:szCs w:val="28"/>
            <w:rPrChange w:id="8460" w:author="Mubiyarto Wibisono" w:date="2025-09-05T09:09:00Z" w16du:dateUtc="2025-09-05T02:09:00Z">
              <w:rPr/>
            </w:rPrChange>
          </w:rPr>
          <w:delText xml:space="preserve">3.2.2.1. </w:delText>
        </w:r>
      </w:del>
      <w:bookmarkStart w:id="8461" w:name="_Toc207935789"/>
      <w:bookmarkStart w:id="8462" w:name="_Toc207957331"/>
      <w:bookmarkStart w:id="8463" w:name="_Toc207961639"/>
      <w:r w:rsidR="00FB3371" w:rsidRPr="00242EF7">
        <w:rPr>
          <w:rFonts w:ascii="Arial" w:hAnsi="Arial" w:cs="Arial"/>
          <w:b/>
          <w:bCs/>
          <w:color w:val="215E99" w:themeColor="text2" w:themeTint="BF"/>
          <w:sz w:val="28"/>
          <w:szCs w:val="28"/>
          <w:rPrChange w:id="8464" w:author="Mubiyarto Wibisono" w:date="2025-09-05T09:09:00Z" w16du:dateUtc="2025-09-05T02:09:00Z">
            <w:rPr/>
          </w:rPrChange>
        </w:rPr>
        <w:t>API Provide</w:t>
      </w:r>
      <w:bookmarkEnd w:id="8458"/>
      <w:bookmarkEnd w:id="8461"/>
      <w:bookmarkEnd w:id="8462"/>
      <w:bookmarkEnd w:id="8463"/>
    </w:p>
    <w:tbl>
      <w:tblPr>
        <w:tblW w:w="8923" w:type="dxa"/>
        <w:tblLayout w:type="fixed"/>
        <w:tblLook w:val="0400" w:firstRow="0" w:lastRow="0" w:firstColumn="0" w:lastColumn="0" w:noHBand="0" w:noVBand="1"/>
      </w:tblPr>
      <w:tblGrid>
        <w:gridCol w:w="1977"/>
        <w:gridCol w:w="6946"/>
      </w:tblGrid>
      <w:tr w:rsidR="00FB3371" w:rsidRPr="00A41EA1" w14:paraId="31357E8E"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0958571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1D11069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Get outstanding notices</w:t>
            </w:r>
          </w:p>
        </w:tc>
      </w:tr>
      <w:tr w:rsidR="00FB3371" w:rsidRPr="00A41EA1" w14:paraId="6525EC86"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C44E8E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2AA88FAF" w14:textId="7E34B493"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w:t>
            </w:r>
            <w:r w:rsidRPr="00A41EA1">
              <w:rPr>
                <w:rFonts w:ascii="Arial" w:hAnsi="Arial" w:cs="Arial"/>
                <w:sz w:val="20"/>
                <w:szCs w:val="20"/>
              </w:rPr>
              <w:t xml:space="preserve"> </w:t>
            </w:r>
            <w:r w:rsidRPr="00A41EA1">
              <w:rPr>
                <w:rFonts w:ascii="Arial" w:eastAsia="Arial" w:hAnsi="Arial" w:cs="Arial"/>
                <w:sz w:val="20"/>
                <w:szCs w:val="20"/>
              </w:rPr>
              <w:t>https://</w:t>
            </w:r>
            <w:r w:rsidR="0008636F" w:rsidRPr="00A41EA1">
              <w:rPr>
                <w:rFonts w:ascii="Arial" w:eastAsia="Arial" w:hAnsi="Arial" w:cs="Arial"/>
                <w:sz w:val="20"/>
                <w:szCs w:val="20"/>
              </w:rPr>
              <w:t>parking2.uraz</w:t>
            </w:r>
            <w:r w:rsidRPr="00A41EA1">
              <w:rPr>
                <w:rFonts w:ascii="Arial" w:eastAsia="Arial" w:hAnsi="Arial" w:cs="Arial"/>
                <w:sz w:val="20"/>
                <w:szCs w:val="20"/>
              </w:rPr>
              <w:t>.gov.sg/ocms/PONWS/</w:t>
            </w:r>
            <w:r w:rsidR="00120B11" w:rsidRPr="00A41EA1">
              <w:rPr>
                <w:rFonts w:ascii="Arial" w:eastAsia="Arial" w:hAnsi="Arial" w:cs="Arial"/>
                <w:sz w:val="20"/>
                <w:szCs w:val="20"/>
              </w:rPr>
              <w:t>v1/</w:t>
            </w:r>
            <w:r w:rsidRPr="00A41EA1">
              <w:rPr>
                <w:rFonts w:ascii="Arial" w:eastAsia="Arial" w:hAnsi="Arial" w:cs="Arial"/>
                <w:sz w:val="20"/>
                <w:szCs w:val="20"/>
              </w:rPr>
              <w:t>PONDetailsReq</w:t>
            </w:r>
          </w:p>
          <w:p w14:paraId="1F9D006C" w14:textId="4253A34D"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parking.uraz</w:t>
            </w:r>
            <w:r w:rsidRPr="00A41EA1">
              <w:rPr>
                <w:rFonts w:ascii="Arial" w:eastAsia="Arial" w:hAnsi="Arial" w:cs="Arial"/>
                <w:sz w:val="20"/>
                <w:szCs w:val="20"/>
              </w:rPr>
              <w:t>.gov.sg/ocms/PONWS/</w:t>
            </w:r>
            <w:r w:rsidR="00120B11" w:rsidRPr="00A41EA1">
              <w:rPr>
                <w:rFonts w:ascii="Arial" w:eastAsia="Arial" w:hAnsi="Arial" w:cs="Arial"/>
                <w:sz w:val="20"/>
                <w:szCs w:val="20"/>
              </w:rPr>
              <w:t>v1/</w:t>
            </w:r>
            <w:r w:rsidRPr="00A41EA1">
              <w:rPr>
                <w:rFonts w:ascii="Arial" w:eastAsia="Arial" w:hAnsi="Arial" w:cs="Arial"/>
                <w:sz w:val="20"/>
                <w:szCs w:val="20"/>
              </w:rPr>
              <w:t>PONDetailsReq</w:t>
            </w:r>
          </w:p>
        </w:tc>
      </w:tr>
      <w:tr w:rsidR="00FB3371" w:rsidRPr="00A41EA1" w14:paraId="7D17E3B7"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AEFC0D8"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5AC61B7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 xml:space="preserve">to get outstanding offence notice information </w:t>
            </w:r>
          </w:p>
        </w:tc>
      </w:tr>
      <w:tr w:rsidR="00FB3371" w:rsidRPr="00A41EA1" w14:paraId="20EC1FFF"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887D4A0"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2DF4BC64"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GET</w:t>
            </w:r>
          </w:p>
        </w:tc>
      </w:tr>
      <w:tr w:rsidR="00FB3371" w:rsidRPr="00A41EA1" w14:paraId="51A289F7"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D94410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Header</w:t>
            </w:r>
          </w:p>
        </w:tc>
        <w:tc>
          <w:tcPr>
            <w:tcW w:w="6946" w:type="dxa"/>
            <w:tcBorders>
              <w:top w:val="single" w:sz="6" w:space="0" w:color="CCCCCC"/>
              <w:left w:val="single" w:sz="6" w:space="0" w:color="CCCCCC"/>
              <w:bottom w:val="single" w:sz="6" w:space="0" w:color="000000"/>
              <w:right w:val="single" w:sz="6" w:space="0" w:color="000000"/>
            </w:tcBorders>
          </w:tcPr>
          <w:p w14:paraId="5B9020CE"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 </w:t>
            </w:r>
          </w:p>
          <w:p w14:paraId="4347688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25831B1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-Subscription-Key”: “[APIM secret value]”</w:t>
            </w:r>
          </w:p>
          <w:p w14:paraId="31B39687"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
        </w:tc>
      </w:tr>
      <w:tr w:rsidR="00FB3371" w:rsidRPr="00A41EA1" w14:paraId="4A5423F1"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393A929"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Payload</w:t>
            </w:r>
          </w:p>
        </w:tc>
        <w:tc>
          <w:tcPr>
            <w:tcW w:w="6946" w:type="dxa"/>
            <w:tcBorders>
              <w:top w:val="single" w:sz="6" w:space="0" w:color="CCCCCC"/>
              <w:left w:val="single" w:sz="6" w:space="0" w:color="CCCCCC"/>
              <w:bottom w:val="single" w:sz="6" w:space="0" w:color="000000"/>
              <w:right w:val="single" w:sz="6" w:space="0" w:color="000000"/>
            </w:tcBorders>
          </w:tcPr>
          <w:p w14:paraId="32CD815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p w14:paraId="10E761E3"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"sender": "AXS",</w:t>
            </w:r>
          </w:p>
          <w:p w14:paraId="17A30A4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targetReceiver</w:t>
            </w:r>
            <w:proofErr w:type="spellEnd"/>
            <w:r w:rsidRPr="00A41EA1">
              <w:rPr>
                <w:rFonts w:ascii="Arial" w:eastAsia="Arial" w:hAnsi="Arial" w:cs="Arial"/>
                <w:color w:val="000000"/>
                <w:sz w:val="20"/>
                <w:szCs w:val="20"/>
                <w:lang w:val="en-SG"/>
              </w:rPr>
              <w:t>": "URA",</w:t>
            </w:r>
          </w:p>
          <w:p w14:paraId="64CECE5D"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dateSend</w:t>
            </w:r>
            <w:proofErr w:type="spellEnd"/>
            <w:r w:rsidRPr="00A41EA1">
              <w:rPr>
                <w:rFonts w:ascii="Arial" w:eastAsia="Arial" w:hAnsi="Arial" w:cs="Arial"/>
                <w:color w:val="000000"/>
                <w:sz w:val="20"/>
                <w:szCs w:val="20"/>
                <w:lang w:val="en-SG"/>
              </w:rPr>
              <w:t>": "20160816",</w:t>
            </w:r>
          </w:p>
          <w:p w14:paraId="6CCFADEF"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timeSend</w:t>
            </w:r>
            <w:proofErr w:type="spellEnd"/>
            <w:r w:rsidRPr="00A41EA1">
              <w:rPr>
                <w:rFonts w:ascii="Arial" w:eastAsia="Arial" w:hAnsi="Arial" w:cs="Arial"/>
                <w:color w:val="000000"/>
                <w:sz w:val="20"/>
                <w:szCs w:val="20"/>
                <w:lang w:val="en-SG"/>
              </w:rPr>
              <w:t>": "124300",</w:t>
            </w:r>
          </w:p>
          <w:p w14:paraId="76509618"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transactionID</w:t>
            </w:r>
            <w:proofErr w:type="spellEnd"/>
            <w:r w:rsidRPr="00A41EA1">
              <w:rPr>
                <w:rFonts w:ascii="Arial" w:eastAsia="Arial" w:hAnsi="Arial" w:cs="Arial"/>
                <w:color w:val="000000"/>
                <w:sz w:val="20"/>
                <w:szCs w:val="20"/>
                <w:lang w:val="en-SG"/>
              </w:rPr>
              <w:t>": "AXSCPNOPO20160816120110000",</w:t>
            </w:r>
          </w:p>
          <w:p w14:paraId="0C9B02B2"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lastRenderedPageBreak/>
              <w:t>  "signature": "",</w:t>
            </w:r>
          </w:p>
          <w:p w14:paraId="31C31066"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searchField</w:t>
            </w:r>
            <w:proofErr w:type="spellEnd"/>
            <w:r w:rsidRPr="00A41EA1">
              <w:rPr>
                <w:rFonts w:ascii="Arial" w:eastAsia="Arial" w:hAnsi="Arial" w:cs="Arial"/>
                <w:color w:val="000000"/>
                <w:sz w:val="20"/>
                <w:szCs w:val="20"/>
                <w:lang w:val="en-SG"/>
              </w:rPr>
              <w:t>": "VN",</w:t>
            </w:r>
          </w:p>
          <w:p w14:paraId="2358F990"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searchValue</w:t>
            </w:r>
            <w:proofErr w:type="spellEnd"/>
            <w:r w:rsidRPr="00A41EA1">
              <w:rPr>
                <w:rFonts w:ascii="Arial" w:eastAsia="Arial" w:hAnsi="Arial" w:cs="Arial"/>
                <w:color w:val="000000"/>
                <w:sz w:val="20"/>
                <w:szCs w:val="20"/>
                <w:lang w:val="en-SG"/>
              </w:rPr>
              <w:t>": "SHT1234P"</w:t>
            </w:r>
          </w:p>
          <w:p w14:paraId="276AE15B"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tc>
      </w:tr>
      <w:tr w:rsidR="00FB3371" w:rsidRPr="00A41EA1" w14:paraId="1357BF71"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8F3C41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lastRenderedPageBreak/>
              <w:t>Response</w:t>
            </w:r>
          </w:p>
        </w:tc>
        <w:tc>
          <w:tcPr>
            <w:tcW w:w="6946" w:type="dxa"/>
            <w:tcBorders>
              <w:top w:val="single" w:sz="6" w:space="0" w:color="CCCCCC"/>
              <w:left w:val="single" w:sz="6" w:space="0" w:color="CCCCCC"/>
              <w:bottom w:val="single" w:sz="6" w:space="0" w:color="000000"/>
              <w:right w:val="single" w:sz="6" w:space="0" w:color="000000"/>
            </w:tcBorders>
          </w:tcPr>
          <w:p w14:paraId="5AB79E7F"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514841A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"sender": "URA",</w:t>
            </w:r>
          </w:p>
          <w:p w14:paraId="5C0C9E5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targetReceiver</w:t>
            </w:r>
            <w:proofErr w:type="spellEnd"/>
            <w:r w:rsidRPr="00A41EA1">
              <w:rPr>
                <w:rFonts w:ascii="Arial" w:hAnsi="Arial" w:cs="Arial"/>
                <w:color w:val="000000"/>
                <w:sz w:val="20"/>
                <w:szCs w:val="20"/>
              </w:rPr>
              <w:t>": "AXS",</w:t>
            </w:r>
          </w:p>
          <w:p w14:paraId="6B23E358"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dateSent</w:t>
            </w:r>
            <w:proofErr w:type="spellEnd"/>
            <w:r w:rsidRPr="00A41EA1">
              <w:rPr>
                <w:rFonts w:ascii="Arial" w:hAnsi="Arial" w:cs="Arial"/>
                <w:color w:val="000000"/>
                <w:sz w:val="20"/>
                <w:szCs w:val="20"/>
              </w:rPr>
              <w:t>": " 20160816",</w:t>
            </w:r>
          </w:p>
          <w:p w14:paraId="5AD5A273"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timeSent</w:t>
            </w:r>
            <w:proofErr w:type="spellEnd"/>
            <w:r w:rsidRPr="00A41EA1">
              <w:rPr>
                <w:rFonts w:ascii="Arial" w:hAnsi="Arial" w:cs="Arial"/>
                <w:color w:val="000000"/>
                <w:sz w:val="20"/>
                <w:szCs w:val="20"/>
              </w:rPr>
              <w:t>": "124300",</w:t>
            </w:r>
          </w:p>
          <w:p w14:paraId="50C5FCC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transactionID</w:t>
            </w:r>
            <w:proofErr w:type="spellEnd"/>
            <w:r w:rsidRPr="00A41EA1">
              <w:rPr>
                <w:rFonts w:ascii="Arial" w:hAnsi="Arial" w:cs="Arial"/>
                <w:color w:val="000000"/>
                <w:sz w:val="20"/>
                <w:szCs w:val="20"/>
              </w:rPr>
              <w:t>": " AXSCPNOPO20160816120110000",</w:t>
            </w:r>
          </w:p>
          <w:p w14:paraId="56803B4F"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"signature": "",</w:t>
            </w:r>
          </w:p>
          <w:p w14:paraId="107022B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searchField</w:t>
            </w:r>
            <w:proofErr w:type="spellEnd"/>
            <w:r w:rsidRPr="00A41EA1">
              <w:rPr>
                <w:rFonts w:ascii="Arial" w:hAnsi="Arial" w:cs="Arial"/>
                <w:color w:val="000000"/>
                <w:sz w:val="20"/>
                <w:szCs w:val="20"/>
              </w:rPr>
              <w:t>": "VN",</w:t>
            </w:r>
          </w:p>
          <w:p w14:paraId="38EF7D6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searchValue</w:t>
            </w:r>
            <w:proofErr w:type="spellEnd"/>
            <w:r w:rsidRPr="00A41EA1">
              <w:rPr>
                <w:rFonts w:ascii="Arial" w:hAnsi="Arial" w:cs="Arial"/>
                <w:color w:val="000000"/>
                <w:sz w:val="20"/>
                <w:szCs w:val="20"/>
              </w:rPr>
              <w:t>": "SHT1234P",</w:t>
            </w:r>
          </w:p>
          <w:p w14:paraId="56A991A2"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"status": "0",</w:t>
            </w:r>
          </w:p>
          <w:p w14:paraId="4244D1D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errorCode</w:t>
            </w:r>
            <w:proofErr w:type="spellEnd"/>
            <w:r w:rsidRPr="00A41EA1">
              <w:rPr>
                <w:rFonts w:ascii="Arial" w:hAnsi="Arial" w:cs="Arial"/>
                <w:color w:val="000000"/>
                <w:sz w:val="20"/>
                <w:szCs w:val="20"/>
              </w:rPr>
              <w:t>": "",</w:t>
            </w:r>
          </w:p>
          <w:p w14:paraId="6531E9DC"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errorMsg</w:t>
            </w:r>
            <w:proofErr w:type="spellEnd"/>
            <w:r w:rsidRPr="00A41EA1">
              <w:rPr>
                <w:rFonts w:ascii="Arial" w:hAnsi="Arial" w:cs="Arial"/>
                <w:color w:val="000000"/>
                <w:sz w:val="20"/>
                <w:szCs w:val="20"/>
              </w:rPr>
              <w:t>": "",</w:t>
            </w:r>
          </w:p>
          <w:p w14:paraId="46E579D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 </w:t>
            </w:r>
            <w:proofErr w:type="spellStart"/>
            <w:r w:rsidRPr="00A41EA1">
              <w:rPr>
                <w:rFonts w:ascii="Arial" w:hAnsi="Arial" w:cs="Arial"/>
                <w:color w:val="000000"/>
                <w:sz w:val="20"/>
                <w:szCs w:val="20"/>
              </w:rPr>
              <w:t>recordCounter</w:t>
            </w:r>
            <w:proofErr w:type="spellEnd"/>
            <w:r w:rsidRPr="00A41EA1">
              <w:rPr>
                <w:rFonts w:ascii="Arial" w:hAnsi="Arial" w:cs="Arial"/>
                <w:color w:val="000000"/>
                <w:sz w:val="20"/>
                <w:szCs w:val="20"/>
              </w:rPr>
              <w:t>": 1,</w:t>
            </w:r>
          </w:p>
          <w:p w14:paraId="6C7FC33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unpaidNoticeList</w:t>
            </w:r>
            <w:proofErr w:type="spellEnd"/>
            <w:r w:rsidRPr="00A41EA1">
              <w:rPr>
                <w:rFonts w:ascii="Arial" w:hAnsi="Arial" w:cs="Arial"/>
                <w:color w:val="000000"/>
                <w:sz w:val="20"/>
                <w:szCs w:val="20"/>
              </w:rPr>
              <w:t>": [</w:t>
            </w:r>
          </w:p>
          <w:p w14:paraId="7C70B87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0B62BDE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noticeNo</w:t>
            </w:r>
            <w:proofErr w:type="spellEnd"/>
            <w:r w:rsidRPr="00A41EA1">
              <w:rPr>
                <w:rFonts w:ascii="Arial" w:hAnsi="Arial" w:cs="Arial"/>
                <w:color w:val="000000"/>
                <w:sz w:val="20"/>
                <w:szCs w:val="20"/>
              </w:rPr>
              <w:t>": "134900518A",</w:t>
            </w:r>
          </w:p>
          <w:p w14:paraId="661AF6D7"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vehicleNo</w:t>
            </w:r>
            <w:proofErr w:type="spellEnd"/>
            <w:r w:rsidRPr="00A41EA1">
              <w:rPr>
                <w:rFonts w:ascii="Arial" w:hAnsi="Arial" w:cs="Arial"/>
                <w:color w:val="000000"/>
                <w:sz w:val="20"/>
                <w:szCs w:val="20"/>
              </w:rPr>
              <w:t>": "SHT1234P",</w:t>
            </w:r>
          </w:p>
          <w:p w14:paraId="337C865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placeOfOffence</w:t>
            </w:r>
            <w:proofErr w:type="spellEnd"/>
            <w:r w:rsidRPr="00A41EA1">
              <w:rPr>
                <w:rFonts w:ascii="Arial" w:hAnsi="Arial" w:cs="Arial"/>
                <w:color w:val="000000"/>
                <w:sz w:val="20"/>
                <w:szCs w:val="20"/>
              </w:rPr>
              <w:t>": "Bukit Panjang Ave 1",</w:t>
            </w:r>
          </w:p>
          <w:p w14:paraId="4B3AE1E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offenceDate</w:t>
            </w:r>
            <w:proofErr w:type="spellEnd"/>
            <w:r w:rsidRPr="00A41EA1">
              <w:rPr>
                <w:rFonts w:ascii="Arial" w:hAnsi="Arial" w:cs="Arial"/>
                <w:color w:val="000000"/>
                <w:sz w:val="20"/>
                <w:szCs w:val="20"/>
              </w:rPr>
              <w:t>": "07042016",</w:t>
            </w:r>
          </w:p>
          <w:p w14:paraId="2CF9C93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offenceTime</w:t>
            </w:r>
            <w:proofErr w:type="spellEnd"/>
            <w:r w:rsidRPr="00A41EA1">
              <w:rPr>
                <w:rFonts w:ascii="Arial" w:hAnsi="Arial" w:cs="Arial"/>
                <w:color w:val="000000"/>
                <w:sz w:val="20"/>
                <w:szCs w:val="20"/>
              </w:rPr>
              <w:t>": "105400",</w:t>
            </w:r>
          </w:p>
          <w:p w14:paraId="05A827F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amountPayable</w:t>
            </w:r>
            <w:proofErr w:type="spellEnd"/>
            <w:r w:rsidRPr="00A41EA1">
              <w:rPr>
                <w:rFonts w:ascii="Arial" w:hAnsi="Arial" w:cs="Arial"/>
                <w:color w:val="000000"/>
                <w:sz w:val="20"/>
                <w:szCs w:val="20"/>
              </w:rPr>
              <w:t>": "0000600",</w:t>
            </w:r>
          </w:p>
          <w:p w14:paraId="1F119C9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atomsFlag</w:t>
            </w:r>
            <w:proofErr w:type="spellEnd"/>
            <w:r w:rsidRPr="00A41EA1">
              <w:rPr>
                <w:rFonts w:ascii="Arial" w:hAnsi="Arial" w:cs="Arial"/>
                <w:color w:val="000000"/>
                <w:sz w:val="20"/>
                <w:szCs w:val="20"/>
              </w:rPr>
              <w:t>": "Y",</w:t>
            </w:r>
          </w:p>
          <w:p w14:paraId="01B17513"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processingStage</w:t>
            </w:r>
            <w:proofErr w:type="spellEnd"/>
            <w:r w:rsidRPr="00A41EA1">
              <w:rPr>
                <w:rFonts w:ascii="Arial" w:hAnsi="Arial" w:cs="Arial"/>
                <w:color w:val="000000"/>
                <w:sz w:val="20"/>
                <w:szCs w:val="20"/>
              </w:rPr>
              <w:t>": "COS",</w:t>
            </w:r>
          </w:p>
          <w:p w14:paraId="0FE5051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paymentAllowedFlag</w:t>
            </w:r>
            <w:proofErr w:type="spellEnd"/>
            <w:r w:rsidRPr="00A41EA1">
              <w:rPr>
                <w:rFonts w:ascii="Arial" w:hAnsi="Arial" w:cs="Arial"/>
                <w:color w:val="000000"/>
                <w:sz w:val="20"/>
                <w:szCs w:val="20"/>
              </w:rPr>
              <w:t>": "Y",</w:t>
            </w:r>
          </w:p>
          <w:p w14:paraId="6000024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displayMsg</w:t>
            </w:r>
            <w:proofErr w:type="spellEnd"/>
            <w:r w:rsidRPr="00A41EA1">
              <w:rPr>
                <w:rFonts w:ascii="Arial" w:hAnsi="Arial" w:cs="Arial"/>
                <w:color w:val="000000"/>
                <w:sz w:val="20"/>
                <w:szCs w:val="20"/>
              </w:rPr>
              <w:t>": "You are encouraged to settle your fine(s) immediately to avoid incurring higher fine(s) or Court action."</w:t>
            </w:r>
          </w:p>
          <w:p w14:paraId="7B63D82C"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4068F84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1609DC5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tc>
      </w:tr>
      <w:tr w:rsidR="00FB3371" w:rsidRPr="00A41EA1" w14:paraId="5C296216"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28581BD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5731772D"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1FB5D24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"sender": "URA",</w:t>
            </w:r>
          </w:p>
          <w:p w14:paraId="1D512BA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targetReceiver</w:t>
            </w:r>
            <w:proofErr w:type="spellEnd"/>
            <w:r w:rsidRPr="00A41EA1">
              <w:rPr>
                <w:rFonts w:ascii="Arial" w:hAnsi="Arial" w:cs="Arial"/>
                <w:color w:val="000000"/>
                <w:sz w:val="20"/>
                <w:szCs w:val="20"/>
              </w:rPr>
              <w:t>": "AXS",</w:t>
            </w:r>
          </w:p>
          <w:p w14:paraId="4E04D6DF"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dateSent</w:t>
            </w:r>
            <w:proofErr w:type="spellEnd"/>
            <w:r w:rsidRPr="00A41EA1">
              <w:rPr>
                <w:rFonts w:ascii="Arial" w:hAnsi="Arial" w:cs="Arial"/>
                <w:color w:val="000000"/>
                <w:sz w:val="20"/>
                <w:szCs w:val="20"/>
              </w:rPr>
              <w:t>": " 20160816",</w:t>
            </w:r>
          </w:p>
          <w:p w14:paraId="2AB4191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timeSent</w:t>
            </w:r>
            <w:proofErr w:type="spellEnd"/>
            <w:r w:rsidRPr="00A41EA1">
              <w:rPr>
                <w:rFonts w:ascii="Arial" w:hAnsi="Arial" w:cs="Arial"/>
                <w:color w:val="000000"/>
                <w:sz w:val="20"/>
                <w:szCs w:val="20"/>
              </w:rPr>
              <w:t>": "124300",</w:t>
            </w:r>
          </w:p>
          <w:p w14:paraId="5A33F07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transactionID</w:t>
            </w:r>
            <w:proofErr w:type="spellEnd"/>
            <w:r w:rsidRPr="00A41EA1">
              <w:rPr>
                <w:rFonts w:ascii="Arial" w:hAnsi="Arial" w:cs="Arial"/>
                <w:color w:val="000000"/>
                <w:sz w:val="20"/>
                <w:szCs w:val="20"/>
              </w:rPr>
              <w:t>": " AXSCPNOPO20160816120110000",</w:t>
            </w:r>
          </w:p>
          <w:p w14:paraId="159C959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"signature": "",</w:t>
            </w:r>
          </w:p>
          <w:p w14:paraId="3322A61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searchField</w:t>
            </w:r>
            <w:proofErr w:type="spellEnd"/>
            <w:r w:rsidRPr="00A41EA1">
              <w:rPr>
                <w:rFonts w:ascii="Arial" w:hAnsi="Arial" w:cs="Arial"/>
                <w:color w:val="000000"/>
                <w:sz w:val="20"/>
                <w:szCs w:val="20"/>
              </w:rPr>
              <w:t>": "VN",</w:t>
            </w:r>
          </w:p>
          <w:p w14:paraId="534A354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searchValue</w:t>
            </w:r>
            <w:proofErr w:type="spellEnd"/>
            <w:r w:rsidRPr="00A41EA1">
              <w:rPr>
                <w:rFonts w:ascii="Arial" w:hAnsi="Arial" w:cs="Arial"/>
                <w:color w:val="000000"/>
                <w:sz w:val="20"/>
                <w:szCs w:val="20"/>
              </w:rPr>
              <w:t>": "SHT1234P",</w:t>
            </w:r>
          </w:p>
          <w:p w14:paraId="60EA500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"status": "0",</w:t>
            </w:r>
          </w:p>
          <w:p w14:paraId="180D5D6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errorCode</w:t>
            </w:r>
            <w:proofErr w:type="spellEnd"/>
            <w:r w:rsidRPr="00A41EA1">
              <w:rPr>
                <w:rFonts w:ascii="Arial" w:hAnsi="Arial" w:cs="Arial"/>
                <w:color w:val="000000"/>
                <w:sz w:val="20"/>
                <w:szCs w:val="20"/>
              </w:rPr>
              <w:t>": "",</w:t>
            </w:r>
          </w:p>
          <w:p w14:paraId="53C54D73"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errorMsg</w:t>
            </w:r>
            <w:proofErr w:type="spellEnd"/>
            <w:r w:rsidRPr="00A41EA1">
              <w:rPr>
                <w:rFonts w:ascii="Arial" w:hAnsi="Arial" w:cs="Arial"/>
                <w:color w:val="000000"/>
                <w:sz w:val="20"/>
                <w:szCs w:val="20"/>
              </w:rPr>
              <w:t>": "",</w:t>
            </w:r>
          </w:p>
          <w:p w14:paraId="5339197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 </w:t>
            </w:r>
            <w:proofErr w:type="spellStart"/>
            <w:r w:rsidRPr="00A41EA1">
              <w:rPr>
                <w:rFonts w:ascii="Arial" w:hAnsi="Arial" w:cs="Arial"/>
                <w:color w:val="000000"/>
                <w:sz w:val="20"/>
                <w:szCs w:val="20"/>
              </w:rPr>
              <w:t>recordCounter</w:t>
            </w:r>
            <w:proofErr w:type="spellEnd"/>
            <w:r w:rsidRPr="00A41EA1">
              <w:rPr>
                <w:rFonts w:ascii="Arial" w:hAnsi="Arial" w:cs="Arial"/>
                <w:color w:val="000000"/>
                <w:sz w:val="20"/>
                <w:szCs w:val="20"/>
              </w:rPr>
              <w:t>": 1,</w:t>
            </w:r>
          </w:p>
          <w:p w14:paraId="5093625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unpaidNoticeList</w:t>
            </w:r>
            <w:proofErr w:type="spellEnd"/>
            <w:r w:rsidRPr="00A41EA1">
              <w:rPr>
                <w:rFonts w:ascii="Arial" w:hAnsi="Arial" w:cs="Arial"/>
                <w:color w:val="000000"/>
                <w:sz w:val="20"/>
                <w:szCs w:val="20"/>
              </w:rPr>
              <w:t>": []</w:t>
            </w:r>
          </w:p>
          <w:p w14:paraId="412FA713" w14:textId="77777777" w:rsidR="00FB3371" w:rsidRPr="00A41EA1" w:rsidRDefault="00FB3371" w:rsidP="00FB3371">
            <w:pPr>
              <w:spacing w:before="34"/>
              <w:rPr>
                <w:rFonts w:ascii="Arial" w:eastAsia="Arial" w:hAnsi="Arial" w:cs="Arial"/>
                <w:sz w:val="20"/>
                <w:szCs w:val="20"/>
              </w:rPr>
            </w:pPr>
            <w:r w:rsidRPr="00A41EA1">
              <w:rPr>
                <w:rFonts w:ascii="Arial" w:hAnsi="Arial" w:cs="Arial"/>
                <w:color w:val="000000"/>
                <w:sz w:val="20"/>
                <w:szCs w:val="20"/>
              </w:rPr>
              <w:t>}</w:t>
            </w:r>
          </w:p>
        </w:tc>
      </w:tr>
    </w:tbl>
    <w:p w14:paraId="349511B7" w14:textId="77777777" w:rsidR="00242EF7" w:rsidRDefault="00242EF7" w:rsidP="00242EF7">
      <w:pPr>
        <w:pStyle w:val="Heading4"/>
        <w:ind w:left="720"/>
        <w:rPr>
          <w:ins w:id="8465" w:author="Mubiyarto Wibisono" w:date="2025-09-05T09:09:00Z" w16du:dateUtc="2025-09-05T02:09:00Z"/>
          <w:rFonts w:ascii="Arial" w:hAnsi="Arial" w:cs="Arial"/>
          <w:b/>
          <w:bCs/>
          <w:i w:val="0"/>
          <w:iCs w:val="0"/>
          <w:color w:val="215E99" w:themeColor="text2" w:themeTint="BF"/>
          <w:sz w:val="28"/>
          <w:szCs w:val="28"/>
        </w:rPr>
      </w:pPr>
      <w:bookmarkStart w:id="8466" w:name="_Toc205888902"/>
      <w:bookmarkStart w:id="8467" w:name="_Toc205889337"/>
      <w:bookmarkStart w:id="8468" w:name="_Toc205889453"/>
      <w:bookmarkStart w:id="8469" w:name="_Toc206576684"/>
      <w:bookmarkStart w:id="8470" w:name="_Toc206577218"/>
    </w:p>
    <w:p w14:paraId="6F14D7F2" w14:textId="77777777" w:rsidR="00242EF7" w:rsidRDefault="00242EF7" w:rsidP="00242EF7">
      <w:pPr>
        <w:rPr>
          <w:ins w:id="8471" w:author="Mubiyarto Wibisono" w:date="2025-09-05T09:09:00Z" w16du:dateUtc="2025-09-05T02:09:00Z"/>
        </w:rPr>
      </w:pPr>
    </w:p>
    <w:p w14:paraId="5A139CA9" w14:textId="77777777" w:rsidR="00242EF7" w:rsidRPr="00242EF7" w:rsidRDefault="00242EF7">
      <w:pPr>
        <w:rPr>
          <w:ins w:id="8472" w:author="Mubiyarto Wibisono" w:date="2025-09-05T09:09:00Z" w16du:dateUtc="2025-09-05T02:09:00Z"/>
          <w:i/>
          <w:iCs/>
          <w:rPrChange w:id="8473" w:author="Mubiyarto Wibisono" w:date="2025-09-05T09:09:00Z" w16du:dateUtc="2025-09-05T02:09:00Z">
            <w:rPr>
              <w:ins w:id="8474" w:author="Mubiyarto Wibisono" w:date="2025-09-05T09:09:00Z" w16du:dateUtc="2025-09-05T02:09:00Z"/>
              <w:rFonts w:ascii="Arial" w:hAnsi="Arial" w:cs="Arial"/>
              <w:b/>
              <w:bCs/>
              <w:i w:val="0"/>
              <w:iCs w:val="0"/>
              <w:color w:val="215E99" w:themeColor="text2" w:themeTint="BF"/>
              <w:sz w:val="28"/>
              <w:szCs w:val="28"/>
            </w:rPr>
          </w:rPrChange>
        </w:rPr>
        <w:pPrChange w:id="8475" w:author="Mubiyarto Wibisono" w:date="2025-09-05T09:09:00Z" w16du:dateUtc="2025-09-05T02:09:00Z">
          <w:pPr>
            <w:pStyle w:val="Heading4"/>
            <w:numPr>
              <w:numId w:val="82"/>
            </w:numPr>
            <w:ind w:left="720" w:hanging="720"/>
          </w:pPr>
        </w:pPrChange>
      </w:pPr>
    </w:p>
    <w:p w14:paraId="3AA4CC32" w14:textId="451AEA23" w:rsidR="00FB3371" w:rsidRPr="00242EF7" w:rsidRDefault="00620F9E">
      <w:pPr>
        <w:pStyle w:val="Heading4"/>
        <w:numPr>
          <w:ilvl w:val="0"/>
          <w:numId w:val="82"/>
        </w:numPr>
        <w:ind w:hanging="720"/>
        <w:rPr>
          <w:rFonts w:ascii="Arial" w:hAnsi="Arial" w:cs="Arial"/>
          <w:b/>
          <w:bCs/>
          <w:color w:val="215E99" w:themeColor="text2" w:themeTint="BF"/>
          <w:sz w:val="28"/>
          <w:szCs w:val="28"/>
          <w:rPrChange w:id="8476" w:author="Mubiyarto Wibisono" w:date="2025-09-05T09:09:00Z" w16du:dateUtc="2025-09-05T02:09:00Z">
            <w:rPr>
              <w:rFonts w:ascii="Arial" w:eastAsiaTheme="majorEastAsia" w:hAnsi="Arial" w:cs="Arial"/>
              <w:b/>
              <w:bCs/>
              <w:color w:val="215E99" w:themeColor="text2" w:themeTint="BF"/>
              <w:sz w:val="32"/>
              <w:szCs w:val="32"/>
            </w:rPr>
          </w:rPrChange>
        </w:rPr>
        <w:pPrChange w:id="8477" w:author="Mubiyarto Wibisono" w:date="2025-09-04T14:54:00Z" w16du:dateUtc="2025-09-04T07:54:00Z">
          <w:pPr>
            <w:keepNext/>
            <w:keepLines/>
            <w:numPr>
              <w:ilvl w:val="2"/>
            </w:numPr>
            <w:spacing w:before="160" w:after="80"/>
            <w:ind w:left="993" w:hanging="993"/>
            <w:outlineLvl w:val="2"/>
          </w:pPr>
        </w:pPrChange>
      </w:pPr>
      <w:del w:id="8478" w:author="Mubiyarto Wibisono" w:date="2025-09-04T14:54:00Z" w16du:dateUtc="2025-09-04T07:54:00Z">
        <w:r w:rsidRPr="00242EF7" w:rsidDel="008C656F">
          <w:rPr>
            <w:rFonts w:ascii="Arial" w:hAnsi="Arial" w:cs="Arial"/>
            <w:b/>
            <w:bCs/>
            <w:i w:val="0"/>
            <w:iCs w:val="0"/>
            <w:color w:val="215E99" w:themeColor="text2" w:themeTint="BF"/>
            <w:sz w:val="28"/>
            <w:szCs w:val="28"/>
            <w:rPrChange w:id="8479" w:author="Mubiyarto Wibisono" w:date="2025-09-05T09:09:00Z" w16du:dateUtc="2025-09-05T02:09:00Z">
              <w:rPr>
                <w:rFonts w:ascii="Arial" w:hAnsi="Arial" w:cs="Arial"/>
                <w:b/>
                <w:bCs/>
                <w:i/>
                <w:iCs/>
                <w:color w:val="215E99" w:themeColor="text2" w:themeTint="BF"/>
                <w:sz w:val="32"/>
                <w:szCs w:val="32"/>
              </w:rPr>
            </w:rPrChange>
          </w:rPr>
          <w:lastRenderedPageBreak/>
          <w:delText xml:space="preserve">3.3. </w:delText>
        </w:r>
      </w:del>
      <w:bookmarkStart w:id="8480" w:name="_Toc207935790"/>
      <w:bookmarkStart w:id="8481" w:name="_Toc207957332"/>
      <w:bookmarkStart w:id="8482" w:name="_Toc207961640"/>
      <w:r w:rsidR="00FB3371" w:rsidRPr="00242EF7">
        <w:rPr>
          <w:rFonts w:ascii="Arial" w:hAnsi="Arial" w:cs="Arial"/>
          <w:b/>
          <w:bCs/>
          <w:i w:val="0"/>
          <w:iCs w:val="0"/>
          <w:color w:val="215E99" w:themeColor="text2" w:themeTint="BF"/>
          <w:sz w:val="28"/>
          <w:szCs w:val="28"/>
          <w:rPrChange w:id="8483" w:author="Mubiyarto Wibisono" w:date="2025-09-05T09:09:00Z" w16du:dateUtc="2025-09-05T02:09:00Z">
            <w:rPr>
              <w:rFonts w:ascii="Arial" w:hAnsi="Arial" w:cs="Arial"/>
              <w:b/>
              <w:bCs/>
              <w:i/>
              <w:iCs/>
              <w:color w:val="215E99" w:themeColor="text2" w:themeTint="BF"/>
              <w:sz w:val="32"/>
              <w:szCs w:val="32"/>
            </w:rPr>
          </w:rPrChange>
        </w:rPr>
        <w:t>Data Mapping</w:t>
      </w:r>
      <w:bookmarkEnd w:id="8466"/>
      <w:bookmarkEnd w:id="8467"/>
      <w:bookmarkEnd w:id="8468"/>
      <w:bookmarkEnd w:id="8469"/>
      <w:bookmarkEnd w:id="8470"/>
      <w:bookmarkEnd w:id="8480"/>
      <w:bookmarkEnd w:id="8481"/>
      <w:bookmarkEnd w:id="8482"/>
    </w:p>
    <w:tbl>
      <w:tblPr>
        <w:tblStyle w:val="TableGrid1"/>
        <w:tblW w:w="8931" w:type="dxa"/>
        <w:tblInd w:w="-5" w:type="dxa"/>
        <w:tblLayout w:type="fixed"/>
        <w:tblLook w:val="04A0" w:firstRow="1" w:lastRow="0" w:firstColumn="1" w:lastColumn="0" w:noHBand="0" w:noVBand="1"/>
      </w:tblPr>
      <w:tblGrid>
        <w:gridCol w:w="2835"/>
        <w:gridCol w:w="6096"/>
      </w:tblGrid>
      <w:tr w:rsidR="00FB3371" w:rsidRPr="00A41EA1" w14:paraId="6A021437" w14:textId="77777777" w:rsidTr="00720FE3">
        <w:tc>
          <w:tcPr>
            <w:tcW w:w="2835" w:type="dxa"/>
            <w:shd w:val="clear" w:color="auto" w:fill="F2F2F2" w:themeFill="background1" w:themeFillShade="F2"/>
            <w:vAlign w:val="center"/>
          </w:tcPr>
          <w:p w14:paraId="5F3A6AB6" w14:textId="77777777" w:rsidR="00FB3371" w:rsidRPr="00A41EA1" w:rsidRDefault="00FB3371" w:rsidP="00FB3371">
            <w:pPr>
              <w:snapToGrid w:val="0"/>
              <w:jc w:val="center"/>
              <w:rPr>
                <w:rFonts w:cs="Arial"/>
                <w:b/>
                <w:bCs/>
                <w:szCs w:val="20"/>
                <w:lang w:val="en-SG"/>
              </w:rPr>
            </w:pPr>
            <w:r w:rsidRPr="00A41EA1">
              <w:rPr>
                <w:rFonts w:cs="Arial"/>
                <w:b/>
                <w:bCs/>
                <w:szCs w:val="20"/>
                <w:lang w:val="en-SG"/>
              </w:rPr>
              <w:t>Response</w:t>
            </w:r>
          </w:p>
        </w:tc>
        <w:tc>
          <w:tcPr>
            <w:tcW w:w="6096" w:type="dxa"/>
            <w:shd w:val="clear" w:color="auto" w:fill="F2F2F2" w:themeFill="background1" w:themeFillShade="F2"/>
            <w:vAlign w:val="center"/>
          </w:tcPr>
          <w:p w14:paraId="5F1CAC12"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7BCFAD9A" w14:textId="77777777" w:rsidTr="00720FE3">
        <w:tc>
          <w:tcPr>
            <w:tcW w:w="2835" w:type="dxa"/>
            <w:vAlign w:val="center"/>
          </w:tcPr>
          <w:p w14:paraId="6CCE6E79" w14:textId="77777777" w:rsidR="00FB3371" w:rsidRPr="00A41EA1" w:rsidRDefault="00FB3371" w:rsidP="00FB3371">
            <w:pPr>
              <w:snapToGrid w:val="0"/>
              <w:rPr>
                <w:rFonts w:cs="Arial"/>
                <w:szCs w:val="20"/>
                <w:lang w:val="en-SG"/>
              </w:rPr>
            </w:pPr>
            <w:proofErr w:type="spellStart"/>
            <w:r w:rsidRPr="00A41EA1">
              <w:rPr>
                <w:rFonts w:cs="Arial"/>
                <w:color w:val="000000"/>
                <w:szCs w:val="20"/>
              </w:rPr>
              <w:t>searchField</w:t>
            </w:r>
            <w:proofErr w:type="spellEnd"/>
          </w:p>
        </w:tc>
        <w:tc>
          <w:tcPr>
            <w:tcW w:w="6096" w:type="dxa"/>
          </w:tcPr>
          <w:p w14:paraId="467118C2" w14:textId="77777777" w:rsidR="00FB3371" w:rsidRPr="00A41EA1" w:rsidRDefault="00FB3371" w:rsidP="00FB3371">
            <w:pPr>
              <w:snapToGrid w:val="0"/>
              <w:rPr>
                <w:rFonts w:cs="Arial"/>
                <w:szCs w:val="20"/>
                <w:lang w:val="en-SG"/>
              </w:rPr>
            </w:pPr>
            <w:proofErr w:type="gramStart"/>
            <w:r w:rsidRPr="00A41EA1">
              <w:rPr>
                <w:rFonts w:cs="Arial"/>
                <w:szCs w:val="20"/>
                <w:lang w:val="en-SG"/>
              </w:rPr>
              <w:t>VN(</w:t>
            </w:r>
            <w:proofErr w:type="gramEnd"/>
            <w:r w:rsidRPr="00A41EA1">
              <w:rPr>
                <w:rFonts w:cs="Arial"/>
                <w:szCs w:val="20"/>
                <w:lang w:val="en-SG"/>
              </w:rPr>
              <w:t>vehicle number)/</w:t>
            </w:r>
            <w:proofErr w:type="gramStart"/>
            <w:r w:rsidRPr="00A41EA1">
              <w:rPr>
                <w:rFonts w:cs="Arial"/>
                <w:szCs w:val="20"/>
                <w:lang w:val="en-SG"/>
              </w:rPr>
              <w:t>NN(</w:t>
            </w:r>
            <w:proofErr w:type="gramEnd"/>
            <w:r w:rsidRPr="00A41EA1">
              <w:rPr>
                <w:rFonts w:cs="Arial"/>
                <w:szCs w:val="20"/>
                <w:lang w:val="en-SG"/>
              </w:rPr>
              <w:t>notice number)</w:t>
            </w:r>
          </w:p>
        </w:tc>
      </w:tr>
      <w:tr w:rsidR="00FB3371" w:rsidRPr="00A41EA1" w14:paraId="4D5A5211" w14:textId="77777777" w:rsidTr="00720FE3">
        <w:tc>
          <w:tcPr>
            <w:tcW w:w="2835" w:type="dxa"/>
            <w:vAlign w:val="center"/>
          </w:tcPr>
          <w:p w14:paraId="6943F90F" w14:textId="77777777" w:rsidR="00FB3371" w:rsidRPr="00A41EA1" w:rsidRDefault="00FB3371" w:rsidP="00FB3371">
            <w:pPr>
              <w:snapToGrid w:val="0"/>
              <w:rPr>
                <w:rFonts w:cs="Arial"/>
                <w:szCs w:val="20"/>
                <w:lang w:val="en-SG"/>
              </w:rPr>
            </w:pPr>
            <w:proofErr w:type="spellStart"/>
            <w:r w:rsidRPr="00A41EA1">
              <w:rPr>
                <w:rFonts w:cs="Arial"/>
                <w:color w:val="000000"/>
                <w:szCs w:val="20"/>
              </w:rPr>
              <w:t>searchValue</w:t>
            </w:r>
            <w:proofErr w:type="spellEnd"/>
          </w:p>
        </w:tc>
        <w:tc>
          <w:tcPr>
            <w:tcW w:w="6096" w:type="dxa"/>
          </w:tcPr>
          <w:p w14:paraId="6FB6A810" w14:textId="77777777" w:rsidR="00FB3371" w:rsidRPr="00A41EA1" w:rsidRDefault="00FB3371" w:rsidP="00FB3371">
            <w:pPr>
              <w:snapToGrid w:val="0"/>
              <w:rPr>
                <w:rFonts w:cs="Arial"/>
                <w:szCs w:val="20"/>
                <w:lang w:val="en-SG"/>
              </w:rPr>
            </w:pPr>
            <w:r w:rsidRPr="00A41EA1">
              <w:rPr>
                <w:rFonts w:cs="Arial"/>
                <w:szCs w:val="20"/>
                <w:lang w:val="en-SG"/>
              </w:rPr>
              <w:t>Get from request payload</w:t>
            </w:r>
          </w:p>
        </w:tc>
      </w:tr>
      <w:tr w:rsidR="00FB3371" w:rsidRPr="00A41EA1" w14:paraId="6A8C79D3" w14:textId="77777777" w:rsidTr="00720FE3">
        <w:tc>
          <w:tcPr>
            <w:tcW w:w="2835" w:type="dxa"/>
            <w:vAlign w:val="center"/>
          </w:tcPr>
          <w:p w14:paraId="1D0B3184"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recordCounter</w:t>
            </w:r>
            <w:proofErr w:type="spellEnd"/>
          </w:p>
        </w:tc>
        <w:tc>
          <w:tcPr>
            <w:tcW w:w="6096" w:type="dxa"/>
          </w:tcPr>
          <w:p w14:paraId="5177588A" w14:textId="77777777" w:rsidR="00FB3371" w:rsidRPr="00A41EA1" w:rsidRDefault="00FB3371" w:rsidP="00FB3371">
            <w:pPr>
              <w:snapToGrid w:val="0"/>
              <w:rPr>
                <w:rFonts w:cs="Arial"/>
                <w:szCs w:val="20"/>
                <w:lang w:val="en-SG"/>
              </w:rPr>
            </w:pPr>
            <w:r w:rsidRPr="00A41EA1">
              <w:rPr>
                <w:rFonts w:cs="Arial"/>
                <w:szCs w:val="20"/>
                <w:lang w:val="en-SG"/>
              </w:rPr>
              <w:t>Sum list of payable notices</w:t>
            </w:r>
          </w:p>
        </w:tc>
      </w:tr>
      <w:tr w:rsidR="00FB3371" w:rsidRPr="00A41EA1" w14:paraId="46AF92D6" w14:textId="77777777" w:rsidTr="00720FE3">
        <w:tc>
          <w:tcPr>
            <w:tcW w:w="2835" w:type="dxa"/>
            <w:vAlign w:val="center"/>
          </w:tcPr>
          <w:p w14:paraId="2A2A8FBC"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noticeNo</w:t>
            </w:r>
            <w:proofErr w:type="spellEnd"/>
          </w:p>
        </w:tc>
        <w:tc>
          <w:tcPr>
            <w:tcW w:w="6096" w:type="dxa"/>
          </w:tcPr>
          <w:p w14:paraId="3DD8F158" w14:textId="1E37EA43"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von.notice</w:t>
            </w:r>
            <w:proofErr w:type="gramEnd"/>
            <w:r w:rsidRPr="00A41EA1">
              <w:rPr>
                <w:rFonts w:cs="Arial"/>
                <w:szCs w:val="20"/>
                <w:lang w:val="en-SG"/>
              </w:rPr>
              <w:t>_no</w:t>
            </w:r>
            <w:proofErr w:type="spellEnd"/>
          </w:p>
        </w:tc>
      </w:tr>
      <w:tr w:rsidR="00FB3371" w:rsidRPr="00A41EA1" w14:paraId="373D4AE6" w14:textId="77777777" w:rsidTr="00720FE3">
        <w:tc>
          <w:tcPr>
            <w:tcW w:w="2835" w:type="dxa"/>
            <w:vAlign w:val="center"/>
          </w:tcPr>
          <w:p w14:paraId="58A0FBB9"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vehicleNo</w:t>
            </w:r>
            <w:proofErr w:type="spellEnd"/>
          </w:p>
        </w:tc>
        <w:tc>
          <w:tcPr>
            <w:tcW w:w="6096" w:type="dxa"/>
          </w:tcPr>
          <w:p w14:paraId="32E5DC32" w14:textId="6222CB47"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von.vehicle</w:t>
            </w:r>
            <w:proofErr w:type="gramEnd"/>
            <w:r w:rsidRPr="00A41EA1">
              <w:rPr>
                <w:rFonts w:cs="Arial"/>
                <w:szCs w:val="20"/>
                <w:lang w:val="en-SG"/>
              </w:rPr>
              <w:t>_no</w:t>
            </w:r>
            <w:proofErr w:type="spellEnd"/>
          </w:p>
        </w:tc>
      </w:tr>
      <w:tr w:rsidR="00FB3371" w:rsidRPr="00A41EA1" w14:paraId="0FC02A47" w14:textId="77777777" w:rsidTr="00720FE3">
        <w:tc>
          <w:tcPr>
            <w:tcW w:w="2835" w:type="dxa"/>
            <w:vAlign w:val="center"/>
          </w:tcPr>
          <w:p w14:paraId="456F2023"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placeOfOffence</w:t>
            </w:r>
            <w:proofErr w:type="spellEnd"/>
          </w:p>
        </w:tc>
        <w:tc>
          <w:tcPr>
            <w:tcW w:w="6096" w:type="dxa"/>
          </w:tcPr>
          <w:p w14:paraId="5330BC99" w14:textId="6BDD52CF"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von.pp</w:t>
            </w:r>
            <w:proofErr w:type="gramEnd"/>
            <w:r w:rsidRPr="00A41EA1">
              <w:rPr>
                <w:rFonts w:cs="Arial"/>
                <w:szCs w:val="20"/>
                <w:lang w:val="en-SG"/>
              </w:rPr>
              <w:t>_name</w:t>
            </w:r>
            <w:proofErr w:type="spellEnd"/>
          </w:p>
        </w:tc>
      </w:tr>
      <w:tr w:rsidR="00FB3371" w:rsidRPr="00A41EA1" w14:paraId="34098A8E" w14:textId="77777777" w:rsidTr="00720FE3">
        <w:tc>
          <w:tcPr>
            <w:tcW w:w="2835" w:type="dxa"/>
            <w:vAlign w:val="center"/>
          </w:tcPr>
          <w:p w14:paraId="5A22A076"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offenceDate</w:t>
            </w:r>
            <w:proofErr w:type="spellEnd"/>
          </w:p>
        </w:tc>
        <w:tc>
          <w:tcPr>
            <w:tcW w:w="6096" w:type="dxa"/>
          </w:tcPr>
          <w:p w14:paraId="7D72B152" w14:textId="24BEBE3F"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von.notice</w:t>
            </w:r>
            <w:proofErr w:type="gramEnd"/>
            <w:r w:rsidRPr="00A41EA1">
              <w:rPr>
                <w:rFonts w:cs="Arial"/>
                <w:szCs w:val="20"/>
                <w:lang w:val="en-SG"/>
              </w:rPr>
              <w:t>_date_and_time</w:t>
            </w:r>
            <w:proofErr w:type="spellEnd"/>
          </w:p>
        </w:tc>
      </w:tr>
      <w:tr w:rsidR="00FB3371" w:rsidRPr="00A41EA1" w14:paraId="7E7806CA" w14:textId="77777777" w:rsidTr="00720FE3">
        <w:tc>
          <w:tcPr>
            <w:tcW w:w="2835" w:type="dxa"/>
            <w:vAlign w:val="center"/>
          </w:tcPr>
          <w:p w14:paraId="6D15357C"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offenceTime</w:t>
            </w:r>
            <w:proofErr w:type="spellEnd"/>
          </w:p>
        </w:tc>
        <w:tc>
          <w:tcPr>
            <w:tcW w:w="6096" w:type="dxa"/>
          </w:tcPr>
          <w:p w14:paraId="61B1D653" w14:textId="449531DB"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von.notice</w:t>
            </w:r>
            <w:proofErr w:type="gramEnd"/>
            <w:r w:rsidRPr="00A41EA1">
              <w:rPr>
                <w:rFonts w:cs="Arial"/>
                <w:szCs w:val="20"/>
                <w:lang w:val="en-SG"/>
              </w:rPr>
              <w:t>_date_and_time</w:t>
            </w:r>
            <w:proofErr w:type="spellEnd"/>
          </w:p>
        </w:tc>
      </w:tr>
      <w:tr w:rsidR="00FB3371" w:rsidRPr="00A41EA1" w14:paraId="5E5E900E" w14:textId="77777777" w:rsidTr="00720FE3">
        <w:tc>
          <w:tcPr>
            <w:tcW w:w="2835" w:type="dxa"/>
            <w:vAlign w:val="center"/>
          </w:tcPr>
          <w:p w14:paraId="5DA96F03"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amountPayable</w:t>
            </w:r>
            <w:proofErr w:type="spellEnd"/>
          </w:p>
        </w:tc>
        <w:tc>
          <w:tcPr>
            <w:tcW w:w="6096" w:type="dxa"/>
          </w:tcPr>
          <w:p w14:paraId="4814BB34" w14:textId="2AA67687"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von.amount</w:t>
            </w:r>
            <w:proofErr w:type="gramEnd"/>
            <w:r w:rsidRPr="00A41EA1">
              <w:rPr>
                <w:rFonts w:cs="Arial"/>
                <w:szCs w:val="20"/>
                <w:lang w:val="en-SG"/>
              </w:rPr>
              <w:t>_payable</w:t>
            </w:r>
            <w:proofErr w:type="spellEnd"/>
          </w:p>
        </w:tc>
      </w:tr>
      <w:tr w:rsidR="00FB3371" w:rsidRPr="00A41EA1" w14:paraId="76F5DC50" w14:textId="77777777" w:rsidTr="00720FE3">
        <w:tc>
          <w:tcPr>
            <w:tcW w:w="2835" w:type="dxa"/>
            <w:vAlign w:val="center"/>
          </w:tcPr>
          <w:p w14:paraId="6CC964F1"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atomsFlag</w:t>
            </w:r>
            <w:proofErr w:type="spellEnd"/>
          </w:p>
        </w:tc>
        <w:tc>
          <w:tcPr>
            <w:tcW w:w="6096" w:type="dxa"/>
          </w:tcPr>
          <w:p w14:paraId="0532550F" w14:textId="77777777" w:rsidR="00FB3371" w:rsidRPr="00A41EA1" w:rsidRDefault="00FB3371" w:rsidP="00FB3371">
            <w:pPr>
              <w:snapToGrid w:val="0"/>
              <w:rPr>
                <w:rFonts w:cs="Arial"/>
                <w:szCs w:val="20"/>
                <w:lang w:val="en-SG"/>
              </w:rPr>
            </w:pPr>
          </w:p>
        </w:tc>
      </w:tr>
      <w:tr w:rsidR="00FB3371" w:rsidRPr="00A41EA1" w14:paraId="704B5DAD" w14:textId="77777777" w:rsidTr="00720FE3">
        <w:tc>
          <w:tcPr>
            <w:tcW w:w="2835" w:type="dxa"/>
            <w:vAlign w:val="center"/>
          </w:tcPr>
          <w:p w14:paraId="5111EE49"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processingStage</w:t>
            </w:r>
            <w:proofErr w:type="spellEnd"/>
          </w:p>
        </w:tc>
        <w:tc>
          <w:tcPr>
            <w:tcW w:w="6096" w:type="dxa"/>
          </w:tcPr>
          <w:p w14:paraId="37EF3EDC" w14:textId="4F1DD5F6" w:rsidR="00FB3371" w:rsidRPr="00A41EA1" w:rsidRDefault="00FB3371" w:rsidP="00FB3371">
            <w:pPr>
              <w:snapToGrid w:val="0"/>
              <w:rPr>
                <w:rFonts w:cs="Arial"/>
                <w:szCs w:val="20"/>
                <w:lang w:val="en-SG"/>
              </w:rPr>
            </w:pPr>
            <w:proofErr w:type="spellStart"/>
            <w:proofErr w:type="gramStart"/>
            <w:r w:rsidRPr="00A41EA1">
              <w:rPr>
                <w:rFonts w:cs="Arial"/>
                <w:szCs w:val="20"/>
                <w:lang w:val="en-SG"/>
              </w:rPr>
              <w:t>von.last</w:t>
            </w:r>
            <w:proofErr w:type="gramEnd"/>
            <w:r w:rsidRPr="00A41EA1">
              <w:rPr>
                <w:rFonts w:cs="Arial"/>
                <w:szCs w:val="20"/>
                <w:lang w:val="en-SG"/>
              </w:rPr>
              <w:t>_processing_stage</w:t>
            </w:r>
            <w:proofErr w:type="spellEnd"/>
          </w:p>
        </w:tc>
      </w:tr>
      <w:tr w:rsidR="00FB3371" w:rsidRPr="00A41EA1" w14:paraId="627EEA4C" w14:textId="77777777" w:rsidTr="00720FE3">
        <w:tc>
          <w:tcPr>
            <w:tcW w:w="2835" w:type="dxa"/>
            <w:vAlign w:val="center"/>
          </w:tcPr>
          <w:p w14:paraId="1655BB4C"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paymentAllowedFlag</w:t>
            </w:r>
            <w:proofErr w:type="spellEnd"/>
          </w:p>
        </w:tc>
        <w:tc>
          <w:tcPr>
            <w:tcW w:w="6096" w:type="dxa"/>
          </w:tcPr>
          <w:p w14:paraId="71FF196A" w14:textId="57ABE0E0" w:rsidR="00FB3371" w:rsidRPr="003B70AD" w:rsidRDefault="00FB3371" w:rsidP="00FB3371">
            <w:pPr>
              <w:snapToGrid w:val="0"/>
              <w:rPr>
                <w:rFonts w:cs="Arial"/>
                <w:szCs w:val="20"/>
                <w:lang w:val="en-SG"/>
              </w:rPr>
            </w:pPr>
            <w:commentRangeStart w:id="8484"/>
            <w:commentRangeStart w:id="8485"/>
            <w:commentRangeStart w:id="8486"/>
            <w:commentRangeStart w:id="8487"/>
            <w:proofErr w:type="spellStart"/>
            <w:proofErr w:type="gramStart"/>
            <w:r w:rsidRPr="003B70AD">
              <w:rPr>
                <w:rFonts w:cs="Arial"/>
                <w:strike/>
                <w:szCs w:val="20"/>
                <w:lang w:val="en-SG"/>
              </w:rPr>
              <w:t>von.payment</w:t>
            </w:r>
            <w:proofErr w:type="gramEnd"/>
            <w:r w:rsidRPr="003B70AD">
              <w:rPr>
                <w:rFonts w:cs="Arial"/>
                <w:strike/>
                <w:szCs w:val="20"/>
                <w:lang w:val="en-SG"/>
              </w:rPr>
              <w:t>_allowed_flag</w:t>
            </w:r>
            <w:commentRangeEnd w:id="8484"/>
            <w:proofErr w:type="spellEnd"/>
            <w:r w:rsidR="00AB4EBA" w:rsidRPr="003B70AD">
              <w:rPr>
                <w:rStyle w:val="CommentReference"/>
                <w:rFonts w:ascii="Times New Roman" w:eastAsia="Times New Roman" w:hAnsi="Times New Roman" w:cs="Times New Roman"/>
                <w:strike/>
                <w:kern w:val="0"/>
                <w:lang w:val="en-ID" w:bidi="my-MM"/>
                <w14:ligatures w14:val="none"/>
              </w:rPr>
              <w:commentReference w:id="8484"/>
            </w:r>
            <w:commentRangeEnd w:id="8485"/>
            <w:r w:rsidR="00FD5A7B" w:rsidRPr="003B70AD">
              <w:rPr>
                <w:rStyle w:val="CommentReference"/>
                <w:rFonts w:ascii="Times New Roman" w:eastAsia="Times New Roman" w:hAnsi="Times New Roman" w:cs="Times New Roman"/>
                <w:strike/>
                <w:kern w:val="0"/>
                <w:lang w:val="en-ID" w:bidi="my-MM"/>
                <w14:ligatures w14:val="none"/>
              </w:rPr>
              <w:commentReference w:id="8485"/>
            </w:r>
            <w:commentRangeEnd w:id="8486"/>
            <w:r w:rsidR="00A56007" w:rsidRPr="003B70AD">
              <w:rPr>
                <w:rStyle w:val="CommentReference"/>
                <w:rFonts w:ascii="Times New Roman" w:eastAsia="Times New Roman" w:hAnsi="Times New Roman" w:cs="Times New Roman"/>
                <w:strike/>
                <w:kern w:val="0"/>
                <w:lang w:val="en-ID" w:bidi="my-MM"/>
                <w14:ligatures w14:val="none"/>
              </w:rPr>
              <w:commentReference w:id="8486"/>
            </w:r>
            <w:commentRangeEnd w:id="8487"/>
            <w:r w:rsidR="007576AA" w:rsidRPr="003B70AD">
              <w:rPr>
                <w:rStyle w:val="CommentReference"/>
                <w:rFonts w:ascii="Times New Roman" w:eastAsia="Times New Roman" w:hAnsi="Times New Roman" w:cs="Times New Roman"/>
                <w:strike/>
                <w:kern w:val="0"/>
                <w:lang w:val="en-ID" w:bidi="my-MM"/>
                <w14:ligatures w14:val="none"/>
              </w:rPr>
              <w:commentReference w:id="8487"/>
            </w:r>
            <w:r w:rsidR="003B70AD">
              <w:rPr>
                <w:rFonts w:cs="Arial"/>
                <w:strike/>
                <w:szCs w:val="20"/>
                <w:lang w:val="en-SG"/>
              </w:rPr>
              <w:t xml:space="preserve">  </w:t>
            </w:r>
            <w:proofErr w:type="spellStart"/>
            <w:r w:rsidR="003B70AD">
              <w:rPr>
                <w:rFonts w:cs="Arial"/>
                <w:szCs w:val="20"/>
                <w:lang w:val="en-SG"/>
              </w:rPr>
              <w:t>von.payment_accepted_allowed</w:t>
            </w:r>
            <w:proofErr w:type="spellEnd"/>
          </w:p>
        </w:tc>
      </w:tr>
      <w:tr w:rsidR="00FB3371" w:rsidRPr="00A41EA1" w14:paraId="58D42DDC" w14:textId="77777777" w:rsidTr="00720FE3">
        <w:tc>
          <w:tcPr>
            <w:tcW w:w="2835" w:type="dxa"/>
            <w:vAlign w:val="center"/>
          </w:tcPr>
          <w:p w14:paraId="39EF49F0" w14:textId="77777777" w:rsidR="00FB3371" w:rsidRPr="00A41EA1" w:rsidRDefault="00FB3371" w:rsidP="00FB3371">
            <w:pPr>
              <w:snapToGrid w:val="0"/>
              <w:rPr>
                <w:rFonts w:cs="Arial"/>
                <w:color w:val="000000"/>
                <w:szCs w:val="20"/>
              </w:rPr>
            </w:pPr>
            <w:proofErr w:type="spellStart"/>
            <w:r w:rsidRPr="00A41EA1">
              <w:rPr>
                <w:rFonts w:cs="Arial"/>
                <w:color w:val="000000"/>
                <w:szCs w:val="20"/>
              </w:rPr>
              <w:t>displayMsg</w:t>
            </w:r>
            <w:proofErr w:type="spellEnd"/>
          </w:p>
        </w:tc>
        <w:tc>
          <w:tcPr>
            <w:tcW w:w="6096" w:type="dxa"/>
          </w:tcPr>
          <w:p w14:paraId="2BF45E58" w14:textId="5FC6F8D0" w:rsidR="00FB3371" w:rsidRPr="00A41EA1" w:rsidRDefault="00FB3371" w:rsidP="00FB3371">
            <w:pPr>
              <w:snapToGrid w:val="0"/>
              <w:rPr>
                <w:rFonts w:cs="Arial"/>
                <w:szCs w:val="20"/>
                <w:lang w:val="en-SG"/>
              </w:rPr>
            </w:pPr>
            <w:proofErr w:type="spellStart"/>
            <w:r w:rsidRPr="00A41EA1">
              <w:rPr>
                <w:rFonts w:cs="Arial"/>
                <w:szCs w:val="20"/>
                <w:lang w:val="en-SG"/>
              </w:rPr>
              <w:t>eocms_user_</w:t>
            </w:r>
            <w:proofErr w:type="gramStart"/>
            <w:r w:rsidRPr="00A41EA1">
              <w:rPr>
                <w:rFonts w:cs="Arial"/>
                <w:szCs w:val="20"/>
                <w:lang w:val="en-SG"/>
              </w:rPr>
              <w:t>message.e</w:t>
            </w:r>
            <w:r w:rsidR="003B70AD">
              <w:rPr>
                <w:rFonts w:cs="Arial"/>
                <w:szCs w:val="20"/>
                <w:lang w:val="en-SG"/>
              </w:rPr>
              <w:t>service</w:t>
            </w:r>
            <w:proofErr w:type="gramEnd"/>
            <w:r w:rsidRPr="00A41EA1">
              <w:rPr>
                <w:rFonts w:cs="Arial"/>
                <w:szCs w:val="20"/>
                <w:lang w:val="en-SG"/>
              </w:rPr>
              <w:t>_message</w:t>
            </w:r>
            <w:proofErr w:type="spellEnd"/>
          </w:p>
        </w:tc>
      </w:tr>
    </w:tbl>
    <w:p w14:paraId="5EF02D3B" w14:textId="65EF54E9" w:rsidR="00FB3371" w:rsidRPr="00242EF7" w:rsidRDefault="00620F9E">
      <w:pPr>
        <w:pStyle w:val="Heading4"/>
        <w:numPr>
          <w:ilvl w:val="0"/>
          <w:numId w:val="82"/>
        </w:numPr>
        <w:ind w:hanging="720"/>
        <w:rPr>
          <w:rFonts w:ascii="Arial" w:hAnsi="Arial" w:cs="Arial"/>
          <w:b/>
          <w:bCs/>
          <w:color w:val="215E99" w:themeColor="text2" w:themeTint="BF"/>
          <w:sz w:val="28"/>
          <w:szCs w:val="28"/>
          <w:rPrChange w:id="8488" w:author="Mubiyarto Wibisono" w:date="2025-09-05T09:09:00Z" w16du:dateUtc="2025-09-05T02:09:00Z">
            <w:rPr>
              <w:rFonts w:ascii="Arial" w:eastAsiaTheme="majorEastAsia" w:hAnsi="Arial" w:cs="Arial"/>
              <w:b/>
              <w:bCs/>
              <w:color w:val="215E99" w:themeColor="text2" w:themeTint="BF"/>
              <w:sz w:val="32"/>
              <w:szCs w:val="32"/>
            </w:rPr>
          </w:rPrChange>
        </w:rPr>
        <w:pPrChange w:id="8489" w:author="Mubiyarto Wibisono" w:date="2025-09-04T14:55:00Z" w16du:dateUtc="2025-09-04T07:55:00Z">
          <w:pPr>
            <w:keepNext/>
            <w:keepLines/>
            <w:numPr>
              <w:ilvl w:val="2"/>
            </w:numPr>
            <w:spacing w:before="160" w:after="80"/>
            <w:ind w:left="993" w:hanging="993"/>
            <w:outlineLvl w:val="2"/>
          </w:pPr>
        </w:pPrChange>
      </w:pPr>
      <w:bookmarkStart w:id="8490" w:name="_Toc205888903"/>
      <w:bookmarkStart w:id="8491" w:name="_Toc205889338"/>
      <w:bookmarkStart w:id="8492" w:name="_Toc205889454"/>
      <w:bookmarkStart w:id="8493" w:name="_Toc206576685"/>
      <w:bookmarkStart w:id="8494" w:name="_Toc206577219"/>
      <w:del w:id="8495" w:author="Mubiyarto Wibisono" w:date="2025-09-04T14:55:00Z" w16du:dateUtc="2025-09-04T07:55:00Z">
        <w:r w:rsidRPr="00242EF7" w:rsidDel="008C656F">
          <w:rPr>
            <w:rFonts w:ascii="Arial" w:hAnsi="Arial" w:cs="Arial"/>
            <w:b/>
            <w:bCs/>
            <w:i w:val="0"/>
            <w:iCs w:val="0"/>
            <w:color w:val="215E99" w:themeColor="text2" w:themeTint="BF"/>
            <w:sz w:val="28"/>
            <w:szCs w:val="28"/>
            <w:rPrChange w:id="8496" w:author="Mubiyarto Wibisono" w:date="2025-09-05T09:09:00Z" w16du:dateUtc="2025-09-05T02:09:00Z">
              <w:rPr>
                <w:rFonts w:ascii="Arial" w:hAnsi="Arial" w:cs="Arial"/>
                <w:b/>
                <w:bCs/>
                <w:i/>
                <w:iCs/>
                <w:color w:val="215E99" w:themeColor="text2" w:themeTint="BF"/>
                <w:sz w:val="32"/>
                <w:szCs w:val="32"/>
              </w:rPr>
            </w:rPrChange>
          </w:rPr>
          <w:delText xml:space="preserve">3.4. </w:delText>
        </w:r>
      </w:del>
      <w:bookmarkStart w:id="8497" w:name="_Toc207935791"/>
      <w:bookmarkStart w:id="8498" w:name="_Toc207957333"/>
      <w:bookmarkStart w:id="8499" w:name="_Toc207961641"/>
      <w:r w:rsidR="00FB3371" w:rsidRPr="00242EF7">
        <w:rPr>
          <w:rFonts w:ascii="Arial" w:hAnsi="Arial" w:cs="Arial"/>
          <w:b/>
          <w:bCs/>
          <w:i w:val="0"/>
          <w:iCs w:val="0"/>
          <w:color w:val="215E99" w:themeColor="text2" w:themeTint="BF"/>
          <w:sz w:val="28"/>
          <w:szCs w:val="28"/>
          <w:rPrChange w:id="8500" w:author="Mubiyarto Wibisono" w:date="2025-09-05T09:09:00Z" w16du:dateUtc="2025-09-05T02:09:00Z">
            <w:rPr>
              <w:rFonts w:ascii="Arial" w:hAnsi="Arial" w:cs="Arial"/>
              <w:b/>
              <w:bCs/>
              <w:i/>
              <w:iCs/>
              <w:color w:val="215E99" w:themeColor="text2" w:themeTint="BF"/>
              <w:sz w:val="32"/>
              <w:szCs w:val="32"/>
            </w:rPr>
          </w:rPrChange>
        </w:rPr>
        <w:t>Success Outcome</w:t>
      </w:r>
      <w:bookmarkEnd w:id="8490"/>
      <w:bookmarkEnd w:id="8491"/>
      <w:bookmarkEnd w:id="8492"/>
      <w:bookmarkEnd w:id="8493"/>
      <w:bookmarkEnd w:id="8494"/>
      <w:bookmarkEnd w:id="8497"/>
      <w:bookmarkEnd w:id="8498"/>
      <w:bookmarkEnd w:id="8499"/>
    </w:p>
    <w:p w14:paraId="0FCF91BF" w14:textId="77777777" w:rsidR="00AD2BBA" w:rsidRPr="00A41EA1" w:rsidRDefault="00FB3371" w:rsidP="004938A0">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Valid API key authentication</w:t>
      </w:r>
    </w:p>
    <w:p w14:paraId="041F2DF7" w14:textId="77777777" w:rsidR="00AD2BBA" w:rsidRPr="00A41EA1" w:rsidRDefault="00FB3371" w:rsidP="00AD2BBA">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Authentication check passed</w:t>
      </w:r>
    </w:p>
    <w:p w14:paraId="77B4D452" w14:textId="77777777" w:rsidR="00AD2BBA" w:rsidRPr="00A41EA1" w:rsidRDefault="00FB3371" w:rsidP="00AD2BBA">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Valid query parameters provided</w:t>
      </w:r>
    </w:p>
    <w:p w14:paraId="1B4FF40A" w14:textId="77777777" w:rsidR="00AD2BBA" w:rsidRPr="00A41EA1" w:rsidRDefault="00FB3371" w:rsidP="00AD2BBA">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Records found for given vehicle number</w:t>
      </w:r>
    </w:p>
    <w:p w14:paraId="6568D6DF" w14:textId="77777777" w:rsidR="00AD2BBA" w:rsidRPr="00A41EA1" w:rsidRDefault="00FB3371" w:rsidP="00AD2BBA">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Records found for given notice number</w:t>
      </w:r>
    </w:p>
    <w:p w14:paraId="0D016A64" w14:textId="3BF948C1" w:rsidR="00FB3371" w:rsidRPr="00A41EA1" w:rsidRDefault="00FB3371" w:rsidP="00AD2BBA">
      <w:pPr>
        <w:pStyle w:val="ListParagraph"/>
        <w:numPr>
          <w:ilvl w:val="0"/>
          <w:numId w:val="47"/>
        </w:numPr>
        <w:spacing w:line="360" w:lineRule="auto"/>
        <w:ind w:left="426"/>
        <w:rPr>
          <w:rFonts w:ascii="Arial" w:hAnsi="Arial" w:cs="Arial"/>
          <w:sz w:val="20"/>
          <w:szCs w:val="20"/>
        </w:rPr>
      </w:pPr>
      <w:r w:rsidRPr="00A41EA1">
        <w:rPr>
          <w:rFonts w:ascii="Arial" w:hAnsi="Arial" w:cs="Arial"/>
          <w:sz w:val="20"/>
          <w:szCs w:val="20"/>
        </w:rPr>
        <w:t>Response with data returned to AXS</w:t>
      </w:r>
    </w:p>
    <w:p w14:paraId="0A5B26DE" w14:textId="1846A6BD" w:rsidR="00FB3371" w:rsidRPr="00242EF7" w:rsidRDefault="00620F9E">
      <w:pPr>
        <w:pStyle w:val="Heading4"/>
        <w:numPr>
          <w:ilvl w:val="0"/>
          <w:numId w:val="82"/>
        </w:numPr>
        <w:ind w:hanging="720"/>
        <w:rPr>
          <w:rFonts w:ascii="Arial" w:hAnsi="Arial" w:cs="Arial"/>
          <w:b/>
          <w:bCs/>
          <w:color w:val="215E99" w:themeColor="text2" w:themeTint="BF"/>
          <w:sz w:val="28"/>
          <w:szCs w:val="28"/>
          <w:rPrChange w:id="8501" w:author="Mubiyarto Wibisono" w:date="2025-09-05T09:10:00Z" w16du:dateUtc="2025-09-05T02:10:00Z">
            <w:rPr>
              <w:rFonts w:ascii="Arial" w:eastAsiaTheme="majorEastAsia" w:hAnsi="Arial" w:cs="Arial"/>
              <w:b/>
              <w:bCs/>
              <w:color w:val="215E99" w:themeColor="text2" w:themeTint="BF"/>
              <w:sz w:val="32"/>
              <w:szCs w:val="32"/>
            </w:rPr>
          </w:rPrChange>
        </w:rPr>
        <w:pPrChange w:id="8502" w:author="Mubiyarto Wibisono" w:date="2025-09-04T14:55:00Z" w16du:dateUtc="2025-09-04T07:55:00Z">
          <w:pPr>
            <w:keepNext/>
            <w:keepLines/>
            <w:numPr>
              <w:ilvl w:val="2"/>
            </w:numPr>
            <w:spacing w:before="160" w:after="80"/>
            <w:ind w:left="993" w:hanging="993"/>
            <w:outlineLvl w:val="2"/>
          </w:pPr>
        </w:pPrChange>
      </w:pPr>
      <w:bookmarkStart w:id="8503" w:name="_Toc205888904"/>
      <w:bookmarkStart w:id="8504" w:name="_Toc205889339"/>
      <w:bookmarkStart w:id="8505" w:name="_Toc205889455"/>
      <w:bookmarkStart w:id="8506" w:name="_Toc206576686"/>
      <w:bookmarkStart w:id="8507" w:name="_Toc206577220"/>
      <w:del w:id="8508" w:author="Mubiyarto Wibisono" w:date="2025-09-04T14:55:00Z" w16du:dateUtc="2025-09-04T07:55:00Z">
        <w:r w:rsidRPr="00242EF7" w:rsidDel="008C656F">
          <w:rPr>
            <w:rFonts w:ascii="Arial" w:hAnsi="Arial" w:cs="Arial"/>
            <w:b/>
            <w:bCs/>
            <w:i w:val="0"/>
            <w:iCs w:val="0"/>
            <w:color w:val="215E99" w:themeColor="text2" w:themeTint="BF"/>
            <w:sz w:val="28"/>
            <w:szCs w:val="28"/>
            <w:rPrChange w:id="8509" w:author="Mubiyarto Wibisono" w:date="2025-09-05T09:10:00Z" w16du:dateUtc="2025-09-05T02:10:00Z">
              <w:rPr>
                <w:rFonts w:ascii="Arial" w:hAnsi="Arial" w:cs="Arial"/>
                <w:b/>
                <w:bCs/>
                <w:i/>
                <w:iCs/>
                <w:color w:val="215E99" w:themeColor="text2" w:themeTint="BF"/>
                <w:sz w:val="32"/>
                <w:szCs w:val="32"/>
              </w:rPr>
            </w:rPrChange>
          </w:rPr>
          <w:delText xml:space="preserve">3.5. </w:delText>
        </w:r>
      </w:del>
      <w:bookmarkStart w:id="8510" w:name="_Toc207935792"/>
      <w:bookmarkStart w:id="8511" w:name="_Toc207957334"/>
      <w:bookmarkStart w:id="8512" w:name="_Toc207961642"/>
      <w:r w:rsidR="00FB3371" w:rsidRPr="00242EF7">
        <w:rPr>
          <w:rFonts w:ascii="Arial" w:hAnsi="Arial" w:cs="Arial"/>
          <w:b/>
          <w:bCs/>
          <w:i w:val="0"/>
          <w:iCs w:val="0"/>
          <w:color w:val="215E99" w:themeColor="text2" w:themeTint="BF"/>
          <w:sz w:val="28"/>
          <w:szCs w:val="28"/>
          <w:rPrChange w:id="8513" w:author="Mubiyarto Wibisono" w:date="2025-09-05T09:10:00Z" w16du:dateUtc="2025-09-05T02:10:00Z">
            <w:rPr>
              <w:rFonts w:ascii="Arial" w:hAnsi="Arial" w:cs="Arial"/>
              <w:b/>
              <w:bCs/>
              <w:i/>
              <w:iCs/>
              <w:color w:val="215E99" w:themeColor="text2" w:themeTint="BF"/>
              <w:sz w:val="32"/>
              <w:szCs w:val="32"/>
            </w:rPr>
          </w:rPrChange>
        </w:rPr>
        <w:t>Error Handling</w:t>
      </w:r>
      <w:bookmarkEnd w:id="8503"/>
      <w:bookmarkEnd w:id="8504"/>
      <w:bookmarkEnd w:id="8505"/>
      <w:bookmarkEnd w:id="8506"/>
      <w:bookmarkEnd w:id="8507"/>
      <w:bookmarkEnd w:id="8510"/>
      <w:bookmarkEnd w:id="8511"/>
      <w:bookmarkEnd w:id="8512"/>
    </w:p>
    <w:p w14:paraId="65EED063" w14:textId="10316C2B" w:rsidR="00FB3371" w:rsidRPr="00242EF7" w:rsidRDefault="00620F9E">
      <w:pPr>
        <w:pStyle w:val="Heading5"/>
        <w:numPr>
          <w:ilvl w:val="0"/>
          <w:numId w:val="84"/>
        </w:numPr>
        <w:ind w:left="993" w:hanging="993"/>
        <w:rPr>
          <w:rFonts w:ascii="Arial" w:hAnsi="Arial" w:cs="Arial"/>
          <w:b/>
          <w:bCs/>
          <w:color w:val="215E99" w:themeColor="text2" w:themeTint="BF"/>
          <w:sz w:val="28"/>
          <w:szCs w:val="28"/>
          <w:rPrChange w:id="8514" w:author="Mubiyarto Wibisono" w:date="2025-09-05T09:10:00Z" w16du:dateUtc="2025-09-05T02:10:00Z">
            <w:rPr>
              <w:rFonts w:eastAsiaTheme="majorEastAsia"/>
            </w:rPr>
          </w:rPrChange>
        </w:rPr>
        <w:pPrChange w:id="8515" w:author="Mubiyarto Wibisono" w:date="2025-09-04T14:56:00Z" w16du:dateUtc="2025-09-04T07:56:00Z">
          <w:pPr>
            <w:keepNext/>
            <w:keepLines/>
            <w:numPr>
              <w:ilvl w:val="3"/>
            </w:numPr>
            <w:spacing w:before="80" w:after="40"/>
            <w:ind w:left="993" w:hanging="993"/>
            <w:outlineLvl w:val="3"/>
          </w:pPr>
        </w:pPrChange>
      </w:pPr>
      <w:bookmarkStart w:id="8516" w:name="_Toc205889456"/>
      <w:del w:id="8517" w:author="Mubiyarto Wibisono" w:date="2025-09-04T14:56:00Z" w16du:dateUtc="2025-09-04T07:56:00Z">
        <w:r w:rsidRPr="00242EF7" w:rsidDel="008C656F">
          <w:rPr>
            <w:rFonts w:ascii="Arial" w:hAnsi="Arial" w:cs="Arial"/>
            <w:b/>
            <w:bCs/>
            <w:color w:val="215E99" w:themeColor="text2" w:themeTint="BF"/>
            <w:sz w:val="28"/>
            <w:szCs w:val="28"/>
            <w:rPrChange w:id="8518" w:author="Mubiyarto Wibisono" w:date="2025-09-05T09:10:00Z" w16du:dateUtc="2025-09-05T02:10:00Z">
              <w:rPr/>
            </w:rPrChange>
          </w:rPr>
          <w:delText xml:space="preserve">3.5.1. </w:delText>
        </w:r>
      </w:del>
      <w:bookmarkStart w:id="8519" w:name="_Toc207935793"/>
      <w:bookmarkStart w:id="8520" w:name="_Toc207957335"/>
      <w:bookmarkStart w:id="8521" w:name="_Toc207961643"/>
      <w:r w:rsidR="00FB3371" w:rsidRPr="00242EF7">
        <w:rPr>
          <w:rFonts w:ascii="Arial" w:hAnsi="Arial" w:cs="Arial"/>
          <w:b/>
          <w:bCs/>
          <w:color w:val="215E99" w:themeColor="text2" w:themeTint="BF"/>
          <w:sz w:val="28"/>
          <w:szCs w:val="28"/>
          <w:rPrChange w:id="8522" w:author="Mubiyarto Wibisono" w:date="2025-09-05T09:10:00Z" w16du:dateUtc="2025-09-05T02:10:00Z">
            <w:rPr/>
          </w:rPrChange>
        </w:rPr>
        <w:t>Application Error Handling</w:t>
      </w:r>
      <w:bookmarkEnd w:id="8516"/>
      <w:bookmarkEnd w:id="8519"/>
      <w:bookmarkEnd w:id="8520"/>
      <w:bookmarkEnd w:id="8521"/>
    </w:p>
    <w:tbl>
      <w:tblPr>
        <w:tblStyle w:val="TableGrid1"/>
        <w:tblW w:w="0" w:type="auto"/>
        <w:tblLook w:val="04A0" w:firstRow="1" w:lastRow="0" w:firstColumn="1" w:lastColumn="0" w:noHBand="0" w:noVBand="1"/>
      </w:tblPr>
      <w:tblGrid>
        <w:gridCol w:w="2059"/>
        <w:gridCol w:w="3474"/>
        <w:gridCol w:w="3817"/>
      </w:tblGrid>
      <w:tr w:rsidR="00FB3371" w:rsidRPr="00A41EA1" w14:paraId="4A0E3060" w14:textId="77777777" w:rsidTr="00720FE3">
        <w:tc>
          <w:tcPr>
            <w:tcW w:w="0" w:type="auto"/>
            <w:shd w:val="clear" w:color="auto" w:fill="F2F2F2" w:themeFill="background1" w:themeFillShade="F2"/>
            <w:hideMark/>
          </w:tcPr>
          <w:p w14:paraId="15BD5995" w14:textId="77777777" w:rsidR="00FB3371" w:rsidRPr="00A41EA1" w:rsidRDefault="00FB3371" w:rsidP="00FB3371">
            <w:pPr>
              <w:rPr>
                <w:rFonts w:cs="Arial"/>
                <w:b/>
                <w:bCs/>
                <w:szCs w:val="20"/>
                <w:lang w:val="en-SG"/>
              </w:rPr>
            </w:pPr>
            <w:r w:rsidRPr="00A41EA1">
              <w:rPr>
                <w:rFonts w:cs="Arial"/>
                <w:b/>
                <w:bCs/>
                <w:szCs w:val="20"/>
                <w:lang w:val="en-SG"/>
              </w:rPr>
              <w:t>Error Scenario</w:t>
            </w:r>
          </w:p>
        </w:tc>
        <w:tc>
          <w:tcPr>
            <w:tcW w:w="0" w:type="auto"/>
            <w:shd w:val="clear" w:color="auto" w:fill="F2F2F2" w:themeFill="background1" w:themeFillShade="F2"/>
            <w:hideMark/>
          </w:tcPr>
          <w:p w14:paraId="1C226706"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0" w:type="auto"/>
            <w:shd w:val="clear" w:color="auto" w:fill="F2F2F2" w:themeFill="background1" w:themeFillShade="F2"/>
            <w:hideMark/>
          </w:tcPr>
          <w:p w14:paraId="6ED70600"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FB3371" w:rsidRPr="00A41EA1" w14:paraId="4B3758ED" w14:textId="77777777" w:rsidTr="00720FE3">
        <w:tc>
          <w:tcPr>
            <w:tcW w:w="0" w:type="auto"/>
            <w:hideMark/>
          </w:tcPr>
          <w:p w14:paraId="1D62AED0" w14:textId="77777777" w:rsidR="00FB3371" w:rsidRPr="00A41EA1" w:rsidRDefault="00FB3371" w:rsidP="00FB3371">
            <w:pPr>
              <w:rPr>
                <w:rFonts w:cs="Arial"/>
                <w:szCs w:val="20"/>
                <w:lang w:val="en-SG"/>
              </w:rPr>
            </w:pPr>
            <w:r w:rsidRPr="00A41EA1">
              <w:rPr>
                <w:rFonts w:cs="Arial"/>
                <w:szCs w:val="20"/>
                <w:lang w:val="en-SG"/>
              </w:rPr>
              <w:t>API key authentication failed</w:t>
            </w:r>
          </w:p>
        </w:tc>
        <w:tc>
          <w:tcPr>
            <w:tcW w:w="0" w:type="auto"/>
            <w:hideMark/>
          </w:tcPr>
          <w:p w14:paraId="6DD93687" w14:textId="77777777" w:rsidR="00FB3371" w:rsidRPr="00A41EA1" w:rsidRDefault="00FB3371" w:rsidP="00FB3371">
            <w:pPr>
              <w:rPr>
                <w:rFonts w:cs="Arial"/>
                <w:szCs w:val="20"/>
                <w:lang w:val="en-SG"/>
              </w:rPr>
            </w:pPr>
            <w:r w:rsidRPr="00A41EA1">
              <w:rPr>
                <w:rFonts w:cs="Arial"/>
                <w:szCs w:val="20"/>
                <w:lang w:val="en-SG"/>
              </w:rPr>
              <w:t>APIM API key authentication</w:t>
            </w:r>
          </w:p>
        </w:tc>
        <w:tc>
          <w:tcPr>
            <w:tcW w:w="0" w:type="auto"/>
            <w:hideMark/>
          </w:tcPr>
          <w:p w14:paraId="410DD87F" w14:textId="77777777" w:rsidR="00FB3371" w:rsidRPr="00A41EA1" w:rsidRDefault="00FB3371" w:rsidP="00FB3371">
            <w:pPr>
              <w:rPr>
                <w:rFonts w:cs="Arial"/>
                <w:szCs w:val="20"/>
                <w:lang w:val="en-SG"/>
              </w:rPr>
            </w:pPr>
            <w:r w:rsidRPr="00A41EA1">
              <w:rPr>
                <w:rFonts w:cs="Arial"/>
                <w:szCs w:val="20"/>
                <w:lang w:val="en-SG"/>
              </w:rPr>
              <w:t>Returns a response error message and ends the flow when the API key validation fails.</w:t>
            </w:r>
          </w:p>
        </w:tc>
      </w:tr>
      <w:tr w:rsidR="00FB3371" w:rsidRPr="00A41EA1" w14:paraId="1D2C92A3" w14:textId="77777777" w:rsidTr="00720FE3">
        <w:tc>
          <w:tcPr>
            <w:tcW w:w="0" w:type="auto"/>
            <w:hideMark/>
          </w:tcPr>
          <w:p w14:paraId="255B5F4E" w14:textId="77777777" w:rsidR="00FB3371" w:rsidRPr="00A41EA1" w:rsidRDefault="00FB3371" w:rsidP="00FB3371">
            <w:pPr>
              <w:rPr>
                <w:rFonts w:cs="Arial"/>
                <w:szCs w:val="20"/>
                <w:lang w:val="en-SG"/>
              </w:rPr>
            </w:pPr>
            <w:r w:rsidRPr="00A41EA1">
              <w:rPr>
                <w:rFonts w:cs="Arial"/>
                <w:szCs w:val="20"/>
                <w:lang w:val="en-SG"/>
              </w:rPr>
              <w:t>Authentication check failed</w:t>
            </w:r>
          </w:p>
        </w:tc>
        <w:tc>
          <w:tcPr>
            <w:tcW w:w="0" w:type="auto"/>
            <w:hideMark/>
          </w:tcPr>
          <w:p w14:paraId="3D63F9B2" w14:textId="77777777" w:rsidR="00FB3371" w:rsidRPr="00A41EA1" w:rsidRDefault="00FB3371" w:rsidP="00FB3371">
            <w:pPr>
              <w:rPr>
                <w:rFonts w:cs="Arial"/>
                <w:szCs w:val="20"/>
                <w:lang w:val="en-SG"/>
              </w:rPr>
            </w:pPr>
            <w:r w:rsidRPr="00A41EA1">
              <w:rPr>
                <w:rFonts w:cs="Arial"/>
                <w:szCs w:val="20"/>
                <w:lang w:val="en-SG"/>
              </w:rPr>
              <w:t>External function to check authentication → decision “success?” = No</w:t>
            </w:r>
          </w:p>
        </w:tc>
        <w:tc>
          <w:tcPr>
            <w:tcW w:w="0" w:type="auto"/>
            <w:hideMark/>
          </w:tcPr>
          <w:p w14:paraId="3F6EEAA5" w14:textId="77777777" w:rsidR="00FB3371" w:rsidRPr="00A41EA1" w:rsidRDefault="00FB3371" w:rsidP="00FB3371">
            <w:pPr>
              <w:rPr>
                <w:rFonts w:cs="Arial"/>
                <w:szCs w:val="20"/>
                <w:lang w:val="en-SG"/>
              </w:rPr>
            </w:pPr>
            <w:r w:rsidRPr="00A41EA1">
              <w:rPr>
                <w:rFonts w:cs="Arial"/>
                <w:szCs w:val="20"/>
                <w:lang w:val="en-SG"/>
              </w:rPr>
              <w:t>Returns response error code 401 – Authentication Failed and ends the process.</w:t>
            </w:r>
          </w:p>
        </w:tc>
      </w:tr>
      <w:tr w:rsidR="00FB3371" w:rsidRPr="00A41EA1" w14:paraId="289AB97C" w14:textId="77777777" w:rsidTr="00720FE3">
        <w:tc>
          <w:tcPr>
            <w:tcW w:w="0" w:type="auto"/>
            <w:hideMark/>
          </w:tcPr>
          <w:p w14:paraId="520230C2" w14:textId="77777777" w:rsidR="00FB3371" w:rsidRPr="00A41EA1" w:rsidRDefault="00FB3371" w:rsidP="00FB3371">
            <w:pPr>
              <w:rPr>
                <w:rFonts w:cs="Arial"/>
                <w:szCs w:val="20"/>
                <w:lang w:val="en-SG"/>
              </w:rPr>
            </w:pPr>
            <w:r w:rsidRPr="00A41EA1">
              <w:rPr>
                <w:rFonts w:cs="Arial"/>
                <w:szCs w:val="20"/>
                <w:lang w:val="en-SG"/>
              </w:rPr>
              <w:lastRenderedPageBreak/>
              <w:t>Missing required query parameter</w:t>
            </w:r>
          </w:p>
        </w:tc>
        <w:tc>
          <w:tcPr>
            <w:tcW w:w="0" w:type="auto"/>
            <w:hideMark/>
          </w:tcPr>
          <w:p w14:paraId="39156F7F" w14:textId="77777777" w:rsidR="00FB3371" w:rsidRPr="00A41EA1" w:rsidRDefault="00FB3371" w:rsidP="00FB3371">
            <w:pPr>
              <w:rPr>
                <w:rFonts w:cs="Arial"/>
                <w:szCs w:val="20"/>
                <w:lang w:val="en-SG"/>
              </w:rPr>
            </w:pPr>
            <w:r w:rsidRPr="00A41EA1">
              <w:rPr>
                <w:rFonts w:cs="Arial"/>
                <w:szCs w:val="20"/>
                <w:lang w:val="en-SG"/>
              </w:rPr>
              <w:t>External function to check query param → “</w:t>
            </w:r>
            <w:proofErr w:type="spellStart"/>
            <w:r w:rsidRPr="00A41EA1">
              <w:rPr>
                <w:rFonts w:cs="Arial"/>
                <w:szCs w:val="20"/>
                <w:lang w:val="en-SG"/>
              </w:rPr>
              <w:t>notice_no</w:t>
            </w:r>
            <w:proofErr w:type="spellEnd"/>
            <w:r w:rsidRPr="00A41EA1">
              <w:rPr>
                <w:rFonts w:cs="Arial"/>
                <w:szCs w:val="20"/>
                <w:lang w:val="en-SG"/>
              </w:rPr>
              <w:t xml:space="preserve"> / </w:t>
            </w:r>
            <w:proofErr w:type="spellStart"/>
            <w:r w:rsidRPr="00A41EA1">
              <w:rPr>
                <w:rFonts w:cs="Arial"/>
                <w:szCs w:val="20"/>
                <w:lang w:val="en-SG"/>
              </w:rPr>
              <w:t>vehicle_no</w:t>
            </w:r>
            <w:proofErr w:type="spellEnd"/>
            <w:r w:rsidRPr="00A41EA1">
              <w:rPr>
                <w:rFonts w:cs="Arial"/>
                <w:szCs w:val="20"/>
                <w:lang w:val="en-SG"/>
              </w:rPr>
              <w:t xml:space="preserve"> exist?” = No</w:t>
            </w:r>
          </w:p>
        </w:tc>
        <w:tc>
          <w:tcPr>
            <w:tcW w:w="0" w:type="auto"/>
            <w:hideMark/>
          </w:tcPr>
          <w:p w14:paraId="06633FFE" w14:textId="77777777" w:rsidR="00FB3371" w:rsidRPr="00A41EA1" w:rsidRDefault="00FB3371" w:rsidP="00FB3371">
            <w:pPr>
              <w:rPr>
                <w:rFonts w:cs="Arial"/>
                <w:szCs w:val="20"/>
                <w:lang w:val="en-SG"/>
              </w:rPr>
            </w:pPr>
            <w:r w:rsidRPr="00A41EA1">
              <w:rPr>
                <w:rFonts w:cs="Arial"/>
                <w:szCs w:val="20"/>
                <w:lang w:val="en-SG"/>
              </w:rPr>
              <w:t>Returns response error code 400 – Bad Request (vehicle number or notice number is required) and ends the process.</w:t>
            </w:r>
          </w:p>
        </w:tc>
      </w:tr>
      <w:tr w:rsidR="00FB3371" w:rsidRPr="00A41EA1" w14:paraId="30C003B3" w14:textId="77777777" w:rsidTr="00720FE3">
        <w:tc>
          <w:tcPr>
            <w:tcW w:w="0" w:type="auto"/>
            <w:hideMark/>
          </w:tcPr>
          <w:p w14:paraId="52CA8517" w14:textId="77777777" w:rsidR="00FB3371" w:rsidRPr="00A41EA1" w:rsidRDefault="00FB3371" w:rsidP="00FB3371">
            <w:pPr>
              <w:rPr>
                <w:rFonts w:cs="Arial"/>
                <w:szCs w:val="20"/>
                <w:lang w:val="en-SG"/>
              </w:rPr>
            </w:pPr>
            <w:r w:rsidRPr="00A41EA1">
              <w:rPr>
                <w:rFonts w:cs="Arial"/>
                <w:szCs w:val="20"/>
                <w:lang w:val="en-SG"/>
              </w:rPr>
              <w:t>No records found (vehicle number path)</w:t>
            </w:r>
          </w:p>
        </w:tc>
        <w:tc>
          <w:tcPr>
            <w:tcW w:w="0" w:type="auto"/>
            <w:hideMark/>
          </w:tcPr>
          <w:p w14:paraId="3E60A24A" w14:textId="77777777" w:rsidR="00FB3371" w:rsidRPr="00A41EA1" w:rsidRDefault="00FB3371" w:rsidP="00FB3371">
            <w:pPr>
              <w:rPr>
                <w:rFonts w:cs="Arial"/>
                <w:szCs w:val="20"/>
                <w:lang w:val="en-SG"/>
              </w:rPr>
            </w:pPr>
            <w:r w:rsidRPr="00A41EA1">
              <w:rPr>
                <w:rFonts w:cs="Arial"/>
                <w:szCs w:val="20"/>
                <w:lang w:val="en-SG"/>
              </w:rPr>
              <w:t>Decision “any record?” = No after Get notices</w:t>
            </w:r>
          </w:p>
        </w:tc>
        <w:tc>
          <w:tcPr>
            <w:tcW w:w="0" w:type="auto"/>
            <w:hideMark/>
          </w:tcPr>
          <w:p w14:paraId="1C3ED00B" w14:textId="77777777" w:rsidR="00FB3371" w:rsidRPr="00A41EA1" w:rsidRDefault="00FB3371" w:rsidP="00FB3371">
            <w:pPr>
              <w:rPr>
                <w:rFonts w:cs="Arial"/>
                <w:szCs w:val="20"/>
                <w:lang w:val="en-SG"/>
              </w:rPr>
            </w:pPr>
            <w:r w:rsidRPr="00A41EA1">
              <w:rPr>
                <w:rFonts w:cs="Arial"/>
                <w:szCs w:val="20"/>
                <w:lang w:val="en-SG"/>
              </w:rPr>
              <w:t>Returns empty response and ends the process.</w:t>
            </w:r>
          </w:p>
        </w:tc>
      </w:tr>
      <w:tr w:rsidR="00FB3371" w:rsidRPr="00A41EA1" w14:paraId="77780CA1" w14:textId="77777777" w:rsidTr="00720FE3">
        <w:tc>
          <w:tcPr>
            <w:tcW w:w="0" w:type="auto"/>
            <w:hideMark/>
          </w:tcPr>
          <w:p w14:paraId="515AAB5D" w14:textId="77777777" w:rsidR="00FB3371" w:rsidRPr="00A41EA1" w:rsidRDefault="00FB3371" w:rsidP="00FB3371">
            <w:pPr>
              <w:rPr>
                <w:rFonts w:cs="Arial"/>
                <w:szCs w:val="20"/>
                <w:lang w:val="en-SG"/>
              </w:rPr>
            </w:pPr>
            <w:r w:rsidRPr="00A41EA1">
              <w:rPr>
                <w:rFonts w:cs="Arial"/>
                <w:szCs w:val="20"/>
                <w:lang w:val="en-SG"/>
              </w:rPr>
              <w:t>No records found (notice number path)</w:t>
            </w:r>
          </w:p>
        </w:tc>
        <w:tc>
          <w:tcPr>
            <w:tcW w:w="0" w:type="auto"/>
            <w:hideMark/>
          </w:tcPr>
          <w:p w14:paraId="1E6CF79D" w14:textId="77777777" w:rsidR="00FB3371" w:rsidRPr="00A41EA1" w:rsidRDefault="00FB3371" w:rsidP="00FB3371">
            <w:pPr>
              <w:rPr>
                <w:rFonts w:cs="Arial"/>
                <w:szCs w:val="20"/>
                <w:lang w:val="en-SG"/>
              </w:rPr>
            </w:pPr>
            <w:r w:rsidRPr="00A41EA1">
              <w:rPr>
                <w:rFonts w:cs="Arial"/>
                <w:szCs w:val="20"/>
                <w:lang w:val="en-SG"/>
              </w:rPr>
              <w:t>Decision “any record?” = No after Get notice</w:t>
            </w:r>
          </w:p>
        </w:tc>
        <w:tc>
          <w:tcPr>
            <w:tcW w:w="0" w:type="auto"/>
            <w:hideMark/>
          </w:tcPr>
          <w:p w14:paraId="5563F9EE" w14:textId="77777777" w:rsidR="00FB3371" w:rsidRPr="00A41EA1" w:rsidRDefault="00FB3371" w:rsidP="00FB3371">
            <w:pPr>
              <w:rPr>
                <w:rFonts w:cs="Arial"/>
                <w:szCs w:val="20"/>
                <w:lang w:val="en-SG"/>
              </w:rPr>
            </w:pPr>
            <w:r w:rsidRPr="00A41EA1">
              <w:rPr>
                <w:rFonts w:cs="Arial"/>
                <w:szCs w:val="20"/>
                <w:lang w:val="en-SG"/>
              </w:rPr>
              <w:t>Returns empty response and ends the process.</w:t>
            </w:r>
          </w:p>
        </w:tc>
      </w:tr>
      <w:tr w:rsidR="00FB3371" w:rsidRPr="00A41EA1" w14:paraId="24CDDEC4" w14:textId="77777777" w:rsidTr="00720FE3">
        <w:tc>
          <w:tcPr>
            <w:tcW w:w="0" w:type="auto"/>
            <w:hideMark/>
          </w:tcPr>
          <w:p w14:paraId="53896F47" w14:textId="77777777" w:rsidR="00FB3371" w:rsidRPr="00A41EA1" w:rsidRDefault="00FB3371" w:rsidP="00FB3371">
            <w:pPr>
              <w:rPr>
                <w:rFonts w:cs="Arial"/>
                <w:szCs w:val="20"/>
                <w:lang w:val="en-SG"/>
              </w:rPr>
            </w:pPr>
            <w:r w:rsidRPr="00A41EA1">
              <w:rPr>
                <w:rFonts w:cs="Arial"/>
                <w:szCs w:val="20"/>
                <w:lang w:val="en-SG"/>
              </w:rPr>
              <w:t>Payment not allowed &amp; not in ATOMS</w:t>
            </w:r>
          </w:p>
        </w:tc>
        <w:tc>
          <w:tcPr>
            <w:tcW w:w="0" w:type="auto"/>
            <w:hideMark/>
          </w:tcPr>
          <w:p w14:paraId="5A7EDB1F" w14:textId="77777777" w:rsidR="00FB3371" w:rsidRPr="00A41EA1" w:rsidRDefault="00FB3371" w:rsidP="00FB3371">
            <w:pPr>
              <w:rPr>
                <w:rFonts w:cs="Arial"/>
                <w:szCs w:val="20"/>
                <w:lang w:val="en-SG"/>
              </w:rPr>
            </w:pPr>
            <w:r w:rsidRPr="00A41EA1">
              <w:rPr>
                <w:rFonts w:cs="Arial"/>
                <w:szCs w:val="20"/>
                <w:lang w:val="en-SG"/>
              </w:rPr>
              <w:t xml:space="preserve">At </w:t>
            </w:r>
            <w:proofErr w:type="spellStart"/>
            <w:r w:rsidRPr="00A41EA1">
              <w:rPr>
                <w:rFonts w:cs="Arial"/>
                <w:szCs w:val="20"/>
                <w:lang w:val="en-SG"/>
              </w:rPr>
              <w:t>showPON</w:t>
            </w:r>
            <w:proofErr w:type="spellEnd"/>
            <w:r w:rsidRPr="00A41EA1">
              <w:rPr>
                <w:rFonts w:cs="Arial"/>
                <w:szCs w:val="20"/>
                <w:lang w:val="en-SG"/>
              </w:rPr>
              <w:t xml:space="preserve"> when </w:t>
            </w:r>
            <w:proofErr w:type="spellStart"/>
            <w:r w:rsidRPr="00A41EA1">
              <w:rPr>
                <w:rFonts w:cs="Arial"/>
                <w:szCs w:val="20"/>
                <w:lang w:val="en-SG"/>
              </w:rPr>
              <w:t>payment_allowed_flag</w:t>
            </w:r>
            <w:proofErr w:type="spellEnd"/>
            <w:r w:rsidRPr="00A41EA1">
              <w:rPr>
                <w:rFonts w:cs="Arial"/>
                <w:szCs w:val="20"/>
                <w:lang w:val="en-SG"/>
              </w:rPr>
              <w:t xml:space="preserve"> = N and </w:t>
            </w:r>
            <w:proofErr w:type="spellStart"/>
            <w:r w:rsidRPr="00A41EA1">
              <w:rPr>
                <w:rFonts w:cs="Arial"/>
                <w:szCs w:val="20"/>
                <w:lang w:val="en-SG"/>
              </w:rPr>
              <w:t>atoms_flag</w:t>
            </w:r>
            <w:proofErr w:type="spellEnd"/>
            <w:r w:rsidRPr="00A41EA1">
              <w:rPr>
                <w:rFonts w:cs="Arial"/>
                <w:szCs w:val="20"/>
                <w:lang w:val="en-SG"/>
              </w:rPr>
              <w:t xml:space="preserve"> = N</w:t>
            </w:r>
          </w:p>
        </w:tc>
        <w:tc>
          <w:tcPr>
            <w:tcW w:w="0" w:type="auto"/>
            <w:hideMark/>
          </w:tcPr>
          <w:p w14:paraId="4FA9166B" w14:textId="77777777" w:rsidR="00FB3371" w:rsidRPr="00A41EA1" w:rsidRDefault="00FB3371" w:rsidP="00FB3371">
            <w:pPr>
              <w:rPr>
                <w:rFonts w:cs="Arial"/>
                <w:szCs w:val="20"/>
                <w:lang w:val="en-SG"/>
              </w:rPr>
            </w:pPr>
            <w:r w:rsidRPr="00A41EA1">
              <w:rPr>
                <w:rFonts w:cs="Arial"/>
                <w:szCs w:val="20"/>
                <w:lang w:val="en-SG"/>
              </w:rPr>
              <w:t xml:space="preserve">Sets </w:t>
            </w:r>
            <w:proofErr w:type="spellStart"/>
            <w:r w:rsidRPr="00A41EA1">
              <w:rPr>
                <w:rFonts w:cs="Arial"/>
                <w:szCs w:val="20"/>
                <w:lang w:val="en-SG"/>
              </w:rPr>
              <w:t>displayMsg</w:t>
            </w:r>
            <w:proofErr w:type="spellEnd"/>
            <w:r w:rsidRPr="00A41EA1">
              <w:rPr>
                <w:rFonts w:cs="Arial"/>
                <w:szCs w:val="20"/>
                <w:lang w:val="en-SG"/>
              </w:rPr>
              <w:t>: “Parking fine is not payable yet. Please call us at 6329 3434 for advice.” Then returns notices.</w:t>
            </w:r>
          </w:p>
        </w:tc>
      </w:tr>
      <w:tr w:rsidR="00FB3371" w:rsidRPr="00A41EA1" w14:paraId="573C1DB0" w14:textId="77777777" w:rsidTr="00720FE3">
        <w:tc>
          <w:tcPr>
            <w:tcW w:w="0" w:type="auto"/>
            <w:hideMark/>
          </w:tcPr>
          <w:p w14:paraId="08E7BB28" w14:textId="77777777" w:rsidR="00FB3371" w:rsidRPr="00A41EA1" w:rsidRDefault="00FB3371" w:rsidP="00FB3371">
            <w:pPr>
              <w:rPr>
                <w:rFonts w:cs="Arial"/>
                <w:szCs w:val="20"/>
                <w:lang w:val="en-SG"/>
              </w:rPr>
            </w:pPr>
            <w:r w:rsidRPr="00A41EA1">
              <w:rPr>
                <w:rFonts w:cs="Arial"/>
                <w:szCs w:val="20"/>
                <w:lang w:val="en-SG"/>
              </w:rPr>
              <w:t>Other outstanding court summons</w:t>
            </w:r>
          </w:p>
        </w:tc>
        <w:tc>
          <w:tcPr>
            <w:tcW w:w="0" w:type="auto"/>
            <w:hideMark/>
          </w:tcPr>
          <w:p w14:paraId="3D03989E" w14:textId="77777777" w:rsidR="00FB3371" w:rsidRPr="00A41EA1" w:rsidRDefault="00FB3371" w:rsidP="00FB3371">
            <w:pPr>
              <w:rPr>
                <w:rFonts w:cs="Arial"/>
                <w:szCs w:val="20"/>
                <w:lang w:val="en-SG"/>
              </w:rPr>
            </w:pPr>
            <w:r w:rsidRPr="00A41EA1">
              <w:rPr>
                <w:rFonts w:cs="Arial"/>
                <w:szCs w:val="20"/>
                <w:lang w:val="en-SG"/>
              </w:rPr>
              <w:t xml:space="preserve">At </w:t>
            </w:r>
            <w:proofErr w:type="spellStart"/>
            <w:r w:rsidRPr="00A41EA1">
              <w:rPr>
                <w:rFonts w:cs="Arial"/>
                <w:szCs w:val="20"/>
                <w:lang w:val="en-SG"/>
              </w:rPr>
              <w:t>showPON</w:t>
            </w:r>
            <w:proofErr w:type="spellEnd"/>
            <w:r w:rsidRPr="00A41EA1">
              <w:rPr>
                <w:rFonts w:cs="Arial"/>
                <w:szCs w:val="20"/>
                <w:lang w:val="en-SG"/>
              </w:rPr>
              <w:t xml:space="preserve"> (vehicle number path) when court-summons condition triggers</w:t>
            </w:r>
          </w:p>
        </w:tc>
        <w:tc>
          <w:tcPr>
            <w:tcW w:w="0" w:type="auto"/>
            <w:hideMark/>
          </w:tcPr>
          <w:p w14:paraId="4E02A9E2" w14:textId="77777777" w:rsidR="00FB3371" w:rsidRPr="00A41EA1" w:rsidRDefault="00FB3371" w:rsidP="00FB3371">
            <w:pPr>
              <w:rPr>
                <w:rFonts w:cs="Arial"/>
                <w:szCs w:val="20"/>
                <w:lang w:val="en-SG"/>
              </w:rPr>
            </w:pPr>
            <w:r w:rsidRPr="00A41EA1">
              <w:rPr>
                <w:rFonts w:cs="Arial"/>
                <w:szCs w:val="20"/>
                <w:lang w:val="en-SG"/>
              </w:rPr>
              <w:t xml:space="preserve">Sets </w:t>
            </w:r>
            <w:proofErr w:type="spellStart"/>
            <w:r w:rsidRPr="00A41EA1">
              <w:rPr>
                <w:rFonts w:cs="Arial"/>
                <w:szCs w:val="20"/>
                <w:lang w:val="en-SG"/>
              </w:rPr>
              <w:t>displayMsg</w:t>
            </w:r>
            <w:proofErr w:type="spellEnd"/>
            <w:r w:rsidRPr="00A41EA1">
              <w:rPr>
                <w:rFonts w:cs="Arial"/>
                <w:szCs w:val="20"/>
                <w:lang w:val="en-SG"/>
              </w:rPr>
              <w:t xml:space="preserve"> advising to search by ID at ura.sg/pf or call 6329 3434; continues processing remaining records.</w:t>
            </w:r>
          </w:p>
        </w:tc>
      </w:tr>
    </w:tbl>
    <w:p w14:paraId="384BD9EE" w14:textId="6ED54458" w:rsidR="00FB3371" w:rsidRPr="00242EF7" w:rsidRDefault="00620F9E">
      <w:pPr>
        <w:pStyle w:val="Heading5"/>
        <w:numPr>
          <w:ilvl w:val="0"/>
          <w:numId w:val="84"/>
        </w:numPr>
        <w:ind w:left="993" w:hanging="993"/>
        <w:rPr>
          <w:rFonts w:ascii="Arial" w:hAnsi="Arial" w:cs="Arial"/>
          <w:b/>
          <w:bCs/>
          <w:color w:val="215E99" w:themeColor="text2" w:themeTint="BF"/>
          <w:sz w:val="28"/>
          <w:szCs w:val="28"/>
          <w:rPrChange w:id="8523" w:author="Mubiyarto Wibisono" w:date="2025-09-05T09:10:00Z" w16du:dateUtc="2025-09-05T02:10:00Z">
            <w:rPr>
              <w:rFonts w:ascii="Arial" w:eastAsiaTheme="majorEastAsia" w:hAnsi="Arial" w:cs="Arial"/>
              <w:b/>
              <w:bCs/>
              <w:color w:val="215E99" w:themeColor="text2" w:themeTint="BF"/>
              <w:sz w:val="32"/>
              <w:szCs w:val="32"/>
            </w:rPr>
          </w:rPrChange>
        </w:rPr>
        <w:pPrChange w:id="8524" w:author="Mubiyarto Wibisono" w:date="2025-09-04T14:56:00Z" w16du:dateUtc="2025-09-04T07:56:00Z">
          <w:pPr>
            <w:keepNext/>
            <w:keepLines/>
            <w:numPr>
              <w:ilvl w:val="3"/>
            </w:numPr>
            <w:spacing w:before="80" w:after="40"/>
            <w:ind w:left="993" w:hanging="993"/>
            <w:outlineLvl w:val="3"/>
          </w:pPr>
        </w:pPrChange>
      </w:pPr>
      <w:bookmarkStart w:id="8525" w:name="_Toc205889457"/>
      <w:del w:id="8526" w:author="Mubiyarto Wibisono" w:date="2025-09-04T14:56:00Z" w16du:dateUtc="2025-09-04T07:56:00Z">
        <w:r w:rsidRPr="00242EF7" w:rsidDel="008C656F">
          <w:rPr>
            <w:rFonts w:ascii="Arial" w:hAnsi="Arial" w:cs="Arial"/>
            <w:b/>
            <w:bCs/>
            <w:color w:val="215E99" w:themeColor="text2" w:themeTint="BF"/>
            <w:sz w:val="28"/>
            <w:szCs w:val="28"/>
            <w:rPrChange w:id="8527" w:author="Mubiyarto Wibisono" w:date="2025-09-05T09:10:00Z" w16du:dateUtc="2025-09-05T02:10:00Z">
              <w:rPr>
                <w:rFonts w:ascii="Arial" w:hAnsi="Arial" w:cs="Arial"/>
                <w:b/>
                <w:bCs/>
                <w:color w:val="215E99" w:themeColor="text2" w:themeTint="BF"/>
                <w:sz w:val="32"/>
                <w:szCs w:val="32"/>
              </w:rPr>
            </w:rPrChange>
          </w:rPr>
          <w:delText xml:space="preserve">3.5.2. </w:delText>
        </w:r>
      </w:del>
      <w:bookmarkStart w:id="8528" w:name="_Toc207935794"/>
      <w:bookmarkStart w:id="8529" w:name="_Toc207957336"/>
      <w:bookmarkStart w:id="8530" w:name="_Toc207961644"/>
      <w:r w:rsidR="00FB3371" w:rsidRPr="00242EF7">
        <w:rPr>
          <w:rFonts w:ascii="Arial" w:hAnsi="Arial" w:cs="Arial"/>
          <w:b/>
          <w:bCs/>
          <w:color w:val="215E99" w:themeColor="text2" w:themeTint="BF"/>
          <w:sz w:val="28"/>
          <w:szCs w:val="28"/>
          <w:rPrChange w:id="8531" w:author="Mubiyarto Wibisono" w:date="2025-09-05T09:10:00Z" w16du:dateUtc="2025-09-05T02:10:00Z">
            <w:rPr>
              <w:rFonts w:ascii="Arial" w:hAnsi="Arial" w:cs="Arial"/>
              <w:b/>
              <w:bCs/>
              <w:color w:val="215E99" w:themeColor="text2" w:themeTint="BF"/>
              <w:sz w:val="32"/>
              <w:szCs w:val="32"/>
            </w:rPr>
          </w:rPrChange>
        </w:rPr>
        <w:t>API Error Specification</w:t>
      </w:r>
      <w:bookmarkEnd w:id="8525"/>
      <w:bookmarkEnd w:id="8528"/>
      <w:bookmarkEnd w:id="8529"/>
      <w:bookmarkEnd w:id="8530"/>
    </w:p>
    <w:tbl>
      <w:tblPr>
        <w:tblStyle w:val="TableGrid1"/>
        <w:tblW w:w="0" w:type="auto"/>
        <w:tblLook w:val="04A0" w:firstRow="1" w:lastRow="0" w:firstColumn="1" w:lastColumn="0" w:noHBand="0" w:noVBand="1"/>
      </w:tblPr>
      <w:tblGrid>
        <w:gridCol w:w="846"/>
        <w:gridCol w:w="2835"/>
      </w:tblGrid>
      <w:tr w:rsidR="00FB3371" w:rsidRPr="00A41EA1" w14:paraId="48943656" w14:textId="77777777" w:rsidTr="00720FE3">
        <w:tc>
          <w:tcPr>
            <w:tcW w:w="3681" w:type="dxa"/>
            <w:gridSpan w:val="2"/>
            <w:shd w:val="clear" w:color="auto" w:fill="F2F2F2" w:themeFill="background1" w:themeFillShade="F2"/>
          </w:tcPr>
          <w:p w14:paraId="50F45601" w14:textId="77777777" w:rsidR="00FB3371" w:rsidRPr="00A41EA1" w:rsidRDefault="00FB3371" w:rsidP="00FB3371">
            <w:pPr>
              <w:jc w:val="center"/>
              <w:rPr>
                <w:rFonts w:cs="Arial"/>
                <w:b/>
                <w:bCs/>
                <w:szCs w:val="20"/>
              </w:rPr>
            </w:pPr>
            <w:r w:rsidRPr="00A41EA1">
              <w:rPr>
                <w:rFonts w:cs="Arial"/>
                <w:b/>
                <w:bCs/>
                <w:szCs w:val="20"/>
              </w:rPr>
              <w:t>Error Code (For Fail Status)</w:t>
            </w:r>
          </w:p>
        </w:tc>
      </w:tr>
      <w:tr w:rsidR="00FB3371" w:rsidRPr="00A41EA1" w14:paraId="6C3A2D53" w14:textId="77777777" w:rsidTr="00720FE3">
        <w:tc>
          <w:tcPr>
            <w:tcW w:w="846" w:type="dxa"/>
          </w:tcPr>
          <w:p w14:paraId="78F55023" w14:textId="77777777" w:rsidR="00FB3371" w:rsidRPr="00A41EA1" w:rsidRDefault="00FB3371" w:rsidP="00FB3371">
            <w:pPr>
              <w:rPr>
                <w:rFonts w:cs="Arial"/>
                <w:szCs w:val="20"/>
              </w:rPr>
            </w:pPr>
            <w:r w:rsidRPr="00A41EA1">
              <w:rPr>
                <w:rFonts w:cs="Arial"/>
                <w:szCs w:val="20"/>
              </w:rPr>
              <w:t>400</w:t>
            </w:r>
          </w:p>
        </w:tc>
        <w:tc>
          <w:tcPr>
            <w:tcW w:w="2835" w:type="dxa"/>
          </w:tcPr>
          <w:p w14:paraId="7610592E" w14:textId="77777777" w:rsidR="00FB3371" w:rsidRPr="00A41EA1" w:rsidRDefault="00FB3371" w:rsidP="00FB3371">
            <w:pPr>
              <w:rPr>
                <w:rFonts w:cs="Arial"/>
                <w:szCs w:val="20"/>
              </w:rPr>
            </w:pPr>
            <w:r w:rsidRPr="00A41EA1">
              <w:rPr>
                <w:rFonts w:cs="Arial"/>
                <w:szCs w:val="20"/>
              </w:rPr>
              <w:t>Bad Request</w:t>
            </w:r>
          </w:p>
        </w:tc>
      </w:tr>
      <w:tr w:rsidR="00FB3371" w:rsidRPr="00A41EA1" w14:paraId="68A1D4DD" w14:textId="77777777" w:rsidTr="00720FE3">
        <w:tc>
          <w:tcPr>
            <w:tcW w:w="846" w:type="dxa"/>
          </w:tcPr>
          <w:p w14:paraId="0EE9AD7C" w14:textId="77777777" w:rsidR="00FB3371" w:rsidRPr="00A41EA1" w:rsidRDefault="00FB3371" w:rsidP="00FB3371">
            <w:pPr>
              <w:rPr>
                <w:rFonts w:cs="Arial"/>
                <w:szCs w:val="20"/>
              </w:rPr>
            </w:pPr>
            <w:r w:rsidRPr="00A41EA1">
              <w:rPr>
                <w:rFonts w:cs="Arial"/>
                <w:szCs w:val="20"/>
              </w:rPr>
              <w:t>401</w:t>
            </w:r>
          </w:p>
        </w:tc>
        <w:tc>
          <w:tcPr>
            <w:tcW w:w="2835" w:type="dxa"/>
          </w:tcPr>
          <w:p w14:paraId="35B129EA" w14:textId="77777777" w:rsidR="00FB3371" w:rsidRPr="00A41EA1" w:rsidRDefault="00FB3371" w:rsidP="00FB3371">
            <w:pPr>
              <w:rPr>
                <w:rFonts w:cs="Arial"/>
                <w:szCs w:val="20"/>
              </w:rPr>
            </w:pPr>
            <w:r w:rsidRPr="00A41EA1">
              <w:rPr>
                <w:rFonts w:cs="Arial"/>
                <w:szCs w:val="20"/>
              </w:rPr>
              <w:t>Unauthorized</w:t>
            </w:r>
          </w:p>
        </w:tc>
      </w:tr>
      <w:tr w:rsidR="00FB3371" w:rsidRPr="00A41EA1" w14:paraId="248BD06D" w14:textId="77777777" w:rsidTr="00720FE3">
        <w:tc>
          <w:tcPr>
            <w:tcW w:w="846" w:type="dxa"/>
          </w:tcPr>
          <w:p w14:paraId="237020D7" w14:textId="77777777" w:rsidR="00FB3371" w:rsidRPr="00A41EA1" w:rsidRDefault="00FB3371" w:rsidP="00FB3371">
            <w:pPr>
              <w:rPr>
                <w:rFonts w:cs="Arial"/>
                <w:szCs w:val="20"/>
              </w:rPr>
            </w:pPr>
            <w:r w:rsidRPr="00A41EA1">
              <w:rPr>
                <w:rFonts w:cs="Arial"/>
                <w:szCs w:val="20"/>
              </w:rPr>
              <w:t>500</w:t>
            </w:r>
          </w:p>
        </w:tc>
        <w:tc>
          <w:tcPr>
            <w:tcW w:w="2835" w:type="dxa"/>
          </w:tcPr>
          <w:p w14:paraId="1FA8A9EE" w14:textId="77777777" w:rsidR="00FB3371" w:rsidRPr="00A41EA1" w:rsidRDefault="00FB3371" w:rsidP="00FB3371">
            <w:pPr>
              <w:rPr>
                <w:rFonts w:cs="Arial"/>
                <w:szCs w:val="20"/>
              </w:rPr>
            </w:pPr>
            <w:r w:rsidRPr="00A41EA1">
              <w:rPr>
                <w:rFonts w:cs="Arial"/>
                <w:szCs w:val="20"/>
              </w:rPr>
              <w:t>Internal Server Error</w:t>
            </w:r>
          </w:p>
        </w:tc>
      </w:tr>
    </w:tbl>
    <w:p w14:paraId="22C7AB95" w14:textId="2BC51357" w:rsidR="00FB3371" w:rsidRPr="00242EF7" w:rsidDel="00242EF7" w:rsidRDefault="00FB3371" w:rsidP="00FB3371">
      <w:pPr>
        <w:rPr>
          <w:del w:id="8532" w:author="Mubiyarto Wibisono" w:date="2025-09-05T09:10:00Z" w16du:dateUtc="2025-09-05T02:10:00Z"/>
          <w:rFonts w:ascii="Arial" w:hAnsi="Arial" w:cs="Arial"/>
          <w:sz w:val="28"/>
          <w:szCs w:val="28"/>
        </w:rPr>
      </w:pPr>
      <w:bookmarkStart w:id="8533" w:name="_Toc207956774"/>
      <w:bookmarkStart w:id="8534" w:name="_Toc207957337"/>
      <w:bookmarkStart w:id="8535" w:name="_Toc207961645"/>
      <w:bookmarkEnd w:id="8533"/>
      <w:bookmarkEnd w:id="8534"/>
      <w:bookmarkEnd w:id="8535"/>
    </w:p>
    <w:p w14:paraId="610E3FA1" w14:textId="7D8A4DBF" w:rsidR="00FB3371" w:rsidRPr="00242EF7" w:rsidRDefault="008C656F" w:rsidP="008C656F">
      <w:pPr>
        <w:pStyle w:val="Heading3"/>
        <w:numPr>
          <w:ilvl w:val="0"/>
          <w:numId w:val="81"/>
        </w:numPr>
        <w:ind w:left="426" w:hanging="426"/>
        <w:rPr>
          <w:ins w:id="8536" w:author="Mubiyarto Wibisono" w:date="2025-09-04T14:58:00Z" w16du:dateUtc="2025-09-04T07:58:00Z"/>
          <w:rFonts w:cs="Arial"/>
          <w:b/>
          <w:bCs/>
          <w:color w:val="215E99" w:themeColor="text2" w:themeTint="BF"/>
        </w:rPr>
      </w:pPr>
      <w:bookmarkStart w:id="8537" w:name="_Toc205888905"/>
      <w:bookmarkStart w:id="8538" w:name="_Toc205889340"/>
      <w:bookmarkStart w:id="8539" w:name="_Toc205889458"/>
      <w:bookmarkStart w:id="8540" w:name="_Toc206576687"/>
      <w:bookmarkStart w:id="8541" w:name="_Toc206577221"/>
      <w:ins w:id="8542" w:author="Mubiyarto Wibisono" w:date="2025-09-04T14:58:00Z" w16du:dateUtc="2025-09-04T07:58:00Z">
        <w:r w:rsidRPr="00242EF7">
          <w:rPr>
            <w:rFonts w:cs="Arial"/>
            <w:b/>
            <w:bCs/>
            <w:color w:val="215E99" w:themeColor="text2" w:themeTint="BF"/>
          </w:rPr>
          <w:t xml:space="preserve"> </w:t>
        </w:r>
      </w:ins>
      <w:del w:id="8543" w:author="Mubiyarto Wibisono" w:date="2025-09-04T14:58:00Z" w16du:dateUtc="2025-09-04T07:58:00Z">
        <w:r w:rsidR="00620F9E" w:rsidRPr="00242EF7" w:rsidDel="008C656F">
          <w:rPr>
            <w:rFonts w:cs="Arial"/>
            <w:b/>
            <w:bCs/>
            <w:color w:val="215E99" w:themeColor="text2" w:themeTint="BF"/>
            <w:rPrChange w:id="8544" w:author="Mubiyarto Wibisono" w:date="2025-09-05T09:10:00Z" w16du:dateUtc="2025-09-05T02:10:00Z">
              <w:rPr>
                <w:rFonts w:cs="Arial"/>
                <w:b/>
                <w:bCs/>
                <w:color w:val="215E99" w:themeColor="text2" w:themeTint="BF"/>
                <w:sz w:val="32"/>
                <w:szCs w:val="32"/>
              </w:rPr>
            </w:rPrChange>
          </w:rPr>
          <w:delText xml:space="preserve">3.3. </w:delText>
        </w:r>
      </w:del>
      <w:bookmarkStart w:id="8545" w:name="_Toc207935795"/>
      <w:bookmarkStart w:id="8546" w:name="_Toc207957338"/>
      <w:bookmarkStart w:id="8547" w:name="_Toc207961646"/>
      <w:r w:rsidR="00FB3371" w:rsidRPr="00242EF7">
        <w:rPr>
          <w:rFonts w:cs="Arial"/>
          <w:b/>
          <w:bCs/>
          <w:color w:val="215E99" w:themeColor="text2" w:themeTint="BF"/>
          <w:rPrChange w:id="8548" w:author="Mubiyarto Wibisono" w:date="2025-09-05T09:10:00Z" w16du:dateUtc="2025-09-05T02:10:00Z">
            <w:rPr>
              <w:rFonts w:cs="Arial"/>
              <w:b/>
              <w:bCs/>
              <w:color w:val="215E99" w:themeColor="text2" w:themeTint="BF"/>
              <w:sz w:val="32"/>
              <w:szCs w:val="32"/>
            </w:rPr>
          </w:rPrChange>
        </w:rPr>
        <w:t>Payment Transaction</w:t>
      </w:r>
      <w:bookmarkEnd w:id="8537"/>
      <w:bookmarkEnd w:id="8538"/>
      <w:bookmarkEnd w:id="8539"/>
      <w:bookmarkEnd w:id="8540"/>
      <w:bookmarkEnd w:id="8541"/>
      <w:bookmarkEnd w:id="8545"/>
      <w:bookmarkEnd w:id="8546"/>
      <w:bookmarkEnd w:id="8547"/>
    </w:p>
    <w:p w14:paraId="62AD0A75" w14:textId="1DD9C28F" w:rsidR="008C656F" w:rsidRPr="00242EF7" w:rsidRDefault="008C656F">
      <w:pPr>
        <w:pStyle w:val="Heading4"/>
        <w:numPr>
          <w:ilvl w:val="0"/>
          <w:numId w:val="85"/>
        </w:numPr>
        <w:ind w:left="709" w:hanging="709"/>
        <w:rPr>
          <w:rFonts w:ascii="Arial" w:hAnsi="Arial" w:cs="Arial"/>
          <w:b/>
          <w:bCs/>
          <w:color w:val="215E99" w:themeColor="text2" w:themeTint="BF"/>
          <w:sz w:val="28"/>
          <w:szCs w:val="28"/>
          <w:rPrChange w:id="8549" w:author="Mubiyarto Wibisono" w:date="2025-09-05T09:10:00Z" w16du:dateUtc="2025-09-05T02:10:00Z">
            <w:rPr>
              <w:rFonts w:ascii="Arial" w:eastAsiaTheme="majorEastAsia" w:hAnsi="Arial" w:cs="Arial"/>
              <w:b/>
              <w:bCs/>
              <w:color w:val="215E99" w:themeColor="text2" w:themeTint="BF"/>
              <w:sz w:val="32"/>
              <w:szCs w:val="32"/>
            </w:rPr>
          </w:rPrChange>
        </w:rPr>
        <w:pPrChange w:id="8550" w:author="Mubiyarto Wibisono" w:date="2025-09-04T14:59:00Z" w16du:dateUtc="2025-09-04T07:59:00Z">
          <w:pPr>
            <w:keepNext/>
            <w:keepLines/>
            <w:numPr>
              <w:ilvl w:val="1"/>
            </w:numPr>
            <w:spacing w:before="160" w:after="80"/>
            <w:ind w:left="709" w:hanging="720"/>
            <w:outlineLvl w:val="1"/>
          </w:pPr>
        </w:pPrChange>
      </w:pPr>
      <w:bookmarkStart w:id="8551" w:name="_Toc207935796"/>
      <w:bookmarkStart w:id="8552" w:name="_Toc207957339"/>
      <w:bookmarkStart w:id="8553" w:name="_Toc207961647"/>
      <w:ins w:id="8554" w:author="Mubiyarto Wibisono" w:date="2025-09-04T14:59:00Z" w16du:dateUtc="2025-09-04T07:59:00Z">
        <w:r w:rsidRPr="00242EF7">
          <w:rPr>
            <w:rFonts w:ascii="Arial" w:hAnsi="Arial" w:cs="Arial"/>
            <w:b/>
            <w:bCs/>
            <w:i w:val="0"/>
            <w:iCs w:val="0"/>
            <w:color w:val="215E99" w:themeColor="text2" w:themeTint="BF"/>
            <w:sz w:val="28"/>
            <w:szCs w:val="28"/>
            <w:rPrChange w:id="8555" w:author="Mubiyarto Wibisono" w:date="2025-09-05T09:10:00Z" w16du:dateUtc="2025-09-05T02:10:00Z">
              <w:rPr>
                <w:i/>
                <w:iCs/>
              </w:rPr>
            </w:rPrChange>
          </w:rPr>
          <w:t>Diagram Flow Image</w:t>
        </w:r>
      </w:ins>
      <w:bookmarkEnd w:id="8551"/>
      <w:bookmarkEnd w:id="8552"/>
      <w:bookmarkEnd w:id="8553"/>
    </w:p>
    <w:p w14:paraId="7AABEEC8" w14:textId="77777777" w:rsidR="00FB3371" w:rsidRPr="00A41EA1" w:rsidRDefault="00FB3371" w:rsidP="00FB3371">
      <w:pPr>
        <w:rPr>
          <w:rFonts w:ascii="Arial" w:hAnsi="Arial" w:cs="Arial"/>
          <w:sz w:val="20"/>
          <w:szCs w:val="20"/>
          <w:rPrChange w:id="8556" w:author="Mubiyarto Wibisono" w:date="2025-09-05T08:31:00Z" w16du:dateUtc="2025-09-05T01:31:00Z">
            <w:rPr/>
          </w:rPrChange>
        </w:rPr>
      </w:pPr>
      <w:r w:rsidRPr="00A41EA1">
        <w:rPr>
          <w:rFonts w:ascii="Arial" w:hAnsi="Arial" w:cs="Arial"/>
          <w:noProof/>
          <w:sz w:val="20"/>
          <w:szCs w:val="20"/>
          <w:rPrChange w:id="8557" w:author="Mubiyarto Wibisono" w:date="2025-09-05T08:31:00Z" w16du:dateUtc="2025-09-05T01:31:00Z">
            <w:rPr>
              <w:noProof/>
            </w:rPr>
          </w:rPrChange>
        </w:rPr>
        <w:drawing>
          <wp:inline distT="0" distB="0" distL="0" distR="0" wp14:anchorId="6EF1F064" wp14:editId="52A00DCF">
            <wp:extent cx="5943600" cy="1226820"/>
            <wp:effectExtent l="0" t="0" r="0" b="0"/>
            <wp:docPr id="752273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p>
    <w:p w14:paraId="30F4730E" w14:textId="77777777" w:rsidR="00FB3371" w:rsidRPr="00A41EA1" w:rsidRDefault="00FB3371" w:rsidP="00FB3371">
      <w:pPr>
        <w:rPr>
          <w:rFonts w:ascii="Arial" w:hAnsi="Arial" w:cs="Arial"/>
          <w:sz w:val="20"/>
          <w:szCs w:val="20"/>
        </w:rPr>
      </w:pPr>
      <w:r w:rsidRPr="00A41EA1">
        <w:rPr>
          <w:rFonts w:ascii="Arial" w:hAnsi="Arial" w:cs="Arial"/>
          <w:sz w:val="20"/>
          <w:szCs w:val="20"/>
        </w:rPr>
        <w:t>NOTE: Due to page size limit, the full-sized image is appended.</w:t>
      </w:r>
    </w:p>
    <w:p w14:paraId="2CEEB86E" w14:textId="77777777" w:rsidR="00FB3371" w:rsidRPr="00A41EA1" w:rsidRDefault="00FB3371" w:rsidP="00FB3371">
      <w:pPr>
        <w:rPr>
          <w:rFonts w:ascii="Arial" w:hAnsi="Arial" w:cs="Arial"/>
          <w:sz w:val="20"/>
          <w:szCs w:val="20"/>
          <w:rPrChange w:id="8558" w:author="Mubiyarto Wibisono" w:date="2025-09-05T08:31:00Z" w16du:dateUtc="2025-09-05T01:31:00Z">
            <w:rPr/>
          </w:rPrChange>
        </w:rPr>
      </w:pPr>
      <w:r w:rsidRPr="00953F23">
        <w:rPr>
          <w:rFonts w:ascii="Arial" w:hAnsi="Arial" w:cs="Arial"/>
          <w:sz w:val="20"/>
          <w:szCs w:val="20"/>
        </w:rPr>
        <w:object w:dxaOrig="1520" w:dyaOrig="987" w14:anchorId="75A7DEAD">
          <v:shape id="_x0000_i1036" type="#_x0000_t75" style="width:79.45pt;height:50.25pt" o:ole="">
            <v:imagedata r:id="rId50" o:title=""/>
          </v:shape>
          <o:OLEObject Type="Embed" ProgID="Package" ShapeID="_x0000_i1036" DrawAspect="Icon" ObjectID="_1827411914" r:id="rId51"/>
        </w:object>
      </w:r>
    </w:p>
    <w:p w14:paraId="5D260D5B" w14:textId="77777777" w:rsidR="00FB3371" w:rsidRPr="00A41EA1" w:rsidRDefault="00FB3371" w:rsidP="00FB3371">
      <w:pPr>
        <w:rPr>
          <w:rFonts w:ascii="Arial" w:hAnsi="Arial" w:cs="Arial"/>
          <w:sz w:val="20"/>
          <w:szCs w:val="20"/>
          <w:rPrChange w:id="8559" w:author="Mubiyarto Wibisono" w:date="2025-09-05T08:31:00Z" w16du:dateUtc="2025-09-05T01:31:00Z">
            <w:rPr/>
          </w:rPrChange>
        </w:rPr>
      </w:pPr>
    </w:p>
    <w:tbl>
      <w:tblPr>
        <w:tblStyle w:val="TableGrid1"/>
        <w:tblW w:w="0" w:type="auto"/>
        <w:tblLook w:val="04A0" w:firstRow="1" w:lastRow="0" w:firstColumn="1" w:lastColumn="0" w:noHBand="0" w:noVBand="1"/>
      </w:tblPr>
      <w:tblGrid>
        <w:gridCol w:w="3040"/>
        <w:gridCol w:w="1996"/>
        <w:gridCol w:w="4314"/>
      </w:tblGrid>
      <w:tr w:rsidR="00FB3371" w:rsidRPr="00A41EA1" w14:paraId="2B00E74A" w14:textId="77777777" w:rsidTr="00720FE3">
        <w:tc>
          <w:tcPr>
            <w:tcW w:w="0" w:type="auto"/>
            <w:shd w:val="clear" w:color="auto" w:fill="F2F2F2" w:themeFill="background1" w:themeFillShade="F2"/>
            <w:hideMark/>
          </w:tcPr>
          <w:p w14:paraId="17DB3B25" w14:textId="77777777" w:rsidR="00FB3371" w:rsidRPr="00A41EA1" w:rsidRDefault="00FB3371" w:rsidP="00FB3371">
            <w:pPr>
              <w:rPr>
                <w:rFonts w:cs="Arial"/>
                <w:b/>
                <w:bCs/>
                <w:szCs w:val="20"/>
                <w:lang w:val="en-SG"/>
              </w:rPr>
            </w:pPr>
            <w:r w:rsidRPr="00A41EA1">
              <w:rPr>
                <w:rFonts w:cs="Arial"/>
                <w:b/>
                <w:bCs/>
                <w:szCs w:val="20"/>
                <w:lang w:val="en-SG"/>
              </w:rPr>
              <w:t>Step</w:t>
            </w:r>
          </w:p>
        </w:tc>
        <w:tc>
          <w:tcPr>
            <w:tcW w:w="0" w:type="auto"/>
            <w:shd w:val="clear" w:color="auto" w:fill="F2F2F2" w:themeFill="background1" w:themeFillShade="F2"/>
            <w:hideMark/>
          </w:tcPr>
          <w:p w14:paraId="5078C12C"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0" w:type="auto"/>
            <w:shd w:val="clear" w:color="auto" w:fill="F2F2F2" w:themeFill="background1" w:themeFillShade="F2"/>
            <w:hideMark/>
          </w:tcPr>
          <w:p w14:paraId="4397A0CE"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FB3371" w:rsidRPr="00A41EA1" w14:paraId="064D0BCE" w14:textId="77777777" w:rsidTr="00720FE3">
        <w:tc>
          <w:tcPr>
            <w:tcW w:w="0" w:type="auto"/>
            <w:hideMark/>
          </w:tcPr>
          <w:p w14:paraId="24BE8FEC" w14:textId="77777777" w:rsidR="00FB3371" w:rsidRPr="00A41EA1" w:rsidRDefault="00FB3371" w:rsidP="00FB3371">
            <w:pPr>
              <w:rPr>
                <w:rFonts w:cs="Arial"/>
                <w:szCs w:val="20"/>
                <w:lang w:val="en-SG"/>
              </w:rPr>
            </w:pPr>
            <w:r w:rsidRPr="00A41EA1">
              <w:rPr>
                <w:rFonts w:cs="Arial"/>
                <w:szCs w:val="20"/>
                <w:lang w:val="en-SG"/>
              </w:rPr>
              <w:t>AXS complete payment transmission</w:t>
            </w:r>
          </w:p>
        </w:tc>
        <w:tc>
          <w:tcPr>
            <w:tcW w:w="0" w:type="auto"/>
            <w:hideMark/>
          </w:tcPr>
          <w:p w14:paraId="3DA41F42" w14:textId="77777777" w:rsidR="00FB3371" w:rsidRPr="00A41EA1" w:rsidRDefault="00FB3371" w:rsidP="00FB3371">
            <w:pPr>
              <w:rPr>
                <w:rFonts w:cs="Arial"/>
                <w:szCs w:val="20"/>
                <w:lang w:val="en-SG"/>
              </w:rPr>
            </w:pPr>
            <w:r w:rsidRPr="00A41EA1">
              <w:rPr>
                <w:rFonts w:cs="Arial"/>
                <w:szCs w:val="20"/>
                <w:lang w:val="en-SG"/>
              </w:rPr>
              <w:t>Payment request initiation</w:t>
            </w:r>
          </w:p>
        </w:tc>
        <w:tc>
          <w:tcPr>
            <w:tcW w:w="0" w:type="auto"/>
            <w:hideMark/>
          </w:tcPr>
          <w:p w14:paraId="5C500E9A" w14:textId="77777777" w:rsidR="00FB3371" w:rsidRPr="00A41EA1" w:rsidRDefault="00FB3371" w:rsidP="00FB3371">
            <w:pPr>
              <w:rPr>
                <w:rFonts w:cs="Arial"/>
                <w:szCs w:val="20"/>
                <w:lang w:val="en-SG"/>
              </w:rPr>
            </w:pPr>
            <w:r w:rsidRPr="00A41EA1">
              <w:rPr>
                <w:rFonts w:cs="Arial"/>
                <w:szCs w:val="20"/>
                <w:lang w:val="en-SG"/>
              </w:rPr>
              <w:t>AXS sends a payment completion transmission to the service.</w:t>
            </w:r>
          </w:p>
        </w:tc>
      </w:tr>
      <w:tr w:rsidR="00FB3371" w:rsidRPr="00A41EA1" w14:paraId="3C94495A" w14:textId="77777777" w:rsidTr="00720FE3">
        <w:tc>
          <w:tcPr>
            <w:tcW w:w="0" w:type="auto"/>
            <w:hideMark/>
          </w:tcPr>
          <w:p w14:paraId="54CA99DA" w14:textId="77777777" w:rsidR="00FB3371" w:rsidRPr="00A41EA1" w:rsidRDefault="00FB3371" w:rsidP="00FB3371">
            <w:pPr>
              <w:rPr>
                <w:rFonts w:cs="Arial"/>
                <w:szCs w:val="20"/>
                <w:lang w:val="en-SG"/>
              </w:rPr>
            </w:pPr>
            <w:r w:rsidRPr="00A41EA1">
              <w:rPr>
                <w:rFonts w:cs="Arial"/>
                <w:szCs w:val="20"/>
                <w:lang w:val="en-SG"/>
              </w:rPr>
              <w:lastRenderedPageBreak/>
              <w:t>APIM API key authentication</w:t>
            </w:r>
          </w:p>
        </w:tc>
        <w:tc>
          <w:tcPr>
            <w:tcW w:w="0" w:type="auto"/>
            <w:hideMark/>
          </w:tcPr>
          <w:p w14:paraId="7B7D2CFD" w14:textId="77777777" w:rsidR="00FB3371" w:rsidRPr="00A41EA1" w:rsidRDefault="00FB3371" w:rsidP="00FB3371">
            <w:pPr>
              <w:rPr>
                <w:rFonts w:cs="Arial"/>
                <w:szCs w:val="20"/>
                <w:lang w:val="en-SG"/>
              </w:rPr>
            </w:pPr>
            <w:r w:rsidRPr="00A41EA1">
              <w:rPr>
                <w:rFonts w:cs="Arial"/>
                <w:szCs w:val="20"/>
                <w:lang w:val="en-SG"/>
              </w:rPr>
              <w:t>API key validation</w:t>
            </w:r>
          </w:p>
        </w:tc>
        <w:tc>
          <w:tcPr>
            <w:tcW w:w="0" w:type="auto"/>
            <w:hideMark/>
          </w:tcPr>
          <w:p w14:paraId="0C33DC3A" w14:textId="77777777" w:rsidR="00FB3371" w:rsidRPr="00A41EA1" w:rsidRDefault="00FB3371" w:rsidP="00FB3371">
            <w:pPr>
              <w:rPr>
                <w:rFonts w:cs="Arial"/>
                <w:szCs w:val="20"/>
                <w:lang w:val="en-SG"/>
              </w:rPr>
            </w:pPr>
            <w:r w:rsidRPr="00A41EA1">
              <w:rPr>
                <w:rFonts w:cs="Arial"/>
                <w:szCs w:val="20"/>
                <w:lang w:val="en-SG"/>
              </w:rPr>
              <w:t>Validates the API key; failure returns an error message and ends process; success continues.</w:t>
            </w:r>
          </w:p>
        </w:tc>
      </w:tr>
      <w:tr w:rsidR="00FB3371" w:rsidRPr="00A41EA1" w14:paraId="3D01A192" w14:textId="77777777" w:rsidTr="00720FE3">
        <w:tc>
          <w:tcPr>
            <w:tcW w:w="0" w:type="auto"/>
            <w:hideMark/>
          </w:tcPr>
          <w:p w14:paraId="1FCEE8F3" w14:textId="77777777" w:rsidR="00FB3371" w:rsidRPr="00A41EA1" w:rsidRDefault="00FB3371" w:rsidP="00FB3371">
            <w:pPr>
              <w:rPr>
                <w:rFonts w:cs="Arial"/>
                <w:szCs w:val="20"/>
                <w:lang w:val="en-SG"/>
              </w:rPr>
            </w:pPr>
            <w:r w:rsidRPr="00A41EA1">
              <w:rPr>
                <w:rFonts w:cs="Arial"/>
                <w:szCs w:val="20"/>
                <w:lang w:val="en-SG"/>
              </w:rPr>
              <w:t>/PONWS/</w:t>
            </w:r>
            <w:proofErr w:type="spellStart"/>
            <w:r w:rsidRPr="00A41EA1">
              <w:rPr>
                <w:rFonts w:cs="Arial"/>
                <w:szCs w:val="20"/>
                <w:lang w:val="en-SG"/>
              </w:rPr>
              <w:t>UpdatePONPayReq</w:t>
            </w:r>
            <w:proofErr w:type="spellEnd"/>
            <w:r w:rsidRPr="00A41EA1">
              <w:rPr>
                <w:rFonts w:cs="Arial"/>
                <w:szCs w:val="20"/>
                <w:lang w:val="en-SG"/>
              </w:rPr>
              <w:t xml:space="preserve"> request</w:t>
            </w:r>
          </w:p>
        </w:tc>
        <w:tc>
          <w:tcPr>
            <w:tcW w:w="0" w:type="auto"/>
            <w:hideMark/>
          </w:tcPr>
          <w:p w14:paraId="5FCB714A" w14:textId="77777777" w:rsidR="00FB3371" w:rsidRPr="00A41EA1" w:rsidRDefault="00FB3371" w:rsidP="00FB3371">
            <w:pPr>
              <w:rPr>
                <w:rFonts w:cs="Arial"/>
                <w:szCs w:val="20"/>
                <w:lang w:val="en-SG"/>
              </w:rPr>
            </w:pPr>
            <w:r w:rsidRPr="00A41EA1">
              <w:rPr>
                <w:rFonts w:cs="Arial"/>
                <w:szCs w:val="20"/>
                <w:lang w:val="en-SG"/>
              </w:rPr>
              <w:t>Payment update request</w:t>
            </w:r>
          </w:p>
        </w:tc>
        <w:tc>
          <w:tcPr>
            <w:tcW w:w="0" w:type="auto"/>
            <w:hideMark/>
          </w:tcPr>
          <w:p w14:paraId="1AC61ADF" w14:textId="77777777" w:rsidR="00FB3371" w:rsidRPr="00A41EA1" w:rsidRDefault="00FB3371" w:rsidP="00FB3371">
            <w:pPr>
              <w:rPr>
                <w:rFonts w:cs="Arial"/>
                <w:szCs w:val="20"/>
                <w:lang w:val="en-SG"/>
              </w:rPr>
            </w:pPr>
            <w:r w:rsidRPr="00A41EA1">
              <w:rPr>
                <w:rFonts w:cs="Arial"/>
                <w:szCs w:val="20"/>
                <w:lang w:val="en-SG"/>
              </w:rPr>
              <w:t xml:space="preserve">Sends payment update request to </w:t>
            </w:r>
            <w:proofErr w:type="spellStart"/>
            <w:r w:rsidRPr="00A41EA1">
              <w:rPr>
                <w:rFonts w:cs="Arial"/>
                <w:szCs w:val="20"/>
                <w:lang w:val="en-SG"/>
              </w:rPr>
              <w:t>ocmsdevapp</w:t>
            </w:r>
            <w:proofErr w:type="spellEnd"/>
            <w:r w:rsidRPr="00A41EA1">
              <w:rPr>
                <w:rFonts w:cs="Arial"/>
                <w:szCs w:val="20"/>
                <w:lang w:val="en-SG"/>
              </w:rPr>
              <w:t xml:space="preserve"> endpoint; logs request to </w:t>
            </w:r>
            <w:proofErr w:type="spellStart"/>
            <w:r w:rsidRPr="00A41EA1">
              <w:rPr>
                <w:rFonts w:cs="Arial"/>
                <w:szCs w:val="20"/>
                <w:lang w:val="en-SG"/>
              </w:rPr>
              <w:t>eocms_web_txn_audit</w:t>
            </w:r>
            <w:proofErr w:type="spellEnd"/>
            <w:r w:rsidRPr="00A41EA1">
              <w:rPr>
                <w:rFonts w:cs="Arial"/>
                <w:szCs w:val="20"/>
                <w:lang w:val="en-SG"/>
              </w:rPr>
              <w:t>.</w:t>
            </w:r>
          </w:p>
        </w:tc>
      </w:tr>
      <w:tr w:rsidR="00FB3371" w:rsidRPr="00A41EA1" w14:paraId="7D1D76E1" w14:textId="77777777" w:rsidTr="00720FE3">
        <w:tc>
          <w:tcPr>
            <w:tcW w:w="0" w:type="auto"/>
            <w:hideMark/>
          </w:tcPr>
          <w:p w14:paraId="02A03F9A" w14:textId="77777777" w:rsidR="00FB3371" w:rsidRPr="00A41EA1" w:rsidRDefault="00FB3371" w:rsidP="00FB3371">
            <w:pPr>
              <w:rPr>
                <w:rFonts w:cs="Arial"/>
                <w:szCs w:val="20"/>
                <w:lang w:val="en-SG"/>
              </w:rPr>
            </w:pPr>
            <w:r w:rsidRPr="00A41EA1">
              <w:rPr>
                <w:rFonts w:cs="Arial"/>
                <w:szCs w:val="20"/>
                <w:lang w:val="en-SG"/>
              </w:rPr>
              <w:t>External authentication check</w:t>
            </w:r>
          </w:p>
        </w:tc>
        <w:tc>
          <w:tcPr>
            <w:tcW w:w="0" w:type="auto"/>
            <w:hideMark/>
          </w:tcPr>
          <w:p w14:paraId="58B49717" w14:textId="77777777" w:rsidR="00FB3371" w:rsidRPr="00A41EA1" w:rsidRDefault="00FB3371" w:rsidP="00FB3371">
            <w:pPr>
              <w:rPr>
                <w:rFonts w:cs="Arial"/>
                <w:szCs w:val="20"/>
                <w:lang w:val="en-SG"/>
              </w:rPr>
            </w:pPr>
            <w:r w:rsidRPr="00A41EA1">
              <w:rPr>
                <w:rFonts w:cs="Arial"/>
                <w:szCs w:val="20"/>
                <w:lang w:val="en-SG"/>
              </w:rPr>
              <w:t>Subscription key verification</w:t>
            </w:r>
          </w:p>
        </w:tc>
        <w:tc>
          <w:tcPr>
            <w:tcW w:w="0" w:type="auto"/>
            <w:hideMark/>
          </w:tcPr>
          <w:p w14:paraId="23152447" w14:textId="77777777" w:rsidR="00FB3371" w:rsidRPr="00A41EA1" w:rsidRDefault="00FB3371" w:rsidP="00FB3371">
            <w:pPr>
              <w:rPr>
                <w:rFonts w:cs="Arial"/>
                <w:szCs w:val="20"/>
                <w:lang w:val="en-SG"/>
              </w:rPr>
            </w:pPr>
            <w:r w:rsidRPr="00A41EA1">
              <w:rPr>
                <w:rFonts w:cs="Arial"/>
                <w:szCs w:val="20"/>
                <w:lang w:val="en-SG"/>
              </w:rPr>
              <w:t>Compares APIM subscription key with Key Vault subscription key using sender value.</w:t>
            </w:r>
          </w:p>
        </w:tc>
      </w:tr>
      <w:tr w:rsidR="00FB3371" w:rsidRPr="00A41EA1" w14:paraId="104D5510" w14:textId="77777777" w:rsidTr="00720FE3">
        <w:tc>
          <w:tcPr>
            <w:tcW w:w="0" w:type="auto"/>
            <w:hideMark/>
          </w:tcPr>
          <w:p w14:paraId="6E6693B1" w14:textId="77777777" w:rsidR="00FB3371" w:rsidRPr="00A41EA1" w:rsidRDefault="00FB3371" w:rsidP="00FB3371">
            <w:pPr>
              <w:rPr>
                <w:rFonts w:cs="Arial"/>
                <w:szCs w:val="20"/>
                <w:lang w:val="en-SG"/>
              </w:rPr>
            </w:pPr>
            <w:r w:rsidRPr="00A41EA1">
              <w:rPr>
                <w:rFonts w:cs="Arial"/>
                <w:szCs w:val="20"/>
                <w:lang w:val="en-SG"/>
              </w:rPr>
              <w:t>Authentication success?</w:t>
            </w:r>
          </w:p>
        </w:tc>
        <w:tc>
          <w:tcPr>
            <w:tcW w:w="0" w:type="auto"/>
            <w:hideMark/>
          </w:tcPr>
          <w:p w14:paraId="703CD42D" w14:textId="77777777" w:rsidR="00FB3371" w:rsidRPr="00A41EA1" w:rsidRDefault="00FB3371" w:rsidP="00FB3371">
            <w:pPr>
              <w:rPr>
                <w:rFonts w:cs="Arial"/>
                <w:szCs w:val="20"/>
                <w:lang w:val="en-SG"/>
              </w:rPr>
            </w:pPr>
            <w:r w:rsidRPr="00A41EA1">
              <w:rPr>
                <w:rFonts w:cs="Arial"/>
                <w:szCs w:val="20"/>
                <w:lang w:val="en-SG"/>
              </w:rPr>
              <w:t>Authentication decision</w:t>
            </w:r>
          </w:p>
        </w:tc>
        <w:tc>
          <w:tcPr>
            <w:tcW w:w="0" w:type="auto"/>
            <w:hideMark/>
          </w:tcPr>
          <w:p w14:paraId="68A4AB52" w14:textId="77777777" w:rsidR="00FB3371" w:rsidRPr="00A41EA1" w:rsidRDefault="00FB3371" w:rsidP="00FB3371">
            <w:pPr>
              <w:rPr>
                <w:rFonts w:cs="Arial"/>
                <w:szCs w:val="20"/>
                <w:lang w:val="en-SG"/>
              </w:rPr>
            </w:pPr>
            <w:r w:rsidRPr="00A41EA1">
              <w:rPr>
                <w:rFonts w:cs="Arial"/>
                <w:szCs w:val="20"/>
                <w:lang w:val="en-SG"/>
              </w:rPr>
              <w:t>If failed, returns 401 Authentication Failed; if successful, continues.</w:t>
            </w:r>
          </w:p>
        </w:tc>
      </w:tr>
      <w:tr w:rsidR="00FB3371" w:rsidRPr="00A41EA1" w14:paraId="206586FE" w14:textId="77777777" w:rsidTr="00720FE3">
        <w:tc>
          <w:tcPr>
            <w:tcW w:w="0" w:type="auto"/>
            <w:hideMark/>
          </w:tcPr>
          <w:p w14:paraId="01C50C5A" w14:textId="77777777" w:rsidR="00FB3371" w:rsidRPr="00A41EA1" w:rsidRDefault="00FB3371" w:rsidP="00FB3371">
            <w:pPr>
              <w:rPr>
                <w:rFonts w:cs="Arial"/>
                <w:szCs w:val="20"/>
                <w:lang w:val="en-SG"/>
              </w:rPr>
            </w:pPr>
            <w:r w:rsidRPr="00A41EA1">
              <w:rPr>
                <w:rFonts w:cs="Arial"/>
                <w:szCs w:val="20"/>
                <w:lang w:val="en-SG"/>
              </w:rPr>
              <w:t>External body payload check</w:t>
            </w:r>
          </w:p>
        </w:tc>
        <w:tc>
          <w:tcPr>
            <w:tcW w:w="0" w:type="auto"/>
            <w:hideMark/>
          </w:tcPr>
          <w:p w14:paraId="7F777B62" w14:textId="77777777" w:rsidR="00FB3371" w:rsidRPr="00A41EA1" w:rsidRDefault="00FB3371" w:rsidP="00FB3371">
            <w:pPr>
              <w:rPr>
                <w:rFonts w:cs="Arial"/>
                <w:szCs w:val="20"/>
                <w:lang w:val="en-SG"/>
              </w:rPr>
            </w:pPr>
            <w:r w:rsidRPr="00A41EA1">
              <w:rPr>
                <w:rFonts w:cs="Arial"/>
                <w:szCs w:val="20"/>
                <w:lang w:val="en-SG"/>
              </w:rPr>
              <w:t>Request data validation</w:t>
            </w:r>
          </w:p>
        </w:tc>
        <w:tc>
          <w:tcPr>
            <w:tcW w:w="0" w:type="auto"/>
            <w:hideMark/>
          </w:tcPr>
          <w:p w14:paraId="25C562A1" w14:textId="77777777" w:rsidR="00FB3371" w:rsidRPr="00A41EA1" w:rsidRDefault="00FB3371" w:rsidP="00FB3371">
            <w:pPr>
              <w:rPr>
                <w:rFonts w:cs="Arial"/>
                <w:szCs w:val="20"/>
                <w:lang w:val="en-SG"/>
              </w:rPr>
            </w:pPr>
            <w:r w:rsidRPr="00A41EA1">
              <w:rPr>
                <w:rFonts w:cs="Arial"/>
                <w:szCs w:val="20"/>
                <w:lang w:val="en-SG"/>
              </w:rPr>
              <w:t>Verifies all mandatory fields and field formats according to specification.</w:t>
            </w:r>
          </w:p>
        </w:tc>
      </w:tr>
      <w:tr w:rsidR="00FB3371" w:rsidRPr="00A41EA1" w14:paraId="6A9D5377" w14:textId="77777777" w:rsidTr="00720FE3">
        <w:tc>
          <w:tcPr>
            <w:tcW w:w="0" w:type="auto"/>
            <w:hideMark/>
          </w:tcPr>
          <w:p w14:paraId="71F88334" w14:textId="77777777" w:rsidR="00FB3371" w:rsidRPr="00A41EA1" w:rsidRDefault="00FB3371" w:rsidP="00FB3371">
            <w:pPr>
              <w:rPr>
                <w:rFonts w:cs="Arial"/>
                <w:szCs w:val="20"/>
                <w:lang w:val="en-SG"/>
              </w:rPr>
            </w:pPr>
            <w:r w:rsidRPr="00A41EA1">
              <w:rPr>
                <w:rFonts w:cs="Arial"/>
                <w:szCs w:val="20"/>
                <w:lang w:val="en-SG"/>
              </w:rPr>
              <w:t>Payload check success?</w:t>
            </w:r>
          </w:p>
        </w:tc>
        <w:tc>
          <w:tcPr>
            <w:tcW w:w="0" w:type="auto"/>
            <w:hideMark/>
          </w:tcPr>
          <w:p w14:paraId="65CE6649" w14:textId="77777777" w:rsidR="00FB3371" w:rsidRPr="00A41EA1" w:rsidRDefault="00FB3371" w:rsidP="00FB3371">
            <w:pPr>
              <w:rPr>
                <w:rFonts w:cs="Arial"/>
                <w:szCs w:val="20"/>
                <w:lang w:val="en-SG"/>
              </w:rPr>
            </w:pPr>
            <w:r w:rsidRPr="00A41EA1">
              <w:rPr>
                <w:rFonts w:cs="Arial"/>
                <w:szCs w:val="20"/>
                <w:lang w:val="en-SG"/>
              </w:rPr>
              <w:t>Payload validation decision</w:t>
            </w:r>
          </w:p>
        </w:tc>
        <w:tc>
          <w:tcPr>
            <w:tcW w:w="0" w:type="auto"/>
            <w:hideMark/>
          </w:tcPr>
          <w:p w14:paraId="3A36FD39" w14:textId="77777777" w:rsidR="00FB3371" w:rsidRPr="00A41EA1" w:rsidRDefault="00FB3371" w:rsidP="00FB3371">
            <w:pPr>
              <w:rPr>
                <w:rFonts w:cs="Arial"/>
                <w:szCs w:val="20"/>
                <w:lang w:val="en-SG"/>
              </w:rPr>
            </w:pPr>
            <w:r w:rsidRPr="00A41EA1">
              <w:rPr>
                <w:rFonts w:cs="Arial"/>
                <w:szCs w:val="20"/>
                <w:lang w:val="en-SG"/>
              </w:rPr>
              <w:t xml:space="preserve">If failed, logs request with error remarks in </w:t>
            </w:r>
            <w:proofErr w:type="spellStart"/>
            <w:r w:rsidRPr="00A41EA1">
              <w:rPr>
                <w:rFonts w:cs="Arial"/>
                <w:szCs w:val="20"/>
                <w:lang w:val="en-SG"/>
              </w:rPr>
              <w:t>eocms_web_txn_details</w:t>
            </w:r>
            <w:proofErr w:type="spellEnd"/>
            <w:r w:rsidRPr="00A41EA1">
              <w:rPr>
                <w:rFonts w:cs="Arial"/>
                <w:szCs w:val="20"/>
                <w:lang w:val="en-SG"/>
              </w:rPr>
              <w:t>, returns 400 Bad Request; if successful, continues.</w:t>
            </w:r>
          </w:p>
        </w:tc>
      </w:tr>
      <w:tr w:rsidR="00FB3371" w:rsidRPr="00A41EA1" w14:paraId="18166826" w14:textId="77777777" w:rsidTr="00720FE3">
        <w:tc>
          <w:tcPr>
            <w:tcW w:w="0" w:type="auto"/>
            <w:hideMark/>
          </w:tcPr>
          <w:p w14:paraId="3097DB51" w14:textId="77777777" w:rsidR="00FB3371" w:rsidRPr="00A41EA1" w:rsidRDefault="00FB3371" w:rsidP="00FB3371">
            <w:pPr>
              <w:rPr>
                <w:rFonts w:cs="Arial"/>
                <w:szCs w:val="20"/>
                <w:lang w:val="en-SG"/>
              </w:rPr>
            </w:pPr>
            <w:r w:rsidRPr="00A41EA1">
              <w:rPr>
                <w:rFonts w:cs="Arial"/>
                <w:szCs w:val="20"/>
                <w:lang w:val="en-SG"/>
              </w:rPr>
              <w:t xml:space="preserve">Record to </w:t>
            </w:r>
            <w:proofErr w:type="spellStart"/>
            <w:r w:rsidRPr="00A41EA1">
              <w:rPr>
                <w:rFonts w:cs="Arial"/>
                <w:szCs w:val="20"/>
                <w:lang w:val="en-SG"/>
              </w:rPr>
              <w:t>eocms_web_txn_details</w:t>
            </w:r>
            <w:proofErr w:type="spellEnd"/>
          </w:p>
        </w:tc>
        <w:tc>
          <w:tcPr>
            <w:tcW w:w="0" w:type="auto"/>
            <w:hideMark/>
          </w:tcPr>
          <w:p w14:paraId="4CC57928" w14:textId="77777777" w:rsidR="00FB3371" w:rsidRPr="00A41EA1" w:rsidRDefault="00FB3371" w:rsidP="00FB3371">
            <w:pPr>
              <w:rPr>
                <w:rFonts w:cs="Arial"/>
                <w:szCs w:val="20"/>
                <w:lang w:val="en-SG"/>
              </w:rPr>
            </w:pPr>
            <w:r w:rsidRPr="00A41EA1">
              <w:rPr>
                <w:rFonts w:cs="Arial"/>
                <w:szCs w:val="20"/>
                <w:lang w:val="en-SG"/>
              </w:rPr>
              <w:t>Transaction detail logging</w:t>
            </w:r>
          </w:p>
        </w:tc>
        <w:tc>
          <w:tcPr>
            <w:tcW w:w="0" w:type="auto"/>
            <w:hideMark/>
          </w:tcPr>
          <w:p w14:paraId="4EC5DF5A" w14:textId="77777777" w:rsidR="00FB3371" w:rsidRPr="00A41EA1" w:rsidRDefault="00FB3371" w:rsidP="00FB3371">
            <w:pPr>
              <w:rPr>
                <w:rFonts w:cs="Arial"/>
                <w:szCs w:val="20"/>
                <w:lang w:val="en-SG"/>
              </w:rPr>
            </w:pPr>
            <w:r w:rsidRPr="00A41EA1">
              <w:rPr>
                <w:rFonts w:cs="Arial"/>
                <w:szCs w:val="20"/>
                <w:lang w:val="en-SG"/>
              </w:rPr>
              <w:t>Records request details without error remarks.</w:t>
            </w:r>
          </w:p>
        </w:tc>
      </w:tr>
      <w:tr w:rsidR="00FB3371" w:rsidRPr="00A41EA1" w14:paraId="22BD9380" w14:textId="77777777" w:rsidTr="00720FE3">
        <w:tc>
          <w:tcPr>
            <w:tcW w:w="0" w:type="auto"/>
            <w:hideMark/>
          </w:tcPr>
          <w:p w14:paraId="2EA63539" w14:textId="77777777" w:rsidR="00FB3371" w:rsidRPr="00A41EA1" w:rsidRDefault="00FB3371" w:rsidP="00FB3371">
            <w:pPr>
              <w:rPr>
                <w:rFonts w:cs="Arial"/>
                <w:szCs w:val="20"/>
                <w:lang w:val="en-SG"/>
              </w:rPr>
            </w:pPr>
            <w:r w:rsidRPr="00A41EA1">
              <w:rPr>
                <w:rFonts w:cs="Arial"/>
                <w:szCs w:val="20"/>
                <w:lang w:val="en-SG"/>
              </w:rPr>
              <w:t>OCMS BE call to URA PG</w:t>
            </w:r>
          </w:p>
        </w:tc>
        <w:tc>
          <w:tcPr>
            <w:tcW w:w="0" w:type="auto"/>
            <w:hideMark/>
          </w:tcPr>
          <w:p w14:paraId="3954A71F" w14:textId="77777777" w:rsidR="00FB3371" w:rsidRPr="00A41EA1" w:rsidRDefault="00FB3371" w:rsidP="00FB3371">
            <w:pPr>
              <w:rPr>
                <w:rFonts w:cs="Arial"/>
                <w:szCs w:val="20"/>
                <w:lang w:val="en-SG"/>
              </w:rPr>
            </w:pPr>
            <w:r w:rsidRPr="00A41EA1">
              <w:rPr>
                <w:rFonts w:cs="Arial"/>
                <w:szCs w:val="20"/>
                <w:lang w:val="en-SG"/>
              </w:rPr>
              <w:t>External payment gateway call</w:t>
            </w:r>
          </w:p>
        </w:tc>
        <w:tc>
          <w:tcPr>
            <w:tcW w:w="0" w:type="auto"/>
            <w:hideMark/>
          </w:tcPr>
          <w:p w14:paraId="7F9C1AD0" w14:textId="77777777" w:rsidR="00FB3371" w:rsidRPr="00A41EA1" w:rsidRDefault="00FB3371" w:rsidP="00FB3371">
            <w:pPr>
              <w:rPr>
                <w:rFonts w:cs="Arial"/>
                <w:szCs w:val="20"/>
                <w:lang w:val="en-SG"/>
              </w:rPr>
            </w:pPr>
            <w:r w:rsidRPr="00A41EA1">
              <w:rPr>
                <w:rFonts w:cs="Arial"/>
                <w:szCs w:val="20"/>
                <w:lang w:val="en-SG"/>
              </w:rPr>
              <w:t>Sends POST request to URA PG API (</w:t>
            </w:r>
            <w:proofErr w:type="spellStart"/>
            <w:r w:rsidRPr="00A41EA1">
              <w:rPr>
                <w:rFonts w:cs="Arial"/>
                <w:szCs w:val="20"/>
                <w:lang w:val="en-SG"/>
              </w:rPr>
              <w:t>insertCasAxsTxn</w:t>
            </w:r>
            <w:proofErr w:type="spellEnd"/>
            <w:r w:rsidRPr="00A41EA1">
              <w:rPr>
                <w:rFonts w:cs="Arial"/>
                <w:szCs w:val="20"/>
                <w:lang w:val="en-SG"/>
              </w:rPr>
              <w:t>) via APIM.</w:t>
            </w:r>
          </w:p>
        </w:tc>
      </w:tr>
      <w:tr w:rsidR="00FB3371" w:rsidRPr="00A41EA1" w14:paraId="3CA15691" w14:textId="77777777" w:rsidTr="00720FE3">
        <w:tc>
          <w:tcPr>
            <w:tcW w:w="0" w:type="auto"/>
            <w:hideMark/>
          </w:tcPr>
          <w:p w14:paraId="5DD06BBE" w14:textId="77777777" w:rsidR="00FB3371" w:rsidRPr="00A41EA1" w:rsidRDefault="00FB3371" w:rsidP="00FB3371">
            <w:pPr>
              <w:rPr>
                <w:rFonts w:cs="Arial"/>
                <w:szCs w:val="20"/>
                <w:lang w:val="en-SG"/>
              </w:rPr>
            </w:pPr>
            <w:proofErr w:type="spellStart"/>
            <w:r w:rsidRPr="00A41EA1">
              <w:rPr>
                <w:rFonts w:cs="Arial"/>
                <w:szCs w:val="20"/>
                <w:lang w:val="en-SG"/>
              </w:rPr>
              <w:t>errCode</w:t>
            </w:r>
            <w:proofErr w:type="spellEnd"/>
            <w:r w:rsidRPr="00A41EA1">
              <w:rPr>
                <w:rFonts w:cs="Arial"/>
                <w:szCs w:val="20"/>
                <w:lang w:val="en-SG"/>
              </w:rPr>
              <w:t xml:space="preserve"> exist?</w:t>
            </w:r>
          </w:p>
        </w:tc>
        <w:tc>
          <w:tcPr>
            <w:tcW w:w="0" w:type="auto"/>
            <w:hideMark/>
          </w:tcPr>
          <w:p w14:paraId="1FC2347D" w14:textId="77777777" w:rsidR="00FB3371" w:rsidRPr="00A41EA1" w:rsidRDefault="00FB3371" w:rsidP="00FB3371">
            <w:pPr>
              <w:rPr>
                <w:rFonts w:cs="Arial"/>
                <w:szCs w:val="20"/>
                <w:lang w:val="en-SG"/>
              </w:rPr>
            </w:pPr>
            <w:r w:rsidRPr="00A41EA1">
              <w:rPr>
                <w:rFonts w:cs="Arial"/>
                <w:szCs w:val="20"/>
                <w:lang w:val="en-SG"/>
              </w:rPr>
              <w:t>URA response evaluation</w:t>
            </w:r>
          </w:p>
        </w:tc>
        <w:tc>
          <w:tcPr>
            <w:tcW w:w="0" w:type="auto"/>
            <w:hideMark/>
          </w:tcPr>
          <w:p w14:paraId="7864586D" w14:textId="77777777" w:rsidR="00FB3371" w:rsidRPr="00A41EA1" w:rsidRDefault="00FB3371" w:rsidP="00FB3371">
            <w:pPr>
              <w:rPr>
                <w:rFonts w:cs="Arial"/>
                <w:szCs w:val="20"/>
                <w:lang w:val="en-SG"/>
              </w:rPr>
            </w:pPr>
            <w:r w:rsidRPr="00A41EA1">
              <w:rPr>
                <w:rFonts w:cs="Arial"/>
                <w:szCs w:val="20"/>
                <w:lang w:val="en-SG"/>
              </w:rPr>
              <w:t>Checks if URA response contains an error code.</w:t>
            </w:r>
          </w:p>
        </w:tc>
      </w:tr>
      <w:tr w:rsidR="00FB3371" w:rsidRPr="00A41EA1" w14:paraId="65F4BC4E" w14:textId="77777777" w:rsidTr="00720FE3">
        <w:tc>
          <w:tcPr>
            <w:tcW w:w="0" w:type="auto"/>
            <w:hideMark/>
          </w:tcPr>
          <w:p w14:paraId="1482D404" w14:textId="77777777" w:rsidR="00FB3371" w:rsidRPr="00A41EA1" w:rsidRDefault="00FB3371" w:rsidP="00FB3371">
            <w:pPr>
              <w:rPr>
                <w:rFonts w:cs="Arial"/>
                <w:szCs w:val="20"/>
                <w:lang w:val="en-SG"/>
              </w:rPr>
            </w:pPr>
            <w:proofErr w:type="spellStart"/>
            <w:r w:rsidRPr="00A41EA1">
              <w:rPr>
                <w:rFonts w:cs="Arial"/>
                <w:szCs w:val="20"/>
                <w:lang w:val="en-SG"/>
              </w:rPr>
              <w:t>errCode</w:t>
            </w:r>
            <w:proofErr w:type="spellEnd"/>
            <w:r w:rsidRPr="00A41EA1">
              <w:rPr>
                <w:rFonts w:cs="Arial"/>
                <w:szCs w:val="20"/>
                <w:lang w:val="en-SG"/>
              </w:rPr>
              <w:t xml:space="preserve"> = ERR001?</w:t>
            </w:r>
          </w:p>
        </w:tc>
        <w:tc>
          <w:tcPr>
            <w:tcW w:w="0" w:type="auto"/>
            <w:hideMark/>
          </w:tcPr>
          <w:p w14:paraId="7A0C6109" w14:textId="77777777" w:rsidR="00FB3371" w:rsidRPr="00A41EA1" w:rsidRDefault="00FB3371" w:rsidP="00FB3371">
            <w:pPr>
              <w:rPr>
                <w:rFonts w:cs="Arial"/>
                <w:szCs w:val="20"/>
                <w:lang w:val="en-SG"/>
              </w:rPr>
            </w:pPr>
            <w:r w:rsidRPr="00A41EA1">
              <w:rPr>
                <w:rFonts w:cs="Arial"/>
                <w:szCs w:val="20"/>
                <w:lang w:val="en-SG"/>
              </w:rPr>
              <w:t>Specific error handling</w:t>
            </w:r>
          </w:p>
        </w:tc>
        <w:tc>
          <w:tcPr>
            <w:tcW w:w="0" w:type="auto"/>
            <w:hideMark/>
          </w:tcPr>
          <w:p w14:paraId="47F39054" w14:textId="77777777" w:rsidR="00FB3371" w:rsidRPr="00A41EA1" w:rsidRDefault="00FB3371" w:rsidP="00FB3371">
            <w:pPr>
              <w:rPr>
                <w:rFonts w:cs="Arial"/>
                <w:szCs w:val="20"/>
                <w:lang w:val="en-SG"/>
              </w:rPr>
            </w:pPr>
            <w:r w:rsidRPr="00A41EA1">
              <w:rPr>
                <w:rFonts w:cs="Arial"/>
                <w:szCs w:val="20"/>
                <w:lang w:val="en-SG"/>
              </w:rPr>
              <w:t>If ERR001, proceed to retry logic; if other error, return error response to AXS and end.</w:t>
            </w:r>
          </w:p>
        </w:tc>
      </w:tr>
      <w:tr w:rsidR="00FB3371" w:rsidRPr="00A41EA1" w14:paraId="317F67F0" w14:textId="77777777" w:rsidTr="00720FE3">
        <w:tc>
          <w:tcPr>
            <w:tcW w:w="0" w:type="auto"/>
            <w:hideMark/>
          </w:tcPr>
          <w:p w14:paraId="78E8FBB6" w14:textId="77777777" w:rsidR="00FB3371" w:rsidRPr="00A41EA1" w:rsidRDefault="00FB3371" w:rsidP="00FB3371">
            <w:pPr>
              <w:rPr>
                <w:rFonts w:cs="Arial"/>
                <w:szCs w:val="20"/>
                <w:lang w:val="en-SG"/>
              </w:rPr>
            </w:pPr>
            <w:r w:rsidRPr="00A41EA1">
              <w:rPr>
                <w:rFonts w:cs="Arial"/>
                <w:szCs w:val="20"/>
                <w:lang w:val="en-SG"/>
              </w:rPr>
              <w:t>Already retry?</w:t>
            </w:r>
          </w:p>
        </w:tc>
        <w:tc>
          <w:tcPr>
            <w:tcW w:w="0" w:type="auto"/>
            <w:hideMark/>
          </w:tcPr>
          <w:p w14:paraId="1D0D6D3B" w14:textId="77777777" w:rsidR="00FB3371" w:rsidRPr="00A41EA1" w:rsidRDefault="00FB3371" w:rsidP="00FB3371">
            <w:pPr>
              <w:rPr>
                <w:rFonts w:cs="Arial"/>
                <w:szCs w:val="20"/>
                <w:lang w:val="en-SG"/>
              </w:rPr>
            </w:pPr>
            <w:r w:rsidRPr="00A41EA1">
              <w:rPr>
                <w:rFonts w:cs="Arial"/>
                <w:szCs w:val="20"/>
                <w:lang w:val="en-SG"/>
              </w:rPr>
              <w:t>Retry attempt check</w:t>
            </w:r>
          </w:p>
        </w:tc>
        <w:tc>
          <w:tcPr>
            <w:tcW w:w="0" w:type="auto"/>
            <w:hideMark/>
          </w:tcPr>
          <w:p w14:paraId="27242A81" w14:textId="77777777" w:rsidR="00FB3371" w:rsidRPr="00A41EA1" w:rsidRDefault="00FB3371" w:rsidP="00FB3371">
            <w:pPr>
              <w:rPr>
                <w:rFonts w:cs="Arial"/>
                <w:szCs w:val="20"/>
                <w:lang w:val="en-SG"/>
              </w:rPr>
            </w:pPr>
            <w:r w:rsidRPr="00A41EA1">
              <w:rPr>
                <w:rFonts w:cs="Arial"/>
                <w:szCs w:val="20"/>
                <w:lang w:val="en-SG"/>
              </w:rPr>
              <w:t xml:space="preserve">If no prior </w:t>
            </w:r>
            <w:proofErr w:type="gramStart"/>
            <w:r w:rsidRPr="00A41EA1">
              <w:rPr>
                <w:rFonts w:cs="Arial"/>
                <w:szCs w:val="20"/>
                <w:lang w:val="en-SG"/>
              </w:rPr>
              <w:t>retry</w:t>
            </w:r>
            <w:proofErr w:type="gramEnd"/>
            <w:r w:rsidRPr="00A41EA1">
              <w:rPr>
                <w:rFonts w:cs="Arial"/>
                <w:szCs w:val="20"/>
                <w:lang w:val="en-SG"/>
              </w:rPr>
              <w:t>, wait 1 minute and retry once; if already retried, return error response to AXS and end.</w:t>
            </w:r>
          </w:p>
        </w:tc>
      </w:tr>
      <w:tr w:rsidR="00FB3371" w:rsidRPr="00A41EA1" w14:paraId="18B54F8E" w14:textId="77777777" w:rsidTr="00720FE3">
        <w:tc>
          <w:tcPr>
            <w:tcW w:w="0" w:type="auto"/>
            <w:hideMark/>
          </w:tcPr>
          <w:p w14:paraId="7FC32A31" w14:textId="77777777" w:rsidR="00FB3371" w:rsidRPr="00A41EA1" w:rsidRDefault="00FB3371" w:rsidP="00FB3371">
            <w:pPr>
              <w:rPr>
                <w:rFonts w:cs="Arial"/>
                <w:szCs w:val="20"/>
                <w:lang w:val="en-SG"/>
              </w:rPr>
            </w:pPr>
            <w:r w:rsidRPr="00A41EA1">
              <w:rPr>
                <w:rFonts w:cs="Arial"/>
                <w:szCs w:val="20"/>
                <w:lang w:val="en-SG"/>
              </w:rPr>
              <w:t xml:space="preserve">Update </w:t>
            </w:r>
            <w:proofErr w:type="spellStart"/>
            <w:r w:rsidRPr="00A41EA1">
              <w:rPr>
                <w:rFonts w:cs="Arial"/>
                <w:szCs w:val="20"/>
                <w:lang w:val="en-SG"/>
              </w:rPr>
              <w:t>eVON</w:t>
            </w:r>
            <w:proofErr w:type="spellEnd"/>
          </w:p>
        </w:tc>
        <w:tc>
          <w:tcPr>
            <w:tcW w:w="0" w:type="auto"/>
            <w:hideMark/>
          </w:tcPr>
          <w:p w14:paraId="7D3688FE" w14:textId="77777777" w:rsidR="00FB3371" w:rsidRPr="00A41EA1" w:rsidRDefault="00FB3371" w:rsidP="00FB3371">
            <w:pPr>
              <w:rPr>
                <w:rFonts w:cs="Arial"/>
                <w:szCs w:val="20"/>
                <w:lang w:val="en-SG"/>
              </w:rPr>
            </w:pPr>
            <w:r w:rsidRPr="00A41EA1">
              <w:rPr>
                <w:rFonts w:cs="Arial"/>
                <w:szCs w:val="20"/>
                <w:lang w:val="en-SG"/>
              </w:rPr>
              <w:t>Data update</w:t>
            </w:r>
          </w:p>
        </w:tc>
        <w:tc>
          <w:tcPr>
            <w:tcW w:w="0" w:type="auto"/>
            <w:hideMark/>
          </w:tcPr>
          <w:p w14:paraId="30326765" w14:textId="77777777" w:rsidR="00FB3371" w:rsidRPr="00A41EA1" w:rsidRDefault="00FB3371" w:rsidP="00FB3371">
            <w:pPr>
              <w:rPr>
                <w:rFonts w:cs="Arial"/>
                <w:szCs w:val="20"/>
                <w:lang w:val="en-SG"/>
              </w:rPr>
            </w:pPr>
            <w:r w:rsidRPr="00A41EA1">
              <w:rPr>
                <w:rFonts w:cs="Arial"/>
                <w:szCs w:val="20"/>
                <w:lang w:val="en-SG"/>
              </w:rPr>
              <w:t xml:space="preserve">Updates </w:t>
            </w:r>
            <w:proofErr w:type="spellStart"/>
            <w:r w:rsidRPr="00A41EA1">
              <w:rPr>
                <w:rFonts w:cs="Arial"/>
                <w:szCs w:val="20"/>
                <w:lang w:val="en-SG"/>
              </w:rPr>
              <w:t>eVON</w:t>
            </w:r>
            <w:proofErr w:type="spellEnd"/>
            <w:r w:rsidRPr="00A41EA1">
              <w:rPr>
                <w:rFonts w:cs="Arial"/>
                <w:szCs w:val="20"/>
                <w:lang w:val="en-SG"/>
              </w:rPr>
              <w:t xml:space="preserve"> record after successful URA processing.</w:t>
            </w:r>
          </w:p>
        </w:tc>
      </w:tr>
      <w:tr w:rsidR="00FB3371" w:rsidRPr="00A41EA1" w14:paraId="750B3685" w14:textId="77777777" w:rsidTr="00720FE3">
        <w:tc>
          <w:tcPr>
            <w:tcW w:w="0" w:type="auto"/>
            <w:hideMark/>
          </w:tcPr>
          <w:p w14:paraId="7EB9C775" w14:textId="77777777" w:rsidR="00FB3371" w:rsidRPr="00A41EA1" w:rsidRDefault="00FB3371" w:rsidP="00FB3371">
            <w:pPr>
              <w:rPr>
                <w:rFonts w:cs="Arial"/>
                <w:szCs w:val="20"/>
                <w:lang w:val="en-SG"/>
              </w:rPr>
            </w:pPr>
            <w:r w:rsidRPr="00A41EA1">
              <w:rPr>
                <w:rFonts w:cs="Arial"/>
                <w:szCs w:val="20"/>
                <w:lang w:val="en-SG"/>
              </w:rPr>
              <w:t>Response to AXS (success)</w:t>
            </w:r>
          </w:p>
        </w:tc>
        <w:tc>
          <w:tcPr>
            <w:tcW w:w="0" w:type="auto"/>
            <w:hideMark/>
          </w:tcPr>
          <w:p w14:paraId="3825E1A5" w14:textId="77777777" w:rsidR="00FB3371" w:rsidRPr="00A41EA1" w:rsidRDefault="00FB3371" w:rsidP="00FB3371">
            <w:pPr>
              <w:rPr>
                <w:rFonts w:cs="Arial"/>
                <w:szCs w:val="20"/>
                <w:lang w:val="en-SG"/>
              </w:rPr>
            </w:pPr>
            <w:r w:rsidRPr="00A41EA1">
              <w:rPr>
                <w:rFonts w:cs="Arial"/>
                <w:szCs w:val="20"/>
                <w:lang w:val="en-SG"/>
              </w:rPr>
              <w:t>Final acknowledgment</w:t>
            </w:r>
          </w:p>
        </w:tc>
        <w:tc>
          <w:tcPr>
            <w:tcW w:w="0" w:type="auto"/>
            <w:hideMark/>
          </w:tcPr>
          <w:p w14:paraId="204E4073" w14:textId="77777777" w:rsidR="00FB3371" w:rsidRPr="00A41EA1" w:rsidRDefault="00FB3371" w:rsidP="00FB3371">
            <w:pPr>
              <w:rPr>
                <w:rFonts w:cs="Arial"/>
                <w:szCs w:val="20"/>
                <w:lang w:val="en-SG"/>
              </w:rPr>
            </w:pPr>
            <w:r w:rsidRPr="00A41EA1">
              <w:rPr>
                <w:rFonts w:cs="Arial"/>
                <w:szCs w:val="20"/>
                <w:lang w:val="en-SG"/>
              </w:rPr>
              <w:t>Sends final success response with payment details to AXS.</w:t>
            </w:r>
          </w:p>
        </w:tc>
      </w:tr>
      <w:tr w:rsidR="00FB3371" w:rsidRPr="00A41EA1" w14:paraId="40510E73" w14:textId="77777777" w:rsidTr="00720FE3">
        <w:tc>
          <w:tcPr>
            <w:tcW w:w="0" w:type="auto"/>
            <w:hideMark/>
          </w:tcPr>
          <w:p w14:paraId="4A3775BD" w14:textId="77777777" w:rsidR="00FB3371" w:rsidRPr="00A41EA1" w:rsidRDefault="00FB3371" w:rsidP="00FB3371">
            <w:pPr>
              <w:rPr>
                <w:rFonts w:cs="Arial"/>
                <w:szCs w:val="20"/>
                <w:lang w:val="en-SG"/>
              </w:rPr>
            </w:pPr>
            <w:r w:rsidRPr="00A41EA1">
              <w:rPr>
                <w:rFonts w:cs="Arial"/>
                <w:szCs w:val="20"/>
                <w:lang w:val="en-SG"/>
              </w:rPr>
              <w:t>End</w:t>
            </w:r>
          </w:p>
        </w:tc>
        <w:tc>
          <w:tcPr>
            <w:tcW w:w="0" w:type="auto"/>
            <w:hideMark/>
          </w:tcPr>
          <w:p w14:paraId="4CACC361" w14:textId="77777777" w:rsidR="00FB3371" w:rsidRPr="00A41EA1" w:rsidRDefault="00FB3371" w:rsidP="00FB3371">
            <w:pPr>
              <w:rPr>
                <w:rFonts w:cs="Arial"/>
                <w:szCs w:val="20"/>
                <w:lang w:val="en-SG"/>
              </w:rPr>
            </w:pPr>
            <w:r w:rsidRPr="00A41EA1">
              <w:rPr>
                <w:rFonts w:cs="Arial"/>
                <w:szCs w:val="20"/>
                <w:lang w:val="en-SG"/>
              </w:rPr>
              <w:t>End</w:t>
            </w:r>
          </w:p>
        </w:tc>
        <w:tc>
          <w:tcPr>
            <w:tcW w:w="0" w:type="auto"/>
            <w:hideMark/>
          </w:tcPr>
          <w:p w14:paraId="1AD03369" w14:textId="77777777" w:rsidR="00FB3371" w:rsidRPr="00A41EA1" w:rsidRDefault="00FB3371" w:rsidP="00FB3371">
            <w:pPr>
              <w:rPr>
                <w:rFonts w:cs="Arial"/>
                <w:szCs w:val="20"/>
                <w:lang w:val="en-SG"/>
              </w:rPr>
            </w:pPr>
            <w:r w:rsidRPr="00A41EA1">
              <w:rPr>
                <w:rFonts w:cs="Arial"/>
                <w:szCs w:val="20"/>
                <w:lang w:val="en-SG"/>
              </w:rPr>
              <w:t>Terminates the payment completion process.</w:t>
            </w:r>
          </w:p>
        </w:tc>
      </w:tr>
    </w:tbl>
    <w:p w14:paraId="6E3ED147" w14:textId="16C5813B" w:rsidR="00242EF7" w:rsidRPr="00A41EA1" w:rsidRDefault="00620F9E">
      <w:pPr>
        <w:rPr>
          <w:rFonts w:ascii="Arial" w:eastAsiaTheme="majorEastAsia" w:hAnsi="Arial" w:cs="Arial"/>
          <w:sz w:val="20"/>
          <w:szCs w:val="20"/>
          <w:rPrChange w:id="8560" w:author="Mubiyarto Wibisono" w:date="2025-09-05T08:31:00Z" w16du:dateUtc="2025-09-05T01:31:00Z">
            <w:rPr>
              <w:rFonts w:eastAsiaTheme="majorEastAsia"/>
            </w:rPr>
          </w:rPrChange>
        </w:rPr>
        <w:pPrChange w:id="8561" w:author="Mubiyarto Wibisono" w:date="2025-09-04T15:00:00Z" w16du:dateUtc="2025-09-04T08:00:00Z">
          <w:pPr>
            <w:keepNext/>
            <w:keepLines/>
            <w:numPr>
              <w:ilvl w:val="2"/>
            </w:numPr>
            <w:spacing w:before="160" w:after="80"/>
            <w:ind w:left="993" w:hanging="993"/>
            <w:outlineLvl w:val="2"/>
          </w:pPr>
        </w:pPrChange>
      </w:pPr>
      <w:bookmarkStart w:id="8562" w:name="_Toc205888906"/>
      <w:bookmarkStart w:id="8563" w:name="_Toc205889341"/>
      <w:bookmarkStart w:id="8564" w:name="_Toc205889459"/>
      <w:bookmarkStart w:id="8565" w:name="_Toc206576688"/>
      <w:bookmarkStart w:id="8566" w:name="_Toc206577222"/>
      <w:del w:id="8567" w:author="Mubiyarto Wibisono" w:date="2025-09-04T15:00:00Z" w16du:dateUtc="2025-09-04T08:00:00Z">
        <w:r w:rsidRPr="00A41EA1" w:rsidDel="008C656F">
          <w:rPr>
            <w:rFonts w:ascii="Arial" w:eastAsiaTheme="majorEastAsia" w:hAnsi="Arial" w:cs="Arial"/>
            <w:sz w:val="20"/>
            <w:szCs w:val="20"/>
            <w:rPrChange w:id="8568" w:author="Mubiyarto Wibisono" w:date="2025-09-05T08:31:00Z" w16du:dateUtc="2025-09-05T01:31:00Z">
              <w:rPr>
                <w:rFonts w:eastAsiaTheme="majorEastAsia"/>
              </w:rPr>
            </w:rPrChange>
          </w:rPr>
          <w:delText xml:space="preserve">3.3.1. </w:delText>
        </w:r>
        <w:r w:rsidR="00FB3371" w:rsidRPr="00A41EA1" w:rsidDel="008C656F">
          <w:rPr>
            <w:rFonts w:ascii="Arial" w:eastAsiaTheme="majorEastAsia" w:hAnsi="Arial" w:cs="Arial"/>
            <w:sz w:val="20"/>
            <w:szCs w:val="20"/>
            <w:rPrChange w:id="8569" w:author="Mubiyarto Wibisono" w:date="2025-09-05T08:31:00Z" w16du:dateUtc="2025-09-05T01:31:00Z">
              <w:rPr>
                <w:rFonts w:eastAsiaTheme="majorEastAsia"/>
              </w:rPr>
            </w:rPrChange>
          </w:rPr>
          <w:delText>Design Rationale</w:delText>
        </w:r>
      </w:del>
      <w:bookmarkEnd w:id="8562"/>
      <w:bookmarkEnd w:id="8563"/>
      <w:bookmarkEnd w:id="8564"/>
      <w:bookmarkEnd w:id="8565"/>
      <w:bookmarkEnd w:id="8566"/>
    </w:p>
    <w:tbl>
      <w:tblPr>
        <w:tblStyle w:val="TableGrid1"/>
        <w:tblW w:w="0" w:type="auto"/>
        <w:tblLook w:val="04A0" w:firstRow="1" w:lastRow="0" w:firstColumn="1" w:lastColumn="0" w:noHBand="0" w:noVBand="1"/>
      </w:tblPr>
      <w:tblGrid>
        <w:gridCol w:w="3949"/>
        <w:gridCol w:w="5401"/>
      </w:tblGrid>
      <w:tr w:rsidR="00FB3371" w:rsidRPr="00A41EA1" w:rsidDel="008C656F" w14:paraId="4D3F629A" w14:textId="2A96ECD0" w:rsidTr="00720FE3">
        <w:trPr>
          <w:del w:id="8570" w:author="Mubiyarto Wibisono" w:date="2025-09-04T15:00:00Z"/>
        </w:trPr>
        <w:tc>
          <w:tcPr>
            <w:tcW w:w="0" w:type="auto"/>
            <w:shd w:val="clear" w:color="auto" w:fill="F2F2F2" w:themeFill="background1" w:themeFillShade="F2"/>
            <w:hideMark/>
          </w:tcPr>
          <w:p w14:paraId="2A46E530" w14:textId="2C2C6055" w:rsidR="00FB3371" w:rsidRPr="00A41EA1" w:rsidDel="008C656F" w:rsidRDefault="00FB3371" w:rsidP="00FB3371">
            <w:pPr>
              <w:rPr>
                <w:del w:id="8571" w:author="Mubiyarto Wibisono" w:date="2025-09-04T15:00:00Z" w16du:dateUtc="2025-09-04T08:00:00Z"/>
                <w:rFonts w:cs="Arial"/>
                <w:b/>
                <w:bCs/>
                <w:szCs w:val="20"/>
                <w:lang w:val="en-SG"/>
              </w:rPr>
            </w:pPr>
            <w:del w:id="8572" w:author="Mubiyarto Wibisono" w:date="2025-09-04T15:00:00Z" w16du:dateUtc="2025-09-04T08:00:00Z">
              <w:r w:rsidRPr="00A41EA1" w:rsidDel="008C656F">
                <w:rPr>
                  <w:rFonts w:cs="Arial"/>
                  <w:b/>
                  <w:bCs/>
                  <w:szCs w:val="20"/>
                  <w:lang w:val="en-SG"/>
                </w:rPr>
                <w:delText>Mechanism</w:delText>
              </w:r>
              <w:bookmarkStart w:id="8573" w:name="_Toc207935797"/>
              <w:bookmarkStart w:id="8574" w:name="_Toc207956777"/>
              <w:bookmarkStart w:id="8575" w:name="_Toc207957340"/>
              <w:bookmarkStart w:id="8576" w:name="_Toc207961648"/>
              <w:bookmarkEnd w:id="8573"/>
              <w:bookmarkEnd w:id="8574"/>
              <w:bookmarkEnd w:id="8575"/>
              <w:bookmarkEnd w:id="8576"/>
            </w:del>
          </w:p>
        </w:tc>
        <w:tc>
          <w:tcPr>
            <w:tcW w:w="0" w:type="auto"/>
            <w:shd w:val="clear" w:color="auto" w:fill="F2F2F2" w:themeFill="background1" w:themeFillShade="F2"/>
            <w:hideMark/>
          </w:tcPr>
          <w:p w14:paraId="7CD33258" w14:textId="50DF88FB" w:rsidR="00FB3371" w:rsidRPr="00A41EA1" w:rsidDel="008C656F" w:rsidRDefault="00FB3371" w:rsidP="00FB3371">
            <w:pPr>
              <w:rPr>
                <w:del w:id="8577" w:author="Mubiyarto Wibisono" w:date="2025-09-04T15:00:00Z" w16du:dateUtc="2025-09-04T08:00:00Z"/>
                <w:rFonts w:cs="Arial"/>
                <w:b/>
                <w:bCs/>
                <w:szCs w:val="20"/>
                <w:lang w:val="en-SG"/>
              </w:rPr>
            </w:pPr>
            <w:del w:id="8578" w:author="Mubiyarto Wibisono" w:date="2025-09-04T15:00:00Z" w16du:dateUtc="2025-09-04T08:00:00Z">
              <w:r w:rsidRPr="00A41EA1" w:rsidDel="008C656F">
                <w:rPr>
                  <w:rFonts w:cs="Arial"/>
                  <w:b/>
                  <w:bCs/>
                  <w:szCs w:val="20"/>
                  <w:lang w:val="en-SG"/>
                </w:rPr>
                <w:delText>Purpose</w:delText>
              </w:r>
              <w:bookmarkStart w:id="8579" w:name="_Toc207935798"/>
              <w:bookmarkStart w:id="8580" w:name="_Toc207956778"/>
              <w:bookmarkStart w:id="8581" w:name="_Toc207957341"/>
              <w:bookmarkStart w:id="8582" w:name="_Toc207961649"/>
              <w:bookmarkEnd w:id="8579"/>
              <w:bookmarkEnd w:id="8580"/>
              <w:bookmarkEnd w:id="8581"/>
              <w:bookmarkEnd w:id="8582"/>
            </w:del>
          </w:p>
        </w:tc>
        <w:bookmarkStart w:id="8583" w:name="_Toc207935799"/>
        <w:bookmarkStart w:id="8584" w:name="_Toc207956779"/>
        <w:bookmarkStart w:id="8585" w:name="_Toc207957342"/>
        <w:bookmarkStart w:id="8586" w:name="_Toc207961650"/>
        <w:bookmarkEnd w:id="8583"/>
        <w:bookmarkEnd w:id="8584"/>
        <w:bookmarkEnd w:id="8585"/>
        <w:bookmarkEnd w:id="8586"/>
      </w:tr>
      <w:tr w:rsidR="00FB3371" w:rsidRPr="00A41EA1" w:rsidDel="008C656F" w14:paraId="234CD238" w14:textId="2AAE361C" w:rsidTr="00720FE3">
        <w:trPr>
          <w:del w:id="8587" w:author="Mubiyarto Wibisono" w:date="2025-09-04T15:00:00Z"/>
        </w:trPr>
        <w:tc>
          <w:tcPr>
            <w:tcW w:w="0" w:type="auto"/>
            <w:hideMark/>
          </w:tcPr>
          <w:p w14:paraId="13B67D26" w14:textId="6F073277" w:rsidR="00FB3371" w:rsidRPr="00A41EA1" w:rsidDel="008C656F" w:rsidRDefault="00FB3371" w:rsidP="00FB3371">
            <w:pPr>
              <w:rPr>
                <w:del w:id="8588" w:author="Mubiyarto Wibisono" w:date="2025-09-04T15:00:00Z" w16du:dateUtc="2025-09-04T08:00:00Z"/>
                <w:rFonts w:cs="Arial"/>
                <w:szCs w:val="20"/>
                <w:lang w:val="en-SG"/>
              </w:rPr>
            </w:pPr>
            <w:del w:id="8589" w:author="Mubiyarto Wibisono" w:date="2025-09-04T15:00:00Z" w16du:dateUtc="2025-09-04T08:00:00Z">
              <w:r w:rsidRPr="00A41EA1" w:rsidDel="008C656F">
                <w:rPr>
                  <w:rFonts w:cs="Arial"/>
                  <w:szCs w:val="20"/>
                  <w:lang w:val="en-SG"/>
                </w:rPr>
                <w:delText>APIM API key authentication</w:delText>
              </w:r>
              <w:bookmarkStart w:id="8590" w:name="_Toc207935800"/>
              <w:bookmarkStart w:id="8591" w:name="_Toc207956780"/>
              <w:bookmarkStart w:id="8592" w:name="_Toc207957343"/>
              <w:bookmarkStart w:id="8593" w:name="_Toc207961651"/>
              <w:bookmarkEnd w:id="8590"/>
              <w:bookmarkEnd w:id="8591"/>
              <w:bookmarkEnd w:id="8592"/>
              <w:bookmarkEnd w:id="8593"/>
            </w:del>
          </w:p>
        </w:tc>
        <w:tc>
          <w:tcPr>
            <w:tcW w:w="0" w:type="auto"/>
            <w:hideMark/>
          </w:tcPr>
          <w:p w14:paraId="5AEBCE0E" w14:textId="50997870" w:rsidR="00FB3371" w:rsidRPr="00A41EA1" w:rsidDel="008C656F" w:rsidRDefault="00FB3371" w:rsidP="00FB3371">
            <w:pPr>
              <w:rPr>
                <w:del w:id="8594" w:author="Mubiyarto Wibisono" w:date="2025-09-04T15:00:00Z" w16du:dateUtc="2025-09-04T08:00:00Z"/>
                <w:rFonts w:cs="Arial"/>
                <w:szCs w:val="20"/>
                <w:lang w:val="en-SG"/>
              </w:rPr>
            </w:pPr>
            <w:del w:id="8595" w:author="Mubiyarto Wibisono" w:date="2025-09-04T15:00:00Z" w16du:dateUtc="2025-09-04T08:00:00Z">
              <w:r w:rsidRPr="00A41EA1" w:rsidDel="008C656F">
                <w:rPr>
                  <w:rFonts w:cs="Arial"/>
                  <w:szCs w:val="20"/>
                  <w:lang w:val="en-SG"/>
                </w:rPr>
                <w:delText>Enforce caller legitimacy before any processing, reducing attack surface and wasted downstream work.</w:delText>
              </w:r>
              <w:bookmarkStart w:id="8596" w:name="_Toc207935801"/>
              <w:bookmarkStart w:id="8597" w:name="_Toc207956781"/>
              <w:bookmarkStart w:id="8598" w:name="_Toc207957344"/>
              <w:bookmarkStart w:id="8599" w:name="_Toc207961652"/>
              <w:bookmarkEnd w:id="8596"/>
              <w:bookmarkEnd w:id="8597"/>
              <w:bookmarkEnd w:id="8598"/>
              <w:bookmarkEnd w:id="8599"/>
            </w:del>
          </w:p>
        </w:tc>
        <w:bookmarkStart w:id="8600" w:name="_Toc207935802"/>
        <w:bookmarkStart w:id="8601" w:name="_Toc207956782"/>
        <w:bookmarkStart w:id="8602" w:name="_Toc207957345"/>
        <w:bookmarkStart w:id="8603" w:name="_Toc207961653"/>
        <w:bookmarkEnd w:id="8600"/>
        <w:bookmarkEnd w:id="8601"/>
        <w:bookmarkEnd w:id="8602"/>
        <w:bookmarkEnd w:id="8603"/>
      </w:tr>
      <w:tr w:rsidR="00FB3371" w:rsidRPr="00A41EA1" w:rsidDel="008C656F" w14:paraId="53F4295F" w14:textId="13FC8CAE" w:rsidTr="00720FE3">
        <w:trPr>
          <w:del w:id="8604" w:author="Mubiyarto Wibisono" w:date="2025-09-04T15:00:00Z"/>
        </w:trPr>
        <w:tc>
          <w:tcPr>
            <w:tcW w:w="0" w:type="auto"/>
            <w:hideMark/>
          </w:tcPr>
          <w:p w14:paraId="55296DBB" w14:textId="60C73C9E" w:rsidR="00FB3371" w:rsidRPr="00A41EA1" w:rsidDel="008C656F" w:rsidRDefault="00FB3371" w:rsidP="00FB3371">
            <w:pPr>
              <w:rPr>
                <w:del w:id="8605" w:author="Mubiyarto Wibisono" w:date="2025-09-04T15:00:00Z" w16du:dateUtc="2025-09-04T08:00:00Z"/>
                <w:rFonts w:cs="Arial"/>
                <w:szCs w:val="20"/>
                <w:lang w:val="en-SG"/>
              </w:rPr>
            </w:pPr>
            <w:del w:id="8606" w:author="Mubiyarto Wibisono" w:date="2025-09-04T15:00:00Z" w16du:dateUtc="2025-09-04T08:00:00Z">
              <w:r w:rsidRPr="00A41EA1" w:rsidDel="008C656F">
                <w:rPr>
                  <w:rFonts w:cs="Arial"/>
                  <w:szCs w:val="20"/>
                  <w:lang w:val="en-SG"/>
                </w:rPr>
                <w:delText>Spec-driven payload validation (mandatory fields + format)</w:delText>
              </w:r>
              <w:bookmarkStart w:id="8607" w:name="_Toc207935803"/>
              <w:bookmarkStart w:id="8608" w:name="_Toc207956783"/>
              <w:bookmarkStart w:id="8609" w:name="_Toc207957346"/>
              <w:bookmarkStart w:id="8610" w:name="_Toc207961654"/>
              <w:bookmarkEnd w:id="8607"/>
              <w:bookmarkEnd w:id="8608"/>
              <w:bookmarkEnd w:id="8609"/>
              <w:bookmarkEnd w:id="8610"/>
            </w:del>
          </w:p>
        </w:tc>
        <w:tc>
          <w:tcPr>
            <w:tcW w:w="0" w:type="auto"/>
            <w:hideMark/>
          </w:tcPr>
          <w:p w14:paraId="31639266" w14:textId="3BF3D343" w:rsidR="00FB3371" w:rsidRPr="00A41EA1" w:rsidDel="008C656F" w:rsidRDefault="00FB3371" w:rsidP="00FB3371">
            <w:pPr>
              <w:rPr>
                <w:del w:id="8611" w:author="Mubiyarto Wibisono" w:date="2025-09-04T15:00:00Z" w16du:dateUtc="2025-09-04T08:00:00Z"/>
                <w:rFonts w:cs="Arial"/>
                <w:szCs w:val="20"/>
                <w:lang w:val="en-SG"/>
              </w:rPr>
            </w:pPr>
            <w:del w:id="8612" w:author="Mubiyarto Wibisono" w:date="2025-09-04T15:00:00Z" w16du:dateUtc="2025-09-04T08:00:00Z">
              <w:r w:rsidRPr="00A41EA1" w:rsidDel="008C656F">
                <w:rPr>
                  <w:rFonts w:cs="Arial"/>
                  <w:szCs w:val="20"/>
                  <w:lang w:val="en-SG"/>
                </w:rPr>
                <w:delText>Maintain a strict contract with clients so downstream services receive only well-formed data.</w:delText>
              </w:r>
              <w:bookmarkStart w:id="8613" w:name="_Toc207935804"/>
              <w:bookmarkStart w:id="8614" w:name="_Toc207956784"/>
              <w:bookmarkStart w:id="8615" w:name="_Toc207957347"/>
              <w:bookmarkStart w:id="8616" w:name="_Toc207961655"/>
              <w:bookmarkEnd w:id="8613"/>
              <w:bookmarkEnd w:id="8614"/>
              <w:bookmarkEnd w:id="8615"/>
              <w:bookmarkEnd w:id="8616"/>
            </w:del>
          </w:p>
        </w:tc>
        <w:bookmarkStart w:id="8617" w:name="_Toc207935805"/>
        <w:bookmarkStart w:id="8618" w:name="_Toc207956785"/>
        <w:bookmarkStart w:id="8619" w:name="_Toc207957348"/>
        <w:bookmarkStart w:id="8620" w:name="_Toc207961656"/>
        <w:bookmarkEnd w:id="8617"/>
        <w:bookmarkEnd w:id="8618"/>
        <w:bookmarkEnd w:id="8619"/>
        <w:bookmarkEnd w:id="8620"/>
      </w:tr>
      <w:tr w:rsidR="00FB3371" w:rsidRPr="00A41EA1" w:rsidDel="008C656F" w14:paraId="5EC14A8B" w14:textId="439FD0B8" w:rsidTr="00720FE3">
        <w:trPr>
          <w:del w:id="8621" w:author="Mubiyarto Wibisono" w:date="2025-09-04T15:00:00Z"/>
        </w:trPr>
        <w:tc>
          <w:tcPr>
            <w:tcW w:w="0" w:type="auto"/>
            <w:hideMark/>
          </w:tcPr>
          <w:p w14:paraId="58E404F1" w14:textId="54B10FCE" w:rsidR="00FB3371" w:rsidRPr="00A41EA1" w:rsidDel="008C656F" w:rsidRDefault="00FB3371" w:rsidP="00FB3371">
            <w:pPr>
              <w:rPr>
                <w:del w:id="8622" w:author="Mubiyarto Wibisono" w:date="2025-09-04T15:00:00Z" w16du:dateUtc="2025-09-04T08:00:00Z"/>
                <w:rFonts w:cs="Arial"/>
                <w:szCs w:val="20"/>
                <w:lang w:val="en-SG"/>
              </w:rPr>
            </w:pPr>
            <w:del w:id="8623" w:author="Mubiyarto Wibisono" w:date="2025-09-04T15:00:00Z" w16du:dateUtc="2025-09-04T08:00:00Z">
              <w:r w:rsidRPr="00A41EA1" w:rsidDel="008C656F">
                <w:rPr>
                  <w:rFonts w:cs="Arial"/>
                  <w:szCs w:val="20"/>
                  <w:lang w:val="en-SG"/>
                </w:rPr>
                <w:delText>Outbound call to URA insertCasAxsTxn via APIM</w:delText>
              </w:r>
              <w:bookmarkStart w:id="8624" w:name="_Toc207935806"/>
              <w:bookmarkStart w:id="8625" w:name="_Toc207956786"/>
              <w:bookmarkStart w:id="8626" w:name="_Toc207957349"/>
              <w:bookmarkStart w:id="8627" w:name="_Toc207961657"/>
              <w:bookmarkEnd w:id="8624"/>
              <w:bookmarkEnd w:id="8625"/>
              <w:bookmarkEnd w:id="8626"/>
              <w:bookmarkEnd w:id="8627"/>
            </w:del>
          </w:p>
        </w:tc>
        <w:tc>
          <w:tcPr>
            <w:tcW w:w="0" w:type="auto"/>
            <w:hideMark/>
          </w:tcPr>
          <w:p w14:paraId="3E9E6CD0" w14:textId="5ED244A2" w:rsidR="00FB3371" w:rsidRPr="00A41EA1" w:rsidDel="008C656F" w:rsidRDefault="00FB3371" w:rsidP="00FB3371">
            <w:pPr>
              <w:rPr>
                <w:del w:id="8628" w:author="Mubiyarto Wibisono" w:date="2025-09-04T15:00:00Z" w16du:dateUtc="2025-09-04T08:00:00Z"/>
                <w:rFonts w:cs="Arial"/>
                <w:szCs w:val="20"/>
                <w:lang w:val="en-SG"/>
              </w:rPr>
            </w:pPr>
            <w:del w:id="8629" w:author="Mubiyarto Wibisono" w:date="2025-09-04T15:00:00Z" w16du:dateUtc="2025-09-04T08:00:00Z">
              <w:r w:rsidRPr="00A41EA1" w:rsidDel="008C656F">
                <w:rPr>
                  <w:rFonts w:cs="Arial"/>
                  <w:szCs w:val="20"/>
                  <w:lang w:val="en-SG"/>
                </w:rPr>
                <w:delText>Use a controlled path to URA, preserving security, observability, and policy enforcement.</w:delText>
              </w:r>
              <w:bookmarkStart w:id="8630" w:name="_Toc207935807"/>
              <w:bookmarkStart w:id="8631" w:name="_Toc207956787"/>
              <w:bookmarkStart w:id="8632" w:name="_Toc207957350"/>
              <w:bookmarkStart w:id="8633" w:name="_Toc207961658"/>
              <w:bookmarkEnd w:id="8630"/>
              <w:bookmarkEnd w:id="8631"/>
              <w:bookmarkEnd w:id="8632"/>
              <w:bookmarkEnd w:id="8633"/>
            </w:del>
          </w:p>
        </w:tc>
        <w:bookmarkStart w:id="8634" w:name="_Toc207935808"/>
        <w:bookmarkStart w:id="8635" w:name="_Toc207956788"/>
        <w:bookmarkStart w:id="8636" w:name="_Toc207957351"/>
        <w:bookmarkStart w:id="8637" w:name="_Toc207961659"/>
        <w:bookmarkEnd w:id="8634"/>
        <w:bookmarkEnd w:id="8635"/>
        <w:bookmarkEnd w:id="8636"/>
        <w:bookmarkEnd w:id="8637"/>
      </w:tr>
      <w:tr w:rsidR="00FB3371" w:rsidRPr="00A41EA1" w:rsidDel="008C656F" w14:paraId="794F3359" w14:textId="5CA7FEFA" w:rsidTr="00720FE3">
        <w:trPr>
          <w:del w:id="8638" w:author="Mubiyarto Wibisono" w:date="2025-09-04T15:00:00Z"/>
        </w:trPr>
        <w:tc>
          <w:tcPr>
            <w:tcW w:w="0" w:type="auto"/>
            <w:hideMark/>
          </w:tcPr>
          <w:p w14:paraId="38558E50" w14:textId="3ED44CA4" w:rsidR="00FB3371" w:rsidRPr="00A41EA1" w:rsidDel="008C656F" w:rsidRDefault="00FB3371" w:rsidP="00FB3371">
            <w:pPr>
              <w:rPr>
                <w:del w:id="8639" w:author="Mubiyarto Wibisono" w:date="2025-09-04T15:00:00Z" w16du:dateUtc="2025-09-04T08:00:00Z"/>
                <w:rFonts w:cs="Arial"/>
                <w:szCs w:val="20"/>
                <w:lang w:val="en-SG"/>
              </w:rPr>
            </w:pPr>
            <w:del w:id="8640" w:author="Mubiyarto Wibisono" w:date="2025-09-04T15:00:00Z" w16du:dateUtc="2025-09-04T08:00:00Z">
              <w:r w:rsidRPr="00A41EA1" w:rsidDel="008C656F">
                <w:rPr>
                  <w:rFonts w:cs="Arial"/>
                  <w:szCs w:val="20"/>
                  <w:lang w:val="en-SG"/>
                </w:rPr>
                <w:delText>Explicit error-code handling with single retry on ERR001 (1 minute)</w:delText>
              </w:r>
              <w:bookmarkStart w:id="8641" w:name="_Toc207935809"/>
              <w:bookmarkStart w:id="8642" w:name="_Toc207956789"/>
              <w:bookmarkStart w:id="8643" w:name="_Toc207957352"/>
              <w:bookmarkStart w:id="8644" w:name="_Toc207961660"/>
              <w:bookmarkEnd w:id="8641"/>
              <w:bookmarkEnd w:id="8642"/>
              <w:bookmarkEnd w:id="8643"/>
              <w:bookmarkEnd w:id="8644"/>
            </w:del>
          </w:p>
        </w:tc>
        <w:tc>
          <w:tcPr>
            <w:tcW w:w="0" w:type="auto"/>
            <w:hideMark/>
          </w:tcPr>
          <w:p w14:paraId="45416868" w14:textId="4BB793A5" w:rsidR="00FB3371" w:rsidRPr="00A41EA1" w:rsidDel="008C656F" w:rsidRDefault="00FB3371" w:rsidP="00FB3371">
            <w:pPr>
              <w:rPr>
                <w:del w:id="8645" w:author="Mubiyarto Wibisono" w:date="2025-09-04T15:00:00Z" w16du:dateUtc="2025-09-04T08:00:00Z"/>
                <w:rFonts w:cs="Arial"/>
                <w:szCs w:val="20"/>
                <w:lang w:val="en-SG"/>
              </w:rPr>
            </w:pPr>
            <w:del w:id="8646" w:author="Mubiyarto Wibisono" w:date="2025-09-04T15:00:00Z" w16du:dateUtc="2025-09-04T08:00:00Z">
              <w:r w:rsidRPr="00A41EA1" w:rsidDel="008C656F">
                <w:rPr>
                  <w:rFonts w:cs="Arial"/>
                  <w:szCs w:val="20"/>
                  <w:lang w:val="en-SG"/>
                </w:rPr>
                <w:delText>Apply deterministic recovery for a known transient condition without risking duplicate processing.</w:delText>
              </w:r>
              <w:bookmarkStart w:id="8647" w:name="_Toc207935810"/>
              <w:bookmarkStart w:id="8648" w:name="_Toc207956790"/>
              <w:bookmarkStart w:id="8649" w:name="_Toc207957353"/>
              <w:bookmarkStart w:id="8650" w:name="_Toc207961661"/>
              <w:bookmarkEnd w:id="8647"/>
              <w:bookmarkEnd w:id="8648"/>
              <w:bookmarkEnd w:id="8649"/>
              <w:bookmarkEnd w:id="8650"/>
            </w:del>
          </w:p>
        </w:tc>
        <w:bookmarkStart w:id="8651" w:name="_Toc207935811"/>
        <w:bookmarkStart w:id="8652" w:name="_Toc207956791"/>
        <w:bookmarkStart w:id="8653" w:name="_Toc207957354"/>
        <w:bookmarkStart w:id="8654" w:name="_Toc207961662"/>
        <w:bookmarkEnd w:id="8651"/>
        <w:bookmarkEnd w:id="8652"/>
        <w:bookmarkEnd w:id="8653"/>
        <w:bookmarkEnd w:id="8654"/>
      </w:tr>
      <w:tr w:rsidR="00FB3371" w:rsidRPr="00A41EA1" w:rsidDel="008C656F" w14:paraId="283F8E18" w14:textId="1358A2ED" w:rsidTr="00720FE3">
        <w:trPr>
          <w:del w:id="8655" w:author="Mubiyarto Wibisono" w:date="2025-09-04T15:00:00Z"/>
        </w:trPr>
        <w:tc>
          <w:tcPr>
            <w:tcW w:w="0" w:type="auto"/>
            <w:hideMark/>
          </w:tcPr>
          <w:p w14:paraId="6E71C7CD" w14:textId="3C7D45C8" w:rsidR="00FB3371" w:rsidRPr="00A41EA1" w:rsidDel="008C656F" w:rsidRDefault="00FB3371" w:rsidP="00FB3371">
            <w:pPr>
              <w:rPr>
                <w:del w:id="8656" w:author="Mubiyarto Wibisono" w:date="2025-09-04T15:00:00Z" w16du:dateUtc="2025-09-04T08:00:00Z"/>
                <w:rFonts w:cs="Arial"/>
                <w:szCs w:val="20"/>
                <w:lang w:val="en-SG"/>
              </w:rPr>
            </w:pPr>
            <w:del w:id="8657" w:author="Mubiyarto Wibisono" w:date="2025-09-04T15:00:00Z" w16du:dateUtc="2025-09-04T08:00:00Z">
              <w:r w:rsidRPr="00A41EA1" w:rsidDel="008C656F">
                <w:rPr>
                  <w:rFonts w:cs="Arial"/>
                  <w:szCs w:val="20"/>
                  <w:lang w:val="en-SG"/>
                </w:rPr>
                <w:delText>Data persistence update to eVON post-success</w:delText>
              </w:r>
              <w:bookmarkStart w:id="8658" w:name="_Toc207935812"/>
              <w:bookmarkStart w:id="8659" w:name="_Toc207956792"/>
              <w:bookmarkStart w:id="8660" w:name="_Toc207957355"/>
              <w:bookmarkStart w:id="8661" w:name="_Toc207961663"/>
              <w:bookmarkEnd w:id="8658"/>
              <w:bookmarkEnd w:id="8659"/>
              <w:bookmarkEnd w:id="8660"/>
              <w:bookmarkEnd w:id="8661"/>
            </w:del>
          </w:p>
        </w:tc>
        <w:tc>
          <w:tcPr>
            <w:tcW w:w="0" w:type="auto"/>
            <w:hideMark/>
          </w:tcPr>
          <w:p w14:paraId="1E0B0806" w14:textId="4B8DA0A4" w:rsidR="00FB3371" w:rsidRPr="00A41EA1" w:rsidDel="008C656F" w:rsidRDefault="00FB3371" w:rsidP="00FB3371">
            <w:pPr>
              <w:rPr>
                <w:del w:id="8662" w:author="Mubiyarto Wibisono" w:date="2025-09-04T15:00:00Z" w16du:dateUtc="2025-09-04T08:00:00Z"/>
                <w:rFonts w:cs="Arial"/>
                <w:szCs w:val="20"/>
                <w:lang w:val="en-SG"/>
              </w:rPr>
            </w:pPr>
            <w:del w:id="8663" w:author="Mubiyarto Wibisono" w:date="2025-09-04T15:00:00Z" w16du:dateUtc="2025-09-04T08:00:00Z">
              <w:r w:rsidRPr="00A41EA1" w:rsidDel="008C656F">
                <w:rPr>
                  <w:rFonts w:cs="Arial"/>
                  <w:szCs w:val="20"/>
                  <w:lang w:val="en-SG"/>
                </w:rPr>
                <w:delText>Commit business state only after external confirmation to keep local records consistent with URA.</w:delText>
              </w:r>
              <w:bookmarkStart w:id="8664" w:name="_Toc207935813"/>
              <w:bookmarkStart w:id="8665" w:name="_Toc207956793"/>
              <w:bookmarkStart w:id="8666" w:name="_Toc207957356"/>
              <w:bookmarkStart w:id="8667" w:name="_Toc207961664"/>
              <w:bookmarkEnd w:id="8664"/>
              <w:bookmarkEnd w:id="8665"/>
              <w:bookmarkEnd w:id="8666"/>
              <w:bookmarkEnd w:id="8667"/>
            </w:del>
          </w:p>
        </w:tc>
        <w:bookmarkStart w:id="8668" w:name="_Toc207935814"/>
        <w:bookmarkStart w:id="8669" w:name="_Toc207956794"/>
        <w:bookmarkStart w:id="8670" w:name="_Toc207957357"/>
        <w:bookmarkStart w:id="8671" w:name="_Toc207961665"/>
        <w:bookmarkEnd w:id="8668"/>
        <w:bookmarkEnd w:id="8669"/>
        <w:bookmarkEnd w:id="8670"/>
        <w:bookmarkEnd w:id="8671"/>
      </w:tr>
    </w:tbl>
    <w:p w14:paraId="289B4714" w14:textId="33039F78" w:rsidR="00FB3371" w:rsidRPr="00242EF7" w:rsidRDefault="00620F9E">
      <w:pPr>
        <w:pStyle w:val="Heading4"/>
        <w:numPr>
          <w:ilvl w:val="0"/>
          <w:numId w:val="85"/>
        </w:numPr>
        <w:ind w:left="709" w:hanging="709"/>
        <w:rPr>
          <w:rFonts w:ascii="Arial" w:hAnsi="Arial" w:cs="Arial"/>
          <w:b/>
          <w:bCs/>
          <w:color w:val="215E99" w:themeColor="text2" w:themeTint="BF"/>
          <w:sz w:val="28"/>
          <w:szCs w:val="28"/>
          <w:rPrChange w:id="8672" w:author="Mubiyarto Wibisono" w:date="2025-09-05T09:10:00Z" w16du:dateUtc="2025-09-05T02:10:00Z">
            <w:rPr>
              <w:rFonts w:ascii="Arial" w:eastAsiaTheme="majorEastAsia" w:hAnsi="Arial" w:cs="Arial"/>
              <w:b/>
              <w:bCs/>
              <w:color w:val="215E99" w:themeColor="text2" w:themeTint="BF"/>
              <w:sz w:val="32"/>
              <w:szCs w:val="32"/>
            </w:rPr>
          </w:rPrChange>
        </w:rPr>
        <w:pPrChange w:id="8673" w:author="Mubiyarto Wibisono" w:date="2025-09-04T14:59:00Z" w16du:dateUtc="2025-09-04T07:59:00Z">
          <w:pPr>
            <w:keepNext/>
            <w:keepLines/>
            <w:numPr>
              <w:ilvl w:val="2"/>
            </w:numPr>
            <w:spacing w:before="160" w:after="80"/>
            <w:ind w:left="993" w:hanging="993"/>
            <w:outlineLvl w:val="2"/>
          </w:pPr>
        </w:pPrChange>
      </w:pPr>
      <w:bookmarkStart w:id="8674" w:name="_Toc205888907"/>
      <w:bookmarkStart w:id="8675" w:name="_Toc205889342"/>
      <w:bookmarkStart w:id="8676" w:name="_Toc205889463"/>
      <w:bookmarkStart w:id="8677" w:name="_Toc206576689"/>
      <w:bookmarkStart w:id="8678" w:name="_Toc206577223"/>
      <w:del w:id="8679" w:author="Mubiyarto Wibisono" w:date="2025-09-04T15:00:00Z" w16du:dateUtc="2025-09-04T08:00:00Z">
        <w:r w:rsidRPr="00242EF7" w:rsidDel="008C656F">
          <w:rPr>
            <w:rFonts w:ascii="Arial" w:hAnsi="Arial" w:cs="Arial"/>
            <w:b/>
            <w:bCs/>
            <w:i w:val="0"/>
            <w:iCs w:val="0"/>
            <w:color w:val="215E99" w:themeColor="text2" w:themeTint="BF"/>
            <w:sz w:val="28"/>
            <w:szCs w:val="28"/>
            <w:rPrChange w:id="8680" w:author="Mubiyarto Wibisono" w:date="2025-09-05T09:10:00Z" w16du:dateUtc="2025-09-05T02:10:00Z">
              <w:rPr>
                <w:rFonts w:ascii="Arial" w:hAnsi="Arial" w:cs="Arial"/>
                <w:b/>
                <w:bCs/>
                <w:i/>
                <w:iCs/>
                <w:color w:val="215E99" w:themeColor="text2" w:themeTint="BF"/>
                <w:sz w:val="32"/>
                <w:szCs w:val="32"/>
              </w:rPr>
            </w:rPrChange>
          </w:rPr>
          <w:delText xml:space="preserve">3.3.2. </w:delText>
        </w:r>
      </w:del>
      <w:bookmarkStart w:id="8681" w:name="_Toc207935815"/>
      <w:bookmarkStart w:id="8682" w:name="_Toc207957358"/>
      <w:bookmarkStart w:id="8683" w:name="_Toc207961666"/>
      <w:r w:rsidR="00FB3371" w:rsidRPr="00242EF7">
        <w:rPr>
          <w:rFonts w:ascii="Arial" w:hAnsi="Arial" w:cs="Arial"/>
          <w:b/>
          <w:bCs/>
          <w:i w:val="0"/>
          <w:iCs w:val="0"/>
          <w:color w:val="215E99" w:themeColor="text2" w:themeTint="BF"/>
          <w:sz w:val="28"/>
          <w:szCs w:val="28"/>
          <w:rPrChange w:id="8684" w:author="Mubiyarto Wibisono" w:date="2025-09-05T09:10:00Z" w16du:dateUtc="2025-09-05T02:10:00Z">
            <w:rPr>
              <w:rFonts w:ascii="Arial" w:hAnsi="Arial" w:cs="Arial"/>
              <w:b/>
              <w:bCs/>
              <w:i/>
              <w:iCs/>
              <w:color w:val="215E99" w:themeColor="text2" w:themeTint="BF"/>
              <w:sz w:val="32"/>
              <w:szCs w:val="32"/>
            </w:rPr>
          </w:rPrChange>
        </w:rPr>
        <w:t>API Specification</w:t>
      </w:r>
      <w:bookmarkEnd w:id="8674"/>
      <w:bookmarkEnd w:id="8675"/>
      <w:bookmarkEnd w:id="8676"/>
      <w:bookmarkEnd w:id="8677"/>
      <w:bookmarkEnd w:id="8678"/>
      <w:bookmarkEnd w:id="8681"/>
      <w:bookmarkEnd w:id="8682"/>
      <w:bookmarkEnd w:id="8683"/>
    </w:p>
    <w:p w14:paraId="680287C8" w14:textId="6218C3CA" w:rsidR="00FB3371" w:rsidRPr="00242EF7" w:rsidRDefault="00620F9E">
      <w:pPr>
        <w:pStyle w:val="Heading5"/>
        <w:numPr>
          <w:ilvl w:val="0"/>
          <w:numId w:val="86"/>
        </w:numPr>
        <w:ind w:left="993" w:hanging="993"/>
        <w:rPr>
          <w:rFonts w:ascii="Arial" w:hAnsi="Arial" w:cs="Arial"/>
          <w:b/>
          <w:bCs/>
          <w:color w:val="215E99" w:themeColor="text2" w:themeTint="BF"/>
          <w:sz w:val="28"/>
          <w:szCs w:val="28"/>
          <w:rPrChange w:id="8685" w:author="Mubiyarto Wibisono" w:date="2025-09-05T09:10:00Z" w16du:dateUtc="2025-09-05T02:10:00Z">
            <w:rPr>
              <w:rFonts w:eastAsiaTheme="majorEastAsia"/>
            </w:rPr>
          </w:rPrChange>
        </w:rPr>
        <w:pPrChange w:id="8686" w:author="Mubiyarto Wibisono" w:date="2025-09-04T15:01:00Z" w16du:dateUtc="2025-09-04T08:01:00Z">
          <w:pPr>
            <w:keepNext/>
            <w:keepLines/>
            <w:numPr>
              <w:ilvl w:val="3"/>
            </w:numPr>
            <w:spacing w:before="80" w:after="40"/>
            <w:ind w:left="993" w:hanging="993"/>
            <w:outlineLvl w:val="3"/>
          </w:pPr>
        </w:pPrChange>
      </w:pPr>
      <w:bookmarkStart w:id="8687" w:name="_Toc205889464"/>
      <w:del w:id="8688" w:author="Mubiyarto Wibisono" w:date="2025-09-04T15:01:00Z" w16du:dateUtc="2025-09-04T08:01:00Z">
        <w:r w:rsidRPr="00242EF7" w:rsidDel="008C656F">
          <w:rPr>
            <w:rFonts w:ascii="Arial" w:hAnsi="Arial" w:cs="Arial"/>
            <w:b/>
            <w:bCs/>
            <w:color w:val="215E99" w:themeColor="text2" w:themeTint="BF"/>
            <w:sz w:val="28"/>
            <w:szCs w:val="28"/>
            <w:rPrChange w:id="8689" w:author="Mubiyarto Wibisono" w:date="2025-09-05T09:10:00Z" w16du:dateUtc="2025-09-05T02:10:00Z">
              <w:rPr/>
            </w:rPrChange>
          </w:rPr>
          <w:delText xml:space="preserve">3.3.2.1. </w:delText>
        </w:r>
      </w:del>
      <w:bookmarkStart w:id="8690" w:name="_Toc207935816"/>
      <w:bookmarkStart w:id="8691" w:name="_Toc207957359"/>
      <w:bookmarkStart w:id="8692" w:name="_Toc207961667"/>
      <w:r w:rsidR="00FB3371" w:rsidRPr="00242EF7">
        <w:rPr>
          <w:rFonts w:ascii="Arial" w:hAnsi="Arial" w:cs="Arial"/>
          <w:b/>
          <w:bCs/>
          <w:color w:val="215E99" w:themeColor="text2" w:themeTint="BF"/>
          <w:sz w:val="28"/>
          <w:szCs w:val="28"/>
          <w:rPrChange w:id="8693" w:author="Mubiyarto Wibisono" w:date="2025-09-05T09:10:00Z" w16du:dateUtc="2025-09-05T02:10:00Z">
            <w:rPr/>
          </w:rPrChange>
        </w:rPr>
        <w:t>API Provide</w:t>
      </w:r>
      <w:bookmarkEnd w:id="8687"/>
      <w:bookmarkEnd w:id="8690"/>
      <w:bookmarkEnd w:id="8691"/>
      <w:bookmarkEnd w:id="8692"/>
    </w:p>
    <w:tbl>
      <w:tblPr>
        <w:tblW w:w="8923" w:type="dxa"/>
        <w:tblLayout w:type="fixed"/>
        <w:tblLook w:val="0400" w:firstRow="0" w:lastRow="0" w:firstColumn="0" w:lastColumn="0" w:noHBand="0" w:noVBand="1"/>
      </w:tblPr>
      <w:tblGrid>
        <w:gridCol w:w="1977"/>
        <w:gridCol w:w="6946"/>
      </w:tblGrid>
      <w:tr w:rsidR="00FB3371" w:rsidRPr="00A41EA1" w14:paraId="16021B7C"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441FE25E"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163BFA68"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AXS Payment Transaction</w:t>
            </w:r>
          </w:p>
        </w:tc>
      </w:tr>
      <w:tr w:rsidR="00FB3371" w:rsidRPr="00A41EA1" w14:paraId="3E26A3B0"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9E5244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16ACEB5E" w14:textId="7419230D"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w:t>
            </w:r>
            <w:r w:rsidRPr="00A41EA1">
              <w:rPr>
                <w:rFonts w:ascii="Arial" w:hAnsi="Arial" w:cs="Arial"/>
                <w:sz w:val="20"/>
                <w:szCs w:val="20"/>
              </w:rPr>
              <w:t xml:space="preserve"> </w:t>
            </w:r>
            <w:r w:rsidRPr="00A41EA1">
              <w:rPr>
                <w:rFonts w:ascii="Arial" w:eastAsia="Arial" w:hAnsi="Arial" w:cs="Arial"/>
                <w:sz w:val="20"/>
                <w:szCs w:val="20"/>
              </w:rPr>
              <w:t>https://</w:t>
            </w:r>
            <w:r w:rsidR="0008636F" w:rsidRPr="00A41EA1">
              <w:rPr>
                <w:rFonts w:ascii="Arial" w:eastAsia="Arial" w:hAnsi="Arial" w:cs="Arial"/>
                <w:sz w:val="20"/>
                <w:szCs w:val="20"/>
              </w:rPr>
              <w:t>parking2.uraz</w:t>
            </w:r>
            <w:r w:rsidRPr="00A41EA1">
              <w:rPr>
                <w:rFonts w:ascii="Arial" w:eastAsia="Arial" w:hAnsi="Arial" w:cs="Arial"/>
                <w:sz w:val="20"/>
                <w:szCs w:val="20"/>
              </w:rPr>
              <w:t>.gov.sg/ocms/PONWS/</w:t>
            </w:r>
            <w:r w:rsidR="0049783B" w:rsidRPr="00A41EA1">
              <w:rPr>
                <w:rFonts w:ascii="Arial" w:eastAsia="Arial" w:hAnsi="Arial" w:cs="Arial"/>
                <w:sz w:val="20"/>
                <w:szCs w:val="20"/>
              </w:rPr>
              <w:t>v1/</w:t>
            </w:r>
            <w:r w:rsidRPr="00A41EA1">
              <w:rPr>
                <w:rFonts w:ascii="Arial" w:eastAsia="Arial" w:hAnsi="Arial" w:cs="Arial"/>
                <w:sz w:val="20"/>
                <w:szCs w:val="20"/>
              </w:rPr>
              <w:t>UpdatePONPayReq</w:t>
            </w:r>
          </w:p>
          <w:p w14:paraId="02CE4480" w14:textId="03CFB750" w:rsidR="00FB3371" w:rsidRPr="00A41EA1" w:rsidRDefault="00FB3371" w:rsidP="00FB3371">
            <w:pPr>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parking.uraz</w:t>
            </w:r>
            <w:r w:rsidRPr="00A41EA1">
              <w:rPr>
                <w:rFonts w:ascii="Arial" w:eastAsia="Arial" w:hAnsi="Arial" w:cs="Arial"/>
                <w:sz w:val="20"/>
                <w:szCs w:val="20"/>
              </w:rPr>
              <w:t>.gov.sg/ocms/PONWS/</w:t>
            </w:r>
            <w:r w:rsidR="0049783B" w:rsidRPr="00A41EA1">
              <w:rPr>
                <w:rFonts w:ascii="Arial" w:eastAsia="Arial" w:hAnsi="Arial" w:cs="Arial"/>
                <w:sz w:val="20"/>
                <w:szCs w:val="20"/>
              </w:rPr>
              <w:t>v1/</w:t>
            </w:r>
            <w:r w:rsidRPr="00A41EA1">
              <w:rPr>
                <w:rFonts w:ascii="Arial" w:eastAsia="Arial" w:hAnsi="Arial" w:cs="Arial"/>
                <w:sz w:val="20"/>
                <w:szCs w:val="20"/>
              </w:rPr>
              <w:t>UpdatePONPayReq</w:t>
            </w:r>
          </w:p>
        </w:tc>
      </w:tr>
      <w:tr w:rsidR="00FB3371" w:rsidRPr="00A41EA1" w14:paraId="662746F6"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B6271D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3AB5A928"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to do the payment transaction outstanding offence notice</w:t>
            </w:r>
          </w:p>
        </w:tc>
      </w:tr>
      <w:tr w:rsidR="00FB3371" w:rsidRPr="00A41EA1" w14:paraId="2C58C069"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0BDA26A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lastRenderedPageBreak/>
              <w:t>Method</w:t>
            </w:r>
          </w:p>
        </w:tc>
        <w:tc>
          <w:tcPr>
            <w:tcW w:w="6946" w:type="dxa"/>
            <w:tcBorders>
              <w:top w:val="single" w:sz="6" w:space="0" w:color="CCCCCC"/>
              <w:left w:val="single" w:sz="6" w:space="0" w:color="CCCCCC"/>
              <w:bottom w:val="single" w:sz="6" w:space="0" w:color="000000"/>
              <w:right w:val="single" w:sz="6" w:space="0" w:color="000000"/>
            </w:tcBorders>
          </w:tcPr>
          <w:p w14:paraId="4B08D178"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1AF2F0EB"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3DA517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Header</w:t>
            </w:r>
          </w:p>
        </w:tc>
        <w:tc>
          <w:tcPr>
            <w:tcW w:w="6946" w:type="dxa"/>
            <w:tcBorders>
              <w:top w:val="single" w:sz="6" w:space="0" w:color="CCCCCC"/>
              <w:left w:val="single" w:sz="6" w:space="0" w:color="CCCCCC"/>
              <w:bottom w:val="single" w:sz="6" w:space="0" w:color="000000"/>
              <w:right w:val="single" w:sz="6" w:space="0" w:color="000000"/>
            </w:tcBorders>
          </w:tcPr>
          <w:p w14:paraId="4974FDFA"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 </w:t>
            </w:r>
          </w:p>
          <w:p w14:paraId="28404A4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456EFD5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-Subscription-Key”: “[APIM secret value]”</w:t>
            </w:r>
          </w:p>
          <w:p w14:paraId="4DFA6B4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
        </w:tc>
      </w:tr>
      <w:tr w:rsidR="00FB3371" w:rsidRPr="00A41EA1" w14:paraId="6AFB8675"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5112496"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Payload</w:t>
            </w:r>
          </w:p>
        </w:tc>
        <w:tc>
          <w:tcPr>
            <w:tcW w:w="6946" w:type="dxa"/>
            <w:tcBorders>
              <w:top w:val="single" w:sz="6" w:space="0" w:color="CCCCCC"/>
              <w:left w:val="single" w:sz="6" w:space="0" w:color="CCCCCC"/>
              <w:bottom w:val="single" w:sz="6" w:space="0" w:color="000000"/>
              <w:right w:val="single" w:sz="6" w:space="0" w:color="000000"/>
            </w:tcBorders>
          </w:tcPr>
          <w:p w14:paraId="2DB577B1"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p w14:paraId="25BD9C0A"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"sender": "AXS",</w:t>
            </w:r>
          </w:p>
          <w:p w14:paraId="76180432"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targetReceiver</w:t>
            </w:r>
            <w:proofErr w:type="spellEnd"/>
            <w:r w:rsidRPr="00A41EA1">
              <w:rPr>
                <w:rFonts w:ascii="Arial" w:eastAsia="Arial" w:hAnsi="Arial" w:cs="Arial"/>
                <w:color w:val="000000"/>
                <w:sz w:val="20"/>
                <w:szCs w:val="20"/>
                <w:lang w:val="en-SG"/>
              </w:rPr>
              <w:t>": "URA",</w:t>
            </w:r>
          </w:p>
          <w:p w14:paraId="1265E6D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dateSend</w:t>
            </w:r>
            <w:proofErr w:type="spellEnd"/>
            <w:r w:rsidRPr="00A41EA1">
              <w:rPr>
                <w:rFonts w:ascii="Arial" w:eastAsia="Arial" w:hAnsi="Arial" w:cs="Arial"/>
                <w:color w:val="000000"/>
                <w:sz w:val="20"/>
                <w:szCs w:val="20"/>
                <w:lang w:val="en-SG"/>
              </w:rPr>
              <w:t>": " 20160816",</w:t>
            </w:r>
          </w:p>
          <w:p w14:paraId="6A5525CF"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timeSend</w:t>
            </w:r>
            <w:proofErr w:type="spellEnd"/>
            <w:r w:rsidRPr="00A41EA1">
              <w:rPr>
                <w:rFonts w:ascii="Arial" w:eastAsia="Arial" w:hAnsi="Arial" w:cs="Arial"/>
                <w:color w:val="000000"/>
                <w:sz w:val="20"/>
                <w:szCs w:val="20"/>
                <w:lang w:val="en-SG"/>
              </w:rPr>
              <w:t>": "124300",</w:t>
            </w:r>
          </w:p>
          <w:p w14:paraId="5F986B63"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transactionID</w:t>
            </w:r>
            <w:proofErr w:type="spellEnd"/>
            <w:r w:rsidRPr="00A41EA1">
              <w:rPr>
                <w:rFonts w:ascii="Arial" w:eastAsia="Arial" w:hAnsi="Arial" w:cs="Arial"/>
                <w:color w:val="000000"/>
                <w:sz w:val="20"/>
                <w:szCs w:val="20"/>
                <w:lang w:val="en-SG"/>
              </w:rPr>
              <w:t>": " AXSCPPYMT20160816120110000",</w:t>
            </w:r>
          </w:p>
          <w:p w14:paraId="755C9219"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"signature": "",</w:t>
            </w:r>
          </w:p>
          <w:p w14:paraId="7B5DC0D0"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totalAmt</w:t>
            </w:r>
            <w:proofErr w:type="spellEnd"/>
            <w:r w:rsidRPr="00A41EA1">
              <w:rPr>
                <w:rFonts w:ascii="Arial" w:eastAsia="Arial" w:hAnsi="Arial" w:cs="Arial"/>
                <w:color w:val="000000"/>
                <w:sz w:val="20"/>
                <w:szCs w:val="20"/>
                <w:lang w:val="en-SG"/>
              </w:rPr>
              <w:t>": "000000600",</w:t>
            </w:r>
          </w:p>
          <w:p w14:paraId="56BAF5F4"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recordCounter</w:t>
            </w:r>
            <w:proofErr w:type="spellEnd"/>
            <w:r w:rsidRPr="00A41EA1">
              <w:rPr>
                <w:rFonts w:ascii="Arial" w:eastAsia="Arial" w:hAnsi="Arial" w:cs="Arial"/>
                <w:color w:val="000000"/>
                <w:sz w:val="20"/>
                <w:szCs w:val="20"/>
                <w:lang w:val="en-SG"/>
              </w:rPr>
              <w:t>": 1,</w:t>
            </w:r>
          </w:p>
          <w:p w14:paraId="5D7A7E5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txnList</w:t>
            </w:r>
            <w:proofErr w:type="spellEnd"/>
            <w:r w:rsidRPr="00A41EA1">
              <w:rPr>
                <w:rFonts w:ascii="Arial" w:eastAsia="Arial" w:hAnsi="Arial" w:cs="Arial"/>
                <w:color w:val="000000"/>
                <w:sz w:val="20"/>
                <w:szCs w:val="20"/>
                <w:lang w:val="en-SG"/>
              </w:rPr>
              <w:t>": [</w:t>
            </w:r>
          </w:p>
          <w:p w14:paraId="3F4E7EC4"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4161FBE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receiptNo</w:t>
            </w:r>
            <w:proofErr w:type="spellEnd"/>
            <w:r w:rsidRPr="00A41EA1">
              <w:rPr>
                <w:rFonts w:ascii="Arial" w:eastAsia="Arial" w:hAnsi="Arial" w:cs="Arial"/>
                <w:color w:val="000000"/>
                <w:sz w:val="20"/>
                <w:szCs w:val="20"/>
                <w:lang w:val="en-SG"/>
              </w:rPr>
              <w:t>": "NP123456789I",</w:t>
            </w:r>
          </w:p>
          <w:p w14:paraId="67096019"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typeOfReceipt</w:t>
            </w:r>
            <w:proofErr w:type="spellEnd"/>
            <w:r w:rsidRPr="00A41EA1">
              <w:rPr>
                <w:rFonts w:ascii="Arial" w:eastAsia="Arial" w:hAnsi="Arial" w:cs="Arial"/>
                <w:color w:val="000000"/>
                <w:sz w:val="20"/>
                <w:szCs w:val="20"/>
                <w:lang w:val="en-SG"/>
              </w:rPr>
              <w:t>": "01",</w:t>
            </w:r>
          </w:p>
          <w:p w14:paraId="6DB88C1A"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transactionDate</w:t>
            </w:r>
            <w:proofErr w:type="spellEnd"/>
            <w:r w:rsidRPr="00A41EA1">
              <w:rPr>
                <w:rFonts w:ascii="Arial" w:eastAsia="Arial" w:hAnsi="Arial" w:cs="Arial"/>
                <w:color w:val="000000"/>
                <w:sz w:val="20"/>
                <w:szCs w:val="20"/>
                <w:lang w:val="en-SG"/>
              </w:rPr>
              <w:t>": "20160705",</w:t>
            </w:r>
          </w:p>
          <w:p w14:paraId="5BE3A64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transactionTime</w:t>
            </w:r>
            <w:proofErr w:type="spellEnd"/>
            <w:r w:rsidRPr="00A41EA1">
              <w:rPr>
                <w:rFonts w:ascii="Arial" w:eastAsia="Arial" w:hAnsi="Arial" w:cs="Arial"/>
                <w:color w:val="000000"/>
                <w:sz w:val="20"/>
                <w:szCs w:val="20"/>
                <w:lang w:val="en-SG"/>
              </w:rPr>
              <w:t>": "105400",</w:t>
            </w:r>
          </w:p>
          <w:p w14:paraId="476F9E5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noticeNo</w:t>
            </w:r>
            <w:proofErr w:type="spellEnd"/>
            <w:r w:rsidRPr="00A41EA1">
              <w:rPr>
                <w:rFonts w:ascii="Arial" w:eastAsia="Arial" w:hAnsi="Arial" w:cs="Arial"/>
                <w:color w:val="000000"/>
                <w:sz w:val="20"/>
                <w:szCs w:val="20"/>
                <w:lang w:val="en-SG"/>
              </w:rPr>
              <w:t>": "134900519A",</w:t>
            </w:r>
          </w:p>
          <w:p w14:paraId="2019EBDD"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vehicleNo</w:t>
            </w:r>
            <w:proofErr w:type="spellEnd"/>
            <w:r w:rsidRPr="00A41EA1">
              <w:rPr>
                <w:rFonts w:ascii="Arial" w:eastAsia="Arial" w:hAnsi="Arial" w:cs="Arial"/>
                <w:color w:val="000000"/>
                <w:sz w:val="20"/>
                <w:szCs w:val="20"/>
                <w:lang w:val="en-SG"/>
              </w:rPr>
              <w:t>": "SHT12345T",</w:t>
            </w:r>
          </w:p>
          <w:p w14:paraId="1D7A2D9E"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atomsFlag</w:t>
            </w:r>
            <w:proofErr w:type="spellEnd"/>
            <w:r w:rsidRPr="00A41EA1">
              <w:rPr>
                <w:rFonts w:ascii="Arial" w:eastAsia="Arial" w:hAnsi="Arial" w:cs="Arial"/>
                <w:color w:val="000000"/>
                <w:sz w:val="20"/>
                <w:szCs w:val="20"/>
                <w:lang w:val="en-SG"/>
              </w:rPr>
              <w:t>": "N",</w:t>
            </w:r>
          </w:p>
          <w:p w14:paraId="7334BFF1"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paymentMode</w:t>
            </w:r>
            <w:proofErr w:type="spellEnd"/>
            <w:r w:rsidRPr="00A41EA1">
              <w:rPr>
                <w:rFonts w:ascii="Arial" w:eastAsia="Arial" w:hAnsi="Arial" w:cs="Arial"/>
                <w:color w:val="000000"/>
                <w:sz w:val="20"/>
                <w:szCs w:val="20"/>
                <w:lang w:val="en-SG"/>
              </w:rPr>
              <w:t>": "NETS",</w:t>
            </w:r>
          </w:p>
          <w:p w14:paraId="49B46D92"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paymentAmount</w:t>
            </w:r>
            <w:proofErr w:type="spellEnd"/>
            <w:r w:rsidRPr="00A41EA1">
              <w:rPr>
                <w:rFonts w:ascii="Arial" w:eastAsia="Arial" w:hAnsi="Arial" w:cs="Arial"/>
                <w:color w:val="000000"/>
                <w:sz w:val="20"/>
                <w:szCs w:val="20"/>
                <w:lang w:val="en-SG"/>
              </w:rPr>
              <w:t>": "0000600",</w:t>
            </w:r>
          </w:p>
          <w:p w14:paraId="29DC5EF8"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"remarks": "kiosk1"</w:t>
            </w:r>
          </w:p>
          <w:p w14:paraId="06341D46"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1853BD5B"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5F940501"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p w14:paraId="4C90D300"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p>
        </w:tc>
      </w:tr>
      <w:tr w:rsidR="00FB3371" w:rsidRPr="00A41EA1" w14:paraId="636A454D"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4E622014"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2575768F"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265216E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"sender": "URA",</w:t>
            </w:r>
          </w:p>
          <w:p w14:paraId="364481C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targetReceiver</w:t>
            </w:r>
            <w:proofErr w:type="spellEnd"/>
            <w:r w:rsidRPr="00A41EA1">
              <w:rPr>
                <w:rFonts w:ascii="Arial" w:hAnsi="Arial" w:cs="Arial"/>
                <w:color w:val="000000"/>
                <w:sz w:val="20"/>
                <w:szCs w:val="20"/>
              </w:rPr>
              <w:t>": "AXS",</w:t>
            </w:r>
          </w:p>
          <w:p w14:paraId="7D340A3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dateSend</w:t>
            </w:r>
            <w:proofErr w:type="spellEnd"/>
            <w:r w:rsidRPr="00A41EA1">
              <w:rPr>
                <w:rFonts w:ascii="Arial" w:hAnsi="Arial" w:cs="Arial"/>
                <w:color w:val="000000"/>
                <w:sz w:val="20"/>
                <w:szCs w:val="20"/>
              </w:rPr>
              <w:t>": " 20160816",</w:t>
            </w:r>
          </w:p>
          <w:p w14:paraId="50797032"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timeSend</w:t>
            </w:r>
            <w:proofErr w:type="spellEnd"/>
            <w:r w:rsidRPr="00A41EA1">
              <w:rPr>
                <w:rFonts w:ascii="Arial" w:hAnsi="Arial" w:cs="Arial"/>
                <w:color w:val="000000"/>
                <w:sz w:val="20"/>
                <w:szCs w:val="20"/>
              </w:rPr>
              <w:t>": "124300",</w:t>
            </w:r>
          </w:p>
          <w:p w14:paraId="5DD2044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transactionID</w:t>
            </w:r>
            <w:proofErr w:type="spellEnd"/>
            <w:r w:rsidRPr="00A41EA1">
              <w:rPr>
                <w:rFonts w:ascii="Arial" w:hAnsi="Arial" w:cs="Arial"/>
                <w:color w:val="000000"/>
                <w:sz w:val="20"/>
                <w:szCs w:val="20"/>
              </w:rPr>
              <w:t>": " AXSCPPYMT20160816120110000",</w:t>
            </w:r>
          </w:p>
          <w:p w14:paraId="5CFA2680"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"signature": "",</w:t>
            </w:r>
          </w:p>
          <w:p w14:paraId="03A3E42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totalAmt</w:t>
            </w:r>
            <w:proofErr w:type="spellEnd"/>
            <w:r w:rsidRPr="00A41EA1">
              <w:rPr>
                <w:rFonts w:ascii="Arial" w:hAnsi="Arial" w:cs="Arial"/>
                <w:color w:val="000000"/>
                <w:sz w:val="20"/>
                <w:szCs w:val="20"/>
              </w:rPr>
              <w:t>": "000000600",</w:t>
            </w:r>
          </w:p>
          <w:p w14:paraId="4173817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recordCounter</w:t>
            </w:r>
            <w:proofErr w:type="spellEnd"/>
            <w:r w:rsidRPr="00A41EA1">
              <w:rPr>
                <w:rFonts w:ascii="Arial" w:hAnsi="Arial" w:cs="Arial"/>
                <w:color w:val="000000"/>
                <w:sz w:val="20"/>
                <w:szCs w:val="20"/>
              </w:rPr>
              <w:t>": 1,</w:t>
            </w:r>
          </w:p>
          <w:p w14:paraId="073B2E1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txnList</w:t>
            </w:r>
            <w:proofErr w:type="spellEnd"/>
            <w:r w:rsidRPr="00A41EA1">
              <w:rPr>
                <w:rFonts w:ascii="Arial" w:hAnsi="Arial" w:cs="Arial"/>
                <w:color w:val="000000"/>
                <w:sz w:val="20"/>
                <w:szCs w:val="20"/>
              </w:rPr>
              <w:t>": [</w:t>
            </w:r>
          </w:p>
          <w:p w14:paraId="0463089D"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664E189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receiptNo</w:t>
            </w:r>
            <w:proofErr w:type="spellEnd"/>
            <w:r w:rsidRPr="00A41EA1">
              <w:rPr>
                <w:rFonts w:ascii="Arial" w:hAnsi="Arial" w:cs="Arial"/>
                <w:color w:val="000000"/>
                <w:sz w:val="20"/>
                <w:szCs w:val="20"/>
              </w:rPr>
              <w:t>": "NP123456789I",</w:t>
            </w:r>
          </w:p>
          <w:p w14:paraId="5D135E5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noticeNo</w:t>
            </w:r>
            <w:proofErr w:type="spellEnd"/>
            <w:r w:rsidRPr="00A41EA1">
              <w:rPr>
                <w:rFonts w:ascii="Arial" w:hAnsi="Arial" w:cs="Arial"/>
                <w:color w:val="000000"/>
                <w:sz w:val="20"/>
                <w:szCs w:val="20"/>
              </w:rPr>
              <w:t>": "134900519A",</w:t>
            </w:r>
          </w:p>
          <w:p w14:paraId="4B16C329"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vehicleNo</w:t>
            </w:r>
            <w:proofErr w:type="spellEnd"/>
            <w:r w:rsidRPr="00A41EA1">
              <w:rPr>
                <w:rFonts w:ascii="Arial" w:hAnsi="Arial" w:cs="Arial"/>
                <w:color w:val="000000"/>
                <w:sz w:val="20"/>
                <w:szCs w:val="20"/>
              </w:rPr>
              <w:t>": "SHT12345T",</w:t>
            </w:r>
          </w:p>
          <w:p w14:paraId="4349E56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paymentAmount</w:t>
            </w:r>
            <w:proofErr w:type="spellEnd"/>
            <w:r w:rsidRPr="00A41EA1">
              <w:rPr>
                <w:rFonts w:ascii="Arial" w:hAnsi="Arial" w:cs="Arial"/>
                <w:color w:val="000000"/>
                <w:sz w:val="20"/>
                <w:szCs w:val="20"/>
              </w:rPr>
              <w:t>": "0000600"</w:t>
            </w:r>
          </w:p>
          <w:p w14:paraId="04F223F2"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58599CA1"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00DAC2A8"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tc>
      </w:tr>
      <w:tr w:rsidR="00FB3371" w:rsidRPr="00A41EA1" w14:paraId="4E2956C4"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EF1837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124E935B"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w:t>
            </w:r>
          </w:p>
          <w:p w14:paraId="6B77B30B"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"sender": "URACP",</w:t>
            </w:r>
          </w:p>
          <w:p w14:paraId="6A1C948B"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targetReceiver</w:t>
            </w:r>
            <w:proofErr w:type="spellEnd"/>
            <w:r w:rsidRPr="00A41EA1">
              <w:rPr>
                <w:rFonts w:ascii="Arial" w:hAnsi="Arial" w:cs="Arial"/>
                <w:color w:val="000000"/>
                <w:sz w:val="20"/>
                <w:szCs w:val="20"/>
                <w:lang w:val="en-SG"/>
              </w:rPr>
              <w:t>": "AXSCP",</w:t>
            </w:r>
          </w:p>
          <w:p w14:paraId="657B99E5"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dateSend</w:t>
            </w:r>
            <w:proofErr w:type="spellEnd"/>
            <w:r w:rsidRPr="00A41EA1">
              <w:rPr>
                <w:rFonts w:ascii="Arial" w:hAnsi="Arial" w:cs="Arial"/>
                <w:color w:val="000000"/>
                <w:sz w:val="20"/>
                <w:szCs w:val="20"/>
                <w:lang w:val="en-SG"/>
              </w:rPr>
              <w:t>": "20160816",</w:t>
            </w:r>
          </w:p>
          <w:p w14:paraId="51CBDAA1"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timeSend</w:t>
            </w:r>
            <w:proofErr w:type="spellEnd"/>
            <w:r w:rsidRPr="00A41EA1">
              <w:rPr>
                <w:rFonts w:ascii="Arial" w:hAnsi="Arial" w:cs="Arial"/>
                <w:color w:val="000000"/>
                <w:sz w:val="20"/>
                <w:szCs w:val="20"/>
                <w:lang w:val="en-SG"/>
              </w:rPr>
              <w:t>": "124300",</w:t>
            </w:r>
          </w:p>
          <w:p w14:paraId="148F36AC"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transactionID</w:t>
            </w:r>
            <w:proofErr w:type="spellEnd"/>
            <w:r w:rsidRPr="00A41EA1">
              <w:rPr>
                <w:rFonts w:ascii="Arial" w:hAnsi="Arial" w:cs="Arial"/>
                <w:color w:val="000000"/>
                <w:sz w:val="20"/>
                <w:szCs w:val="20"/>
                <w:lang w:val="en-SG"/>
              </w:rPr>
              <w:t>": "AXSCPPYMT20160816120110000",</w:t>
            </w:r>
          </w:p>
          <w:p w14:paraId="55311257"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"signature": "",</w:t>
            </w:r>
          </w:p>
          <w:p w14:paraId="569973BD"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lastRenderedPageBreak/>
              <w:t xml:space="preserve">    "</w:t>
            </w:r>
            <w:proofErr w:type="spellStart"/>
            <w:r w:rsidRPr="00A41EA1">
              <w:rPr>
                <w:rFonts w:ascii="Arial" w:hAnsi="Arial" w:cs="Arial"/>
                <w:color w:val="000000"/>
                <w:sz w:val="20"/>
                <w:szCs w:val="20"/>
                <w:lang w:val="en-SG"/>
              </w:rPr>
              <w:t>totalAmt</w:t>
            </w:r>
            <w:proofErr w:type="spellEnd"/>
            <w:r w:rsidRPr="00A41EA1">
              <w:rPr>
                <w:rFonts w:ascii="Arial" w:hAnsi="Arial" w:cs="Arial"/>
                <w:color w:val="000000"/>
                <w:sz w:val="20"/>
                <w:szCs w:val="20"/>
                <w:lang w:val="en-SG"/>
              </w:rPr>
              <w:t>": "000000600",</w:t>
            </w:r>
          </w:p>
          <w:p w14:paraId="57F9F539"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recordCounter</w:t>
            </w:r>
            <w:proofErr w:type="spellEnd"/>
            <w:r w:rsidRPr="00A41EA1">
              <w:rPr>
                <w:rFonts w:ascii="Arial" w:hAnsi="Arial" w:cs="Arial"/>
                <w:color w:val="000000"/>
                <w:sz w:val="20"/>
                <w:szCs w:val="20"/>
                <w:lang w:val="en-SG"/>
              </w:rPr>
              <w:t>": 1,</w:t>
            </w:r>
          </w:p>
          <w:p w14:paraId="2B416433"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errorCode</w:t>
            </w:r>
            <w:proofErr w:type="spellEnd"/>
            <w:r w:rsidRPr="00A41EA1">
              <w:rPr>
                <w:rFonts w:ascii="Arial" w:hAnsi="Arial" w:cs="Arial"/>
                <w:color w:val="000000"/>
                <w:sz w:val="20"/>
                <w:szCs w:val="20"/>
                <w:lang w:val="en-SG"/>
              </w:rPr>
              <w:t>": "",</w:t>
            </w:r>
          </w:p>
          <w:p w14:paraId="06ADBFDD"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errorMsg</w:t>
            </w:r>
            <w:proofErr w:type="spellEnd"/>
            <w:r w:rsidRPr="00A41EA1">
              <w:rPr>
                <w:rFonts w:ascii="Arial" w:hAnsi="Arial" w:cs="Arial"/>
                <w:color w:val="000000"/>
                <w:sz w:val="20"/>
                <w:szCs w:val="20"/>
                <w:lang w:val="en-SG"/>
              </w:rPr>
              <w:t>": "",</w:t>
            </w:r>
          </w:p>
          <w:p w14:paraId="52A631C3"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txnList</w:t>
            </w:r>
            <w:proofErr w:type="spellEnd"/>
            <w:r w:rsidRPr="00A41EA1">
              <w:rPr>
                <w:rFonts w:ascii="Arial" w:hAnsi="Arial" w:cs="Arial"/>
                <w:color w:val="000000"/>
                <w:sz w:val="20"/>
                <w:szCs w:val="20"/>
                <w:lang w:val="en-SG"/>
              </w:rPr>
              <w:t>": [</w:t>
            </w:r>
          </w:p>
          <w:p w14:paraId="4CCFF3AF"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
          <w:p w14:paraId="60C4655A"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receiptNo</w:t>
            </w:r>
            <w:proofErr w:type="spellEnd"/>
            <w:r w:rsidRPr="00A41EA1">
              <w:rPr>
                <w:rFonts w:ascii="Arial" w:hAnsi="Arial" w:cs="Arial"/>
                <w:color w:val="000000"/>
                <w:sz w:val="20"/>
                <w:szCs w:val="20"/>
                <w:lang w:val="en-SG"/>
              </w:rPr>
              <w:t>": "NP123456789I",</w:t>
            </w:r>
          </w:p>
          <w:p w14:paraId="6971134C"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noticeNo</w:t>
            </w:r>
            <w:proofErr w:type="spellEnd"/>
            <w:r w:rsidRPr="00A41EA1">
              <w:rPr>
                <w:rFonts w:ascii="Arial" w:hAnsi="Arial" w:cs="Arial"/>
                <w:color w:val="000000"/>
                <w:sz w:val="20"/>
                <w:szCs w:val="20"/>
                <w:lang w:val="en-SG"/>
              </w:rPr>
              <w:t>": "134900519A",</w:t>
            </w:r>
          </w:p>
          <w:p w14:paraId="31FE3023"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vehicleNo</w:t>
            </w:r>
            <w:proofErr w:type="spellEnd"/>
            <w:r w:rsidRPr="00A41EA1">
              <w:rPr>
                <w:rFonts w:ascii="Arial" w:hAnsi="Arial" w:cs="Arial"/>
                <w:color w:val="000000"/>
                <w:sz w:val="20"/>
                <w:szCs w:val="20"/>
                <w:lang w:val="en-SG"/>
              </w:rPr>
              <w:t>": "SHT12345T",</w:t>
            </w:r>
          </w:p>
          <w:p w14:paraId="7F898D45"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roofErr w:type="spellStart"/>
            <w:r w:rsidRPr="00A41EA1">
              <w:rPr>
                <w:rFonts w:ascii="Arial" w:hAnsi="Arial" w:cs="Arial"/>
                <w:color w:val="000000"/>
                <w:sz w:val="20"/>
                <w:szCs w:val="20"/>
                <w:lang w:val="en-SG"/>
              </w:rPr>
              <w:t>paymentAmount</w:t>
            </w:r>
            <w:proofErr w:type="spellEnd"/>
            <w:r w:rsidRPr="00A41EA1">
              <w:rPr>
                <w:rFonts w:ascii="Arial" w:hAnsi="Arial" w:cs="Arial"/>
                <w:color w:val="000000"/>
                <w:sz w:val="20"/>
                <w:szCs w:val="20"/>
                <w:lang w:val="en-SG"/>
              </w:rPr>
              <w:t>": "0000600"</w:t>
            </w:r>
          </w:p>
          <w:p w14:paraId="5AFD991C"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
          <w:p w14:paraId="4DE7A98D" w14:textId="77777777" w:rsidR="00FB3371" w:rsidRPr="00A41EA1" w:rsidRDefault="00FB3371" w:rsidP="00FB3371">
            <w:pPr>
              <w:rPr>
                <w:rFonts w:ascii="Arial" w:hAnsi="Arial" w:cs="Arial"/>
                <w:color w:val="000000"/>
                <w:sz w:val="20"/>
                <w:szCs w:val="20"/>
                <w:lang w:val="en-SG"/>
              </w:rPr>
            </w:pPr>
            <w:r w:rsidRPr="00A41EA1">
              <w:rPr>
                <w:rFonts w:ascii="Arial" w:hAnsi="Arial" w:cs="Arial"/>
                <w:color w:val="000000"/>
                <w:sz w:val="20"/>
                <w:szCs w:val="20"/>
                <w:lang w:val="en-SG"/>
              </w:rPr>
              <w:t xml:space="preserve">    ]</w:t>
            </w:r>
          </w:p>
          <w:p w14:paraId="4B607305" w14:textId="77777777" w:rsidR="00FB3371" w:rsidRPr="00A41EA1" w:rsidRDefault="00FB3371" w:rsidP="00FB3371">
            <w:pPr>
              <w:rPr>
                <w:rFonts w:ascii="Arial" w:eastAsia="Arial" w:hAnsi="Arial" w:cs="Arial"/>
                <w:sz w:val="20"/>
                <w:szCs w:val="20"/>
              </w:rPr>
            </w:pPr>
            <w:r w:rsidRPr="00A41EA1">
              <w:rPr>
                <w:rFonts w:ascii="Arial" w:hAnsi="Arial" w:cs="Arial"/>
                <w:color w:val="000000"/>
                <w:sz w:val="20"/>
                <w:szCs w:val="20"/>
                <w:lang w:val="en-SG"/>
              </w:rPr>
              <w:t>}</w:t>
            </w:r>
          </w:p>
        </w:tc>
      </w:tr>
    </w:tbl>
    <w:p w14:paraId="22F26FC7" w14:textId="2F174876" w:rsidR="00FB3371" w:rsidRPr="00242EF7" w:rsidRDefault="00620F9E">
      <w:pPr>
        <w:pStyle w:val="Heading5"/>
        <w:numPr>
          <w:ilvl w:val="0"/>
          <w:numId w:val="86"/>
        </w:numPr>
        <w:ind w:left="993" w:hanging="993"/>
        <w:rPr>
          <w:rFonts w:ascii="Arial" w:hAnsi="Arial" w:cs="Arial"/>
          <w:b/>
          <w:bCs/>
          <w:color w:val="215E99" w:themeColor="text2" w:themeTint="BF"/>
          <w:sz w:val="28"/>
          <w:szCs w:val="28"/>
          <w:rPrChange w:id="8694" w:author="Mubiyarto Wibisono" w:date="2025-09-05T09:11:00Z" w16du:dateUtc="2025-09-05T02:11:00Z">
            <w:rPr>
              <w:rFonts w:ascii="Arial" w:eastAsiaTheme="majorEastAsia" w:hAnsi="Arial" w:cs="Arial"/>
              <w:b/>
              <w:bCs/>
              <w:color w:val="215E99" w:themeColor="text2" w:themeTint="BF"/>
              <w:sz w:val="32"/>
              <w:szCs w:val="32"/>
            </w:rPr>
          </w:rPrChange>
        </w:rPr>
        <w:pPrChange w:id="8695" w:author="Mubiyarto Wibisono" w:date="2025-09-04T15:02:00Z" w16du:dateUtc="2025-09-04T08:02:00Z">
          <w:pPr>
            <w:keepNext/>
            <w:keepLines/>
            <w:numPr>
              <w:ilvl w:val="3"/>
            </w:numPr>
            <w:spacing w:before="80" w:after="40"/>
            <w:ind w:left="993" w:hanging="993"/>
            <w:outlineLvl w:val="3"/>
          </w:pPr>
        </w:pPrChange>
      </w:pPr>
      <w:bookmarkStart w:id="8696" w:name="_Toc205889465"/>
      <w:del w:id="8697" w:author="Mubiyarto Wibisono" w:date="2025-09-04T15:02:00Z" w16du:dateUtc="2025-09-04T08:02:00Z">
        <w:r w:rsidRPr="00242EF7" w:rsidDel="008C656F">
          <w:rPr>
            <w:rFonts w:ascii="Arial" w:hAnsi="Arial" w:cs="Arial"/>
            <w:b/>
            <w:bCs/>
            <w:color w:val="215E99" w:themeColor="text2" w:themeTint="BF"/>
            <w:sz w:val="28"/>
            <w:szCs w:val="28"/>
            <w:rPrChange w:id="8698" w:author="Mubiyarto Wibisono" w:date="2025-09-05T09:11:00Z" w16du:dateUtc="2025-09-05T02:11:00Z">
              <w:rPr>
                <w:rFonts w:ascii="Arial" w:hAnsi="Arial" w:cs="Arial"/>
                <w:b/>
                <w:bCs/>
                <w:color w:val="215E99" w:themeColor="text2" w:themeTint="BF"/>
                <w:sz w:val="32"/>
                <w:szCs w:val="32"/>
              </w:rPr>
            </w:rPrChange>
          </w:rPr>
          <w:lastRenderedPageBreak/>
          <w:delText xml:space="preserve">3.3.2.2. </w:delText>
        </w:r>
      </w:del>
      <w:bookmarkStart w:id="8699" w:name="_Toc207935817"/>
      <w:bookmarkStart w:id="8700" w:name="_Toc207957360"/>
      <w:bookmarkStart w:id="8701" w:name="_Toc207961668"/>
      <w:r w:rsidR="00FB3371" w:rsidRPr="00242EF7">
        <w:rPr>
          <w:rFonts w:ascii="Arial" w:hAnsi="Arial" w:cs="Arial"/>
          <w:b/>
          <w:bCs/>
          <w:color w:val="215E99" w:themeColor="text2" w:themeTint="BF"/>
          <w:sz w:val="28"/>
          <w:szCs w:val="28"/>
          <w:rPrChange w:id="8702" w:author="Mubiyarto Wibisono" w:date="2025-09-05T09:11:00Z" w16du:dateUtc="2025-09-05T02:11:00Z">
            <w:rPr>
              <w:rFonts w:ascii="Arial" w:hAnsi="Arial" w:cs="Arial"/>
              <w:b/>
              <w:bCs/>
              <w:color w:val="215E99" w:themeColor="text2" w:themeTint="BF"/>
              <w:sz w:val="32"/>
              <w:szCs w:val="32"/>
            </w:rPr>
          </w:rPrChange>
        </w:rPr>
        <w:t>API Consume</w:t>
      </w:r>
      <w:bookmarkEnd w:id="8696"/>
      <w:bookmarkEnd w:id="8699"/>
      <w:bookmarkEnd w:id="8700"/>
      <w:bookmarkEnd w:id="8701"/>
    </w:p>
    <w:tbl>
      <w:tblPr>
        <w:tblW w:w="8923" w:type="dxa"/>
        <w:tblLayout w:type="fixed"/>
        <w:tblLook w:val="0400" w:firstRow="0" w:lastRow="0" w:firstColumn="0" w:lastColumn="0" w:noHBand="0" w:noVBand="1"/>
      </w:tblPr>
      <w:tblGrid>
        <w:gridCol w:w="1977"/>
        <w:gridCol w:w="6946"/>
      </w:tblGrid>
      <w:tr w:rsidR="00FB3371" w:rsidRPr="00A41EA1" w14:paraId="5410C325" w14:textId="77777777" w:rsidTr="00720FE3">
        <w:trPr>
          <w:trHeight w:val="315"/>
        </w:trPr>
        <w:tc>
          <w:tcPr>
            <w:tcW w:w="1977" w:type="dxa"/>
            <w:tcBorders>
              <w:top w:val="single" w:sz="6" w:space="0" w:color="000000"/>
              <w:left w:val="single" w:sz="6" w:space="0" w:color="000000"/>
              <w:bottom w:val="single" w:sz="6" w:space="0" w:color="000000"/>
              <w:right w:val="single" w:sz="6" w:space="0" w:color="000000"/>
            </w:tcBorders>
          </w:tcPr>
          <w:p w14:paraId="49B6DF36"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079E041F" w14:textId="05FC98CF" w:rsidR="00FB3371" w:rsidRPr="00A41EA1" w:rsidRDefault="00FB3371" w:rsidP="00FB3371">
            <w:pPr>
              <w:rPr>
                <w:rFonts w:ascii="Arial" w:eastAsia="Arial" w:hAnsi="Arial" w:cs="Arial"/>
                <w:sz w:val="20"/>
                <w:szCs w:val="20"/>
              </w:rPr>
            </w:pPr>
            <w:commentRangeStart w:id="8703"/>
            <w:commentRangeStart w:id="8704"/>
            <w:commentRangeStart w:id="8705"/>
            <w:r w:rsidRPr="00A41EA1">
              <w:rPr>
                <w:rFonts w:ascii="Arial" w:eastAsia="Arial" w:hAnsi="Arial" w:cs="Arial"/>
                <w:sz w:val="20"/>
                <w:szCs w:val="20"/>
              </w:rPr>
              <w:t>URAPG Payment Transaction for AXS</w:t>
            </w:r>
            <w:commentRangeEnd w:id="8703"/>
            <w:r w:rsidR="00CC5D4C">
              <w:rPr>
                <w:rStyle w:val="CommentReference"/>
                <w:lang w:eastAsia="en-US" w:bidi="my-MM"/>
              </w:rPr>
              <w:commentReference w:id="8703"/>
            </w:r>
            <w:commentRangeEnd w:id="8704"/>
            <w:r w:rsidR="00613D23">
              <w:rPr>
                <w:rStyle w:val="CommentReference"/>
                <w:lang w:eastAsia="en-US" w:bidi="my-MM"/>
              </w:rPr>
              <w:commentReference w:id="8704"/>
            </w:r>
            <w:commentRangeEnd w:id="8705"/>
            <w:r w:rsidR="00F827FE">
              <w:rPr>
                <w:rStyle w:val="CommentReference"/>
                <w:lang w:eastAsia="en-US" w:bidi="my-MM"/>
              </w:rPr>
              <w:commentReference w:id="8705"/>
            </w:r>
          </w:p>
        </w:tc>
      </w:tr>
      <w:tr w:rsidR="00FB3371" w:rsidRPr="00A41EA1" w14:paraId="621FD0C4"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221B50E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0CFAE444" w14:textId="7C684C0B"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UAT: https://e</w:t>
            </w:r>
            <w:r w:rsidR="0008636F" w:rsidRPr="00A41EA1">
              <w:rPr>
                <w:rFonts w:ascii="Arial" w:eastAsia="Arial" w:hAnsi="Arial" w:cs="Arial"/>
                <w:sz w:val="20"/>
                <w:szCs w:val="20"/>
              </w:rPr>
              <w:t>parking2.uraz</w:t>
            </w:r>
            <w:r w:rsidRPr="00A41EA1">
              <w:rPr>
                <w:rFonts w:ascii="Arial" w:eastAsia="Arial" w:hAnsi="Arial" w:cs="Arial"/>
                <w:sz w:val="20"/>
                <w:szCs w:val="20"/>
              </w:rPr>
              <w:t>.gov.sg/paymentgateway/PGRecon/insertCasAxsTxn</w:t>
            </w:r>
          </w:p>
          <w:p w14:paraId="1013C957" w14:textId="7F14B72C"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PROD: https://e</w:t>
            </w:r>
            <w:r w:rsidR="0008636F" w:rsidRPr="00A41EA1">
              <w:rPr>
                <w:rFonts w:ascii="Arial" w:eastAsia="Arial" w:hAnsi="Arial" w:cs="Arial"/>
                <w:sz w:val="20"/>
                <w:szCs w:val="20"/>
              </w:rPr>
              <w:t>parking.uraz</w:t>
            </w:r>
            <w:r w:rsidRPr="00A41EA1">
              <w:rPr>
                <w:rFonts w:ascii="Arial" w:eastAsia="Arial" w:hAnsi="Arial" w:cs="Arial"/>
                <w:sz w:val="20"/>
                <w:szCs w:val="20"/>
              </w:rPr>
              <w:t>.gov.sg/paymentgateway/PGRecon/insertCasAxsTxn</w:t>
            </w:r>
          </w:p>
        </w:tc>
      </w:tr>
      <w:tr w:rsidR="00FB3371" w:rsidRPr="00A41EA1" w14:paraId="0A28D5D5"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998D7F3"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77A182EE"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The API </w:t>
            </w:r>
            <w:r w:rsidRPr="00A41EA1">
              <w:rPr>
                <w:rFonts w:ascii="Arial" w:eastAsia="Arial" w:hAnsi="Arial" w:cs="Arial"/>
                <w:sz w:val="20"/>
                <w:szCs w:val="20"/>
                <w:lang w:val="en-US"/>
              </w:rPr>
              <w:t>to do the payment transaction outstanding offence notice to URAPG</w:t>
            </w:r>
          </w:p>
        </w:tc>
      </w:tr>
      <w:tr w:rsidR="00FB3371" w:rsidRPr="00A41EA1" w14:paraId="4CFCE4AA"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5B9FF91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232491DF"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POST</w:t>
            </w:r>
          </w:p>
        </w:tc>
      </w:tr>
      <w:tr w:rsidR="00FB3371" w:rsidRPr="00A41EA1" w14:paraId="7505AB59"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1CDD20A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Header</w:t>
            </w:r>
          </w:p>
        </w:tc>
        <w:tc>
          <w:tcPr>
            <w:tcW w:w="6946" w:type="dxa"/>
            <w:tcBorders>
              <w:top w:val="single" w:sz="6" w:space="0" w:color="CCCCCC"/>
              <w:left w:val="single" w:sz="6" w:space="0" w:color="CCCCCC"/>
              <w:bottom w:val="single" w:sz="6" w:space="0" w:color="000000"/>
              <w:right w:val="single" w:sz="6" w:space="0" w:color="000000"/>
            </w:tcBorders>
          </w:tcPr>
          <w:p w14:paraId="6A399647"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 xml:space="preserve">{ </w:t>
            </w:r>
          </w:p>
          <w:p w14:paraId="3E47212C"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49D066BB"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-Subscription-Key”: “[APIM secret value]”</w:t>
            </w:r>
          </w:p>
          <w:p w14:paraId="5B01F44A"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w:t>
            </w:r>
          </w:p>
        </w:tc>
      </w:tr>
      <w:tr w:rsidR="00FB3371" w:rsidRPr="00A41EA1" w14:paraId="41F1E1E9"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58B67D2"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Payload</w:t>
            </w:r>
          </w:p>
        </w:tc>
        <w:tc>
          <w:tcPr>
            <w:tcW w:w="6946" w:type="dxa"/>
            <w:tcBorders>
              <w:top w:val="single" w:sz="6" w:space="0" w:color="CCCCCC"/>
              <w:left w:val="single" w:sz="6" w:space="0" w:color="CCCCCC"/>
              <w:bottom w:val="single" w:sz="6" w:space="0" w:color="000000"/>
              <w:right w:val="single" w:sz="6" w:space="0" w:color="000000"/>
            </w:tcBorders>
          </w:tcPr>
          <w:p w14:paraId="001AD21D"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p w14:paraId="1FFB4887"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txnId</w:t>
            </w:r>
            <w:proofErr w:type="spellEnd"/>
            <w:r w:rsidRPr="00A41EA1">
              <w:rPr>
                <w:rFonts w:ascii="Arial" w:eastAsia="Arial" w:hAnsi="Arial" w:cs="Arial"/>
                <w:color w:val="000000"/>
                <w:sz w:val="20"/>
                <w:szCs w:val="20"/>
                <w:lang w:val="en-SG"/>
              </w:rPr>
              <w:t>": "&lt;</w:t>
            </w:r>
            <w:proofErr w:type="spellStart"/>
            <w:r w:rsidRPr="00A41EA1">
              <w:rPr>
                <w:rFonts w:ascii="Arial" w:eastAsia="Arial" w:hAnsi="Arial" w:cs="Arial"/>
                <w:color w:val="000000"/>
                <w:sz w:val="20"/>
                <w:szCs w:val="20"/>
                <w:lang w:val="en-SG"/>
              </w:rPr>
              <w:t>receipt_no</w:t>
            </w:r>
            <w:proofErr w:type="spellEnd"/>
            <w:r w:rsidRPr="00A41EA1">
              <w:rPr>
                <w:rFonts w:ascii="Arial" w:eastAsia="Arial" w:hAnsi="Arial" w:cs="Arial"/>
                <w:color w:val="000000"/>
                <w:sz w:val="20"/>
                <w:szCs w:val="20"/>
                <w:lang w:val="en-SG"/>
              </w:rPr>
              <w:t>&gt;",</w:t>
            </w:r>
          </w:p>
          <w:p w14:paraId="061A1A0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merchantTxnId</w:t>
            </w:r>
            <w:proofErr w:type="spellEnd"/>
            <w:r w:rsidRPr="00A41EA1">
              <w:rPr>
                <w:rFonts w:ascii="Arial" w:eastAsia="Arial" w:hAnsi="Arial" w:cs="Arial"/>
                <w:color w:val="000000"/>
                <w:sz w:val="20"/>
                <w:szCs w:val="20"/>
                <w:lang w:val="en-SG"/>
              </w:rPr>
              <w:t>": 2,</w:t>
            </w:r>
          </w:p>
          <w:p w14:paraId="3265E64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txnDate</w:t>
            </w:r>
            <w:proofErr w:type="spellEnd"/>
            <w:r w:rsidRPr="00A41EA1">
              <w:rPr>
                <w:rFonts w:ascii="Arial" w:eastAsia="Arial" w:hAnsi="Arial" w:cs="Arial"/>
                <w:color w:val="000000"/>
                <w:sz w:val="20"/>
                <w:szCs w:val="20"/>
                <w:lang w:val="en-SG"/>
              </w:rPr>
              <w:t>": "current date (dd/mm/</w:t>
            </w:r>
            <w:proofErr w:type="spellStart"/>
            <w:r w:rsidRPr="00A41EA1">
              <w:rPr>
                <w:rFonts w:ascii="Arial" w:eastAsia="Arial" w:hAnsi="Arial" w:cs="Arial"/>
                <w:color w:val="000000"/>
                <w:sz w:val="20"/>
                <w:szCs w:val="20"/>
                <w:lang w:val="en-SG"/>
              </w:rPr>
              <w:t>yy</w:t>
            </w:r>
            <w:proofErr w:type="spellEnd"/>
            <w:r w:rsidRPr="00A41EA1">
              <w:rPr>
                <w:rFonts w:ascii="Arial" w:eastAsia="Arial" w:hAnsi="Arial" w:cs="Arial"/>
                <w:color w:val="000000"/>
                <w:sz w:val="20"/>
                <w:szCs w:val="20"/>
                <w:lang w:val="en-SG"/>
              </w:rPr>
              <w:t xml:space="preserve"> </w:t>
            </w:r>
            <w:proofErr w:type="spellStart"/>
            <w:r w:rsidRPr="00A41EA1">
              <w:rPr>
                <w:rFonts w:ascii="Arial" w:eastAsia="Arial" w:hAnsi="Arial" w:cs="Arial"/>
                <w:color w:val="000000"/>
                <w:sz w:val="20"/>
                <w:szCs w:val="20"/>
                <w:lang w:val="en-SG"/>
              </w:rPr>
              <w:t>hh:</w:t>
            </w:r>
            <w:proofErr w:type="gramStart"/>
            <w:r w:rsidRPr="00A41EA1">
              <w:rPr>
                <w:rFonts w:ascii="Arial" w:eastAsia="Arial" w:hAnsi="Arial" w:cs="Arial"/>
                <w:color w:val="000000"/>
                <w:sz w:val="20"/>
                <w:szCs w:val="20"/>
                <w:lang w:val="en-SG"/>
              </w:rPr>
              <w:t>mm:ss</w:t>
            </w:r>
            <w:proofErr w:type="spellEnd"/>
            <w:proofErr w:type="gramEnd"/>
            <w:r w:rsidRPr="00A41EA1">
              <w:rPr>
                <w:rFonts w:ascii="Arial" w:eastAsia="Arial" w:hAnsi="Arial" w:cs="Arial"/>
                <w:color w:val="000000"/>
                <w:sz w:val="20"/>
                <w:szCs w:val="20"/>
                <w:lang w:val="en-SG"/>
              </w:rPr>
              <w:t>)",</w:t>
            </w:r>
          </w:p>
          <w:p w14:paraId="0A40C45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amountPayable</w:t>
            </w:r>
            <w:proofErr w:type="spellEnd"/>
            <w:r w:rsidRPr="00A41EA1">
              <w:rPr>
                <w:rFonts w:ascii="Arial" w:eastAsia="Arial" w:hAnsi="Arial" w:cs="Arial"/>
                <w:color w:val="000000"/>
                <w:sz w:val="20"/>
                <w:szCs w:val="20"/>
                <w:lang w:val="en-SG"/>
              </w:rPr>
              <w:t xml:space="preserve">": "sum </w:t>
            </w:r>
            <w:proofErr w:type="spellStart"/>
            <w:r w:rsidRPr="00A41EA1">
              <w:rPr>
                <w:rFonts w:ascii="Arial" w:eastAsia="Arial" w:hAnsi="Arial" w:cs="Arial"/>
                <w:color w:val="000000"/>
                <w:sz w:val="20"/>
                <w:szCs w:val="20"/>
                <w:lang w:val="en-SG"/>
              </w:rPr>
              <w:t>totalProductPrice</w:t>
            </w:r>
            <w:proofErr w:type="spellEnd"/>
            <w:r w:rsidRPr="00A41EA1">
              <w:rPr>
                <w:rFonts w:ascii="Arial" w:eastAsia="Arial" w:hAnsi="Arial" w:cs="Arial"/>
                <w:color w:val="000000"/>
                <w:sz w:val="20"/>
                <w:szCs w:val="20"/>
                <w:lang w:val="en-SG"/>
              </w:rPr>
              <w:t>",</w:t>
            </w:r>
          </w:p>
          <w:p w14:paraId="71B8B8B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txnDetails</w:t>
            </w:r>
            <w:proofErr w:type="spellEnd"/>
            <w:r w:rsidRPr="00A41EA1">
              <w:rPr>
                <w:rFonts w:ascii="Arial" w:eastAsia="Arial" w:hAnsi="Arial" w:cs="Arial"/>
                <w:color w:val="000000"/>
                <w:sz w:val="20"/>
                <w:szCs w:val="20"/>
                <w:lang w:val="en-SG"/>
              </w:rPr>
              <w:t>": [</w:t>
            </w:r>
          </w:p>
          <w:p w14:paraId="5693E58E"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02DA49BD"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productId</w:t>
            </w:r>
            <w:proofErr w:type="spellEnd"/>
            <w:r w:rsidRPr="00A41EA1">
              <w:rPr>
                <w:rFonts w:ascii="Arial" w:eastAsia="Arial" w:hAnsi="Arial" w:cs="Arial"/>
                <w:color w:val="000000"/>
                <w:sz w:val="20"/>
                <w:szCs w:val="20"/>
                <w:lang w:val="en-SG"/>
              </w:rPr>
              <w:t>": "</w:t>
            </w:r>
            <w:proofErr w:type="spellStart"/>
            <w:proofErr w:type="gramStart"/>
            <w:r w:rsidRPr="00A41EA1">
              <w:rPr>
                <w:rFonts w:ascii="Arial" w:eastAsia="Arial" w:hAnsi="Arial" w:cs="Arial"/>
                <w:color w:val="000000"/>
                <w:sz w:val="20"/>
                <w:szCs w:val="20"/>
                <w:lang w:val="en-SG"/>
              </w:rPr>
              <w:t>von.notice</w:t>
            </w:r>
            <w:proofErr w:type="gramEnd"/>
            <w:r w:rsidRPr="00A41EA1">
              <w:rPr>
                <w:rFonts w:ascii="Arial" w:eastAsia="Arial" w:hAnsi="Arial" w:cs="Arial"/>
                <w:color w:val="000000"/>
                <w:sz w:val="20"/>
                <w:szCs w:val="20"/>
                <w:lang w:val="en-SG"/>
              </w:rPr>
              <w:t>_no</w:t>
            </w:r>
            <w:proofErr w:type="spellEnd"/>
            <w:r w:rsidRPr="00A41EA1">
              <w:rPr>
                <w:rFonts w:ascii="Arial" w:eastAsia="Arial" w:hAnsi="Arial" w:cs="Arial"/>
                <w:color w:val="000000"/>
                <w:sz w:val="20"/>
                <w:szCs w:val="20"/>
                <w:lang w:val="en-SG"/>
              </w:rPr>
              <w:t>",</w:t>
            </w:r>
          </w:p>
          <w:p w14:paraId="0B4B8046"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unitPrice</w:t>
            </w:r>
            <w:proofErr w:type="spellEnd"/>
            <w:r w:rsidRPr="00A41EA1">
              <w:rPr>
                <w:rFonts w:ascii="Arial" w:eastAsia="Arial" w:hAnsi="Arial" w:cs="Arial"/>
                <w:color w:val="000000"/>
                <w:sz w:val="20"/>
                <w:szCs w:val="20"/>
                <w:lang w:val="en-SG"/>
              </w:rPr>
              <w:t>": "</w:t>
            </w:r>
            <w:proofErr w:type="spellStart"/>
            <w:proofErr w:type="gramStart"/>
            <w:r w:rsidRPr="00A41EA1">
              <w:rPr>
                <w:rFonts w:ascii="Arial" w:eastAsia="Arial" w:hAnsi="Arial" w:cs="Arial"/>
                <w:color w:val="000000"/>
                <w:sz w:val="20"/>
                <w:szCs w:val="20"/>
                <w:lang w:val="en-SG"/>
              </w:rPr>
              <w:t>von.amount</w:t>
            </w:r>
            <w:proofErr w:type="gramEnd"/>
            <w:r w:rsidRPr="00A41EA1">
              <w:rPr>
                <w:rFonts w:ascii="Arial" w:eastAsia="Arial" w:hAnsi="Arial" w:cs="Arial"/>
                <w:color w:val="000000"/>
                <w:sz w:val="20"/>
                <w:szCs w:val="20"/>
                <w:lang w:val="en-SG"/>
              </w:rPr>
              <w:t>_payable</w:t>
            </w:r>
            <w:proofErr w:type="spellEnd"/>
            <w:r w:rsidRPr="00A41EA1">
              <w:rPr>
                <w:rFonts w:ascii="Arial" w:eastAsia="Arial" w:hAnsi="Arial" w:cs="Arial"/>
                <w:color w:val="000000"/>
                <w:sz w:val="20"/>
                <w:szCs w:val="20"/>
                <w:lang w:val="en-SG"/>
              </w:rPr>
              <w:t>",</w:t>
            </w:r>
          </w:p>
          <w:p w14:paraId="6A84C224"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"quantity": "quantity",</w:t>
            </w:r>
          </w:p>
          <w:p w14:paraId="0218BF35"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totalProductPrice</w:t>
            </w:r>
            <w:proofErr w:type="spellEnd"/>
            <w:r w:rsidRPr="00A41EA1">
              <w:rPr>
                <w:rFonts w:ascii="Arial" w:eastAsia="Arial" w:hAnsi="Arial" w:cs="Arial"/>
                <w:color w:val="000000"/>
                <w:sz w:val="20"/>
                <w:szCs w:val="20"/>
                <w:lang w:val="en-SG"/>
              </w:rPr>
              <w:t>": "</w:t>
            </w:r>
            <w:proofErr w:type="spellStart"/>
            <w:r w:rsidRPr="00A41EA1">
              <w:rPr>
                <w:rFonts w:ascii="Arial" w:eastAsia="Arial" w:hAnsi="Arial" w:cs="Arial"/>
                <w:color w:val="000000"/>
                <w:sz w:val="20"/>
                <w:szCs w:val="20"/>
                <w:lang w:val="en-SG"/>
              </w:rPr>
              <w:t>unitPrice</w:t>
            </w:r>
            <w:proofErr w:type="spellEnd"/>
            <w:r w:rsidRPr="00A41EA1">
              <w:rPr>
                <w:rFonts w:ascii="Arial" w:eastAsia="Arial" w:hAnsi="Arial" w:cs="Arial"/>
                <w:color w:val="000000"/>
                <w:sz w:val="20"/>
                <w:szCs w:val="20"/>
                <w:lang w:val="en-SG"/>
              </w:rPr>
              <w:t xml:space="preserve"> * quantity"</w:t>
            </w:r>
          </w:p>
          <w:p w14:paraId="0A6BFA2C"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6B691A03"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    ]</w:t>
            </w:r>
          </w:p>
          <w:p w14:paraId="3A17E67B" w14:textId="77777777" w:rsidR="00FB3371" w:rsidRPr="00A41EA1" w:rsidRDefault="00FB3371" w:rsidP="00FB3371">
            <w:pPr>
              <w:pBdr>
                <w:top w:val="nil"/>
                <w:left w:val="nil"/>
                <w:bottom w:val="nil"/>
                <w:right w:val="nil"/>
                <w:between w:val="nil"/>
              </w:pBdr>
              <w:rPr>
                <w:rFonts w:ascii="Arial" w:eastAsia="Arial" w:hAnsi="Arial" w:cs="Arial"/>
                <w:color w:val="000000"/>
                <w:sz w:val="20"/>
                <w:szCs w:val="20"/>
                <w:lang w:val="en-SG"/>
              </w:rPr>
            </w:pPr>
            <w:r w:rsidRPr="00A41EA1">
              <w:rPr>
                <w:rFonts w:ascii="Arial" w:eastAsia="Arial" w:hAnsi="Arial" w:cs="Arial"/>
                <w:color w:val="000000"/>
                <w:sz w:val="20"/>
                <w:szCs w:val="20"/>
                <w:lang w:val="en-SG"/>
              </w:rPr>
              <w:t>}</w:t>
            </w:r>
          </w:p>
        </w:tc>
      </w:tr>
      <w:tr w:rsidR="00FB3371" w:rsidRPr="00A41EA1" w14:paraId="2955FBF3"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777490B1"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4DDFC977"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1D40BB1D"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"result": [</w:t>
            </w:r>
          </w:p>
          <w:p w14:paraId="57571C0E"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43DC1ABB"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txnId</w:t>
            </w:r>
            <w:proofErr w:type="spellEnd"/>
            <w:r w:rsidRPr="00A41EA1">
              <w:rPr>
                <w:rFonts w:ascii="Arial" w:hAnsi="Arial" w:cs="Arial"/>
                <w:color w:val="000000"/>
                <w:sz w:val="20"/>
                <w:szCs w:val="20"/>
              </w:rPr>
              <w:t xml:space="preserve">": "ON2335046506", </w:t>
            </w:r>
          </w:p>
          <w:p w14:paraId="6DFA4302"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"status": "S",</w:t>
            </w:r>
          </w:p>
          <w:p w14:paraId="34E9A41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errCode</w:t>
            </w:r>
            <w:proofErr w:type="spellEnd"/>
            <w:r w:rsidRPr="00A41EA1">
              <w:rPr>
                <w:rFonts w:ascii="Arial" w:hAnsi="Arial" w:cs="Arial"/>
                <w:color w:val="000000"/>
                <w:sz w:val="20"/>
                <w:szCs w:val="20"/>
              </w:rPr>
              <w:t>": ""</w:t>
            </w:r>
          </w:p>
          <w:p w14:paraId="024872F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306EAC65"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20D8698D"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tc>
      </w:tr>
      <w:tr w:rsidR="00FB3371" w:rsidRPr="00A41EA1" w14:paraId="6A023C1A" w14:textId="77777777" w:rsidTr="00720FE3">
        <w:trPr>
          <w:trHeight w:val="315"/>
        </w:trPr>
        <w:tc>
          <w:tcPr>
            <w:tcW w:w="1977" w:type="dxa"/>
            <w:tcBorders>
              <w:top w:val="single" w:sz="6" w:space="0" w:color="CCCCCC"/>
              <w:left w:val="single" w:sz="6" w:space="0" w:color="000000"/>
              <w:bottom w:val="single" w:sz="6" w:space="0" w:color="000000"/>
              <w:right w:val="single" w:sz="6" w:space="0" w:color="000000"/>
            </w:tcBorders>
          </w:tcPr>
          <w:p w14:paraId="62AF55D1" w14:textId="77777777" w:rsidR="00FB3371" w:rsidRPr="00A41EA1" w:rsidRDefault="00FB3371" w:rsidP="00FB3371">
            <w:pPr>
              <w:rPr>
                <w:rFonts w:ascii="Arial" w:eastAsia="Arial" w:hAnsi="Arial" w:cs="Arial"/>
                <w:sz w:val="20"/>
                <w:szCs w:val="20"/>
              </w:rPr>
            </w:pPr>
            <w:r w:rsidRPr="00A41EA1">
              <w:rPr>
                <w:rFonts w:ascii="Arial" w:eastAsia="Arial" w:hAnsi="Arial" w:cs="Arial"/>
                <w:sz w:val="20"/>
                <w:szCs w:val="20"/>
              </w:rPr>
              <w:t>Response Failure</w:t>
            </w:r>
          </w:p>
        </w:tc>
        <w:tc>
          <w:tcPr>
            <w:tcW w:w="6946" w:type="dxa"/>
            <w:tcBorders>
              <w:top w:val="single" w:sz="6" w:space="0" w:color="CCCCCC"/>
              <w:left w:val="single" w:sz="6" w:space="0" w:color="CCCCCC"/>
              <w:bottom w:val="single" w:sz="6" w:space="0" w:color="000000"/>
              <w:right w:val="single" w:sz="6" w:space="0" w:color="000000"/>
            </w:tcBorders>
          </w:tcPr>
          <w:p w14:paraId="7B7C2A22"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w:t>
            </w:r>
          </w:p>
          <w:p w14:paraId="65695A2D"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"result": [</w:t>
            </w:r>
          </w:p>
          <w:p w14:paraId="15B56C0F"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6BFF2AA7"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txnId</w:t>
            </w:r>
            <w:proofErr w:type="spellEnd"/>
            <w:r w:rsidRPr="00A41EA1">
              <w:rPr>
                <w:rFonts w:ascii="Arial" w:hAnsi="Arial" w:cs="Arial"/>
                <w:color w:val="000000"/>
                <w:sz w:val="20"/>
                <w:szCs w:val="20"/>
              </w:rPr>
              <w:t>": "ON9555046222",</w:t>
            </w:r>
          </w:p>
          <w:p w14:paraId="3714332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lastRenderedPageBreak/>
              <w:t xml:space="preserve">      "status": "E",</w:t>
            </w:r>
          </w:p>
          <w:p w14:paraId="1CFACA44"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roofErr w:type="spellStart"/>
            <w:r w:rsidRPr="00A41EA1">
              <w:rPr>
                <w:rFonts w:ascii="Arial" w:hAnsi="Arial" w:cs="Arial"/>
                <w:color w:val="000000"/>
                <w:sz w:val="20"/>
                <w:szCs w:val="20"/>
              </w:rPr>
              <w:t>errCode</w:t>
            </w:r>
            <w:proofErr w:type="spellEnd"/>
            <w:r w:rsidRPr="00A41EA1">
              <w:rPr>
                <w:rFonts w:ascii="Arial" w:hAnsi="Arial" w:cs="Arial"/>
                <w:color w:val="000000"/>
                <w:sz w:val="20"/>
                <w:szCs w:val="20"/>
              </w:rPr>
              <w:t>": "ERR001"</w:t>
            </w:r>
          </w:p>
          <w:p w14:paraId="5C2E528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78216F0A" w14:textId="77777777" w:rsidR="00FB3371" w:rsidRPr="00A41EA1" w:rsidRDefault="00FB3371" w:rsidP="00FB3371">
            <w:pPr>
              <w:rPr>
                <w:rFonts w:ascii="Arial" w:hAnsi="Arial" w:cs="Arial"/>
                <w:color w:val="000000"/>
                <w:sz w:val="20"/>
                <w:szCs w:val="20"/>
              </w:rPr>
            </w:pPr>
            <w:r w:rsidRPr="00A41EA1">
              <w:rPr>
                <w:rFonts w:ascii="Arial" w:hAnsi="Arial" w:cs="Arial"/>
                <w:color w:val="000000"/>
                <w:sz w:val="20"/>
                <w:szCs w:val="20"/>
              </w:rPr>
              <w:t xml:space="preserve">  ]</w:t>
            </w:r>
          </w:p>
          <w:p w14:paraId="35ADDCF4" w14:textId="77777777" w:rsidR="00FB3371" w:rsidRPr="00A41EA1" w:rsidRDefault="00FB3371" w:rsidP="00FB3371">
            <w:pPr>
              <w:rPr>
                <w:rFonts w:ascii="Arial" w:eastAsia="Arial" w:hAnsi="Arial" w:cs="Arial"/>
                <w:sz w:val="20"/>
                <w:szCs w:val="20"/>
              </w:rPr>
            </w:pPr>
            <w:r w:rsidRPr="00A41EA1">
              <w:rPr>
                <w:rFonts w:ascii="Arial" w:hAnsi="Arial" w:cs="Arial"/>
                <w:color w:val="000000"/>
                <w:sz w:val="20"/>
                <w:szCs w:val="20"/>
              </w:rPr>
              <w:t>}</w:t>
            </w:r>
          </w:p>
        </w:tc>
      </w:tr>
    </w:tbl>
    <w:p w14:paraId="72C8ABE0" w14:textId="0CFFA5AA" w:rsidR="00FB3371" w:rsidRPr="00242EF7" w:rsidRDefault="00620F9E">
      <w:pPr>
        <w:pStyle w:val="Heading4"/>
        <w:numPr>
          <w:ilvl w:val="0"/>
          <w:numId w:val="85"/>
        </w:numPr>
        <w:ind w:left="709" w:hanging="709"/>
        <w:rPr>
          <w:rFonts w:ascii="Arial" w:hAnsi="Arial" w:cs="Arial"/>
          <w:b/>
          <w:bCs/>
          <w:color w:val="215E99" w:themeColor="text2" w:themeTint="BF"/>
          <w:sz w:val="28"/>
          <w:szCs w:val="28"/>
          <w:rPrChange w:id="8706" w:author="Mubiyarto Wibisono" w:date="2025-09-05T09:11:00Z" w16du:dateUtc="2025-09-05T02:11:00Z">
            <w:rPr>
              <w:rFonts w:ascii="Arial" w:eastAsiaTheme="majorEastAsia" w:hAnsi="Arial" w:cs="Arial"/>
              <w:b/>
              <w:bCs/>
              <w:color w:val="215E99" w:themeColor="text2" w:themeTint="BF"/>
              <w:sz w:val="32"/>
              <w:szCs w:val="32"/>
            </w:rPr>
          </w:rPrChange>
        </w:rPr>
        <w:pPrChange w:id="8707" w:author="Mubiyarto Wibisono" w:date="2025-09-04T15:03:00Z" w16du:dateUtc="2025-09-04T08:03:00Z">
          <w:pPr>
            <w:keepNext/>
            <w:keepLines/>
            <w:numPr>
              <w:ilvl w:val="2"/>
            </w:numPr>
            <w:spacing w:before="160" w:after="80"/>
            <w:ind w:left="993" w:hanging="993"/>
            <w:outlineLvl w:val="2"/>
          </w:pPr>
        </w:pPrChange>
      </w:pPr>
      <w:bookmarkStart w:id="8708" w:name="_Toc205888908"/>
      <w:bookmarkStart w:id="8709" w:name="_Toc205889343"/>
      <w:bookmarkStart w:id="8710" w:name="_Toc205889466"/>
      <w:bookmarkStart w:id="8711" w:name="_Toc206576690"/>
      <w:bookmarkStart w:id="8712" w:name="_Toc206577224"/>
      <w:del w:id="8713" w:author="Mubiyarto Wibisono" w:date="2025-09-04T15:03:00Z" w16du:dateUtc="2025-09-04T08:03:00Z">
        <w:r w:rsidRPr="00242EF7" w:rsidDel="00725A3A">
          <w:rPr>
            <w:rFonts w:ascii="Arial" w:hAnsi="Arial" w:cs="Arial"/>
            <w:b/>
            <w:bCs/>
            <w:i w:val="0"/>
            <w:iCs w:val="0"/>
            <w:color w:val="215E99" w:themeColor="text2" w:themeTint="BF"/>
            <w:sz w:val="28"/>
            <w:szCs w:val="28"/>
            <w:rPrChange w:id="8714" w:author="Mubiyarto Wibisono" w:date="2025-09-05T09:11:00Z" w16du:dateUtc="2025-09-05T02:11:00Z">
              <w:rPr>
                <w:rFonts w:ascii="Arial" w:hAnsi="Arial" w:cs="Arial"/>
                <w:b/>
                <w:bCs/>
                <w:i/>
                <w:iCs/>
                <w:color w:val="215E99" w:themeColor="text2" w:themeTint="BF"/>
                <w:sz w:val="32"/>
                <w:szCs w:val="32"/>
              </w:rPr>
            </w:rPrChange>
          </w:rPr>
          <w:lastRenderedPageBreak/>
          <w:delText xml:space="preserve">3.3.3. </w:delText>
        </w:r>
      </w:del>
      <w:bookmarkStart w:id="8715" w:name="_Toc207935818"/>
      <w:bookmarkStart w:id="8716" w:name="_Toc207957361"/>
      <w:bookmarkStart w:id="8717" w:name="_Toc207961669"/>
      <w:r w:rsidR="00FB3371" w:rsidRPr="00242EF7">
        <w:rPr>
          <w:rFonts w:ascii="Arial" w:hAnsi="Arial" w:cs="Arial"/>
          <w:b/>
          <w:bCs/>
          <w:i w:val="0"/>
          <w:iCs w:val="0"/>
          <w:color w:val="215E99" w:themeColor="text2" w:themeTint="BF"/>
          <w:sz w:val="28"/>
          <w:szCs w:val="28"/>
          <w:rPrChange w:id="8718" w:author="Mubiyarto Wibisono" w:date="2025-09-05T09:11:00Z" w16du:dateUtc="2025-09-05T02:11:00Z">
            <w:rPr>
              <w:rFonts w:ascii="Arial" w:hAnsi="Arial" w:cs="Arial"/>
              <w:b/>
              <w:bCs/>
              <w:i/>
              <w:iCs/>
              <w:color w:val="215E99" w:themeColor="text2" w:themeTint="BF"/>
              <w:sz w:val="32"/>
              <w:szCs w:val="32"/>
            </w:rPr>
          </w:rPrChange>
        </w:rPr>
        <w:t>Data Mapping</w:t>
      </w:r>
      <w:bookmarkEnd w:id="8708"/>
      <w:bookmarkEnd w:id="8709"/>
      <w:bookmarkEnd w:id="8710"/>
      <w:bookmarkEnd w:id="8711"/>
      <w:bookmarkEnd w:id="8712"/>
      <w:bookmarkEnd w:id="8715"/>
      <w:bookmarkEnd w:id="8716"/>
      <w:bookmarkEnd w:id="8717"/>
    </w:p>
    <w:p w14:paraId="1776A8F0" w14:textId="08F3358C" w:rsidR="00FB3371" w:rsidRPr="00242EF7" w:rsidRDefault="00620F9E">
      <w:pPr>
        <w:pStyle w:val="Heading5"/>
        <w:numPr>
          <w:ilvl w:val="0"/>
          <w:numId w:val="87"/>
        </w:numPr>
        <w:ind w:left="993" w:hanging="993"/>
        <w:rPr>
          <w:rFonts w:ascii="Arial" w:hAnsi="Arial" w:cs="Arial"/>
          <w:b/>
          <w:bCs/>
          <w:color w:val="215E99" w:themeColor="text2" w:themeTint="BF"/>
          <w:sz w:val="28"/>
          <w:szCs w:val="28"/>
          <w:rPrChange w:id="8719" w:author="Mubiyarto Wibisono" w:date="2025-09-05T09:11:00Z" w16du:dateUtc="2025-09-05T02:11:00Z">
            <w:rPr>
              <w:rFonts w:eastAsiaTheme="majorEastAsia"/>
            </w:rPr>
          </w:rPrChange>
        </w:rPr>
        <w:pPrChange w:id="8720" w:author="Mubiyarto Wibisono" w:date="2025-09-04T15:05:00Z" w16du:dateUtc="2025-09-04T08:05:00Z">
          <w:pPr>
            <w:keepNext/>
            <w:keepLines/>
            <w:numPr>
              <w:ilvl w:val="3"/>
            </w:numPr>
            <w:spacing w:before="80" w:after="40"/>
            <w:ind w:left="993" w:hanging="993"/>
            <w:outlineLvl w:val="3"/>
          </w:pPr>
        </w:pPrChange>
      </w:pPr>
      <w:bookmarkStart w:id="8721" w:name="_Toc205889467"/>
      <w:del w:id="8722" w:author="Mubiyarto Wibisono" w:date="2025-09-04T15:04:00Z" w16du:dateUtc="2025-09-04T08:04:00Z">
        <w:r w:rsidRPr="00242EF7" w:rsidDel="00725A3A">
          <w:rPr>
            <w:rFonts w:ascii="Arial" w:hAnsi="Arial" w:cs="Arial"/>
            <w:b/>
            <w:bCs/>
            <w:color w:val="215E99" w:themeColor="text2" w:themeTint="BF"/>
            <w:sz w:val="28"/>
            <w:szCs w:val="28"/>
            <w:rPrChange w:id="8723" w:author="Mubiyarto Wibisono" w:date="2025-09-05T09:11:00Z" w16du:dateUtc="2025-09-05T02:11:00Z">
              <w:rPr/>
            </w:rPrChange>
          </w:rPr>
          <w:delText xml:space="preserve">3.3.3.1. </w:delText>
        </w:r>
      </w:del>
      <w:bookmarkStart w:id="8724" w:name="_Toc207935819"/>
      <w:bookmarkStart w:id="8725" w:name="_Toc207957362"/>
      <w:bookmarkStart w:id="8726" w:name="_Toc207961670"/>
      <w:r w:rsidR="00FB3371" w:rsidRPr="00242EF7">
        <w:rPr>
          <w:rFonts w:ascii="Arial" w:hAnsi="Arial" w:cs="Arial"/>
          <w:b/>
          <w:bCs/>
          <w:color w:val="215E99" w:themeColor="text2" w:themeTint="BF"/>
          <w:sz w:val="28"/>
          <w:szCs w:val="28"/>
          <w:rPrChange w:id="8727" w:author="Mubiyarto Wibisono" w:date="2025-09-05T09:11:00Z" w16du:dateUtc="2025-09-05T02:11:00Z">
            <w:rPr/>
          </w:rPrChange>
        </w:rPr>
        <w:t>AXS Payment</w:t>
      </w:r>
      <w:bookmarkEnd w:id="8721"/>
      <w:bookmarkEnd w:id="8724"/>
      <w:bookmarkEnd w:id="8725"/>
      <w:bookmarkEnd w:id="8726"/>
    </w:p>
    <w:tbl>
      <w:tblPr>
        <w:tblStyle w:val="TableGrid1"/>
        <w:tblW w:w="8931" w:type="dxa"/>
        <w:tblInd w:w="-5" w:type="dxa"/>
        <w:tblLayout w:type="fixed"/>
        <w:tblLook w:val="04A0" w:firstRow="1" w:lastRow="0" w:firstColumn="1" w:lastColumn="0" w:noHBand="0" w:noVBand="1"/>
      </w:tblPr>
      <w:tblGrid>
        <w:gridCol w:w="2835"/>
        <w:gridCol w:w="6096"/>
      </w:tblGrid>
      <w:tr w:rsidR="00FB3371" w:rsidRPr="00A41EA1" w14:paraId="1D4CC3B4" w14:textId="77777777" w:rsidTr="00720FE3">
        <w:tc>
          <w:tcPr>
            <w:tcW w:w="2835" w:type="dxa"/>
            <w:shd w:val="clear" w:color="auto" w:fill="F2F2F2" w:themeFill="background1" w:themeFillShade="F2"/>
            <w:vAlign w:val="center"/>
          </w:tcPr>
          <w:p w14:paraId="3E3BBCB4" w14:textId="77777777" w:rsidR="00FB3371" w:rsidRPr="00A41EA1" w:rsidRDefault="00FB3371" w:rsidP="00FB3371">
            <w:pPr>
              <w:snapToGrid w:val="0"/>
              <w:jc w:val="center"/>
              <w:rPr>
                <w:rFonts w:cs="Arial"/>
                <w:b/>
                <w:bCs/>
                <w:szCs w:val="20"/>
                <w:lang w:val="en-SG"/>
              </w:rPr>
            </w:pPr>
            <w:r w:rsidRPr="00A41EA1">
              <w:rPr>
                <w:rFonts w:cs="Arial"/>
                <w:b/>
                <w:bCs/>
                <w:szCs w:val="20"/>
                <w:lang w:val="en-SG"/>
              </w:rPr>
              <w:t>Response</w:t>
            </w:r>
          </w:p>
        </w:tc>
        <w:tc>
          <w:tcPr>
            <w:tcW w:w="6096" w:type="dxa"/>
            <w:shd w:val="clear" w:color="auto" w:fill="F2F2F2" w:themeFill="background1" w:themeFillShade="F2"/>
            <w:vAlign w:val="center"/>
          </w:tcPr>
          <w:p w14:paraId="14C3241A"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50E839DA" w14:textId="77777777" w:rsidTr="00720FE3">
        <w:tc>
          <w:tcPr>
            <w:tcW w:w="2835" w:type="dxa"/>
          </w:tcPr>
          <w:p w14:paraId="24FC8418" w14:textId="1802D39D" w:rsidR="00FB3371" w:rsidRPr="00A41EA1" w:rsidRDefault="00620F9E" w:rsidP="00FB3371">
            <w:pPr>
              <w:snapToGrid w:val="0"/>
              <w:rPr>
                <w:rFonts w:cs="Arial"/>
                <w:szCs w:val="20"/>
                <w:lang w:val="en-SG"/>
              </w:rPr>
            </w:pPr>
            <w:r w:rsidRPr="00A41EA1">
              <w:rPr>
                <w:rFonts w:cs="Arial"/>
                <w:szCs w:val="20"/>
              </w:rPr>
              <w:t>S</w:t>
            </w:r>
            <w:r w:rsidR="00FB3371" w:rsidRPr="00A41EA1">
              <w:rPr>
                <w:rFonts w:cs="Arial"/>
                <w:szCs w:val="20"/>
              </w:rPr>
              <w:t>ender</w:t>
            </w:r>
          </w:p>
        </w:tc>
        <w:tc>
          <w:tcPr>
            <w:tcW w:w="6096" w:type="dxa"/>
          </w:tcPr>
          <w:p w14:paraId="06644CF0" w14:textId="77777777" w:rsidR="00FB3371" w:rsidRPr="00A41EA1" w:rsidRDefault="00FB3371" w:rsidP="00FB3371">
            <w:pPr>
              <w:snapToGrid w:val="0"/>
              <w:rPr>
                <w:rFonts w:cs="Arial"/>
                <w:szCs w:val="20"/>
                <w:lang w:val="en-SG"/>
              </w:rPr>
            </w:pPr>
            <w:r w:rsidRPr="00A41EA1">
              <w:rPr>
                <w:rFonts w:cs="Arial"/>
                <w:szCs w:val="20"/>
                <w:lang w:val="en-SG"/>
              </w:rPr>
              <w:t>URA</w:t>
            </w:r>
          </w:p>
        </w:tc>
      </w:tr>
      <w:tr w:rsidR="00FB3371" w:rsidRPr="00A41EA1" w14:paraId="640FDA65" w14:textId="77777777" w:rsidTr="00720FE3">
        <w:tc>
          <w:tcPr>
            <w:tcW w:w="2835" w:type="dxa"/>
          </w:tcPr>
          <w:p w14:paraId="78002F8B" w14:textId="77777777" w:rsidR="00FB3371" w:rsidRPr="00A41EA1" w:rsidRDefault="00FB3371" w:rsidP="00FB3371">
            <w:pPr>
              <w:snapToGrid w:val="0"/>
              <w:rPr>
                <w:rFonts w:cs="Arial"/>
                <w:szCs w:val="20"/>
                <w:lang w:val="en-SG"/>
              </w:rPr>
            </w:pPr>
            <w:proofErr w:type="spellStart"/>
            <w:r w:rsidRPr="00A41EA1">
              <w:rPr>
                <w:rFonts w:cs="Arial"/>
                <w:szCs w:val="20"/>
              </w:rPr>
              <w:t>targetReceiver</w:t>
            </w:r>
            <w:proofErr w:type="spellEnd"/>
          </w:p>
        </w:tc>
        <w:tc>
          <w:tcPr>
            <w:tcW w:w="6096" w:type="dxa"/>
          </w:tcPr>
          <w:p w14:paraId="3A2CCF0C" w14:textId="77777777" w:rsidR="00FB3371" w:rsidRPr="00A41EA1" w:rsidRDefault="00FB3371" w:rsidP="00FB3371">
            <w:pPr>
              <w:snapToGrid w:val="0"/>
              <w:rPr>
                <w:rFonts w:cs="Arial"/>
                <w:szCs w:val="20"/>
                <w:lang w:val="en-SG"/>
              </w:rPr>
            </w:pPr>
            <w:r w:rsidRPr="00A41EA1">
              <w:rPr>
                <w:rFonts w:cs="Arial"/>
                <w:szCs w:val="20"/>
                <w:lang w:val="en-SG"/>
              </w:rPr>
              <w:t>AXS</w:t>
            </w:r>
          </w:p>
        </w:tc>
      </w:tr>
      <w:tr w:rsidR="00FB3371" w:rsidRPr="00A41EA1" w14:paraId="49FA54D7" w14:textId="77777777" w:rsidTr="00720FE3">
        <w:tc>
          <w:tcPr>
            <w:tcW w:w="2835" w:type="dxa"/>
          </w:tcPr>
          <w:p w14:paraId="4F3A4921" w14:textId="77777777" w:rsidR="00FB3371" w:rsidRPr="00A41EA1" w:rsidRDefault="00FB3371" w:rsidP="00FB3371">
            <w:pPr>
              <w:snapToGrid w:val="0"/>
              <w:rPr>
                <w:rFonts w:cs="Arial"/>
                <w:color w:val="000000"/>
                <w:szCs w:val="20"/>
              </w:rPr>
            </w:pPr>
            <w:proofErr w:type="spellStart"/>
            <w:r w:rsidRPr="00A41EA1">
              <w:rPr>
                <w:rFonts w:cs="Arial"/>
                <w:szCs w:val="20"/>
              </w:rPr>
              <w:t>dateSend</w:t>
            </w:r>
            <w:proofErr w:type="spellEnd"/>
          </w:p>
        </w:tc>
        <w:tc>
          <w:tcPr>
            <w:tcW w:w="6096" w:type="dxa"/>
          </w:tcPr>
          <w:p w14:paraId="0A145B2C" w14:textId="77777777" w:rsidR="00FB3371" w:rsidRPr="00A41EA1" w:rsidRDefault="00FB3371" w:rsidP="00FB3371">
            <w:pPr>
              <w:snapToGrid w:val="0"/>
              <w:rPr>
                <w:rFonts w:cs="Arial"/>
                <w:szCs w:val="20"/>
                <w:lang w:val="en-SG"/>
              </w:rPr>
            </w:pPr>
            <w:r w:rsidRPr="00A41EA1">
              <w:rPr>
                <w:rFonts w:cs="Arial"/>
                <w:szCs w:val="20"/>
                <w:lang w:val="en-SG"/>
              </w:rPr>
              <w:t>Current date</w:t>
            </w:r>
          </w:p>
        </w:tc>
      </w:tr>
      <w:tr w:rsidR="00FB3371" w:rsidRPr="00A41EA1" w14:paraId="7EA3B0B2" w14:textId="77777777" w:rsidTr="00720FE3">
        <w:tc>
          <w:tcPr>
            <w:tcW w:w="2835" w:type="dxa"/>
          </w:tcPr>
          <w:p w14:paraId="23959C3E" w14:textId="77777777" w:rsidR="00FB3371" w:rsidRPr="00A41EA1" w:rsidRDefault="00FB3371" w:rsidP="00FB3371">
            <w:pPr>
              <w:snapToGrid w:val="0"/>
              <w:rPr>
                <w:rFonts w:cs="Arial"/>
                <w:color w:val="000000"/>
                <w:szCs w:val="20"/>
              </w:rPr>
            </w:pPr>
            <w:proofErr w:type="spellStart"/>
            <w:r w:rsidRPr="00A41EA1">
              <w:rPr>
                <w:rFonts w:cs="Arial"/>
                <w:szCs w:val="20"/>
              </w:rPr>
              <w:t>timeSend</w:t>
            </w:r>
            <w:proofErr w:type="spellEnd"/>
          </w:p>
        </w:tc>
        <w:tc>
          <w:tcPr>
            <w:tcW w:w="6096" w:type="dxa"/>
          </w:tcPr>
          <w:p w14:paraId="3D97ABB9" w14:textId="77777777" w:rsidR="00FB3371" w:rsidRPr="00A41EA1" w:rsidRDefault="00FB3371" w:rsidP="00FB3371">
            <w:pPr>
              <w:snapToGrid w:val="0"/>
              <w:rPr>
                <w:rFonts w:cs="Arial"/>
                <w:szCs w:val="20"/>
                <w:lang w:val="en-SG"/>
              </w:rPr>
            </w:pPr>
            <w:r w:rsidRPr="00A41EA1">
              <w:rPr>
                <w:rFonts w:cs="Arial"/>
                <w:szCs w:val="20"/>
                <w:lang w:val="en-SG"/>
              </w:rPr>
              <w:t>Current time</w:t>
            </w:r>
          </w:p>
        </w:tc>
      </w:tr>
      <w:tr w:rsidR="00FB3371" w:rsidRPr="00A41EA1" w14:paraId="46FF722F" w14:textId="77777777" w:rsidTr="00720FE3">
        <w:tc>
          <w:tcPr>
            <w:tcW w:w="2835" w:type="dxa"/>
          </w:tcPr>
          <w:p w14:paraId="68BE8A5B" w14:textId="77777777" w:rsidR="00FB3371" w:rsidRPr="00A41EA1" w:rsidRDefault="00FB3371" w:rsidP="00FB3371">
            <w:pPr>
              <w:snapToGrid w:val="0"/>
              <w:rPr>
                <w:rFonts w:cs="Arial"/>
                <w:color w:val="000000"/>
                <w:szCs w:val="20"/>
              </w:rPr>
            </w:pPr>
            <w:proofErr w:type="spellStart"/>
            <w:r w:rsidRPr="00A41EA1">
              <w:rPr>
                <w:rFonts w:cs="Arial"/>
                <w:szCs w:val="20"/>
              </w:rPr>
              <w:t>transactionID</w:t>
            </w:r>
            <w:proofErr w:type="spellEnd"/>
          </w:p>
        </w:tc>
        <w:tc>
          <w:tcPr>
            <w:tcW w:w="6096" w:type="dxa"/>
          </w:tcPr>
          <w:p w14:paraId="70CEC243" w14:textId="77777777" w:rsidR="00FB3371" w:rsidRPr="00A41EA1" w:rsidRDefault="00FB3371" w:rsidP="00FB3371">
            <w:pPr>
              <w:snapToGrid w:val="0"/>
              <w:rPr>
                <w:rFonts w:cs="Arial"/>
                <w:szCs w:val="20"/>
                <w:lang w:val="en-SG"/>
              </w:rPr>
            </w:pPr>
            <w:r w:rsidRPr="00A41EA1">
              <w:rPr>
                <w:rFonts w:cs="Arial"/>
                <w:szCs w:val="20"/>
                <w:lang w:val="en-SG"/>
              </w:rPr>
              <w:t>Take from request payload</w:t>
            </w:r>
          </w:p>
        </w:tc>
      </w:tr>
      <w:tr w:rsidR="00FB3371" w:rsidRPr="00A41EA1" w14:paraId="4FCC7C6B" w14:textId="77777777" w:rsidTr="00720FE3">
        <w:tc>
          <w:tcPr>
            <w:tcW w:w="2835" w:type="dxa"/>
          </w:tcPr>
          <w:p w14:paraId="50CC5A00" w14:textId="77777777" w:rsidR="00FB3371" w:rsidRPr="00A41EA1" w:rsidRDefault="00FB3371" w:rsidP="00FB3371">
            <w:pPr>
              <w:snapToGrid w:val="0"/>
              <w:rPr>
                <w:rFonts w:cs="Arial"/>
                <w:color w:val="000000"/>
                <w:szCs w:val="20"/>
              </w:rPr>
            </w:pPr>
            <w:proofErr w:type="spellStart"/>
            <w:r w:rsidRPr="00A41EA1">
              <w:rPr>
                <w:rFonts w:cs="Arial"/>
                <w:szCs w:val="20"/>
              </w:rPr>
              <w:t>totalAmt</w:t>
            </w:r>
            <w:proofErr w:type="spellEnd"/>
          </w:p>
        </w:tc>
        <w:tc>
          <w:tcPr>
            <w:tcW w:w="6096" w:type="dxa"/>
          </w:tcPr>
          <w:p w14:paraId="4AA5A58A" w14:textId="77777777" w:rsidR="00FB3371" w:rsidRPr="00A41EA1" w:rsidRDefault="00FB3371" w:rsidP="00FB3371">
            <w:pPr>
              <w:snapToGrid w:val="0"/>
              <w:rPr>
                <w:rFonts w:cs="Arial"/>
                <w:szCs w:val="20"/>
                <w:lang w:val="en-SG"/>
              </w:rPr>
            </w:pPr>
            <w:r w:rsidRPr="00A41EA1">
              <w:rPr>
                <w:rFonts w:cs="Arial"/>
                <w:szCs w:val="20"/>
                <w:lang w:val="en-SG"/>
              </w:rPr>
              <w:t xml:space="preserve">Sum from </w:t>
            </w:r>
            <w:proofErr w:type="spellStart"/>
            <w:r w:rsidRPr="00A41EA1">
              <w:rPr>
                <w:rFonts w:cs="Arial"/>
                <w:szCs w:val="20"/>
                <w:lang w:val="en-SG"/>
              </w:rPr>
              <w:t>txnList</w:t>
            </w:r>
            <w:proofErr w:type="spellEnd"/>
            <w:r w:rsidRPr="00A41EA1">
              <w:rPr>
                <w:rFonts w:cs="Arial"/>
                <w:szCs w:val="20"/>
                <w:lang w:val="en-SG"/>
              </w:rPr>
              <w:t xml:space="preserve"> </w:t>
            </w:r>
            <w:proofErr w:type="spellStart"/>
            <w:r w:rsidRPr="00A41EA1">
              <w:rPr>
                <w:rFonts w:cs="Arial"/>
                <w:szCs w:val="20"/>
                <w:lang w:val="en-SG"/>
              </w:rPr>
              <w:t>paymentAmount</w:t>
            </w:r>
            <w:proofErr w:type="spellEnd"/>
          </w:p>
        </w:tc>
      </w:tr>
      <w:tr w:rsidR="00FB3371" w:rsidRPr="00A41EA1" w14:paraId="1C9F89DE" w14:textId="77777777" w:rsidTr="00720FE3">
        <w:tc>
          <w:tcPr>
            <w:tcW w:w="2835" w:type="dxa"/>
          </w:tcPr>
          <w:p w14:paraId="72CDF42D" w14:textId="77777777" w:rsidR="00FB3371" w:rsidRPr="00A41EA1" w:rsidRDefault="00FB3371" w:rsidP="00FB3371">
            <w:pPr>
              <w:snapToGrid w:val="0"/>
              <w:rPr>
                <w:rFonts w:cs="Arial"/>
                <w:color w:val="000000"/>
                <w:szCs w:val="20"/>
              </w:rPr>
            </w:pPr>
            <w:proofErr w:type="spellStart"/>
            <w:r w:rsidRPr="00A41EA1">
              <w:rPr>
                <w:rFonts w:cs="Arial"/>
                <w:szCs w:val="20"/>
              </w:rPr>
              <w:t>recordCounter</w:t>
            </w:r>
            <w:proofErr w:type="spellEnd"/>
          </w:p>
        </w:tc>
        <w:tc>
          <w:tcPr>
            <w:tcW w:w="6096" w:type="dxa"/>
          </w:tcPr>
          <w:p w14:paraId="621D6459" w14:textId="77777777" w:rsidR="00FB3371" w:rsidRPr="00A41EA1" w:rsidRDefault="00FB3371" w:rsidP="00FB3371">
            <w:pPr>
              <w:snapToGrid w:val="0"/>
              <w:rPr>
                <w:rFonts w:cs="Arial"/>
                <w:szCs w:val="20"/>
                <w:lang w:val="en-SG"/>
              </w:rPr>
            </w:pPr>
            <w:r w:rsidRPr="00A41EA1">
              <w:rPr>
                <w:rFonts w:cs="Arial"/>
                <w:szCs w:val="20"/>
                <w:lang w:val="en-SG"/>
              </w:rPr>
              <w:t xml:space="preserve">Total list data from </w:t>
            </w:r>
            <w:proofErr w:type="spellStart"/>
            <w:r w:rsidRPr="00A41EA1">
              <w:rPr>
                <w:rFonts w:cs="Arial"/>
                <w:szCs w:val="20"/>
                <w:lang w:val="en-SG"/>
              </w:rPr>
              <w:t>txnList</w:t>
            </w:r>
            <w:proofErr w:type="spellEnd"/>
          </w:p>
        </w:tc>
      </w:tr>
      <w:tr w:rsidR="00FB3371" w:rsidRPr="00A41EA1" w14:paraId="7F78FFDE" w14:textId="77777777" w:rsidTr="00720FE3">
        <w:tc>
          <w:tcPr>
            <w:tcW w:w="2835" w:type="dxa"/>
          </w:tcPr>
          <w:p w14:paraId="2F78D3D4" w14:textId="77777777" w:rsidR="00FB3371" w:rsidRPr="00A41EA1" w:rsidRDefault="00FB3371" w:rsidP="00FB3371">
            <w:pPr>
              <w:snapToGrid w:val="0"/>
              <w:rPr>
                <w:rFonts w:cs="Arial"/>
                <w:color w:val="000000"/>
                <w:szCs w:val="20"/>
              </w:rPr>
            </w:pPr>
            <w:proofErr w:type="spellStart"/>
            <w:r w:rsidRPr="00A41EA1">
              <w:rPr>
                <w:rFonts w:cs="Arial"/>
                <w:szCs w:val="20"/>
              </w:rPr>
              <w:t>receiptNo</w:t>
            </w:r>
            <w:proofErr w:type="spellEnd"/>
          </w:p>
        </w:tc>
        <w:tc>
          <w:tcPr>
            <w:tcW w:w="6096" w:type="dxa"/>
          </w:tcPr>
          <w:p w14:paraId="49633F1C" w14:textId="77777777" w:rsidR="00FB3371" w:rsidRPr="00A41EA1" w:rsidRDefault="00FB3371" w:rsidP="00FB3371">
            <w:pPr>
              <w:snapToGrid w:val="0"/>
              <w:rPr>
                <w:rFonts w:cs="Arial"/>
                <w:szCs w:val="20"/>
                <w:lang w:val="en-SG"/>
              </w:rPr>
            </w:pPr>
            <w:r w:rsidRPr="00A41EA1">
              <w:rPr>
                <w:rFonts w:cs="Arial"/>
                <w:szCs w:val="20"/>
                <w:lang w:val="en-SG"/>
              </w:rPr>
              <w:t>Take from request payload</w:t>
            </w:r>
          </w:p>
        </w:tc>
      </w:tr>
      <w:tr w:rsidR="00FB3371" w:rsidRPr="00A41EA1" w14:paraId="57D29C27" w14:textId="77777777" w:rsidTr="00720FE3">
        <w:tc>
          <w:tcPr>
            <w:tcW w:w="2835" w:type="dxa"/>
          </w:tcPr>
          <w:p w14:paraId="5FFCDAA9" w14:textId="77777777" w:rsidR="00FB3371" w:rsidRPr="00A41EA1" w:rsidRDefault="00FB3371" w:rsidP="00FB3371">
            <w:pPr>
              <w:snapToGrid w:val="0"/>
              <w:rPr>
                <w:rFonts w:cs="Arial"/>
                <w:color w:val="000000"/>
                <w:szCs w:val="20"/>
              </w:rPr>
            </w:pPr>
            <w:proofErr w:type="spellStart"/>
            <w:r w:rsidRPr="00A41EA1">
              <w:rPr>
                <w:rFonts w:cs="Arial"/>
                <w:szCs w:val="20"/>
              </w:rPr>
              <w:t>noticeNo</w:t>
            </w:r>
            <w:proofErr w:type="spellEnd"/>
          </w:p>
        </w:tc>
        <w:tc>
          <w:tcPr>
            <w:tcW w:w="6096" w:type="dxa"/>
          </w:tcPr>
          <w:p w14:paraId="025D7EB5" w14:textId="77777777" w:rsidR="00FB3371" w:rsidRPr="00A41EA1" w:rsidRDefault="00FB3371" w:rsidP="00FB3371">
            <w:pPr>
              <w:snapToGrid w:val="0"/>
              <w:rPr>
                <w:rFonts w:cs="Arial"/>
                <w:szCs w:val="20"/>
                <w:lang w:val="en-SG"/>
              </w:rPr>
            </w:pPr>
            <w:r w:rsidRPr="00A41EA1">
              <w:rPr>
                <w:rFonts w:cs="Arial"/>
                <w:szCs w:val="20"/>
                <w:lang w:val="en-SG"/>
              </w:rPr>
              <w:t>Take from request payload</w:t>
            </w:r>
          </w:p>
        </w:tc>
      </w:tr>
      <w:tr w:rsidR="00FB3371" w:rsidRPr="00A41EA1" w14:paraId="28B401F6" w14:textId="77777777" w:rsidTr="00720FE3">
        <w:tc>
          <w:tcPr>
            <w:tcW w:w="2835" w:type="dxa"/>
          </w:tcPr>
          <w:p w14:paraId="45BD5910" w14:textId="77777777" w:rsidR="00FB3371" w:rsidRPr="00A41EA1" w:rsidRDefault="00FB3371" w:rsidP="00FB3371">
            <w:pPr>
              <w:snapToGrid w:val="0"/>
              <w:rPr>
                <w:rFonts w:cs="Arial"/>
                <w:color w:val="000000"/>
                <w:szCs w:val="20"/>
              </w:rPr>
            </w:pPr>
            <w:proofErr w:type="spellStart"/>
            <w:r w:rsidRPr="00A41EA1">
              <w:rPr>
                <w:rFonts w:cs="Arial"/>
                <w:szCs w:val="20"/>
              </w:rPr>
              <w:t>vehicleNo</w:t>
            </w:r>
            <w:proofErr w:type="spellEnd"/>
          </w:p>
        </w:tc>
        <w:tc>
          <w:tcPr>
            <w:tcW w:w="6096" w:type="dxa"/>
          </w:tcPr>
          <w:p w14:paraId="0C0EA3F1" w14:textId="77777777" w:rsidR="00FB3371" w:rsidRPr="00A41EA1" w:rsidRDefault="00FB3371" w:rsidP="00FB3371">
            <w:pPr>
              <w:snapToGrid w:val="0"/>
              <w:rPr>
                <w:rFonts w:cs="Arial"/>
                <w:szCs w:val="20"/>
                <w:lang w:val="en-SG"/>
              </w:rPr>
            </w:pPr>
            <w:r w:rsidRPr="00A41EA1">
              <w:rPr>
                <w:rFonts w:cs="Arial"/>
                <w:szCs w:val="20"/>
                <w:lang w:val="en-SG"/>
              </w:rPr>
              <w:t>Take from request payload</w:t>
            </w:r>
          </w:p>
        </w:tc>
      </w:tr>
      <w:tr w:rsidR="00FB3371" w:rsidRPr="00A41EA1" w14:paraId="2E967B50" w14:textId="77777777" w:rsidTr="00720FE3">
        <w:tc>
          <w:tcPr>
            <w:tcW w:w="2835" w:type="dxa"/>
          </w:tcPr>
          <w:p w14:paraId="1CBBF0B1" w14:textId="77777777" w:rsidR="00FB3371" w:rsidRPr="00A41EA1" w:rsidRDefault="00FB3371" w:rsidP="00FB3371">
            <w:pPr>
              <w:snapToGrid w:val="0"/>
              <w:rPr>
                <w:rFonts w:cs="Arial"/>
                <w:color w:val="000000"/>
                <w:szCs w:val="20"/>
              </w:rPr>
            </w:pPr>
            <w:proofErr w:type="spellStart"/>
            <w:r w:rsidRPr="00A41EA1">
              <w:rPr>
                <w:rFonts w:cs="Arial"/>
                <w:szCs w:val="20"/>
              </w:rPr>
              <w:t>paymentAmount</w:t>
            </w:r>
            <w:proofErr w:type="spellEnd"/>
          </w:p>
        </w:tc>
        <w:tc>
          <w:tcPr>
            <w:tcW w:w="6096" w:type="dxa"/>
          </w:tcPr>
          <w:p w14:paraId="710D8439" w14:textId="77777777" w:rsidR="00FB3371" w:rsidRPr="00A41EA1" w:rsidRDefault="00FB3371" w:rsidP="00FB3371">
            <w:pPr>
              <w:snapToGrid w:val="0"/>
              <w:rPr>
                <w:rFonts w:cs="Arial"/>
                <w:szCs w:val="20"/>
                <w:lang w:val="en-SG"/>
              </w:rPr>
            </w:pPr>
            <w:r w:rsidRPr="00A41EA1">
              <w:rPr>
                <w:rFonts w:cs="Arial"/>
                <w:szCs w:val="20"/>
                <w:lang w:val="en-SG"/>
              </w:rPr>
              <w:t>Take from request payload</w:t>
            </w:r>
          </w:p>
        </w:tc>
      </w:tr>
    </w:tbl>
    <w:p w14:paraId="5E058899" w14:textId="17F1A2D2" w:rsidR="00FB3371" w:rsidRPr="00242EF7" w:rsidRDefault="00620F9E">
      <w:pPr>
        <w:pStyle w:val="Heading5"/>
        <w:numPr>
          <w:ilvl w:val="0"/>
          <w:numId w:val="87"/>
        </w:numPr>
        <w:ind w:left="993" w:hanging="993"/>
        <w:rPr>
          <w:rFonts w:ascii="Arial" w:hAnsi="Arial" w:cs="Arial"/>
          <w:b/>
          <w:bCs/>
          <w:color w:val="215E99" w:themeColor="text2" w:themeTint="BF"/>
          <w:sz w:val="28"/>
          <w:szCs w:val="28"/>
          <w:rPrChange w:id="8728" w:author="Mubiyarto Wibisono" w:date="2025-09-05T09:11:00Z" w16du:dateUtc="2025-09-05T02:11:00Z">
            <w:rPr>
              <w:rFonts w:ascii="Arial" w:eastAsiaTheme="majorEastAsia" w:hAnsi="Arial" w:cs="Arial"/>
              <w:b/>
              <w:bCs/>
              <w:color w:val="215E99" w:themeColor="text2" w:themeTint="BF"/>
              <w:sz w:val="32"/>
              <w:szCs w:val="32"/>
            </w:rPr>
          </w:rPrChange>
        </w:rPr>
        <w:pPrChange w:id="8729" w:author="Mubiyarto Wibisono" w:date="2025-09-04T15:05:00Z" w16du:dateUtc="2025-09-04T08:05:00Z">
          <w:pPr>
            <w:keepNext/>
            <w:keepLines/>
            <w:numPr>
              <w:ilvl w:val="3"/>
            </w:numPr>
            <w:spacing w:before="80" w:after="40"/>
            <w:ind w:left="993" w:hanging="993"/>
            <w:outlineLvl w:val="3"/>
          </w:pPr>
        </w:pPrChange>
      </w:pPr>
      <w:bookmarkStart w:id="8730" w:name="_Toc205889468"/>
      <w:del w:id="8731" w:author="Mubiyarto Wibisono" w:date="2025-09-04T15:05:00Z" w16du:dateUtc="2025-09-04T08:05:00Z">
        <w:r w:rsidRPr="00242EF7" w:rsidDel="00725A3A">
          <w:rPr>
            <w:rFonts w:ascii="Arial" w:hAnsi="Arial" w:cs="Arial"/>
            <w:b/>
            <w:bCs/>
            <w:color w:val="215E99" w:themeColor="text2" w:themeTint="BF"/>
            <w:sz w:val="28"/>
            <w:szCs w:val="28"/>
            <w:rPrChange w:id="8732" w:author="Mubiyarto Wibisono" w:date="2025-09-05T09:11:00Z" w16du:dateUtc="2025-09-05T02:11:00Z">
              <w:rPr>
                <w:rFonts w:ascii="Arial" w:hAnsi="Arial" w:cs="Arial"/>
                <w:b/>
                <w:bCs/>
                <w:color w:val="215E99" w:themeColor="text2" w:themeTint="BF"/>
                <w:sz w:val="32"/>
                <w:szCs w:val="32"/>
              </w:rPr>
            </w:rPrChange>
          </w:rPr>
          <w:delText xml:space="preserve">3.3.3.2. </w:delText>
        </w:r>
      </w:del>
      <w:bookmarkStart w:id="8733" w:name="_Toc207935820"/>
      <w:bookmarkStart w:id="8734" w:name="_Toc207957363"/>
      <w:bookmarkStart w:id="8735" w:name="_Toc207961671"/>
      <w:r w:rsidR="00FB3371" w:rsidRPr="00242EF7">
        <w:rPr>
          <w:rFonts w:ascii="Arial" w:hAnsi="Arial" w:cs="Arial"/>
          <w:b/>
          <w:bCs/>
          <w:color w:val="215E99" w:themeColor="text2" w:themeTint="BF"/>
          <w:sz w:val="28"/>
          <w:szCs w:val="28"/>
          <w:rPrChange w:id="8736" w:author="Mubiyarto Wibisono" w:date="2025-09-05T09:11:00Z" w16du:dateUtc="2025-09-05T02:11:00Z">
            <w:rPr>
              <w:rFonts w:ascii="Arial" w:hAnsi="Arial" w:cs="Arial"/>
              <w:b/>
              <w:bCs/>
              <w:color w:val="215E99" w:themeColor="text2" w:themeTint="BF"/>
              <w:sz w:val="32"/>
              <w:szCs w:val="32"/>
            </w:rPr>
          </w:rPrChange>
        </w:rPr>
        <w:t>URAPG Payment Transaction for AXS</w:t>
      </w:r>
      <w:bookmarkEnd w:id="8730"/>
      <w:bookmarkEnd w:id="8733"/>
      <w:bookmarkEnd w:id="8734"/>
      <w:bookmarkEnd w:id="8735"/>
    </w:p>
    <w:tbl>
      <w:tblPr>
        <w:tblStyle w:val="TableGrid1"/>
        <w:tblW w:w="8931" w:type="dxa"/>
        <w:tblInd w:w="-5" w:type="dxa"/>
        <w:tblLayout w:type="fixed"/>
        <w:tblLook w:val="04A0" w:firstRow="1" w:lastRow="0" w:firstColumn="1" w:lastColumn="0" w:noHBand="0" w:noVBand="1"/>
      </w:tblPr>
      <w:tblGrid>
        <w:gridCol w:w="2835"/>
        <w:gridCol w:w="6096"/>
      </w:tblGrid>
      <w:tr w:rsidR="00FB3371" w:rsidRPr="00A41EA1" w14:paraId="2505986A" w14:textId="77777777" w:rsidTr="00720FE3">
        <w:tc>
          <w:tcPr>
            <w:tcW w:w="2835" w:type="dxa"/>
            <w:shd w:val="clear" w:color="auto" w:fill="F2F2F2" w:themeFill="background1" w:themeFillShade="F2"/>
            <w:vAlign w:val="center"/>
          </w:tcPr>
          <w:p w14:paraId="15563BF0" w14:textId="77777777" w:rsidR="00FB3371" w:rsidRPr="00A41EA1" w:rsidRDefault="00FB3371" w:rsidP="00FB3371">
            <w:pPr>
              <w:snapToGrid w:val="0"/>
              <w:jc w:val="center"/>
              <w:rPr>
                <w:rFonts w:cs="Arial"/>
                <w:b/>
                <w:bCs/>
                <w:szCs w:val="20"/>
                <w:lang w:val="en-SG"/>
              </w:rPr>
            </w:pPr>
            <w:r w:rsidRPr="00A41EA1">
              <w:rPr>
                <w:rFonts w:cs="Arial"/>
                <w:b/>
                <w:bCs/>
                <w:szCs w:val="20"/>
                <w:lang w:val="en-SG"/>
              </w:rPr>
              <w:t>Response</w:t>
            </w:r>
          </w:p>
        </w:tc>
        <w:tc>
          <w:tcPr>
            <w:tcW w:w="6096" w:type="dxa"/>
            <w:shd w:val="clear" w:color="auto" w:fill="F2F2F2" w:themeFill="background1" w:themeFillShade="F2"/>
            <w:vAlign w:val="center"/>
          </w:tcPr>
          <w:p w14:paraId="28461E50" w14:textId="77777777" w:rsidR="00FB3371" w:rsidRPr="00A41EA1" w:rsidRDefault="00FB3371" w:rsidP="00FB3371">
            <w:pPr>
              <w:snapToGrid w:val="0"/>
              <w:jc w:val="center"/>
              <w:rPr>
                <w:rFonts w:cs="Arial"/>
                <w:b/>
                <w:bCs/>
                <w:szCs w:val="20"/>
                <w:lang w:val="en-SG"/>
              </w:rPr>
            </w:pPr>
            <w:r w:rsidRPr="00A41EA1">
              <w:rPr>
                <w:rFonts w:cs="Arial"/>
                <w:b/>
                <w:bCs/>
                <w:szCs w:val="20"/>
                <w:lang w:val="en-SG"/>
              </w:rPr>
              <w:t>Description</w:t>
            </w:r>
          </w:p>
        </w:tc>
      </w:tr>
      <w:tr w:rsidR="00FB3371" w:rsidRPr="00A41EA1" w14:paraId="4B16D15D" w14:textId="77777777" w:rsidTr="00720FE3">
        <w:tc>
          <w:tcPr>
            <w:tcW w:w="2835" w:type="dxa"/>
          </w:tcPr>
          <w:p w14:paraId="62B4DA92" w14:textId="77777777" w:rsidR="00FB3371" w:rsidRPr="00A41EA1" w:rsidRDefault="00FB3371" w:rsidP="00FB3371">
            <w:pPr>
              <w:snapToGrid w:val="0"/>
              <w:rPr>
                <w:rFonts w:cs="Arial"/>
                <w:szCs w:val="20"/>
                <w:lang w:val="en-SG"/>
              </w:rPr>
            </w:pPr>
            <w:proofErr w:type="spellStart"/>
            <w:r w:rsidRPr="00A41EA1">
              <w:rPr>
                <w:rFonts w:cs="Arial"/>
                <w:szCs w:val="20"/>
              </w:rPr>
              <w:t>txnId</w:t>
            </w:r>
            <w:proofErr w:type="spellEnd"/>
          </w:p>
        </w:tc>
        <w:tc>
          <w:tcPr>
            <w:tcW w:w="6096" w:type="dxa"/>
          </w:tcPr>
          <w:p w14:paraId="4F31F87E" w14:textId="77777777" w:rsidR="00FB3371" w:rsidRPr="00A41EA1" w:rsidRDefault="00FB3371" w:rsidP="00FB3371">
            <w:pPr>
              <w:snapToGrid w:val="0"/>
              <w:rPr>
                <w:rFonts w:cs="Arial"/>
                <w:szCs w:val="20"/>
                <w:lang w:val="en-SG"/>
              </w:rPr>
            </w:pPr>
            <w:proofErr w:type="spellStart"/>
            <w:r w:rsidRPr="00A41EA1">
              <w:rPr>
                <w:rFonts w:cs="Arial"/>
                <w:szCs w:val="20"/>
                <w:lang w:val="en-SG"/>
              </w:rPr>
              <w:t>eocms_web_txn_</w:t>
            </w:r>
            <w:proofErr w:type="gramStart"/>
            <w:r w:rsidRPr="00A41EA1">
              <w:rPr>
                <w:rFonts w:cs="Arial"/>
                <w:szCs w:val="20"/>
                <w:lang w:val="en-SG"/>
              </w:rPr>
              <w:t>details.receipt</w:t>
            </w:r>
            <w:proofErr w:type="gramEnd"/>
            <w:r w:rsidRPr="00A41EA1">
              <w:rPr>
                <w:rFonts w:cs="Arial"/>
                <w:szCs w:val="20"/>
                <w:lang w:val="en-SG"/>
              </w:rPr>
              <w:t>_no</w:t>
            </w:r>
            <w:proofErr w:type="spellEnd"/>
          </w:p>
        </w:tc>
      </w:tr>
      <w:tr w:rsidR="00FB3371" w:rsidRPr="00A41EA1" w14:paraId="06679F96" w14:textId="77777777" w:rsidTr="00720FE3">
        <w:tc>
          <w:tcPr>
            <w:tcW w:w="2835" w:type="dxa"/>
          </w:tcPr>
          <w:p w14:paraId="456AC396" w14:textId="77777777" w:rsidR="00FB3371" w:rsidRPr="00A41EA1" w:rsidRDefault="00FB3371" w:rsidP="00FB3371">
            <w:pPr>
              <w:snapToGrid w:val="0"/>
              <w:rPr>
                <w:rFonts w:cs="Arial"/>
                <w:szCs w:val="20"/>
                <w:lang w:val="en-SG"/>
              </w:rPr>
            </w:pPr>
            <w:proofErr w:type="spellStart"/>
            <w:r w:rsidRPr="00A41EA1">
              <w:rPr>
                <w:rFonts w:cs="Arial"/>
                <w:szCs w:val="20"/>
              </w:rPr>
              <w:t>merchantTxnId</w:t>
            </w:r>
            <w:proofErr w:type="spellEnd"/>
          </w:p>
        </w:tc>
        <w:tc>
          <w:tcPr>
            <w:tcW w:w="6096" w:type="dxa"/>
          </w:tcPr>
          <w:p w14:paraId="2BDE336D" w14:textId="77777777" w:rsidR="00FB3371" w:rsidRPr="00A41EA1" w:rsidRDefault="00FB3371" w:rsidP="00FB3371">
            <w:pPr>
              <w:snapToGrid w:val="0"/>
              <w:rPr>
                <w:rFonts w:cs="Arial"/>
                <w:szCs w:val="20"/>
                <w:lang w:val="en-SG"/>
              </w:rPr>
            </w:pPr>
            <w:r w:rsidRPr="00A41EA1">
              <w:rPr>
                <w:rFonts w:cs="Arial"/>
                <w:szCs w:val="20"/>
                <w:lang w:val="en-SG"/>
              </w:rPr>
              <w:t>“2”</w:t>
            </w:r>
          </w:p>
        </w:tc>
      </w:tr>
      <w:tr w:rsidR="00FB3371" w:rsidRPr="00A41EA1" w14:paraId="2D1FBDF2" w14:textId="77777777" w:rsidTr="00720FE3">
        <w:tc>
          <w:tcPr>
            <w:tcW w:w="2835" w:type="dxa"/>
          </w:tcPr>
          <w:p w14:paraId="5061FFCE" w14:textId="77777777" w:rsidR="00FB3371" w:rsidRPr="00A41EA1" w:rsidRDefault="00FB3371" w:rsidP="00FB3371">
            <w:pPr>
              <w:snapToGrid w:val="0"/>
              <w:rPr>
                <w:rFonts w:cs="Arial"/>
                <w:color w:val="000000"/>
                <w:szCs w:val="20"/>
              </w:rPr>
            </w:pPr>
            <w:proofErr w:type="spellStart"/>
            <w:r w:rsidRPr="00A41EA1">
              <w:rPr>
                <w:rFonts w:cs="Arial"/>
                <w:szCs w:val="20"/>
              </w:rPr>
              <w:t>txnDate</w:t>
            </w:r>
            <w:proofErr w:type="spellEnd"/>
          </w:p>
        </w:tc>
        <w:tc>
          <w:tcPr>
            <w:tcW w:w="6096" w:type="dxa"/>
          </w:tcPr>
          <w:p w14:paraId="5A9F5228" w14:textId="77777777" w:rsidR="00FB3371" w:rsidRPr="00A41EA1" w:rsidRDefault="00FB3371" w:rsidP="00FB3371">
            <w:pPr>
              <w:snapToGrid w:val="0"/>
              <w:rPr>
                <w:rFonts w:cs="Arial"/>
                <w:szCs w:val="20"/>
                <w:lang w:val="en-SG"/>
              </w:rPr>
            </w:pPr>
            <w:proofErr w:type="spellStart"/>
            <w:r w:rsidRPr="00A41EA1">
              <w:rPr>
                <w:rFonts w:cs="Arial"/>
                <w:szCs w:val="20"/>
                <w:lang w:val="en-SG"/>
              </w:rPr>
              <w:t>eocms_web_txn_</w:t>
            </w:r>
            <w:proofErr w:type="gramStart"/>
            <w:r w:rsidRPr="00A41EA1">
              <w:rPr>
                <w:rFonts w:cs="Arial"/>
                <w:szCs w:val="20"/>
                <w:lang w:val="en-SG"/>
              </w:rPr>
              <w:t>details.transaction</w:t>
            </w:r>
            <w:proofErr w:type="gramEnd"/>
            <w:r w:rsidRPr="00A41EA1">
              <w:rPr>
                <w:rFonts w:cs="Arial"/>
                <w:szCs w:val="20"/>
                <w:lang w:val="en-SG"/>
              </w:rPr>
              <w:t>_date_and_time</w:t>
            </w:r>
            <w:proofErr w:type="spellEnd"/>
          </w:p>
        </w:tc>
      </w:tr>
      <w:tr w:rsidR="00FB3371" w:rsidRPr="00A41EA1" w14:paraId="74A5EA12" w14:textId="77777777" w:rsidTr="00720FE3">
        <w:tc>
          <w:tcPr>
            <w:tcW w:w="2835" w:type="dxa"/>
          </w:tcPr>
          <w:p w14:paraId="35C6B898" w14:textId="77777777" w:rsidR="00FB3371" w:rsidRPr="00A41EA1" w:rsidRDefault="00FB3371" w:rsidP="00FB3371">
            <w:pPr>
              <w:snapToGrid w:val="0"/>
              <w:rPr>
                <w:rFonts w:cs="Arial"/>
                <w:color w:val="000000"/>
                <w:szCs w:val="20"/>
              </w:rPr>
            </w:pPr>
            <w:proofErr w:type="spellStart"/>
            <w:r w:rsidRPr="00A41EA1">
              <w:rPr>
                <w:rFonts w:cs="Arial"/>
                <w:szCs w:val="20"/>
              </w:rPr>
              <w:t>amountPayable</w:t>
            </w:r>
            <w:proofErr w:type="spellEnd"/>
          </w:p>
        </w:tc>
        <w:tc>
          <w:tcPr>
            <w:tcW w:w="6096" w:type="dxa"/>
          </w:tcPr>
          <w:p w14:paraId="23A4643B" w14:textId="77777777" w:rsidR="00FB3371" w:rsidRPr="00A41EA1" w:rsidRDefault="00FB3371" w:rsidP="00FB3371">
            <w:pPr>
              <w:snapToGrid w:val="0"/>
              <w:rPr>
                <w:rFonts w:cs="Arial"/>
                <w:szCs w:val="20"/>
                <w:lang w:val="en-SG"/>
              </w:rPr>
            </w:pPr>
            <w:r w:rsidRPr="00A41EA1">
              <w:rPr>
                <w:rFonts w:cs="Arial"/>
                <w:szCs w:val="20"/>
                <w:lang w:val="en-SG"/>
              </w:rPr>
              <w:t>Total amount paid</w:t>
            </w:r>
          </w:p>
        </w:tc>
      </w:tr>
      <w:tr w:rsidR="00FB3371" w:rsidRPr="00A41EA1" w14:paraId="45092C3C" w14:textId="77777777" w:rsidTr="00720FE3">
        <w:tc>
          <w:tcPr>
            <w:tcW w:w="2835" w:type="dxa"/>
          </w:tcPr>
          <w:p w14:paraId="1C11AF0D" w14:textId="77777777" w:rsidR="00FB3371" w:rsidRPr="00A41EA1" w:rsidRDefault="00FB3371" w:rsidP="00FB3371">
            <w:pPr>
              <w:snapToGrid w:val="0"/>
              <w:rPr>
                <w:rFonts w:cs="Arial"/>
                <w:color w:val="000000"/>
                <w:szCs w:val="20"/>
              </w:rPr>
            </w:pPr>
            <w:proofErr w:type="spellStart"/>
            <w:r w:rsidRPr="00A41EA1">
              <w:rPr>
                <w:rFonts w:cs="Arial"/>
                <w:szCs w:val="20"/>
              </w:rPr>
              <w:t>productId</w:t>
            </w:r>
            <w:proofErr w:type="spellEnd"/>
          </w:p>
        </w:tc>
        <w:tc>
          <w:tcPr>
            <w:tcW w:w="6096" w:type="dxa"/>
          </w:tcPr>
          <w:p w14:paraId="6D753899" w14:textId="77777777" w:rsidR="00FB3371" w:rsidRPr="00A41EA1" w:rsidRDefault="00FB3371" w:rsidP="00FB3371">
            <w:pPr>
              <w:snapToGrid w:val="0"/>
              <w:rPr>
                <w:rFonts w:cs="Arial"/>
                <w:szCs w:val="20"/>
                <w:lang w:val="en-SG"/>
              </w:rPr>
            </w:pPr>
            <w:proofErr w:type="spellStart"/>
            <w:r w:rsidRPr="00A41EA1">
              <w:rPr>
                <w:rFonts w:cs="Arial"/>
                <w:szCs w:val="20"/>
                <w:lang w:val="en-SG"/>
              </w:rPr>
              <w:t>eocms_web_txn_</w:t>
            </w:r>
            <w:proofErr w:type="gramStart"/>
            <w:r w:rsidRPr="00A41EA1">
              <w:rPr>
                <w:rFonts w:cs="Arial"/>
                <w:szCs w:val="20"/>
                <w:lang w:val="en-SG"/>
              </w:rPr>
              <w:t>details.offence</w:t>
            </w:r>
            <w:proofErr w:type="gramEnd"/>
            <w:r w:rsidRPr="00A41EA1">
              <w:rPr>
                <w:rFonts w:cs="Arial"/>
                <w:szCs w:val="20"/>
                <w:lang w:val="en-SG"/>
              </w:rPr>
              <w:t>_notice_no</w:t>
            </w:r>
            <w:proofErr w:type="spellEnd"/>
          </w:p>
        </w:tc>
      </w:tr>
      <w:tr w:rsidR="00FB3371" w:rsidRPr="00A41EA1" w14:paraId="56719F2A" w14:textId="77777777" w:rsidTr="00720FE3">
        <w:tc>
          <w:tcPr>
            <w:tcW w:w="2835" w:type="dxa"/>
          </w:tcPr>
          <w:p w14:paraId="0BF2CDF2" w14:textId="77777777" w:rsidR="00FB3371" w:rsidRPr="00A41EA1" w:rsidRDefault="00FB3371" w:rsidP="00FB3371">
            <w:pPr>
              <w:snapToGrid w:val="0"/>
              <w:rPr>
                <w:rFonts w:cs="Arial"/>
                <w:color w:val="000000"/>
                <w:szCs w:val="20"/>
              </w:rPr>
            </w:pPr>
            <w:proofErr w:type="spellStart"/>
            <w:r w:rsidRPr="00A41EA1">
              <w:rPr>
                <w:rFonts w:cs="Arial"/>
                <w:szCs w:val="20"/>
              </w:rPr>
              <w:t>unitPrice</w:t>
            </w:r>
            <w:proofErr w:type="spellEnd"/>
          </w:p>
        </w:tc>
        <w:tc>
          <w:tcPr>
            <w:tcW w:w="6096" w:type="dxa"/>
          </w:tcPr>
          <w:p w14:paraId="7CD36FB6" w14:textId="77777777" w:rsidR="00FB3371" w:rsidRPr="00A41EA1" w:rsidRDefault="00FB3371" w:rsidP="00FB3371">
            <w:pPr>
              <w:snapToGrid w:val="0"/>
              <w:rPr>
                <w:rFonts w:cs="Arial"/>
                <w:szCs w:val="20"/>
                <w:lang w:val="en-SG"/>
              </w:rPr>
            </w:pPr>
            <w:proofErr w:type="spellStart"/>
            <w:r w:rsidRPr="00A41EA1">
              <w:rPr>
                <w:rFonts w:cs="Arial"/>
                <w:szCs w:val="20"/>
                <w:lang w:val="en-SG"/>
              </w:rPr>
              <w:t>eocms_web_txn_</w:t>
            </w:r>
            <w:proofErr w:type="gramStart"/>
            <w:r w:rsidRPr="00A41EA1">
              <w:rPr>
                <w:rFonts w:cs="Arial"/>
                <w:szCs w:val="20"/>
                <w:lang w:val="en-SG"/>
              </w:rPr>
              <w:t>details.payment</w:t>
            </w:r>
            <w:proofErr w:type="gramEnd"/>
            <w:r w:rsidRPr="00A41EA1">
              <w:rPr>
                <w:rFonts w:cs="Arial"/>
                <w:szCs w:val="20"/>
                <w:lang w:val="en-SG"/>
              </w:rPr>
              <w:t>_amount</w:t>
            </w:r>
            <w:proofErr w:type="spellEnd"/>
          </w:p>
        </w:tc>
      </w:tr>
      <w:tr w:rsidR="00FB3371" w:rsidRPr="00A41EA1" w14:paraId="6C4A23E8" w14:textId="77777777" w:rsidTr="00720FE3">
        <w:tc>
          <w:tcPr>
            <w:tcW w:w="2835" w:type="dxa"/>
          </w:tcPr>
          <w:p w14:paraId="5FF3E672" w14:textId="77777777" w:rsidR="00FB3371" w:rsidRPr="00A41EA1" w:rsidRDefault="00FB3371" w:rsidP="00FB3371">
            <w:pPr>
              <w:snapToGrid w:val="0"/>
              <w:rPr>
                <w:rFonts w:cs="Arial"/>
                <w:color w:val="000000"/>
                <w:szCs w:val="20"/>
              </w:rPr>
            </w:pPr>
            <w:r w:rsidRPr="00A41EA1">
              <w:rPr>
                <w:rFonts w:cs="Arial"/>
                <w:szCs w:val="20"/>
              </w:rPr>
              <w:t>quantity</w:t>
            </w:r>
          </w:p>
        </w:tc>
        <w:tc>
          <w:tcPr>
            <w:tcW w:w="6096" w:type="dxa"/>
          </w:tcPr>
          <w:p w14:paraId="2ADC9B9A" w14:textId="77777777" w:rsidR="00FB3371" w:rsidRPr="00A41EA1" w:rsidRDefault="00FB3371" w:rsidP="00FB3371">
            <w:pPr>
              <w:snapToGrid w:val="0"/>
              <w:rPr>
                <w:rFonts w:cs="Arial"/>
                <w:szCs w:val="20"/>
                <w:lang w:val="en-SG"/>
              </w:rPr>
            </w:pPr>
            <w:r w:rsidRPr="00A41EA1">
              <w:rPr>
                <w:rFonts w:cs="Arial"/>
                <w:szCs w:val="20"/>
                <w:lang w:val="en-SG"/>
              </w:rPr>
              <w:t>1</w:t>
            </w:r>
          </w:p>
        </w:tc>
      </w:tr>
      <w:tr w:rsidR="00FB3371" w:rsidRPr="00A41EA1" w14:paraId="31D63006" w14:textId="77777777" w:rsidTr="00720FE3">
        <w:tc>
          <w:tcPr>
            <w:tcW w:w="2835" w:type="dxa"/>
          </w:tcPr>
          <w:p w14:paraId="735067A0" w14:textId="77777777" w:rsidR="00FB3371" w:rsidRPr="00A41EA1" w:rsidRDefault="00FB3371" w:rsidP="00FB3371">
            <w:pPr>
              <w:snapToGrid w:val="0"/>
              <w:rPr>
                <w:rFonts w:cs="Arial"/>
                <w:color w:val="000000"/>
                <w:szCs w:val="20"/>
              </w:rPr>
            </w:pPr>
            <w:proofErr w:type="spellStart"/>
            <w:r w:rsidRPr="00A41EA1">
              <w:rPr>
                <w:rFonts w:cs="Arial"/>
                <w:szCs w:val="20"/>
              </w:rPr>
              <w:t>totalProductPrice</w:t>
            </w:r>
            <w:proofErr w:type="spellEnd"/>
          </w:p>
        </w:tc>
        <w:tc>
          <w:tcPr>
            <w:tcW w:w="6096" w:type="dxa"/>
          </w:tcPr>
          <w:p w14:paraId="6EA45823" w14:textId="77777777" w:rsidR="00FB3371" w:rsidRPr="00A41EA1" w:rsidRDefault="00FB3371" w:rsidP="00FB3371">
            <w:pPr>
              <w:snapToGrid w:val="0"/>
              <w:rPr>
                <w:rFonts w:cs="Arial"/>
                <w:szCs w:val="20"/>
                <w:lang w:val="en-SG"/>
              </w:rPr>
            </w:pPr>
            <w:proofErr w:type="spellStart"/>
            <w:r w:rsidRPr="00A41EA1">
              <w:rPr>
                <w:rFonts w:cs="Arial"/>
                <w:szCs w:val="20"/>
                <w:lang w:val="en-SG"/>
              </w:rPr>
              <w:t>unitPrice</w:t>
            </w:r>
            <w:proofErr w:type="spellEnd"/>
            <w:r w:rsidRPr="00A41EA1">
              <w:rPr>
                <w:rFonts w:cs="Arial"/>
                <w:szCs w:val="20"/>
                <w:lang w:val="en-SG"/>
              </w:rPr>
              <w:t xml:space="preserve"> * quantity</w:t>
            </w:r>
          </w:p>
        </w:tc>
      </w:tr>
    </w:tbl>
    <w:p w14:paraId="342B9E9D" w14:textId="77777777" w:rsidR="00AA0751" w:rsidRPr="00AA0751" w:rsidRDefault="00AA0751">
      <w:pPr>
        <w:rPr>
          <w:ins w:id="8737" w:author="Mubiyarto Wibisono" w:date="2025-09-05T10:27:00Z" w16du:dateUtc="2025-09-05T03:27:00Z"/>
          <w:i/>
          <w:iCs/>
          <w:rPrChange w:id="8738" w:author="Mubiyarto Wibisono" w:date="2025-09-05T10:27:00Z" w16du:dateUtc="2025-09-05T03:27:00Z">
            <w:rPr>
              <w:ins w:id="8739" w:author="Mubiyarto Wibisono" w:date="2025-09-05T10:27:00Z" w16du:dateUtc="2025-09-05T03:27:00Z"/>
              <w:rFonts w:ascii="Arial" w:hAnsi="Arial" w:cs="Arial"/>
              <w:b/>
              <w:bCs/>
              <w:i w:val="0"/>
              <w:iCs w:val="0"/>
              <w:color w:val="215E99" w:themeColor="text2" w:themeTint="BF"/>
              <w:sz w:val="28"/>
              <w:szCs w:val="28"/>
            </w:rPr>
          </w:rPrChange>
        </w:rPr>
        <w:pPrChange w:id="8740" w:author="Mubiyarto Wibisono" w:date="2025-09-05T10:27:00Z" w16du:dateUtc="2025-09-05T03:27:00Z">
          <w:pPr>
            <w:pStyle w:val="Heading4"/>
            <w:numPr>
              <w:numId w:val="85"/>
            </w:numPr>
            <w:ind w:left="709" w:hanging="709"/>
          </w:pPr>
        </w:pPrChange>
      </w:pPr>
      <w:bookmarkStart w:id="8741" w:name="_Toc205888909"/>
      <w:bookmarkStart w:id="8742" w:name="_Toc205889344"/>
      <w:bookmarkStart w:id="8743" w:name="_Toc205889469"/>
      <w:bookmarkStart w:id="8744" w:name="_Toc206576691"/>
      <w:bookmarkStart w:id="8745" w:name="_Toc206577225"/>
    </w:p>
    <w:p w14:paraId="00FD3305" w14:textId="020C7D32" w:rsidR="00FB3371" w:rsidRPr="00242EF7" w:rsidRDefault="00620F9E">
      <w:pPr>
        <w:pStyle w:val="Heading4"/>
        <w:numPr>
          <w:ilvl w:val="0"/>
          <w:numId w:val="85"/>
        </w:numPr>
        <w:ind w:left="709" w:hanging="709"/>
        <w:rPr>
          <w:rFonts w:ascii="Arial" w:hAnsi="Arial" w:cs="Arial"/>
          <w:b/>
          <w:bCs/>
          <w:color w:val="215E99" w:themeColor="text2" w:themeTint="BF"/>
          <w:sz w:val="28"/>
          <w:szCs w:val="28"/>
          <w:rPrChange w:id="8746" w:author="Mubiyarto Wibisono" w:date="2025-09-05T09:11:00Z" w16du:dateUtc="2025-09-05T02:11:00Z">
            <w:rPr>
              <w:rFonts w:ascii="Arial" w:eastAsiaTheme="majorEastAsia" w:hAnsi="Arial" w:cs="Arial"/>
              <w:b/>
              <w:bCs/>
              <w:color w:val="215E99" w:themeColor="text2" w:themeTint="BF"/>
              <w:sz w:val="32"/>
              <w:szCs w:val="32"/>
            </w:rPr>
          </w:rPrChange>
        </w:rPr>
        <w:pPrChange w:id="8747" w:author="Mubiyarto Wibisono" w:date="2025-09-04T15:05:00Z" w16du:dateUtc="2025-09-04T08:05:00Z">
          <w:pPr>
            <w:keepNext/>
            <w:keepLines/>
            <w:numPr>
              <w:ilvl w:val="2"/>
            </w:numPr>
            <w:spacing w:before="160" w:after="80"/>
            <w:ind w:left="993" w:hanging="993"/>
            <w:outlineLvl w:val="2"/>
          </w:pPr>
        </w:pPrChange>
      </w:pPr>
      <w:del w:id="8748" w:author="Mubiyarto Wibisono" w:date="2025-09-04T15:05:00Z" w16du:dateUtc="2025-09-04T08:05:00Z">
        <w:r w:rsidRPr="00242EF7" w:rsidDel="00725A3A">
          <w:rPr>
            <w:rFonts w:ascii="Arial" w:hAnsi="Arial" w:cs="Arial"/>
            <w:b/>
            <w:bCs/>
            <w:i w:val="0"/>
            <w:iCs w:val="0"/>
            <w:color w:val="215E99" w:themeColor="text2" w:themeTint="BF"/>
            <w:sz w:val="28"/>
            <w:szCs w:val="28"/>
            <w:rPrChange w:id="8749" w:author="Mubiyarto Wibisono" w:date="2025-09-05T09:11:00Z" w16du:dateUtc="2025-09-05T02:11:00Z">
              <w:rPr>
                <w:rFonts w:ascii="Arial" w:hAnsi="Arial" w:cs="Arial"/>
                <w:b/>
                <w:bCs/>
                <w:i/>
                <w:iCs/>
                <w:color w:val="215E99" w:themeColor="text2" w:themeTint="BF"/>
                <w:sz w:val="32"/>
                <w:szCs w:val="32"/>
              </w:rPr>
            </w:rPrChange>
          </w:rPr>
          <w:lastRenderedPageBreak/>
          <w:delText xml:space="preserve">3.3.4. </w:delText>
        </w:r>
      </w:del>
      <w:bookmarkStart w:id="8750" w:name="_Toc207935821"/>
      <w:bookmarkStart w:id="8751" w:name="_Toc207957364"/>
      <w:bookmarkStart w:id="8752" w:name="_Toc207961672"/>
      <w:r w:rsidR="00FB3371" w:rsidRPr="00242EF7">
        <w:rPr>
          <w:rFonts w:ascii="Arial" w:hAnsi="Arial" w:cs="Arial"/>
          <w:b/>
          <w:bCs/>
          <w:i w:val="0"/>
          <w:iCs w:val="0"/>
          <w:color w:val="215E99" w:themeColor="text2" w:themeTint="BF"/>
          <w:sz w:val="28"/>
          <w:szCs w:val="28"/>
          <w:rPrChange w:id="8753" w:author="Mubiyarto Wibisono" w:date="2025-09-05T09:11:00Z" w16du:dateUtc="2025-09-05T02:11:00Z">
            <w:rPr>
              <w:rFonts w:ascii="Arial" w:hAnsi="Arial" w:cs="Arial"/>
              <w:b/>
              <w:bCs/>
              <w:i/>
              <w:iCs/>
              <w:color w:val="215E99" w:themeColor="text2" w:themeTint="BF"/>
              <w:sz w:val="32"/>
              <w:szCs w:val="32"/>
            </w:rPr>
          </w:rPrChange>
        </w:rPr>
        <w:t>Success Outcome</w:t>
      </w:r>
      <w:bookmarkEnd w:id="8741"/>
      <w:bookmarkEnd w:id="8742"/>
      <w:bookmarkEnd w:id="8743"/>
      <w:bookmarkEnd w:id="8744"/>
      <w:bookmarkEnd w:id="8745"/>
      <w:bookmarkEnd w:id="8750"/>
      <w:bookmarkEnd w:id="8751"/>
      <w:bookmarkEnd w:id="8752"/>
    </w:p>
    <w:p w14:paraId="0C9AFC52"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API key authentication passes</w:t>
      </w:r>
    </w:p>
    <w:p w14:paraId="30CE7D6E"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Subscription key verification succeeds</w:t>
      </w:r>
    </w:p>
    <w:p w14:paraId="7CAEA74E"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Request body passes all mandatory field and format checks</w:t>
      </w:r>
    </w:p>
    <w:p w14:paraId="535568B0"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 xml:space="preserve">URA </w:t>
      </w:r>
      <w:proofErr w:type="spellStart"/>
      <w:r w:rsidRPr="00A41EA1">
        <w:rPr>
          <w:rFonts w:ascii="Arial" w:hAnsi="Arial" w:cs="Arial"/>
          <w:sz w:val="20"/>
          <w:szCs w:val="20"/>
        </w:rPr>
        <w:t>insertCasAxsTxn</w:t>
      </w:r>
      <w:proofErr w:type="spellEnd"/>
      <w:r w:rsidRPr="00A41EA1">
        <w:rPr>
          <w:rFonts w:ascii="Arial" w:hAnsi="Arial" w:cs="Arial"/>
          <w:sz w:val="20"/>
          <w:szCs w:val="20"/>
        </w:rPr>
        <w:t xml:space="preserve"> returns with no </w:t>
      </w:r>
      <w:proofErr w:type="spellStart"/>
      <w:r w:rsidRPr="00A41EA1">
        <w:rPr>
          <w:rFonts w:ascii="Arial" w:hAnsi="Arial" w:cs="Arial"/>
          <w:sz w:val="20"/>
          <w:szCs w:val="20"/>
        </w:rPr>
        <w:t>errCode</w:t>
      </w:r>
      <w:proofErr w:type="spellEnd"/>
    </w:p>
    <w:p w14:paraId="0E9E0839"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ERR001 occurs once but succeeds on the single retry after 1 minute</w:t>
      </w:r>
    </w:p>
    <w:p w14:paraId="5FAE35D7"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 xml:space="preserve">Transaction details recorded to </w:t>
      </w:r>
      <w:proofErr w:type="spellStart"/>
      <w:r w:rsidRPr="00A41EA1">
        <w:rPr>
          <w:rFonts w:ascii="Arial" w:hAnsi="Arial" w:cs="Arial"/>
          <w:sz w:val="20"/>
          <w:szCs w:val="20"/>
        </w:rPr>
        <w:t>eocms_web_txn_details</w:t>
      </w:r>
      <w:proofErr w:type="spellEnd"/>
      <w:r w:rsidRPr="00A41EA1">
        <w:rPr>
          <w:rFonts w:ascii="Arial" w:hAnsi="Arial" w:cs="Arial"/>
          <w:sz w:val="20"/>
          <w:szCs w:val="20"/>
        </w:rPr>
        <w:t xml:space="preserve"> (no error remarks)</w:t>
      </w:r>
    </w:p>
    <w:p w14:paraId="39546FB8" w14:textId="77777777" w:rsidR="00FB3371" w:rsidRPr="00A41EA1" w:rsidRDefault="00FB3371" w:rsidP="00620F9E">
      <w:pPr>
        <w:numPr>
          <w:ilvl w:val="2"/>
          <w:numId w:val="39"/>
        </w:numPr>
        <w:spacing w:line="360" w:lineRule="auto"/>
        <w:ind w:left="426"/>
        <w:contextualSpacing/>
        <w:rPr>
          <w:rFonts w:ascii="Arial" w:hAnsi="Arial" w:cs="Arial"/>
          <w:sz w:val="20"/>
          <w:szCs w:val="20"/>
        </w:rPr>
      </w:pPr>
      <w:proofErr w:type="spellStart"/>
      <w:r w:rsidRPr="00A41EA1">
        <w:rPr>
          <w:rFonts w:ascii="Arial" w:hAnsi="Arial" w:cs="Arial"/>
          <w:sz w:val="20"/>
          <w:szCs w:val="20"/>
        </w:rPr>
        <w:t>eVON</w:t>
      </w:r>
      <w:proofErr w:type="spellEnd"/>
      <w:r w:rsidRPr="00A41EA1">
        <w:rPr>
          <w:rFonts w:ascii="Arial" w:hAnsi="Arial" w:cs="Arial"/>
          <w:sz w:val="20"/>
          <w:szCs w:val="20"/>
        </w:rPr>
        <w:t xml:space="preserve"> is updated successfully</w:t>
      </w:r>
    </w:p>
    <w:p w14:paraId="774EADEC" w14:textId="77777777" w:rsidR="00FB3371" w:rsidRPr="00A41EA1" w:rsidRDefault="00FB3371" w:rsidP="00620F9E">
      <w:pPr>
        <w:numPr>
          <w:ilvl w:val="2"/>
          <w:numId w:val="39"/>
        </w:numPr>
        <w:spacing w:line="360" w:lineRule="auto"/>
        <w:ind w:left="426"/>
        <w:contextualSpacing/>
        <w:rPr>
          <w:rFonts w:ascii="Arial" w:hAnsi="Arial" w:cs="Arial"/>
          <w:sz w:val="20"/>
          <w:szCs w:val="20"/>
        </w:rPr>
      </w:pPr>
      <w:r w:rsidRPr="00A41EA1">
        <w:rPr>
          <w:rFonts w:ascii="Arial" w:hAnsi="Arial" w:cs="Arial"/>
          <w:sz w:val="20"/>
          <w:szCs w:val="20"/>
        </w:rPr>
        <w:t>Final success response with payment details is returned to AXS</w:t>
      </w:r>
    </w:p>
    <w:p w14:paraId="20732CE6" w14:textId="080CB2F3" w:rsidR="00FB3371" w:rsidRPr="00242EF7" w:rsidRDefault="00620F9E">
      <w:pPr>
        <w:pStyle w:val="Heading4"/>
        <w:numPr>
          <w:ilvl w:val="0"/>
          <w:numId w:val="85"/>
        </w:numPr>
        <w:ind w:left="709" w:hanging="709"/>
        <w:rPr>
          <w:rFonts w:ascii="Arial" w:hAnsi="Arial" w:cs="Arial"/>
          <w:b/>
          <w:bCs/>
          <w:color w:val="215E99" w:themeColor="text2" w:themeTint="BF"/>
          <w:sz w:val="28"/>
          <w:szCs w:val="28"/>
          <w:rPrChange w:id="8754" w:author="Mubiyarto Wibisono" w:date="2025-09-05T09:11:00Z" w16du:dateUtc="2025-09-05T02:11:00Z">
            <w:rPr>
              <w:rFonts w:ascii="Arial" w:eastAsiaTheme="majorEastAsia" w:hAnsi="Arial" w:cs="Arial"/>
              <w:b/>
              <w:bCs/>
              <w:color w:val="215E99" w:themeColor="text2" w:themeTint="BF"/>
              <w:sz w:val="32"/>
              <w:szCs w:val="32"/>
            </w:rPr>
          </w:rPrChange>
        </w:rPr>
        <w:pPrChange w:id="8755" w:author="Mubiyarto Wibisono" w:date="2025-09-04T15:05:00Z" w16du:dateUtc="2025-09-04T08:05:00Z">
          <w:pPr>
            <w:keepNext/>
            <w:keepLines/>
            <w:numPr>
              <w:ilvl w:val="2"/>
            </w:numPr>
            <w:spacing w:before="160" w:after="80"/>
            <w:ind w:left="993" w:hanging="993"/>
            <w:outlineLvl w:val="2"/>
          </w:pPr>
        </w:pPrChange>
      </w:pPr>
      <w:bookmarkStart w:id="8756" w:name="_Toc205888910"/>
      <w:bookmarkStart w:id="8757" w:name="_Toc205889345"/>
      <w:bookmarkStart w:id="8758" w:name="_Toc205889470"/>
      <w:bookmarkStart w:id="8759" w:name="_Toc206576692"/>
      <w:bookmarkStart w:id="8760" w:name="_Toc206577226"/>
      <w:del w:id="8761" w:author="Mubiyarto Wibisono" w:date="2025-09-04T15:06:00Z" w16du:dateUtc="2025-09-04T08:06:00Z">
        <w:r w:rsidRPr="00242EF7" w:rsidDel="00725A3A">
          <w:rPr>
            <w:rFonts w:ascii="Arial" w:hAnsi="Arial" w:cs="Arial"/>
            <w:b/>
            <w:bCs/>
            <w:i w:val="0"/>
            <w:iCs w:val="0"/>
            <w:color w:val="215E99" w:themeColor="text2" w:themeTint="BF"/>
            <w:sz w:val="28"/>
            <w:szCs w:val="28"/>
            <w:rPrChange w:id="8762" w:author="Mubiyarto Wibisono" w:date="2025-09-05T09:11:00Z" w16du:dateUtc="2025-09-05T02:11:00Z">
              <w:rPr>
                <w:rFonts w:ascii="Arial" w:hAnsi="Arial" w:cs="Arial"/>
                <w:b/>
                <w:bCs/>
                <w:i/>
                <w:iCs/>
                <w:color w:val="215E99" w:themeColor="text2" w:themeTint="BF"/>
                <w:sz w:val="32"/>
                <w:szCs w:val="32"/>
              </w:rPr>
            </w:rPrChange>
          </w:rPr>
          <w:delText xml:space="preserve">3.3.5. </w:delText>
        </w:r>
      </w:del>
      <w:bookmarkStart w:id="8763" w:name="_Toc207935822"/>
      <w:bookmarkStart w:id="8764" w:name="_Toc207957365"/>
      <w:bookmarkStart w:id="8765" w:name="_Toc207961673"/>
      <w:r w:rsidR="00FB3371" w:rsidRPr="00242EF7">
        <w:rPr>
          <w:rFonts w:ascii="Arial" w:hAnsi="Arial" w:cs="Arial"/>
          <w:b/>
          <w:bCs/>
          <w:i w:val="0"/>
          <w:iCs w:val="0"/>
          <w:color w:val="215E99" w:themeColor="text2" w:themeTint="BF"/>
          <w:sz w:val="28"/>
          <w:szCs w:val="28"/>
          <w:rPrChange w:id="8766" w:author="Mubiyarto Wibisono" w:date="2025-09-05T09:11:00Z" w16du:dateUtc="2025-09-05T02:11:00Z">
            <w:rPr>
              <w:rFonts w:ascii="Arial" w:hAnsi="Arial" w:cs="Arial"/>
              <w:b/>
              <w:bCs/>
              <w:i/>
              <w:iCs/>
              <w:color w:val="215E99" w:themeColor="text2" w:themeTint="BF"/>
              <w:sz w:val="32"/>
              <w:szCs w:val="32"/>
            </w:rPr>
          </w:rPrChange>
        </w:rPr>
        <w:t>Error Handling</w:t>
      </w:r>
      <w:bookmarkEnd w:id="8756"/>
      <w:bookmarkEnd w:id="8757"/>
      <w:bookmarkEnd w:id="8758"/>
      <w:bookmarkEnd w:id="8759"/>
      <w:bookmarkEnd w:id="8760"/>
      <w:bookmarkEnd w:id="8763"/>
      <w:bookmarkEnd w:id="8764"/>
      <w:bookmarkEnd w:id="8765"/>
    </w:p>
    <w:p w14:paraId="7D8E3843" w14:textId="4C80A3D2" w:rsidR="00FB3371" w:rsidRPr="00242EF7" w:rsidRDefault="00620F9E">
      <w:pPr>
        <w:pStyle w:val="Heading5"/>
        <w:numPr>
          <w:ilvl w:val="0"/>
          <w:numId w:val="88"/>
        </w:numPr>
        <w:ind w:left="993" w:hanging="993"/>
        <w:rPr>
          <w:rFonts w:ascii="Arial" w:hAnsi="Arial" w:cs="Arial"/>
          <w:b/>
          <w:bCs/>
          <w:color w:val="215E99" w:themeColor="text2" w:themeTint="BF"/>
          <w:sz w:val="28"/>
          <w:szCs w:val="28"/>
          <w:rPrChange w:id="8767" w:author="Mubiyarto Wibisono" w:date="2025-09-05T09:11:00Z" w16du:dateUtc="2025-09-05T02:11:00Z">
            <w:rPr>
              <w:rFonts w:eastAsiaTheme="majorEastAsia"/>
            </w:rPr>
          </w:rPrChange>
        </w:rPr>
        <w:pPrChange w:id="8768" w:author="Mubiyarto Wibisono" w:date="2025-09-04T15:06:00Z" w16du:dateUtc="2025-09-04T08:06:00Z">
          <w:pPr>
            <w:keepNext/>
            <w:keepLines/>
            <w:numPr>
              <w:ilvl w:val="3"/>
            </w:numPr>
            <w:spacing w:before="80" w:after="40"/>
            <w:ind w:left="993" w:hanging="993"/>
            <w:outlineLvl w:val="3"/>
          </w:pPr>
        </w:pPrChange>
      </w:pPr>
      <w:bookmarkStart w:id="8769" w:name="_Toc205889471"/>
      <w:del w:id="8770" w:author="Mubiyarto Wibisono" w:date="2025-09-04T15:06:00Z" w16du:dateUtc="2025-09-04T08:06:00Z">
        <w:r w:rsidRPr="00242EF7" w:rsidDel="00725A3A">
          <w:rPr>
            <w:rFonts w:ascii="Arial" w:hAnsi="Arial" w:cs="Arial"/>
            <w:b/>
            <w:bCs/>
            <w:color w:val="215E99" w:themeColor="text2" w:themeTint="BF"/>
            <w:sz w:val="28"/>
            <w:szCs w:val="28"/>
            <w:rPrChange w:id="8771" w:author="Mubiyarto Wibisono" w:date="2025-09-05T09:11:00Z" w16du:dateUtc="2025-09-05T02:11:00Z">
              <w:rPr/>
            </w:rPrChange>
          </w:rPr>
          <w:delText xml:space="preserve">3.3.5.1. </w:delText>
        </w:r>
      </w:del>
      <w:bookmarkStart w:id="8772" w:name="_Toc207935823"/>
      <w:bookmarkStart w:id="8773" w:name="_Toc207957366"/>
      <w:bookmarkStart w:id="8774" w:name="_Toc207961674"/>
      <w:r w:rsidR="00FB3371" w:rsidRPr="00242EF7">
        <w:rPr>
          <w:rFonts w:ascii="Arial" w:hAnsi="Arial" w:cs="Arial"/>
          <w:b/>
          <w:bCs/>
          <w:color w:val="215E99" w:themeColor="text2" w:themeTint="BF"/>
          <w:sz w:val="28"/>
          <w:szCs w:val="28"/>
          <w:rPrChange w:id="8775" w:author="Mubiyarto Wibisono" w:date="2025-09-05T09:11:00Z" w16du:dateUtc="2025-09-05T02:11:00Z">
            <w:rPr/>
          </w:rPrChange>
        </w:rPr>
        <w:t>Application Error Handling</w:t>
      </w:r>
      <w:bookmarkEnd w:id="8769"/>
      <w:bookmarkEnd w:id="8772"/>
      <w:bookmarkEnd w:id="8773"/>
      <w:bookmarkEnd w:id="8774"/>
    </w:p>
    <w:tbl>
      <w:tblPr>
        <w:tblStyle w:val="TableGrid1"/>
        <w:tblW w:w="0" w:type="auto"/>
        <w:tblLook w:val="04A0" w:firstRow="1" w:lastRow="0" w:firstColumn="1" w:lastColumn="0" w:noHBand="0" w:noVBand="1"/>
      </w:tblPr>
      <w:tblGrid>
        <w:gridCol w:w="2290"/>
        <w:gridCol w:w="2969"/>
        <w:gridCol w:w="4091"/>
      </w:tblGrid>
      <w:tr w:rsidR="00FB3371" w:rsidRPr="00A41EA1" w14:paraId="6C97E318" w14:textId="77777777" w:rsidTr="00720FE3">
        <w:tc>
          <w:tcPr>
            <w:tcW w:w="0" w:type="auto"/>
            <w:shd w:val="clear" w:color="auto" w:fill="F2F2F2" w:themeFill="background1" w:themeFillShade="F2"/>
            <w:hideMark/>
          </w:tcPr>
          <w:p w14:paraId="541151D5" w14:textId="77777777" w:rsidR="00FB3371" w:rsidRPr="00A41EA1" w:rsidRDefault="00FB3371" w:rsidP="00FB3371">
            <w:pPr>
              <w:rPr>
                <w:rFonts w:cs="Arial"/>
                <w:b/>
                <w:bCs/>
                <w:szCs w:val="20"/>
                <w:lang w:val="en-SG"/>
              </w:rPr>
            </w:pPr>
            <w:r w:rsidRPr="00A41EA1">
              <w:rPr>
                <w:rFonts w:cs="Arial"/>
                <w:b/>
                <w:bCs/>
                <w:szCs w:val="20"/>
                <w:lang w:val="en-SG"/>
              </w:rPr>
              <w:t>Error Scenario</w:t>
            </w:r>
          </w:p>
        </w:tc>
        <w:tc>
          <w:tcPr>
            <w:tcW w:w="0" w:type="auto"/>
            <w:shd w:val="clear" w:color="auto" w:fill="F2F2F2" w:themeFill="background1" w:themeFillShade="F2"/>
            <w:hideMark/>
          </w:tcPr>
          <w:p w14:paraId="377D3D02" w14:textId="77777777" w:rsidR="00FB3371" w:rsidRPr="00A41EA1" w:rsidRDefault="00FB3371" w:rsidP="00FB3371">
            <w:pPr>
              <w:rPr>
                <w:rFonts w:cs="Arial"/>
                <w:b/>
                <w:bCs/>
                <w:szCs w:val="20"/>
                <w:lang w:val="en-SG"/>
              </w:rPr>
            </w:pPr>
            <w:r w:rsidRPr="00A41EA1">
              <w:rPr>
                <w:rFonts w:cs="Arial"/>
                <w:b/>
                <w:bCs/>
                <w:szCs w:val="20"/>
                <w:lang w:val="en-SG"/>
              </w:rPr>
              <w:t>Definition</w:t>
            </w:r>
          </w:p>
        </w:tc>
        <w:tc>
          <w:tcPr>
            <w:tcW w:w="0" w:type="auto"/>
            <w:shd w:val="clear" w:color="auto" w:fill="F2F2F2" w:themeFill="background1" w:themeFillShade="F2"/>
            <w:hideMark/>
          </w:tcPr>
          <w:p w14:paraId="5A9A4D64" w14:textId="77777777" w:rsidR="00FB3371" w:rsidRPr="00A41EA1" w:rsidRDefault="00FB3371" w:rsidP="00FB3371">
            <w:pPr>
              <w:rPr>
                <w:rFonts w:cs="Arial"/>
                <w:b/>
                <w:bCs/>
                <w:szCs w:val="20"/>
                <w:lang w:val="en-SG"/>
              </w:rPr>
            </w:pPr>
            <w:r w:rsidRPr="00A41EA1">
              <w:rPr>
                <w:rFonts w:cs="Arial"/>
                <w:b/>
                <w:bCs/>
                <w:szCs w:val="20"/>
                <w:lang w:val="en-SG"/>
              </w:rPr>
              <w:t>Brief Description</w:t>
            </w:r>
          </w:p>
        </w:tc>
      </w:tr>
      <w:tr w:rsidR="00FB3371" w:rsidRPr="00A41EA1" w14:paraId="429E85F5" w14:textId="77777777" w:rsidTr="00720FE3">
        <w:tc>
          <w:tcPr>
            <w:tcW w:w="0" w:type="auto"/>
            <w:hideMark/>
          </w:tcPr>
          <w:p w14:paraId="19F013E5" w14:textId="77777777" w:rsidR="00FB3371" w:rsidRPr="00A41EA1" w:rsidRDefault="00FB3371" w:rsidP="00FB3371">
            <w:pPr>
              <w:rPr>
                <w:rFonts w:cs="Arial"/>
                <w:szCs w:val="20"/>
                <w:lang w:val="en-SG"/>
              </w:rPr>
            </w:pPr>
            <w:r w:rsidRPr="00A41EA1">
              <w:rPr>
                <w:rFonts w:cs="Arial"/>
                <w:szCs w:val="20"/>
                <w:lang w:val="en-SG"/>
              </w:rPr>
              <w:t>API key authentication failed</w:t>
            </w:r>
          </w:p>
        </w:tc>
        <w:tc>
          <w:tcPr>
            <w:tcW w:w="0" w:type="auto"/>
            <w:hideMark/>
          </w:tcPr>
          <w:p w14:paraId="2A37FB8E" w14:textId="77777777" w:rsidR="00FB3371" w:rsidRPr="00A41EA1" w:rsidRDefault="00FB3371" w:rsidP="00FB3371">
            <w:pPr>
              <w:rPr>
                <w:rFonts w:cs="Arial"/>
                <w:szCs w:val="20"/>
                <w:lang w:val="en-SG"/>
              </w:rPr>
            </w:pPr>
            <w:r w:rsidRPr="00A41EA1">
              <w:rPr>
                <w:rFonts w:cs="Arial"/>
                <w:szCs w:val="20"/>
                <w:lang w:val="en-SG"/>
              </w:rPr>
              <w:t>APIM API key authentication</w:t>
            </w:r>
          </w:p>
        </w:tc>
        <w:tc>
          <w:tcPr>
            <w:tcW w:w="0" w:type="auto"/>
            <w:hideMark/>
          </w:tcPr>
          <w:p w14:paraId="40BA3560" w14:textId="77777777" w:rsidR="00FB3371" w:rsidRPr="00A41EA1" w:rsidRDefault="00FB3371" w:rsidP="00FB3371">
            <w:pPr>
              <w:rPr>
                <w:rFonts w:cs="Arial"/>
                <w:szCs w:val="20"/>
                <w:lang w:val="en-SG"/>
              </w:rPr>
            </w:pPr>
            <w:r w:rsidRPr="00A41EA1">
              <w:rPr>
                <w:rFonts w:cs="Arial"/>
                <w:szCs w:val="20"/>
                <w:lang w:val="en-SG"/>
              </w:rPr>
              <w:t>Return a response error message and end the flow.</w:t>
            </w:r>
          </w:p>
        </w:tc>
      </w:tr>
      <w:tr w:rsidR="00FB3371" w:rsidRPr="00A41EA1" w14:paraId="5BCA1CB0" w14:textId="77777777" w:rsidTr="00720FE3">
        <w:tc>
          <w:tcPr>
            <w:tcW w:w="0" w:type="auto"/>
            <w:hideMark/>
          </w:tcPr>
          <w:p w14:paraId="5685D8ED" w14:textId="77777777" w:rsidR="00FB3371" w:rsidRPr="00A41EA1" w:rsidRDefault="00FB3371" w:rsidP="00FB3371">
            <w:pPr>
              <w:rPr>
                <w:rFonts w:cs="Arial"/>
                <w:szCs w:val="20"/>
                <w:lang w:val="en-SG"/>
              </w:rPr>
            </w:pPr>
            <w:r w:rsidRPr="00A41EA1">
              <w:rPr>
                <w:rFonts w:cs="Arial"/>
                <w:szCs w:val="20"/>
                <w:lang w:val="en-SG"/>
              </w:rPr>
              <w:t>Subscription key verification failed</w:t>
            </w:r>
          </w:p>
        </w:tc>
        <w:tc>
          <w:tcPr>
            <w:tcW w:w="0" w:type="auto"/>
            <w:hideMark/>
          </w:tcPr>
          <w:p w14:paraId="67DFDC87" w14:textId="77777777" w:rsidR="00FB3371" w:rsidRPr="00A41EA1" w:rsidRDefault="00FB3371" w:rsidP="00FB3371">
            <w:pPr>
              <w:rPr>
                <w:rFonts w:cs="Arial"/>
                <w:szCs w:val="20"/>
                <w:lang w:val="en-SG"/>
              </w:rPr>
            </w:pPr>
            <w:r w:rsidRPr="00A41EA1">
              <w:rPr>
                <w:rFonts w:cs="Arial"/>
                <w:szCs w:val="20"/>
                <w:lang w:val="en-SG"/>
              </w:rPr>
              <w:t>External function to check authentication → decision “success?” = No</w:t>
            </w:r>
          </w:p>
        </w:tc>
        <w:tc>
          <w:tcPr>
            <w:tcW w:w="0" w:type="auto"/>
            <w:hideMark/>
          </w:tcPr>
          <w:p w14:paraId="121C1E7B" w14:textId="77777777" w:rsidR="00FB3371" w:rsidRPr="00A41EA1" w:rsidRDefault="00FB3371" w:rsidP="00FB3371">
            <w:pPr>
              <w:rPr>
                <w:rFonts w:cs="Arial"/>
                <w:szCs w:val="20"/>
                <w:lang w:val="en-SG"/>
              </w:rPr>
            </w:pPr>
            <w:r w:rsidRPr="00A41EA1">
              <w:rPr>
                <w:rFonts w:cs="Arial"/>
                <w:szCs w:val="20"/>
                <w:lang w:val="en-SG"/>
              </w:rPr>
              <w:t>Return 401 Authentication Failed and end.</w:t>
            </w:r>
          </w:p>
        </w:tc>
      </w:tr>
      <w:tr w:rsidR="00FB3371" w:rsidRPr="00A41EA1" w14:paraId="6356DA38" w14:textId="77777777" w:rsidTr="00720FE3">
        <w:tc>
          <w:tcPr>
            <w:tcW w:w="0" w:type="auto"/>
            <w:hideMark/>
          </w:tcPr>
          <w:p w14:paraId="73BB7B21" w14:textId="77777777" w:rsidR="00FB3371" w:rsidRPr="00A41EA1" w:rsidRDefault="00FB3371" w:rsidP="00FB3371">
            <w:pPr>
              <w:rPr>
                <w:rFonts w:cs="Arial"/>
                <w:szCs w:val="20"/>
                <w:lang w:val="en-SG"/>
              </w:rPr>
            </w:pPr>
            <w:r w:rsidRPr="00A41EA1">
              <w:rPr>
                <w:rFonts w:cs="Arial"/>
                <w:szCs w:val="20"/>
                <w:lang w:val="en-SG"/>
              </w:rPr>
              <w:t>Body payload validation failed</w:t>
            </w:r>
          </w:p>
        </w:tc>
        <w:tc>
          <w:tcPr>
            <w:tcW w:w="0" w:type="auto"/>
            <w:hideMark/>
          </w:tcPr>
          <w:p w14:paraId="7A6F901B" w14:textId="77777777" w:rsidR="00FB3371" w:rsidRPr="00A41EA1" w:rsidRDefault="00FB3371" w:rsidP="00FB3371">
            <w:pPr>
              <w:rPr>
                <w:rFonts w:cs="Arial"/>
                <w:szCs w:val="20"/>
                <w:lang w:val="en-SG"/>
              </w:rPr>
            </w:pPr>
            <w:r w:rsidRPr="00A41EA1">
              <w:rPr>
                <w:rFonts w:cs="Arial"/>
                <w:szCs w:val="20"/>
                <w:lang w:val="en-SG"/>
              </w:rPr>
              <w:t>External function to check body payload → decision “success?” = No</w:t>
            </w:r>
          </w:p>
        </w:tc>
        <w:tc>
          <w:tcPr>
            <w:tcW w:w="0" w:type="auto"/>
            <w:hideMark/>
          </w:tcPr>
          <w:p w14:paraId="24F84409" w14:textId="77777777" w:rsidR="00FB3371" w:rsidRPr="00A41EA1" w:rsidRDefault="00FB3371" w:rsidP="00FB3371">
            <w:pPr>
              <w:rPr>
                <w:rFonts w:cs="Arial"/>
                <w:szCs w:val="20"/>
                <w:lang w:val="en-SG"/>
              </w:rPr>
            </w:pPr>
            <w:r w:rsidRPr="00A41EA1">
              <w:rPr>
                <w:rFonts w:cs="Arial"/>
                <w:szCs w:val="20"/>
                <w:lang w:val="en-SG"/>
              </w:rPr>
              <w:t xml:space="preserve">Record request to </w:t>
            </w:r>
            <w:proofErr w:type="spellStart"/>
            <w:r w:rsidRPr="00A41EA1">
              <w:rPr>
                <w:rFonts w:cs="Arial"/>
                <w:szCs w:val="20"/>
                <w:lang w:val="en-SG"/>
              </w:rPr>
              <w:t>eocms_web_txn_details</w:t>
            </w:r>
            <w:proofErr w:type="spellEnd"/>
            <w:r w:rsidRPr="00A41EA1">
              <w:rPr>
                <w:rFonts w:cs="Arial"/>
                <w:szCs w:val="20"/>
                <w:lang w:val="en-SG"/>
              </w:rPr>
              <w:t xml:space="preserve"> with </w:t>
            </w:r>
            <w:proofErr w:type="spellStart"/>
            <w:r w:rsidRPr="00A41EA1">
              <w:rPr>
                <w:rFonts w:cs="Arial"/>
                <w:szCs w:val="20"/>
                <w:lang w:val="en-SG"/>
              </w:rPr>
              <w:t>error_remarks</w:t>
            </w:r>
            <w:proofErr w:type="spellEnd"/>
            <w:r w:rsidRPr="00A41EA1">
              <w:rPr>
                <w:rFonts w:cs="Arial"/>
                <w:szCs w:val="20"/>
                <w:lang w:val="en-SG"/>
              </w:rPr>
              <w:t>, return 400 Bad Request, and end.</w:t>
            </w:r>
          </w:p>
        </w:tc>
      </w:tr>
      <w:tr w:rsidR="00FB3371" w:rsidRPr="00A41EA1" w14:paraId="4EB28D17" w14:textId="77777777" w:rsidTr="00720FE3">
        <w:tc>
          <w:tcPr>
            <w:tcW w:w="0" w:type="auto"/>
            <w:hideMark/>
          </w:tcPr>
          <w:p w14:paraId="15FE8517" w14:textId="77777777" w:rsidR="00FB3371" w:rsidRPr="00A41EA1" w:rsidRDefault="00FB3371" w:rsidP="00FB3371">
            <w:pPr>
              <w:rPr>
                <w:rFonts w:cs="Arial"/>
                <w:szCs w:val="20"/>
                <w:lang w:val="en-SG"/>
              </w:rPr>
            </w:pPr>
            <w:r w:rsidRPr="00A41EA1">
              <w:rPr>
                <w:rFonts w:cs="Arial"/>
                <w:szCs w:val="20"/>
                <w:lang w:val="en-SG"/>
              </w:rPr>
              <w:t>URA PG response contains non-ERR001 error</w:t>
            </w:r>
          </w:p>
        </w:tc>
        <w:tc>
          <w:tcPr>
            <w:tcW w:w="0" w:type="auto"/>
            <w:hideMark/>
          </w:tcPr>
          <w:p w14:paraId="604488AA" w14:textId="77777777" w:rsidR="00FB3371" w:rsidRPr="00A41EA1" w:rsidRDefault="00FB3371" w:rsidP="00FB3371">
            <w:pPr>
              <w:rPr>
                <w:rFonts w:cs="Arial"/>
                <w:szCs w:val="20"/>
                <w:lang w:val="en-SG"/>
              </w:rPr>
            </w:pPr>
            <w:r w:rsidRPr="00A41EA1">
              <w:rPr>
                <w:rFonts w:cs="Arial"/>
                <w:szCs w:val="20"/>
                <w:lang w:val="en-SG"/>
              </w:rPr>
              <w:t xml:space="preserve">After URA </w:t>
            </w:r>
            <w:proofErr w:type="spellStart"/>
            <w:r w:rsidRPr="00A41EA1">
              <w:rPr>
                <w:rFonts w:cs="Arial"/>
                <w:szCs w:val="20"/>
                <w:lang w:val="en-SG"/>
              </w:rPr>
              <w:t>insertCasAxsTxn</w:t>
            </w:r>
            <w:proofErr w:type="spellEnd"/>
            <w:r w:rsidRPr="00A41EA1">
              <w:rPr>
                <w:rFonts w:cs="Arial"/>
                <w:szCs w:val="20"/>
                <w:lang w:val="en-SG"/>
              </w:rPr>
              <w:t xml:space="preserve"> call, </w:t>
            </w:r>
            <w:proofErr w:type="spellStart"/>
            <w:r w:rsidRPr="00A41EA1">
              <w:rPr>
                <w:rFonts w:cs="Arial"/>
                <w:szCs w:val="20"/>
                <w:lang w:val="en-SG"/>
              </w:rPr>
              <w:t>errCode</w:t>
            </w:r>
            <w:proofErr w:type="spellEnd"/>
            <w:r w:rsidRPr="00A41EA1">
              <w:rPr>
                <w:rFonts w:cs="Arial"/>
                <w:szCs w:val="20"/>
                <w:lang w:val="en-SG"/>
              </w:rPr>
              <w:t xml:space="preserve"> exists and is not ERR001</w:t>
            </w:r>
          </w:p>
        </w:tc>
        <w:tc>
          <w:tcPr>
            <w:tcW w:w="0" w:type="auto"/>
            <w:hideMark/>
          </w:tcPr>
          <w:p w14:paraId="403BBC46" w14:textId="77777777" w:rsidR="00FB3371" w:rsidRPr="00A41EA1" w:rsidRDefault="00FB3371" w:rsidP="00FB3371">
            <w:pPr>
              <w:rPr>
                <w:rFonts w:cs="Arial"/>
                <w:szCs w:val="20"/>
                <w:lang w:val="en-SG"/>
              </w:rPr>
            </w:pPr>
            <w:r w:rsidRPr="00A41EA1">
              <w:rPr>
                <w:rFonts w:cs="Arial"/>
                <w:szCs w:val="20"/>
                <w:lang w:val="en-SG"/>
              </w:rPr>
              <w:t>Return error response to AXS and end.</w:t>
            </w:r>
          </w:p>
        </w:tc>
      </w:tr>
      <w:tr w:rsidR="00FB3371" w:rsidRPr="00A41EA1" w14:paraId="190357CF" w14:textId="77777777" w:rsidTr="00720FE3">
        <w:tc>
          <w:tcPr>
            <w:tcW w:w="0" w:type="auto"/>
            <w:hideMark/>
          </w:tcPr>
          <w:p w14:paraId="32DB8605" w14:textId="77777777" w:rsidR="00FB3371" w:rsidRPr="00A41EA1" w:rsidRDefault="00FB3371" w:rsidP="00FB3371">
            <w:pPr>
              <w:rPr>
                <w:rFonts w:cs="Arial"/>
                <w:szCs w:val="20"/>
                <w:lang w:val="en-SG"/>
              </w:rPr>
            </w:pPr>
            <w:r w:rsidRPr="00A41EA1">
              <w:rPr>
                <w:rFonts w:cs="Arial"/>
                <w:szCs w:val="20"/>
                <w:lang w:val="en-SG"/>
              </w:rPr>
              <w:t xml:space="preserve">URA PG response ERR001 after </w:t>
            </w:r>
            <w:proofErr w:type="gramStart"/>
            <w:r w:rsidRPr="00A41EA1">
              <w:rPr>
                <w:rFonts w:cs="Arial"/>
                <w:szCs w:val="20"/>
                <w:lang w:val="en-SG"/>
              </w:rPr>
              <w:t>retry</w:t>
            </w:r>
            <w:proofErr w:type="gramEnd"/>
            <w:r w:rsidRPr="00A41EA1">
              <w:rPr>
                <w:rFonts w:cs="Arial"/>
                <w:szCs w:val="20"/>
                <w:lang w:val="en-SG"/>
              </w:rPr>
              <w:t xml:space="preserve"> exhausted</w:t>
            </w:r>
          </w:p>
        </w:tc>
        <w:tc>
          <w:tcPr>
            <w:tcW w:w="0" w:type="auto"/>
            <w:hideMark/>
          </w:tcPr>
          <w:p w14:paraId="2AB13F6A" w14:textId="77777777" w:rsidR="00FB3371" w:rsidRPr="00A41EA1" w:rsidRDefault="00FB3371" w:rsidP="00FB3371">
            <w:pPr>
              <w:rPr>
                <w:rFonts w:cs="Arial"/>
                <w:szCs w:val="20"/>
                <w:lang w:val="en-SG"/>
              </w:rPr>
            </w:pPr>
            <w:proofErr w:type="spellStart"/>
            <w:r w:rsidRPr="00A41EA1">
              <w:rPr>
                <w:rFonts w:cs="Arial"/>
                <w:szCs w:val="20"/>
                <w:lang w:val="en-SG"/>
              </w:rPr>
              <w:t>errCode</w:t>
            </w:r>
            <w:proofErr w:type="spellEnd"/>
            <w:r w:rsidRPr="00A41EA1">
              <w:rPr>
                <w:rFonts w:cs="Arial"/>
                <w:szCs w:val="20"/>
                <w:lang w:val="en-SG"/>
              </w:rPr>
              <w:t xml:space="preserve"> = ERR001 and the request was already retried</w:t>
            </w:r>
          </w:p>
        </w:tc>
        <w:tc>
          <w:tcPr>
            <w:tcW w:w="0" w:type="auto"/>
            <w:hideMark/>
          </w:tcPr>
          <w:p w14:paraId="6CDA97ED" w14:textId="77777777" w:rsidR="00FB3371" w:rsidRPr="00A41EA1" w:rsidRDefault="00FB3371" w:rsidP="00FB3371">
            <w:pPr>
              <w:rPr>
                <w:rFonts w:cs="Arial"/>
                <w:szCs w:val="20"/>
                <w:lang w:val="en-SG"/>
              </w:rPr>
            </w:pPr>
            <w:r w:rsidRPr="00A41EA1">
              <w:rPr>
                <w:rFonts w:cs="Arial"/>
                <w:szCs w:val="20"/>
                <w:lang w:val="en-SG"/>
              </w:rPr>
              <w:t>Return error response to AXS and end.</w:t>
            </w:r>
          </w:p>
        </w:tc>
      </w:tr>
      <w:tr w:rsidR="00FB3371" w:rsidRPr="00A41EA1" w14:paraId="1C0546F1" w14:textId="77777777" w:rsidTr="00720FE3">
        <w:tc>
          <w:tcPr>
            <w:tcW w:w="0" w:type="auto"/>
            <w:hideMark/>
          </w:tcPr>
          <w:p w14:paraId="304C6BA7" w14:textId="77777777" w:rsidR="00FB3371" w:rsidRPr="00A41EA1" w:rsidRDefault="00FB3371" w:rsidP="00FB3371">
            <w:pPr>
              <w:rPr>
                <w:rFonts w:cs="Arial"/>
                <w:szCs w:val="20"/>
                <w:lang w:val="en-SG"/>
              </w:rPr>
            </w:pPr>
            <w:r w:rsidRPr="00A41EA1">
              <w:rPr>
                <w:rFonts w:cs="Arial"/>
                <w:szCs w:val="20"/>
                <w:lang w:val="en-SG"/>
              </w:rPr>
              <w:t>URA PG response ERR001 on first attempt</w:t>
            </w:r>
          </w:p>
        </w:tc>
        <w:tc>
          <w:tcPr>
            <w:tcW w:w="0" w:type="auto"/>
            <w:hideMark/>
          </w:tcPr>
          <w:p w14:paraId="7ECABC22" w14:textId="77777777" w:rsidR="00FB3371" w:rsidRPr="00A41EA1" w:rsidRDefault="00FB3371" w:rsidP="00FB3371">
            <w:pPr>
              <w:rPr>
                <w:rFonts w:cs="Arial"/>
                <w:szCs w:val="20"/>
                <w:lang w:val="en-SG"/>
              </w:rPr>
            </w:pPr>
            <w:proofErr w:type="spellStart"/>
            <w:r w:rsidRPr="00A41EA1">
              <w:rPr>
                <w:rFonts w:cs="Arial"/>
                <w:szCs w:val="20"/>
                <w:lang w:val="en-SG"/>
              </w:rPr>
              <w:t>errCode</w:t>
            </w:r>
            <w:proofErr w:type="spellEnd"/>
            <w:r w:rsidRPr="00A41EA1">
              <w:rPr>
                <w:rFonts w:cs="Arial"/>
                <w:szCs w:val="20"/>
                <w:lang w:val="en-SG"/>
              </w:rPr>
              <w:t xml:space="preserve"> = ERR001 and not yet retried</w:t>
            </w:r>
          </w:p>
        </w:tc>
        <w:tc>
          <w:tcPr>
            <w:tcW w:w="0" w:type="auto"/>
            <w:hideMark/>
          </w:tcPr>
          <w:p w14:paraId="42A055B8" w14:textId="77777777" w:rsidR="00FB3371" w:rsidRPr="00A41EA1" w:rsidRDefault="00FB3371" w:rsidP="00FB3371">
            <w:pPr>
              <w:rPr>
                <w:rFonts w:cs="Arial"/>
                <w:szCs w:val="20"/>
                <w:lang w:val="en-SG"/>
              </w:rPr>
            </w:pPr>
            <w:r w:rsidRPr="00A41EA1">
              <w:rPr>
                <w:rFonts w:cs="Arial"/>
                <w:szCs w:val="20"/>
                <w:lang w:val="en-SG"/>
              </w:rPr>
              <w:t>Wait 1 minute, retry once, then re-evaluate outcome.</w:t>
            </w:r>
          </w:p>
        </w:tc>
      </w:tr>
    </w:tbl>
    <w:p w14:paraId="4587C56B" w14:textId="01404171" w:rsidR="00242EF7" w:rsidRPr="00A41EA1" w:rsidDel="00AA0751" w:rsidRDefault="00242EF7" w:rsidP="00FB3371">
      <w:pPr>
        <w:rPr>
          <w:del w:id="8776" w:author="Mubiyarto Wibisono" w:date="2025-09-05T10:27:00Z" w16du:dateUtc="2025-09-05T03:27:00Z"/>
          <w:rFonts w:ascii="Arial" w:hAnsi="Arial" w:cs="Arial"/>
          <w:sz w:val="20"/>
          <w:szCs w:val="20"/>
          <w:rPrChange w:id="8777" w:author="Mubiyarto Wibisono" w:date="2025-09-05T08:31:00Z" w16du:dateUtc="2025-09-05T01:31:00Z">
            <w:rPr>
              <w:del w:id="8778" w:author="Mubiyarto Wibisono" w:date="2025-09-05T10:27:00Z" w16du:dateUtc="2025-09-05T03:27:00Z"/>
            </w:rPr>
          </w:rPrChange>
        </w:rPr>
      </w:pPr>
      <w:bookmarkStart w:id="8779" w:name="_Toc207961675"/>
      <w:bookmarkEnd w:id="8779"/>
    </w:p>
    <w:p w14:paraId="657A53B7" w14:textId="5C81DB35" w:rsidR="00725A3A" w:rsidRPr="00242EF7" w:rsidDel="00725A3A" w:rsidRDefault="00725A3A" w:rsidP="00FB3371">
      <w:pPr>
        <w:rPr>
          <w:del w:id="8780" w:author="Mubiyarto Wibisono" w:date="2025-09-04T15:07:00Z" w16du:dateUtc="2025-09-04T08:07:00Z"/>
          <w:rFonts w:ascii="Arial" w:hAnsi="Arial" w:cs="Arial"/>
          <w:sz w:val="28"/>
          <w:szCs w:val="28"/>
          <w:rPrChange w:id="8781" w:author="Mubiyarto Wibisono" w:date="2025-09-05T09:11:00Z" w16du:dateUtc="2025-09-05T02:11:00Z">
            <w:rPr>
              <w:del w:id="8782" w:author="Mubiyarto Wibisono" w:date="2025-09-04T15:07:00Z" w16du:dateUtc="2025-09-04T08:07:00Z"/>
            </w:rPr>
          </w:rPrChange>
        </w:rPr>
      </w:pPr>
      <w:bookmarkStart w:id="8783" w:name="_Toc207935824"/>
      <w:bookmarkStart w:id="8784" w:name="_Toc207957367"/>
      <w:bookmarkStart w:id="8785" w:name="_Toc207961676"/>
      <w:bookmarkEnd w:id="8783"/>
      <w:bookmarkEnd w:id="8784"/>
      <w:bookmarkEnd w:id="8785"/>
    </w:p>
    <w:p w14:paraId="196145C6" w14:textId="1DFBD759" w:rsidR="00FB3371" w:rsidRPr="00242EF7" w:rsidDel="00725A3A" w:rsidRDefault="00FB3371" w:rsidP="00FB3371">
      <w:pPr>
        <w:rPr>
          <w:del w:id="8786" w:author="Mubiyarto Wibisono" w:date="2025-09-04T15:07:00Z" w16du:dateUtc="2025-09-04T08:07:00Z"/>
          <w:rFonts w:ascii="Arial" w:hAnsi="Arial" w:cs="Arial"/>
          <w:sz w:val="28"/>
          <w:szCs w:val="28"/>
          <w:rPrChange w:id="8787" w:author="Mubiyarto Wibisono" w:date="2025-09-05T09:11:00Z" w16du:dateUtc="2025-09-05T02:11:00Z">
            <w:rPr>
              <w:del w:id="8788" w:author="Mubiyarto Wibisono" w:date="2025-09-04T15:07:00Z" w16du:dateUtc="2025-09-04T08:07:00Z"/>
            </w:rPr>
          </w:rPrChange>
        </w:rPr>
      </w:pPr>
      <w:bookmarkStart w:id="8789" w:name="_Toc207935825"/>
      <w:bookmarkStart w:id="8790" w:name="_Toc207957368"/>
      <w:bookmarkStart w:id="8791" w:name="_Toc207961677"/>
      <w:bookmarkEnd w:id="8789"/>
      <w:bookmarkEnd w:id="8790"/>
      <w:bookmarkEnd w:id="8791"/>
    </w:p>
    <w:p w14:paraId="43BE6C5C" w14:textId="23E6C382" w:rsidR="00FB3371" w:rsidRPr="00242EF7" w:rsidDel="00725A3A" w:rsidRDefault="00FB3371" w:rsidP="00FB3371">
      <w:pPr>
        <w:rPr>
          <w:del w:id="8792" w:author="Mubiyarto Wibisono" w:date="2025-09-04T15:07:00Z" w16du:dateUtc="2025-09-04T08:07:00Z"/>
          <w:rFonts w:ascii="Arial" w:hAnsi="Arial" w:cs="Arial"/>
          <w:sz w:val="28"/>
          <w:szCs w:val="28"/>
          <w:rPrChange w:id="8793" w:author="Mubiyarto Wibisono" w:date="2025-09-05T09:11:00Z" w16du:dateUtc="2025-09-05T02:11:00Z">
            <w:rPr>
              <w:del w:id="8794" w:author="Mubiyarto Wibisono" w:date="2025-09-04T15:07:00Z" w16du:dateUtc="2025-09-04T08:07:00Z"/>
            </w:rPr>
          </w:rPrChange>
        </w:rPr>
      </w:pPr>
      <w:bookmarkStart w:id="8795" w:name="_Toc207935826"/>
      <w:bookmarkStart w:id="8796" w:name="_Toc207957369"/>
      <w:bookmarkStart w:id="8797" w:name="_Toc207961678"/>
      <w:bookmarkEnd w:id="8795"/>
      <w:bookmarkEnd w:id="8796"/>
      <w:bookmarkEnd w:id="8797"/>
    </w:p>
    <w:p w14:paraId="7B4FDE6F" w14:textId="311FEB70" w:rsidR="00FB3371" w:rsidRPr="00242EF7" w:rsidRDefault="00620F9E">
      <w:pPr>
        <w:pStyle w:val="Heading5"/>
        <w:numPr>
          <w:ilvl w:val="0"/>
          <w:numId w:val="88"/>
        </w:numPr>
        <w:ind w:left="993" w:hanging="993"/>
        <w:rPr>
          <w:rFonts w:ascii="Arial" w:hAnsi="Arial" w:cs="Arial"/>
          <w:b/>
          <w:bCs/>
          <w:color w:val="215E99" w:themeColor="text2" w:themeTint="BF"/>
          <w:sz w:val="28"/>
          <w:szCs w:val="28"/>
          <w:rPrChange w:id="8798" w:author="Mubiyarto Wibisono" w:date="2025-09-05T09:11:00Z" w16du:dateUtc="2025-09-05T02:11:00Z">
            <w:rPr>
              <w:rFonts w:ascii="Arial" w:eastAsiaTheme="majorEastAsia" w:hAnsi="Arial" w:cs="Arial"/>
              <w:b/>
              <w:bCs/>
              <w:color w:val="215E99" w:themeColor="text2" w:themeTint="BF"/>
              <w:sz w:val="32"/>
              <w:szCs w:val="32"/>
            </w:rPr>
          </w:rPrChange>
        </w:rPr>
        <w:pPrChange w:id="8799" w:author="Mubiyarto Wibisono" w:date="2025-09-04T15:07:00Z" w16du:dateUtc="2025-09-04T08:07:00Z">
          <w:pPr>
            <w:keepNext/>
            <w:keepLines/>
            <w:numPr>
              <w:ilvl w:val="3"/>
            </w:numPr>
            <w:spacing w:before="80" w:after="40"/>
            <w:ind w:left="993" w:hanging="993"/>
            <w:outlineLvl w:val="3"/>
          </w:pPr>
        </w:pPrChange>
      </w:pPr>
      <w:bookmarkStart w:id="8800" w:name="_Toc205889472"/>
      <w:del w:id="8801" w:author="Mubiyarto Wibisono" w:date="2025-09-04T15:07:00Z" w16du:dateUtc="2025-09-04T08:07:00Z">
        <w:r w:rsidRPr="00242EF7" w:rsidDel="00725A3A">
          <w:rPr>
            <w:rFonts w:ascii="Arial" w:hAnsi="Arial" w:cs="Arial"/>
            <w:b/>
            <w:bCs/>
            <w:color w:val="215E99" w:themeColor="text2" w:themeTint="BF"/>
            <w:sz w:val="28"/>
            <w:szCs w:val="28"/>
            <w:rPrChange w:id="8802" w:author="Mubiyarto Wibisono" w:date="2025-09-05T09:11:00Z" w16du:dateUtc="2025-09-05T02:11:00Z">
              <w:rPr>
                <w:rFonts w:ascii="Arial" w:hAnsi="Arial" w:cs="Arial"/>
                <w:b/>
                <w:bCs/>
                <w:color w:val="215E99" w:themeColor="text2" w:themeTint="BF"/>
                <w:sz w:val="32"/>
                <w:szCs w:val="32"/>
              </w:rPr>
            </w:rPrChange>
          </w:rPr>
          <w:delText xml:space="preserve">3.3.5.2. </w:delText>
        </w:r>
      </w:del>
      <w:bookmarkStart w:id="8803" w:name="_Toc207935827"/>
      <w:bookmarkStart w:id="8804" w:name="_Toc207957370"/>
      <w:bookmarkStart w:id="8805" w:name="_Toc207961679"/>
      <w:r w:rsidR="00FB3371" w:rsidRPr="00242EF7">
        <w:rPr>
          <w:rFonts w:ascii="Arial" w:hAnsi="Arial" w:cs="Arial"/>
          <w:b/>
          <w:bCs/>
          <w:color w:val="215E99" w:themeColor="text2" w:themeTint="BF"/>
          <w:sz w:val="28"/>
          <w:szCs w:val="28"/>
          <w:rPrChange w:id="8806" w:author="Mubiyarto Wibisono" w:date="2025-09-05T09:11:00Z" w16du:dateUtc="2025-09-05T02:11:00Z">
            <w:rPr>
              <w:rFonts w:ascii="Arial" w:hAnsi="Arial" w:cs="Arial"/>
              <w:b/>
              <w:bCs/>
              <w:color w:val="215E99" w:themeColor="text2" w:themeTint="BF"/>
              <w:sz w:val="32"/>
              <w:szCs w:val="32"/>
            </w:rPr>
          </w:rPrChange>
        </w:rPr>
        <w:t>API Error Specification</w:t>
      </w:r>
      <w:bookmarkEnd w:id="8800"/>
      <w:bookmarkEnd w:id="8803"/>
      <w:bookmarkEnd w:id="8804"/>
      <w:bookmarkEnd w:id="8805"/>
    </w:p>
    <w:p w14:paraId="4215406F" w14:textId="38C05EF7" w:rsidR="00FB3371" w:rsidRPr="00242EF7" w:rsidRDefault="00725A3A">
      <w:pPr>
        <w:pStyle w:val="Heading6"/>
        <w:numPr>
          <w:ilvl w:val="0"/>
          <w:numId w:val="89"/>
        </w:numPr>
        <w:ind w:left="1134" w:hanging="1134"/>
        <w:rPr>
          <w:rFonts w:ascii="Arial" w:hAnsi="Arial" w:cs="Arial"/>
          <w:b/>
          <w:bCs/>
          <w:sz w:val="28"/>
          <w:szCs w:val="28"/>
          <w:rPrChange w:id="8807" w:author="Mubiyarto Wibisono" w:date="2025-09-05T09:11:00Z" w16du:dateUtc="2025-09-05T02:11:00Z">
            <w:rPr>
              <w:rFonts w:eastAsiaTheme="majorEastAsia"/>
            </w:rPr>
          </w:rPrChange>
        </w:rPr>
        <w:pPrChange w:id="8808" w:author="Mubiyarto Wibisono" w:date="2025-09-04T15:08:00Z" w16du:dateUtc="2025-09-04T08:08:00Z">
          <w:pPr>
            <w:keepNext/>
            <w:keepLines/>
            <w:numPr>
              <w:ilvl w:val="4"/>
            </w:numPr>
            <w:spacing w:before="80" w:after="40"/>
            <w:ind w:left="1418" w:hanging="1440"/>
            <w:outlineLvl w:val="3"/>
          </w:pPr>
        </w:pPrChange>
      </w:pPr>
      <w:bookmarkStart w:id="8809" w:name="_Toc205889473"/>
      <w:ins w:id="8810" w:author="Mubiyarto Wibisono" w:date="2025-09-04T15:08:00Z" w16du:dateUtc="2025-09-04T08:08:00Z">
        <w:r w:rsidRPr="00242EF7">
          <w:rPr>
            <w:rFonts w:ascii="Arial" w:hAnsi="Arial" w:cs="Arial"/>
            <w:b/>
            <w:bCs/>
            <w:i w:val="0"/>
            <w:iCs w:val="0"/>
            <w:color w:val="215E99" w:themeColor="text2" w:themeTint="BF"/>
            <w:sz w:val="28"/>
            <w:szCs w:val="28"/>
            <w:rPrChange w:id="8811" w:author="Mubiyarto Wibisono" w:date="2025-09-05T09:11:00Z" w16du:dateUtc="2025-09-05T02:11:00Z">
              <w:rPr>
                <w:rFonts w:ascii="Arial" w:hAnsi="Arial" w:cs="Arial"/>
                <w:b/>
                <w:bCs/>
                <w:color w:val="215E99" w:themeColor="text2" w:themeTint="BF"/>
                <w:sz w:val="32"/>
                <w:szCs w:val="32"/>
              </w:rPr>
            </w:rPrChange>
          </w:rPr>
          <w:t xml:space="preserve"> </w:t>
        </w:r>
      </w:ins>
      <w:del w:id="8812" w:author="Mubiyarto Wibisono" w:date="2025-09-04T15:08:00Z" w16du:dateUtc="2025-09-04T08:08:00Z">
        <w:r w:rsidR="00620F9E" w:rsidRPr="00242EF7" w:rsidDel="00725A3A">
          <w:rPr>
            <w:rFonts w:ascii="Arial" w:hAnsi="Arial" w:cs="Arial"/>
            <w:b/>
            <w:bCs/>
            <w:i w:val="0"/>
            <w:iCs w:val="0"/>
            <w:color w:val="215E99" w:themeColor="text2" w:themeTint="BF"/>
            <w:sz w:val="28"/>
            <w:szCs w:val="28"/>
            <w:rPrChange w:id="8813" w:author="Mubiyarto Wibisono" w:date="2025-09-05T09:11:00Z" w16du:dateUtc="2025-09-05T02:11:00Z">
              <w:rPr>
                <w:i/>
                <w:iCs/>
              </w:rPr>
            </w:rPrChange>
          </w:rPr>
          <w:delText xml:space="preserve">3.3.5.2.1. </w:delText>
        </w:r>
      </w:del>
      <w:bookmarkStart w:id="8814" w:name="_Toc207935828"/>
      <w:bookmarkStart w:id="8815" w:name="_Toc207961680"/>
      <w:r w:rsidR="00FB3371" w:rsidRPr="00242EF7">
        <w:rPr>
          <w:rFonts w:ascii="Arial" w:hAnsi="Arial" w:cs="Arial"/>
          <w:b/>
          <w:bCs/>
          <w:i w:val="0"/>
          <w:iCs w:val="0"/>
          <w:color w:val="215E99" w:themeColor="text2" w:themeTint="BF"/>
          <w:sz w:val="28"/>
          <w:szCs w:val="28"/>
          <w:rPrChange w:id="8816" w:author="Mubiyarto Wibisono" w:date="2025-09-05T09:11:00Z" w16du:dateUtc="2025-09-05T02:11:00Z">
            <w:rPr>
              <w:i/>
              <w:iCs/>
            </w:rPr>
          </w:rPrChange>
        </w:rPr>
        <w:t>AXS Payment transaction</w:t>
      </w:r>
      <w:bookmarkEnd w:id="8809"/>
      <w:bookmarkEnd w:id="8814"/>
      <w:bookmarkEnd w:id="8815"/>
    </w:p>
    <w:tbl>
      <w:tblPr>
        <w:tblStyle w:val="TableGrid1"/>
        <w:tblW w:w="0" w:type="auto"/>
        <w:tblLook w:val="04A0" w:firstRow="1" w:lastRow="0" w:firstColumn="1" w:lastColumn="0" w:noHBand="0" w:noVBand="1"/>
      </w:tblPr>
      <w:tblGrid>
        <w:gridCol w:w="846"/>
        <w:gridCol w:w="2835"/>
      </w:tblGrid>
      <w:tr w:rsidR="00FB3371" w:rsidRPr="00A41EA1" w14:paraId="291D5D8D" w14:textId="77777777" w:rsidTr="00720FE3">
        <w:tc>
          <w:tcPr>
            <w:tcW w:w="3681" w:type="dxa"/>
            <w:gridSpan w:val="2"/>
            <w:shd w:val="clear" w:color="auto" w:fill="F2F2F2" w:themeFill="background1" w:themeFillShade="F2"/>
          </w:tcPr>
          <w:p w14:paraId="4455C2C2" w14:textId="77777777" w:rsidR="00FB3371" w:rsidRPr="00A41EA1" w:rsidRDefault="00FB3371" w:rsidP="00FB3371">
            <w:pPr>
              <w:jc w:val="center"/>
              <w:rPr>
                <w:rFonts w:cs="Arial"/>
                <w:b/>
                <w:bCs/>
                <w:szCs w:val="20"/>
              </w:rPr>
            </w:pPr>
            <w:r w:rsidRPr="00A41EA1">
              <w:rPr>
                <w:rFonts w:cs="Arial"/>
                <w:b/>
                <w:bCs/>
                <w:szCs w:val="20"/>
              </w:rPr>
              <w:t>Error Code (For Fail Status)</w:t>
            </w:r>
          </w:p>
        </w:tc>
      </w:tr>
      <w:tr w:rsidR="00FB3371" w:rsidRPr="00A41EA1" w14:paraId="3A91DB76" w14:textId="77777777" w:rsidTr="00720FE3">
        <w:tc>
          <w:tcPr>
            <w:tcW w:w="846" w:type="dxa"/>
          </w:tcPr>
          <w:p w14:paraId="669AB23A" w14:textId="77777777" w:rsidR="00FB3371" w:rsidRPr="00A41EA1" w:rsidRDefault="00FB3371" w:rsidP="00FB3371">
            <w:pPr>
              <w:rPr>
                <w:rFonts w:cs="Arial"/>
                <w:szCs w:val="20"/>
              </w:rPr>
            </w:pPr>
            <w:r w:rsidRPr="00A41EA1">
              <w:rPr>
                <w:rFonts w:cs="Arial"/>
                <w:szCs w:val="20"/>
              </w:rPr>
              <w:t>400</w:t>
            </w:r>
          </w:p>
        </w:tc>
        <w:tc>
          <w:tcPr>
            <w:tcW w:w="2835" w:type="dxa"/>
          </w:tcPr>
          <w:p w14:paraId="57B44A43" w14:textId="77777777" w:rsidR="00FB3371" w:rsidRPr="00A41EA1" w:rsidRDefault="00FB3371" w:rsidP="00FB3371">
            <w:pPr>
              <w:rPr>
                <w:rFonts w:cs="Arial"/>
                <w:szCs w:val="20"/>
              </w:rPr>
            </w:pPr>
            <w:r w:rsidRPr="00A41EA1">
              <w:rPr>
                <w:rFonts w:cs="Arial"/>
                <w:szCs w:val="20"/>
              </w:rPr>
              <w:t>Bad Request</w:t>
            </w:r>
          </w:p>
        </w:tc>
      </w:tr>
      <w:tr w:rsidR="00FB3371" w:rsidRPr="00A41EA1" w14:paraId="066D0417" w14:textId="77777777" w:rsidTr="00720FE3">
        <w:tc>
          <w:tcPr>
            <w:tcW w:w="846" w:type="dxa"/>
          </w:tcPr>
          <w:p w14:paraId="089CFFA8" w14:textId="77777777" w:rsidR="00FB3371" w:rsidRPr="00A41EA1" w:rsidRDefault="00FB3371" w:rsidP="00FB3371">
            <w:pPr>
              <w:rPr>
                <w:rFonts w:cs="Arial"/>
                <w:szCs w:val="20"/>
              </w:rPr>
            </w:pPr>
            <w:r w:rsidRPr="00A41EA1">
              <w:rPr>
                <w:rFonts w:cs="Arial"/>
                <w:szCs w:val="20"/>
              </w:rPr>
              <w:t>401</w:t>
            </w:r>
          </w:p>
        </w:tc>
        <w:tc>
          <w:tcPr>
            <w:tcW w:w="2835" w:type="dxa"/>
          </w:tcPr>
          <w:p w14:paraId="0A0895F1" w14:textId="77777777" w:rsidR="00FB3371" w:rsidRPr="00A41EA1" w:rsidRDefault="00FB3371" w:rsidP="00FB3371">
            <w:pPr>
              <w:rPr>
                <w:rFonts w:cs="Arial"/>
                <w:szCs w:val="20"/>
              </w:rPr>
            </w:pPr>
            <w:r w:rsidRPr="00A41EA1">
              <w:rPr>
                <w:rFonts w:cs="Arial"/>
                <w:szCs w:val="20"/>
              </w:rPr>
              <w:t>Unauthorized</w:t>
            </w:r>
          </w:p>
        </w:tc>
      </w:tr>
      <w:tr w:rsidR="00FB3371" w:rsidRPr="00A41EA1" w14:paraId="7DFFEE9A" w14:textId="77777777" w:rsidTr="00720FE3">
        <w:tc>
          <w:tcPr>
            <w:tcW w:w="846" w:type="dxa"/>
          </w:tcPr>
          <w:p w14:paraId="1F42890D" w14:textId="77777777" w:rsidR="00FB3371" w:rsidRPr="00A41EA1" w:rsidRDefault="00FB3371" w:rsidP="00FB3371">
            <w:pPr>
              <w:rPr>
                <w:rFonts w:cs="Arial"/>
                <w:szCs w:val="20"/>
              </w:rPr>
            </w:pPr>
            <w:r w:rsidRPr="00A41EA1">
              <w:rPr>
                <w:rFonts w:cs="Arial"/>
                <w:szCs w:val="20"/>
              </w:rPr>
              <w:t>500</w:t>
            </w:r>
          </w:p>
        </w:tc>
        <w:tc>
          <w:tcPr>
            <w:tcW w:w="2835" w:type="dxa"/>
          </w:tcPr>
          <w:p w14:paraId="56906F05" w14:textId="77777777" w:rsidR="00FB3371" w:rsidRPr="00A41EA1" w:rsidRDefault="00FB3371" w:rsidP="00FB3371">
            <w:pPr>
              <w:rPr>
                <w:rFonts w:cs="Arial"/>
                <w:szCs w:val="20"/>
              </w:rPr>
            </w:pPr>
            <w:r w:rsidRPr="00A41EA1">
              <w:rPr>
                <w:rFonts w:cs="Arial"/>
                <w:szCs w:val="20"/>
              </w:rPr>
              <w:t>Internal Server Error</w:t>
            </w:r>
          </w:p>
        </w:tc>
      </w:tr>
    </w:tbl>
    <w:p w14:paraId="160E705C" w14:textId="23503AB9" w:rsidR="00725A3A" w:rsidRPr="00A41EA1" w:rsidRDefault="00620F9E">
      <w:pPr>
        <w:rPr>
          <w:ins w:id="8817" w:author="Mubiyarto Wibisono" w:date="2025-09-04T15:07:00Z" w16du:dateUtc="2025-09-04T08:07:00Z"/>
          <w:rFonts w:ascii="Arial" w:eastAsiaTheme="majorEastAsia" w:hAnsi="Arial" w:cs="Arial"/>
          <w:sz w:val="20"/>
          <w:szCs w:val="20"/>
          <w:rPrChange w:id="8818" w:author="Mubiyarto Wibisono" w:date="2025-09-05T08:31:00Z" w16du:dateUtc="2025-09-05T01:31:00Z">
            <w:rPr>
              <w:ins w:id="8819" w:author="Mubiyarto Wibisono" w:date="2025-09-04T15:07:00Z" w16du:dateUtc="2025-09-04T08:07:00Z"/>
              <w:rFonts w:eastAsiaTheme="majorEastAsia"/>
            </w:rPr>
          </w:rPrChange>
        </w:rPr>
        <w:pPrChange w:id="8820" w:author="Mubiyarto Wibisono" w:date="2025-09-04T15:08:00Z" w16du:dateUtc="2025-09-04T08:08:00Z">
          <w:pPr>
            <w:keepNext/>
            <w:keepLines/>
            <w:numPr>
              <w:ilvl w:val="4"/>
            </w:numPr>
            <w:spacing w:before="80" w:after="40"/>
            <w:ind w:left="1418" w:hanging="1440"/>
            <w:outlineLvl w:val="3"/>
          </w:pPr>
        </w:pPrChange>
      </w:pPr>
      <w:bookmarkStart w:id="8821" w:name="_Toc205889474"/>
      <w:del w:id="8822" w:author="Mubiyarto Wibisono" w:date="2025-09-04T15:08:00Z" w16du:dateUtc="2025-09-04T08:08:00Z">
        <w:r w:rsidRPr="00A41EA1" w:rsidDel="00725A3A">
          <w:rPr>
            <w:rFonts w:ascii="Arial" w:eastAsiaTheme="majorEastAsia" w:hAnsi="Arial" w:cs="Arial"/>
            <w:sz w:val="20"/>
            <w:szCs w:val="20"/>
            <w:rPrChange w:id="8823" w:author="Mubiyarto Wibisono" w:date="2025-09-05T08:31:00Z" w16du:dateUtc="2025-09-05T01:31:00Z">
              <w:rPr>
                <w:rFonts w:eastAsiaTheme="majorEastAsia"/>
              </w:rPr>
            </w:rPrChange>
          </w:rPr>
          <w:delText xml:space="preserve">3.3.5.2.2. </w:delText>
        </w:r>
      </w:del>
    </w:p>
    <w:p w14:paraId="5E717757" w14:textId="68529108" w:rsidR="00FB3371" w:rsidRPr="00242EF7" w:rsidRDefault="00725A3A">
      <w:pPr>
        <w:pStyle w:val="Heading6"/>
        <w:numPr>
          <w:ilvl w:val="0"/>
          <w:numId w:val="89"/>
        </w:numPr>
        <w:ind w:left="1134" w:hanging="1134"/>
        <w:rPr>
          <w:rFonts w:ascii="Arial" w:hAnsi="Arial" w:cs="Arial"/>
          <w:b/>
          <w:bCs/>
          <w:color w:val="215E99" w:themeColor="text2" w:themeTint="BF"/>
          <w:sz w:val="28"/>
          <w:szCs w:val="28"/>
          <w:rPrChange w:id="8824" w:author="Mubiyarto Wibisono" w:date="2025-09-05T09:12:00Z" w16du:dateUtc="2025-09-05T02:12:00Z">
            <w:rPr>
              <w:rFonts w:ascii="Arial" w:eastAsiaTheme="majorEastAsia" w:hAnsi="Arial" w:cs="Arial"/>
              <w:b/>
              <w:bCs/>
              <w:color w:val="215E99" w:themeColor="text2" w:themeTint="BF"/>
              <w:sz w:val="32"/>
              <w:szCs w:val="32"/>
            </w:rPr>
          </w:rPrChange>
        </w:rPr>
        <w:pPrChange w:id="8825" w:author="Mubiyarto Wibisono" w:date="2025-09-05T10:27:00Z" w16du:dateUtc="2025-09-05T03:27:00Z">
          <w:pPr>
            <w:keepNext/>
            <w:keepLines/>
            <w:numPr>
              <w:ilvl w:val="4"/>
            </w:numPr>
            <w:spacing w:before="80" w:after="40"/>
            <w:ind w:left="1418" w:hanging="1440"/>
            <w:outlineLvl w:val="3"/>
          </w:pPr>
        </w:pPrChange>
      </w:pPr>
      <w:ins w:id="8826" w:author="Mubiyarto Wibisono" w:date="2025-09-04T15:09:00Z" w16du:dateUtc="2025-09-04T08:09:00Z">
        <w:r w:rsidRPr="00242EF7">
          <w:rPr>
            <w:rFonts w:ascii="Arial" w:hAnsi="Arial" w:cs="Arial"/>
            <w:b/>
            <w:bCs/>
            <w:i w:val="0"/>
            <w:iCs w:val="0"/>
            <w:color w:val="215E99" w:themeColor="text2" w:themeTint="BF"/>
            <w:sz w:val="28"/>
            <w:szCs w:val="28"/>
            <w:rPrChange w:id="8827" w:author="Mubiyarto Wibisono" w:date="2025-09-05T09:12:00Z" w16du:dateUtc="2025-09-05T02:12:00Z">
              <w:rPr>
                <w:rFonts w:ascii="Arial" w:hAnsi="Arial" w:cs="Arial"/>
                <w:b/>
                <w:bCs/>
                <w:i/>
                <w:iCs/>
                <w:color w:val="215E99" w:themeColor="text2" w:themeTint="BF"/>
                <w:sz w:val="32"/>
                <w:szCs w:val="32"/>
              </w:rPr>
            </w:rPrChange>
          </w:rPr>
          <w:lastRenderedPageBreak/>
          <w:t xml:space="preserve"> </w:t>
        </w:r>
      </w:ins>
      <w:bookmarkStart w:id="8828" w:name="_Toc207935829"/>
      <w:bookmarkStart w:id="8829" w:name="_Toc207961681"/>
      <w:r w:rsidR="00FB3371" w:rsidRPr="00242EF7">
        <w:rPr>
          <w:rFonts w:ascii="Arial" w:hAnsi="Arial" w:cs="Arial"/>
          <w:b/>
          <w:bCs/>
          <w:i w:val="0"/>
          <w:iCs w:val="0"/>
          <w:color w:val="215E99" w:themeColor="text2" w:themeTint="BF"/>
          <w:sz w:val="28"/>
          <w:szCs w:val="28"/>
          <w:rPrChange w:id="8830" w:author="Mubiyarto Wibisono" w:date="2025-09-05T09:12:00Z" w16du:dateUtc="2025-09-05T02:12:00Z">
            <w:rPr>
              <w:rFonts w:ascii="Arial" w:hAnsi="Arial" w:cs="Arial"/>
              <w:b/>
              <w:bCs/>
              <w:i/>
              <w:iCs/>
              <w:color w:val="215E99" w:themeColor="text2" w:themeTint="BF"/>
              <w:sz w:val="32"/>
              <w:szCs w:val="32"/>
            </w:rPr>
          </w:rPrChange>
        </w:rPr>
        <w:t>URAPG Payment transaction from AXS</w:t>
      </w:r>
      <w:bookmarkEnd w:id="8821"/>
      <w:bookmarkEnd w:id="8828"/>
      <w:bookmarkEnd w:id="8829"/>
    </w:p>
    <w:tbl>
      <w:tblPr>
        <w:tblStyle w:val="TableGrid1"/>
        <w:tblW w:w="0" w:type="auto"/>
        <w:tblLook w:val="04A0" w:firstRow="1" w:lastRow="0" w:firstColumn="1" w:lastColumn="0" w:noHBand="0" w:noVBand="1"/>
      </w:tblPr>
      <w:tblGrid>
        <w:gridCol w:w="972"/>
        <w:gridCol w:w="6536"/>
      </w:tblGrid>
      <w:tr w:rsidR="00FB3371" w:rsidRPr="00A41EA1" w14:paraId="01484028" w14:textId="77777777" w:rsidTr="00720FE3">
        <w:tc>
          <w:tcPr>
            <w:tcW w:w="7508" w:type="dxa"/>
            <w:gridSpan w:val="2"/>
            <w:shd w:val="clear" w:color="auto" w:fill="F2F2F2" w:themeFill="background1" w:themeFillShade="F2"/>
          </w:tcPr>
          <w:p w14:paraId="41FC25F0" w14:textId="77777777" w:rsidR="00FB3371" w:rsidRPr="00A41EA1" w:rsidRDefault="00FB3371" w:rsidP="00FB3371">
            <w:pPr>
              <w:jc w:val="center"/>
              <w:rPr>
                <w:rFonts w:cs="Arial"/>
                <w:b/>
                <w:bCs/>
                <w:szCs w:val="20"/>
              </w:rPr>
            </w:pPr>
            <w:r w:rsidRPr="00A41EA1">
              <w:rPr>
                <w:rFonts w:cs="Arial"/>
                <w:b/>
                <w:bCs/>
                <w:szCs w:val="20"/>
              </w:rPr>
              <w:t>Error Code (For Fail Status)</w:t>
            </w:r>
          </w:p>
        </w:tc>
      </w:tr>
      <w:tr w:rsidR="00FB3371" w:rsidRPr="00A41EA1" w14:paraId="3D7D3422" w14:textId="77777777" w:rsidTr="00720FE3">
        <w:tc>
          <w:tcPr>
            <w:tcW w:w="972" w:type="dxa"/>
          </w:tcPr>
          <w:p w14:paraId="4BD1FB73" w14:textId="77777777" w:rsidR="00FB3371" w:rsidRPr="00A41EA1" w:rsidRDefault="00FB3371" w:rsidP="00FB3371">
            <w:pPr>
              <w:rPr>
                <w:rFonts w:cs="Arial"/>
                <w:szCs w:val="20"/>
              </w:rPr>
            </w:pPr>
            <w:r w:rsidRPr="00A41EA1">
              <w:rPr>
                <w:rFonts w:cs="Arial"/>
                <w:szCs w:val="20"/>
              </w:rPr>
              <w:t>ERR001</w:t>
            </w:r>
          </w:p>
        </w:tc>
        <w:tc>
          <w:tcPr>
            <w:tcW w:w="6536" w:type="dxa"/>
          </w:tcPr>
          <w:p w14:paraId="51A8381B" w14:textId="77777777" w:rsidR="00FB3371" w:rsidRPr="00A41EA1" w:rsidRDefault="00FB3371" w:rsidP="00FB3371">
            <w:pPr>
              <w:rPr>
                <w:rFonts w:cs="Arial"/>
                <w:szCs w:val="20"/>
              </w:rPr>
            </w:pPr>
            <w:r w:rsidRPr="00A41EA1">
              <w:rPr>
                <w:rFonts w:cs="Arial"/>
                <w:szCs w:val="20"/>
              </w:rPr>
              <w:t>Unexpected system error</w:t>
            </w:r>
          </w:p>
        </w:tc>
      </w:tr>
      <w:tr w:rsidR="00FB3371" w:rsidRPr="00A41EA1" w14:paraId="56BF5617" w14:textId="77777777" w:rsidTr="00720FE3">
        <w:tc>
          <w:tcPr>
            <w:tcW w:w="972" w:type="dxa"/>
          </w:tcPr>
          <w:p w14:paraId="0745CB68" w14:textId="77777777" w:rsidR="00FB3371" w:rsidRPr="00A41EA1" w:rsidRDefault="00FB3371" w:rsidP="00FB3371">
            <w:pPr>
              <w:rPr>
                <w:rFonts w:cs="Arial"/>
                <w:szCs w:val="20"/>
              </w:rPr>
            </w:pPr>
            <w:r w:rsidRPr="00A41EA1">
              <w:rPr>
                <w:rFonts w:cs="Arial"/>
                <w:szCs w:val="20"/>
              </w:rPr>
              <w:t>ERR002</w:t>
            </w:r>
          </w:p>
        </w:tc>
        <w:tc>
          <w:tcPr>
            <w:tcW w:w="6536" w:type="dxa"/>
          </w:tcPr>
          <w:p w14:paraId="1B98FA19" w14:textId="77777777" w:rsidR="00FB3371" w:rsidRPr="00A41EA1" w:rsidRDefault="00FB3371" w:rsidP="00FB3371">
            <w:pPr>
              <w:rPr>
                <w:rFonts w:cs="Arial"/>
                <w:szCs w:val="20"/>
              </w:rPr>
            </w:pPr>
            <w:r w:rsidRPr="00A41EA1">
              <w:rPr>
                <w:rFonts w:cs="Arial"/>
                <w:szCs w:val="20"/>
              </w:rPr>
              <w:t>All Fields are Mandatory</w:t>
            </w:r>
          </w:p>
        </w:tc>
      </w:tr>
      <w:tr w:rsidR="00FB3371" w:rsidRPr="00A41EA1" w14:paraId="2F1799D8" w14:textId="77777777" w:rsidTr="00720FE3">
        <w:tc>
          <w:tcPr>
            <w:tcW w:w="972" w:type="dxa"/>
          </w:tcPr>
          <w:p w14:paraId="0556955D" w14:textId="77777777" w:rsidR="00FB3371" w:rsidRPr="00A41EA1" w:rsidRDefault="00FB3371" w:rsidP="00FB3371">
            <w:pPr>
              <w:rPr>
                <w:rFonts w:cs="Arial"/>
                <w:szCs w:val="20"/>
              </w:rPr>
            </w:pPr>
            <w:r w:rsidRPr="00A41EA1">
              <w:rPr>
                <w:rFonts w:cs="Arial"/>
                <w:szCs w:val="20"/>
              </w:rPr>
              <w:t>ERR003</w:t>
            </w:r>
          </w:p>
        </w:tc>
        <w:tc>
          <w:tcPr>
            <w:tcW w:w="6536" w:type="dxa"/>
          </w:tcPr>
          <w:p w14:paraId="65ACBE90" w14:textId="77777777" w:rsidR="00FB3371" w:rsidRPr="00A41EA1" w:rsidRDefault="00FB3371" w:rsidP="00FB3371">
            <w:pPr>
              <w:rPr>
                <w:rFonts w:cs="Arial"/>
                <w:szCs w:val="20"/>
              </w:rPr>
            </w:pPr>
            <w:r w:rsidRPr="00A41EA1">
              <w:rPr>
                <w:rFonts w:cs="Arial"/>
                <w:szCs w:val="20"/>
              </w:rPr>
              <w:t xml:space="preserve">Data Type are </w:t>
            </w:r>
            <w:proofErr w:type="spellStart"/>
            <w:r w:rsidRPr="00A41EA1">
              <w:rPr>
                <w:rFonts w:cs="Arial"/>
                <w:szCs w:val="20"/>
              </w:rPr>
              <w:t>INcorrect</w:t>
            </w:r>
            <w:proofErr w:type="spellEnd"/>
            <w:r w:rsidRPr="00A41EA1">
              <w:rPr>
                <w:rFonts w:cs="Arial"/>
                <w:szCs w:val="20"/>
              </w:rPr>
              <w:t xml:space="preserve"> and exceed max length</w:t>
            </w:r>
          </w:p>
        </w:tc>
      </w:tr>
      <w:tr w:rsidR="00FB3371" w:rsidRPr="00A41EA1" w14:paraId="1F778E5B" w14:textId="77777777" w:rsidTr="00720FE3">
        <w:tc>
          <w:tcPr>
            <w:tcW w:w="972" w:type="dxa"/>
          </w:tcPr>
          <w:p w14:paraId="3775ACCA" w14:textId="77777777" w:rsidR="00FB3371" w:rsidRPr="00A41EA1" w:rsidRDefault="00FB3371" w:rsidP="00FB3371">
            <w:pPr>
              <w:rPr>
                <w:rFonts w:cs="Arial"/>
                <w:szCs w:val="20"/>
              </w:rPr>
            </w:pPr>
            <w:r w:rsidRPr="00A41EA1">
              <w:rPr>
                <w:rFonts w:cs="Arial"/>
                <w:szCs w:val="20"/>
              </w:rPr>
              <w:t>ERR004</w:t>
            </w:r>
          </w:p>
        </w:tc>
        <w:tc>
          <w:tcPr>
            <w:tcW w:w="6536" w:type="dxa"/>
          </w:tcPr>
          <w:p w14:paraId="38729980" w14:textId="77777777" w:rsidR="00FB3371" w:rsidRPr="00A41EA1" w:rsidRDefault="00FB3371" w:rsidP="00FB3371">
            <w:pPr>
              <w:rPr>
                <w:rFonts w:cs="Arial"/>
                <w:szCs w:val="20"/>
              </w:rPr>
            </w:pPr>
            <w:proofErr w:type="spellStart"/>
            <w:r w:rsidRPr="00A41EA1">
              <w:rPr>
                <w:rFonts w:cs="Arial"/>
                <w:szCs w:val="20"/>
              </w:rPr>
              <w:t>txnDate</w:t>
            </w:r>
            <w:proofErr w:type="spellEnd"/>
            <w:r w:rsidRPr="00A41EA1">
              <w:rPr>
                <w:rFonts w:cs="Arial"/>
                <w:szCs w:val="20"/>
              </w:rPr>
              <w:t xml:space="preserve"> is incorrect format</w:t>
            </w:r>
          </w:p>
        </w:tc>
      </w:tr>
      <w:tr w:rsidR="00FB3371" w:rsidRPr="00A41EA1" w14:paraId="15859DC0" w14:textId="77777777" w:rsidTr="00720FE3">
        <w:tc>
          <w:tcPr>
            <w:tcW w:w="972" w:type="dxa"/>
          </w:tcPr>
          <w:p w14:paraId="489CFE24" w14:textId="77777777" w:rsidR="00FB3371" w:rsidRPr="00A41EA1" w:rsidRDefault="00FB3371" w:rsidP="00FB3371">
            <w:pPr>
              <w:rPr>
                <w:rFonts w:cs="Arial"/>
                <w:szCs w:val="20"/>
              </w:rPr>
            </w:pPr>
            <w:r w:rsidRPr="00A41EA1">
              <w:rPr>
                <w:rFonts w:cs="Arial"/>
                <w:szCs w:val="20"/>
              </w:rPr>
              <w:t>ERR005</w:t>
            </w:r>
          </w:p>
        </w:tc>
        <w:tc>
          <w:tcPr>
            <w:tcW w:w="6536" w:type="dxa"/>
          </w:tcPr>
          <w:p w14:paraId="49CE970D" w14:textId="77777777" w:rsidR="00FB3371" w:rsidRPr="00A41EA1" w:rsidRDefault="00FB3371" w:rsidP="00FB3371">
            <w:pPr>
              <w:rPr>
                <w:rFonts w:cs="Arial"/>
                <w:szCs w:val="20"/>
              </w:rPr>
            </w:pPr>
            <w:proofErr w:type="spellStart"/>
            <w:r w:rsidRPr="00A41EA1">
              <w:rPr>
                <w:rFonts w:cs="Arial"/>
                <w:szCs w:val="20"/>
              </w:rPr>
              <w:t>TotalProductPrice</w:t>
            </w:r>
            <w:proofErr w:type="spellEnd"/>
            <w:r w:rsidRPr="00A41EA1">
              <w:rPr>
                <w:rFonts w:cs="Arial"/>
                <w:szCs w:val="20"/>
              </w:rPr>
              <w:t xml:space="preserve"> not correct</w:t>
            </w:r>
          </w:p>
        </w:tc>
      </w:tr>
      <w:tr w:rsidR="00FB3371" w:rsidRPr="00A41EA1" w14:paraId="5854F6D9" w14:textId="77777777" w:rsidTr="00720FE3">
        <w:tc>
          <w:tcPr>
            <w:tcW w:w="972" w:type="dxa"/>
          </w:tcPr>
          <w:p w14:paraId="420181ED" w14:textId="77777777" w:rsidR="00FB3371" w:rsidRPr="00A41EA1" w:rsidRDefault="00FB3371" w:rsidP="00FB3371">
            <w:pPr>
              <w:rPr>
                <w:rFonts w:cs="Arial"/>
                <w:szCs w:val="20"/>
              </w:rPr>
            </w:pPr>
            <w:r w:rsidRPr="00A41EA1">
              <w:rPr>
                <w:rFonts w:cs="Arial"/>
                <w:szCs w:val="20"/>
              </w:rPr>
              <w:t>ERR006</w:t>
            </w:r>
          </w:p>
        </w:tc>
        <w:tc>
          <w:tcPr>
            <w:tcW w:w="6536" w:type="dxa"/>
          </w:tcPr>
          <w:p w14:paraId="4EE23D42" w14:textId="77777777" w:rsidR="00FB3371" w:rsidRPr="00A41EA1" w:rsidRDefault="00FB3371" w:rsidP="00FB3371">
            <w:pPr>
              <w:rPr>
                <w:rFonts w:cs="Arial"/>
                <w:szCs w:val="20"/>
              </w:rPr>
            </w:pPr>
            <w:proofErr w:type="spellStart"/>
            <w:r w:rsidRPr="00A41EA1">
              <w:rPr>
                <w:rFonts w:cs="Arial"/>
                <w:szCs w:val="20"/>
              </w:rPr>
              <w:t>totalProductPrice</w:t>
            </w:r>
            <w:proofErr w:type="spellEnd"/>
            <w:r w:rsidRPr="00A41EA1">
              <w:rPr>
                <w:rFonts w:cs="Arial"/>
                <w:szCs w:val="20"/>
              </w:rPr>
              <w:t xml:space="preserve"> in the </w:t>
            </w:r>
            <w:proofErr w:type="spellStart"/>
            <w:r w:rsidRPr="00A41EA1">
              <w:rPr>
                <w:rFonts w:cs="Arial"/>
                <w:szCs w:val="20"/>
              </w:rPr>
              <w:t>txnDetails</w:t>
            </w:r>
            <w:proofErr w:type="spellEnd"/>
            <w:r w:rsidRPr="00A41EA1">
              <w:rPr>
                <w:rFonts w:cs="Arial"/>
                <w:szCs w:val="20"/>
              </w:rPr>
              <w:t xml:space="preserve"> Array not equal to </w:t>
            </w:r>
            <w:proofErr w:type="spellStart"/>
            <w:r w:rsidRPr="00A41EA1">
              <w:rPr>
                <w:rFonts w:cs="Arial"/>
                <w:szCs w:val="20"/>
              </w:rPr>
              <w:t>amountPayable</w:t>
            </w:r>
            <w:proofErr w:type="spellEnd"/>
          </w:p>
        </w:tc>
      </w:tr>
    </w:tbl>
    <w:p w14:paraId="4E8ED5EC" w14:textId="77777777" w:rsidR="00FB3371" w:rsidRPr="00A41EA1" w:rsidRDefault="00FB3371" w:rsidP="00FB3371">
      <w:pPr>
        <w:rPr>
          <w:rFonts w:ascii="Arial" w:hAnsi="Arial" w:cs="Arial"/>
          <w:sz w:val="20"/>
          <w:szCs w:val="20"/>
          <w:rPrChange w:id="8831" w:author="Mubiyarto Wibisono" w:date="2025-09-05T08:31:00Z" w16du:dateUtc="2025-09-05T01:31:00Z">
            <w:rPr/>
          </w:rPrChange>
        </w:rPr>
      </w:pPr>
    </w:p>
    <w:p w14:paraId="58B19892" w14:textId="77777777" w:rsidR="00FB3371" w:rsidRPr="00A41EA1" w:rsidRDefault="00FB3371" w:rsidP="00FB3371">
      <w:pPr>
        <w:rPr>
          <w:rFonts w:ascii="Arial" w:hAnsi="Arial" w:cs="Arial"/>
          <w:sz w:val="20"/>
          <w:szCs w:val="20"/>
          <w:rPrChange w:id="8832" w:author="Mubiyarto Wibisono" w:date="2025-09-05T08:31:00Z" w16du:dateUtc="2025-09-05T01:31:00Z">
            <w:rPr/>
          </w:rPrChange>
        </w:rPr>
      </w:pPr>
    </w:p>
    <w:p w14:paraId="30371113" w14:textId="77777777" w:rsidR="00FB3371" w:rsidRPr="00A41EA1" w:rsidRDefault="00FB3371" w:rsidP="00FB3371">
      <w:pPr>
        <w:rPr>
          <w:rFonts w:ascii="Arial" w:hAnsi="Arial" w:cs="Arial"/>
          <w:sz w:val="20"/>
          <w:szCs w:val="20"/>
          <w:rPrChange w:id="8833" w:author="Mubiyarto Wibisono" w:date="2025-09-05T08:31:00Z" w16du:dateUtc="2025-09-05T01:31:00Z">
            <w:rPr/>
          </w:rPrChange>
        </w:rPr>
      </w:pPr>
    </w:p>
    <w:p w14:paraId="4B96DF4B" w14:textId="77777777" w:rsidR="00FB3371" w:rsidRPr="00A41EA1" w:rsidRDefault="00FB3371" w:rsidP="00FB3371">
      <w:pPr>
        <w:rPr>
          <w:rFonts w:ascii="Arial" w:hAnsi="Arial" w:cs="Arial"/>
          <w:sz w:val="20"/>
          <w:szCs w:val="20"/>
          <w:rPrChange w:id="8834" w:author="Mubiyarto Wibisono" w:date="2025-09-05T08:31:00Z" w16du:dateUtc="2025-09-05T01:31:00Z">
            <w:rPr/>
          </w:rPrChange>
        </w:rPr>
      </w:pPr>
    </w:p>
    <w:p w14:paraId="76010E78" w14:textId="77777777" w:rsidR="00FB3371" w:rsidRPr="00A41EA1" w:rsidRDefault="00FB3371" w:rsidP="00FB3371">
      <w:pPr>
        <w:rPr>
          <w:rFonts w:ascii="Arial" w:hAnsi="Arial" w:cs="Arial"/>
          <w:sz w:val="20"/>
          <w:szCs w:val="20"/>
          <w:rPrChange w:id="8835" w:author="Mubiyarto Wibisono" w:date="2025-09-05T08:31:00Z" w16du:dateUtc="2025-09-05T01:31:00Z">
            <w:rPr/>
          </w:rPrChange>
        </w:rPr>
      </w:pPr>
    </w:p>
    <w:p w14:paraId="219503B6" w14:textId="77777777" w:rsidR="00FB3371" w:rsidRPr="00A41EA1" w:rsidRDefault="00FB3371" w:rsidP="00FB3371">
      <w:pPr>
        <w:rPr>
          <w:rFonts w:ascii="Arial" w:hAnsi="Arial" w:cs="Arial"/>
          <w:sz w:val="20"/>
          <w:szCs w:val="20"/>
          <w:rPrChange w:id="8836" w:author="Mubiyarto Wibisono" w:date="2025-09-05T08:31:00Z" w16du:dateUtc="2025-09-05T01:31:00Z">
            <w:rPr/>
          </w:rPrChange>
        </w:rPr>
      </w:pPr>
    </w:p>
    <w:p w14:paraId="6CBC292B" w14:textId="77777777" w:rsidR="00FB3371" w:rsidRPr="00A41EA1" w:rsidRDefault="00FB3371" w:rsidP="00FB3371">
      <w:pPr>
        <w:rPr>
          <w:rFonts w:ascii="Arial" w:hAnsi="Arial" w:cs="Arial"/>
          <w:sz w:val="20"/>
          <w:szCs w:val="20"/>
          <w:rPrChange w:id="8837" w:author="Mubiyarto Wibisono" w:date="2025-09-05T08:31:00Z" w16du:dateUtc="2025-09-05T01:31:00Z">
            <w:rPr/>
          </w:rPrChange>
        </w:rPr>
      </w:pPr>
    </w:p>
    <w:p w14:paraId="09843E7A" w14:textId="77777777" w:rsidR="00FB3371" w:rsidRPr="00A41EA1" w:rsidRDefault="00FB3371" w:rsidP="00FB3371">
      <w:pPr>
        <w:rPr>
          <w:rFonts w:ascii="Arial" w:hAnsi="Arial" w:cs="Arial"/>
          <w:sz w:val="20"/>
          <w:szCs w:val="20"/>
          <w:rPrChange w:id="8838" w:author="Mubiyarto Wibisono" w:date="2025-09-05T08:31:00Z" w16du:dateUtc="2025-09-05T01:31:00Z">
            <w:rPr/>
          </w:rPrChange>
        </w:rPr>
      </w:pPr>
    </w:p>
    <w:p w14:paraId="315D7882" w14:textId="77777777" w:rsidR="00FB3371" w:rsidRPr="00A41EA1" w:rsidRDefault="00FB3371" w:rsidP="00FB3371">
      <w:pPr>
        <w:rPr>
          <w:rFonts w:ascii="Arial" w:hAnsi="Arial" w:cs="Arial"/>
          <w:sz w:val="20"/>
          <w:szCs w:val="20"/>
          <w:rPrChange w:id="8839" w:author="Mubiyarto Wibisono" w:date="2025-09-05T08:31:00Z" w16du:dateUtc="2025-09-05T01:31:00Z">
            <w:rPr/>
          </w:rPrChange>
        </w:rPr>
      </w:pPr>
    </w:p>
    <w:p w14:paraId="69E4D0D1" w14:textId="77777777" w:rsidR="00FB3371" w:rsidRPr="00A41EA1" w:rsidRDefault="00FB3371" w:rsidP="00FB3371">
      <w:pPr>
        <w:rPr>
          <w:rFonts w:ascii="Arial" w:hAnsi="Arial" w:cs="Arial"/>
          <w:sz w:val="20"/>
          <w:szCs w:val="20"/>
          <w:rPrChange w:id="8840" w:author="Mubiyarto Wibisono" w:date="2025-09-05T08:31:00Z" w16du:dateUtc="2025-09-05T01:31:00Z">
            <w:rPr/>
          </w:rPrChange>
        </w:rPr>
      </w:pPr>
    </w:p>
    <w:p w14:paraId="0A2BC79B" w14:textId="77777777" w:rsidR="00FB3371" w:rsidRPr="00A41EA1" w:rsidRDefault="00FB3371" w:rsidP="00FB3371">
      <w:pPr>
        <w:rPr>
          <w:rFonts w:ascii="Arial" w:hAnsi="Arial" w:cs="Arial"/>
          <w:sz w:val="20"/>
          <w:szCs w:val="20"/>
          <w:rPrChange w:id="8841" w:author="Mubiyarto Wibisono" w:date="2025-09-05T08:31:00Z" w16du:dateUtc="2025-09-05T01:31:00Z">
            <w:rPr/>
          </w:rPrChange>
        </w:rPr>
      </w:pPr>
    </w:p>
    <w:p w14:paraId="4C954B71" w14:textId="77777777" w:rsidR="00FB3371" w:rsidRPr="00A41EA1" w:rsidRDefault="00FB3371" w:rsidP="00FB3371">
      <w:pPr>
        <w:rPr>
          <w:rFonts w:ascii="Arial" w:hAnsi="Arial" w:cs="Arial"/>
          <w:sz w:val="20"/>
          <w:szCs w:val="20"/>
          <w:rPrChange w:id="8842" w:author="Mubiyarto Wibisono" w:date="2025-09-05T08:31:00Z" w16du:dateUtc="2025-09-05T01:31:00Z">
            <w:rPr/>
          </w:rPrChange>
        </w:rPr>
      </w:pPr>
    </w:p>
    <w:p w14:paraId="167C087E" w14:textId="77777777" w:rsidR="00FB3371" w:rsidRPr="00A41EA1" w:rsidRDefault="00FB3371" w:rsidP="00FB3371">
      <w:pPr>
        <w:rPr>
          <w:rFonts w:ascii="Arial" w:hAnsi="Arial" w:cs="Arial"/>
          <w:sz w:val="20"/>
          <w:szCs w:val="20"/>
          <w:rPrChange w:id="8843" w:author="Mubiyarto Wibisono" w:date="2025-09-05T08:31:00Z" w16du:dateUtc="2025-09-05T01:31:00Z">
            <w:rPr/>
          </w:rPrChange>
        </w:rPr>
      </w:pPr>
    </w:p>
    <w:p w14:paraId="2F5E8677" w14:textId="77777777" w:rsidR="00FB3371" w:rsidRPr="00A41EA1" w:rsidRDefault="00FB3371" w:rsidP="00FB3371">
      <w:pPr>
        <w:rPr>
          <w:rFonts w:ascii="Arial" w:hAnsi="Arial" w:cs="Arial"/>
          <w:sz w:val="20"/>
          <w:szCs w:val="20"/>
          <w:rPrChange w:id="8844" w:author="Mubiyarto Wibisono" w:date="2025-09-05T08:31:00Z" w16du:dateUtc="2025-09-05T01:31:00Z">
            <w:rPr/>
          </w:rPrChange>
        </w:rPr>
      </w:pPr>
    </w:p>
    <w:p w14:paraId="58596203" w14:textId="77777777" w:rsidR="00FB3371" w:rsidRPr="00A41EA1" w:rsidRDefault="00FB3371" w:rsidP="00FB3371">
      <w:pPr>
        <w:rPr>
          <w:rFonts w:ascii="Arial" w:hAnsi="Arial" w:cs="Arial"/>
          <w:sz w:val="20"/>
          <w:szCs w:val="20"/>
          <w:rPrChange w:id="8845" w:author="Mubiyarto Wibisono" w:date="2025-09-05T08:31:00Z" w16du:dateUtc="2025-09-05T01:31:00Z">
            <w:rPr/>
          </w:rPrChange>
        </w:rPr>
      </w:pPr>
    </w:p>
    <w:p w14:paraId="781204AC" w14:textId="77777777" w:rsidR="00FB3371" w:rsidRPr="00A41EA1" w:rsidRDefault="00FB3371" w:rsidP="00FB3371">
      <w:pPr>
        <w:rPr>
          <w:rFonts w:ascii="Arial" w:hAnsi="Arial" w:cs="Arial"/>
          <w:sz w:val="20"/>
          <w:szCs w:val="20"/>
          <w:rPrChange w:id="8846" w:author="Mubiyarto Wibisono" w:date="2025-09-05T08:31:00Z" w16du:dateUtc="2025-09-05T01:31:00Z">
            <w:rPr/>
          </w:rPrChange>
        </w:rPr>
      </w:pPr>
    </w:p>
    <w:p w14:paraId="0162C46A" w14:textId="77777777" w:rsidR="00DA0E33" w:rsidRPr="00A41EA1" w:rsidRDefault="00DA0E33" w:rsidP="00DA0E33">
      <w:pPr>
        <w:tabs>
          <w:tab w:val="left" w:pos="2856"/>
        </w:tabs>
        <w:jc w:val="both"/>
        <w:rPr>
          <w:rFonts w:ascii="Arial" w:eastAsia="Arial" w:hAnsi="Arial" w:cs="Arial"/>
          <w:sz w:val="20"/>
          <w:szCs w:val="20"/>
          <w:rPrChange w:id="8847" w:author="Mubiyarto Wibisono" w:date="2025-09-05T08:31:00Z" w16du:dateUtc="2025-09-05T01:31:00Z">
            <w:rPr>
              <w:rFonts w:ascii="Arial" w:eastAsia="Arial" w:hAnsi="Arial" w:cs="Arial"/>
            </w:rPr>
          </w:rPrChange>
        </w:rPr>
      </w:pPr>
    </w:p>
    <w:p w14:paraId="70C750A6" w14:textId="77777777" w:rsidR="00DA0E33" w:rsidRPr="00A41EA1" w:rsidRDefault="00DA0E33" w:rsidP="00DA0E33">
      <w:pPr>
        <w:tabs>
          <w:tab w:val="left" w:pos="2856"/>
        </w:tabs>
        <w:jc w:val="both"/>
        <w:rPr>
          <w:rFonts w:ascii="Arial" w:eastAsia="Arial" w:hAnsi="Arial" w:cs="Arial"/>
          <w:sz w:val="20"/>
          <w:szCs w:val="20"/>
          <w:rPrChange w:id="8848" w:author="Mubiyarto Wibisono" w:date="2025-09-05T08:31:00Z" w16du:dateUtc="2025-09-05T01:31:00Z">
            <w:rPr>
              <w:rFonts w:ascii="Arial" w:eastAsia="Arial" w:hAnsi="Arial" w:cs="Arial"/>
            </w:rPr>
          </w:rPrChange>
        </w:rPr>
      </w:pPr>
    </w:p>
    <w:p w14:paraId="75E208BD" w14:textId="77777777" w:rsidR="00DA0E33" w:rsidRPr="00A41EA1" w:rsidRDefault="00DA0E33" w:rsidP="00DA0E33">
      <w:pPr>
        <w:tabs>
          <w:tab w:val="left" w:pos="2856"/>
        </w:tabs>
        <w:jc w:val="both"/>
        <w:rPr>
          <w:rFonts w:ascii="Arial" w:eastAsia="Arial" w:hAnsi="Arial" w:cs="Arial"/>
          <w:sz w:val="20"/>
          <w:szCs w:val="20"/>
          <w:rPrChange w:id="8849" w:author="Mubiyarto Wibisono" w:date="2025-09-05T08:31:00Z" w16du:dateUtc="2025-09-05T01:31:00Z">
            <w:rPr>
              <w:rFonts w:ascii="Arial" w:eastAsia="Arial" w:hAnsi="Arial" w:cs="Arial"/>
            </w:rPr>
          </w:rPrChange>
        </w:rPr>
      </w:pPr>
    </w:p>
    <w:p w14:paraId="7E50498C" w14:textId="77777777" w:rsidR="00DA0E33" w:rsidRPr="00A41EA1" w:rsidRDefault="00DA0E33" w:rsidP="00DA0E33">
      <w:pPr>
        <w:tabs>
          <w:tab w:val="left" w:pos="2856"/>
        </w:tabs>
        <w:jc w:val="both"/>
        <w:rPr>
          <w:rFonts w:ascii="Arial" w:eastAsia="Arial" w:hAnsi="Arial" w:cs="Arial"/>
          <w:sz w:val="20"/>
          <w:szCs w:val="20"/>
          <w:rPrChange w:id="8850" w:author="Mubiyarto Wibisono" w:date="2025-09-05T08:31:00Z" w16du:dateUtc="2025-09-05T01:31:00Z">
            <w:rPr>
              <w:rFonts w:ascii="Arial" w:eastAsia="Arial" w:hAnsi="Arial" w:cs="Arial"/>
            </w:rPr>
          </w:rPrChange>
        </w:rPr>
      </w:pPr>
    </w:p>
    <w:p w14:paraId="6C442FCC" w14:textId="77777777" w:rsidR="00DA0E33" w:rsidRPr="00A41EA1" w:rsidRDefault="00DA0E33" w:rsidP="00DA0E33">
      <w:pPr>
        <w:tabs>
          <w:tab w:val="left" w:pos="2856"/>
        </w:tabs>
        <w:jc w:val="both"/>
        <w:rPr>
          <w:rFonts w:ascii="Arial" w:eastAsia="Arial" w:hAnsi="Arial" w:cs="Arial"/>
          <w:sz w:val="20"/>
          <w:szCs w:val="20"/>
          <w:rPrChange w:id="8851" w:author="Mubiyarto Wibisono" w:date="2025-09-05T08:31:00Z" w16du:dateUtc="2025-09-05T01:31:00Z">
            <w:rPr>
              <w:rFonts w:ascii="Arial" w:eastAsia="Arial" w:hAnsi="Arial" w:cs="Arial"/>
            </w:rPr>
          </w:rPrChange>
        </w:rPr>
      </w:pPr>
    </w:p>
    <w:p w14:paraId="593F721E" w14:textId="77777777" w:rsidR="00DA0E33" w:rsidRPr="00A41EA1" w:rsidRDefault="00DA0E33" w:rsidP="00DA0E33">
      <w:pPr>
        <w:tabs>
          <w:tab w:val="left" w:pos="2856"/>
        </w:tabs>
        <w:jc w:val="both"/>
        <w:rPr>
          <w:rFonts w:ascii="Arial" w:eastAsia="Arial" w:hAnsi="Arial" w:cs="Arial"/>
          <w:sz w:val="20"/>
          <w:szCs w:val="20"/>
          <w:rPrChange w:id="8852" w:author="Mubiyarto Wibisono" w:date="2025-09-05T08:31:00Z" w16du:dateUtc="2025-09-05T01:31:00Z">
            <w:rPr>
              <w:rFonts w:ascii="Arial" w:eastAsia="Arial" w:hAnsi="Arial" w:cs="Arial"/>
            </w:rPr>
          </w:rPrChange>
        </w:rPr>
      </w:pPr>
    </w:p>
    <w:p w14:paraId="7E5D9D5A" w14:textId="77777777" w:rsidR="00DA0E33" w:rsidRPr="00A41EA1" w:rsidRDefault="00DA0E33" w:rsidP="00DA0E33">
      <w:pPr>
        <w:tabs>
          <w:tab w:val="left" w:pos="2856"/>
        </w:tabs>
        <w:jc w:val="both"/>
        <w:rPr>
          <w:rFonts w:ascii="Arial" w:eastAsia="Arial" w:hAnsi="Arial" w:cs="Arial"/>
          <w:sz w:val="20"/>
          <w:szCs w:val="20"/>
          <w:rPrChange w:id="8853" w:author="Mubiyarto Wibisono" w:date="2025-09-05T08:31:00Z" w16du:dateUtc="2025-09-05T01:31:00Z">
            <w:rPr>
              <w:rFonts w:ascii="Arial" w:eastAsia="Arial" w:hAnsi="Arial" w:cs="Arial"/>
            </w:rPr>
          </w:rPrChange>
        </w:rPr>
      </w:pPr>
    </w:p>
    <w:p w14:paraId="574F74F1" w14:textId="77777777" w:rsidR="00DA0E33" w:rsidRPr="00A41EA1" w:rsidRDefault="00DA0E33" w:rsidP="00DA0E33">
      <w:pPr>
        <w:tabs>
          <w:tab w:val="left" w:pos="2856"/>
        </w:tabs>
        <w:jc w:val="both"/>
        <w:rPr>
          <w:rFonts w:ascii="Arial" w:eastAsia="Arial" w:hAnsi="Arial" w:cs="Arial"/>
          <w:sz w:val="20"/>
          <w:szCs w:val="20"/>
          <w:rPrChange w:id="8854" w:author="Mubiyarto Wibisono" w:date="2025-09-05T08:31:00Z" w16du:dateUtc="2025-09-05T01:31:00Z">
            <w:rPr>
              <w:rFonts w:ascii="Arial" w:eastAsia="Arial" w:hAnsi="Arial" w:cs="Arial"/>
            </w:rPr>
          </w:rPrChange>
        </w:rPr>
      </w:pPr>
    </w:p>
    <w:p w14:paraId="044D6938" w14:textId="77777777" w:rsidR="00DA0E33" w:rsidRPr="00A41EA1" w:rsidRDefault="00DA0E33" w:rsidP="00DA0E33">
      <w:pPr>
        <w:tabs>
          <w:tab w:val="left" w:pos="2856"/>
        </w:tabs>
        <w:jc w:val="both"/>
        <w:rPr>
          <w:rFonts w:ascii="Arial" w:eastAsia="Arial" w:hAnsi="Arial" w:cs="Arial"/>
          <w:sz w:val="20"/>
          <w:szCs w:val="20"/>
          <w:rPrChange w:id="8855" w:author="Mubiyarto Wibisono" w:date="2025-09-05T08:31:00Z" w16du:dateUtc="2025-09-05T01:31:00Z">
            <w:rPr>
              <w:rFonts w:ascii="Arial" w:eastAsia="Arial" w:hAnsi="Arial" w:cs="Arial"/>
            </w:rPr>
          </w:rPrChange>
        </w:rPr>
      </w:pPr>
    </w:p>
    <w:p w14:paraId="6EF9D393" w14:textId="77777777" w:rsidR="00DA0E33" w:rsidRPr="00A41EA1" w:rsidRDefault="00DA0E33" w:rsidP="00DA0E33">
      <w:pPr>
        <w:tabs>
          <w:tab w:val="left" w:pos="2856"/>
        </w:tabs>
        <w:jc w:val="both"/>
        <w:rPr>
          <w:rFonts w:ascii="Arial" w:eastAsia="Arial" w:hAnsi="Arial" w:cs="Arial"/>
          <w:sz w:val="20"/>
          <w:szCs w:val="20"/>
          <w:rPrChange w:id="8856" w:author="Mubiyarto Wibisono" w:date="2025-09-05T08:31:00Z" w16du:dateUtc="2025-09-05T01:31:00Z">
            <w:rPr>
              <w:rFonts w:ascii="Arial" w:eastAsia="Arial" w:hAnsi="Arial" w:cs="Arial"/>
            </w:rPr>
          </w:rPrChange>
        </w:rPr>
      </w:pPr>
    </w:p>
    <w:p w14:paraId="2776BD45" w14:textId="77777777" w:rsidR="00DA0E33" w:rsidRPr="00A41EA1" w:rsidRDefault="00DA0E33" w:rsidP="00DA0E33">
      <w:pPr>
        <w:tabs>
          <w:tab w:val="left" w:pos="2856"/>
        </w:tabs>
        <w:jc w:val="both"/>
        <w:rPr>
          <w:rFonts w:ascii="Arial" w:eastAsia="Arial" w:hAnsi="Arial" w:cs="Arial"/>
          <w:sz w:val="20"/>
          <w:szCs w:val="20"/>
          <w:rPrChange w:id="8857" w:author="Mubiyarto Wibisono" w:date="2025-09-05T08:31:00Z" w16du:dateUtc="2025-09-05T01:31:00Z">
            <w:rPr>
              <w:rFonts w:ascii="Arial" w:eastAsia="Arial" w:hAnsi="Arial" w:cs="Arial"/>
            </w:rPr>
          </w:rPrChange>
        </w:rPr>
      </w:pPr>
    </w:p>
    <w:p w14:paraId="0A82AD59" w14:textId="77777777" w:rsidR="00DA0E33" w:rsidRPr="00A41EA1" w:rsidRDefault="00DA0E33" w:rsidP="00DA0E33">
      <w:pPr>
        <w:tabs>
          <w:tab w:val="left" w:pos="2856"/>
        </w:tabs>
        <w:jc w:val="both"/>
        <w:rPr>
          <w:rFonts w:ascii="Arial" w:eastAsia="Arial" w:hAnsi="Arial" w:cs="Arial"/>
          <w:sz w:val="20"/>
          <w:szCs w:val="20"/>
          <w:rPrChange w:id="8858" w:author="Mubiyarto Wibisono" w:date="2025-09-05T08:31:00Z" w16du:dateUtc="2025-09-05T01:31:00Z">
            <w:rPr>
              <w:rFonts w:ascii="Arial" w:eastAsia="Arial" w:hAnsi="Arial" w:cs="Arial"/>
            </w:rPr>
          </w:rPrChange>
        </w:rPr>
      </w:pPr>
    </w:p>
    <w:p w14:paraId="207EC776" w14:textId="77777777" w:rsidR="00DA0E33" w:rsidRPr="00A41EA1" w:rsidRDefault="00DA0E33" w:rsidP="00DA0E33">
      <w:pPr>
        <w:tabs>
          <w:tab w:val="left" w:pos="2856"/>
        </w:tabs>
        <w:jc w:val="both"/>
        <w:rPr>
          <w:rFonts w:ascii="Arial" w:eastAsia="Arial" w:hAnsi="Arial" w:cs="Arial"/>
          <w:sz w:val="20"/>
          <w:szCs w:val="20"/>
          <w:rPrChange w:id="8859" w:author="Mubiyarto Wibisono" w:date="2025-09-05T08:31:00Z" w16du:dateUtc="2025-09-05T01:31:00Z">
            <w:rPr>
              <w:rFonts w:ascii="Arial" w:eastAsia="Arial" w:hAnsi="Arial" w:cs="Arial"/>
            </w:rPr>
          </w:rPrChange>
        </w:rPr>
      </w:pPr>
    </w:p>
    <w:p w14:paraId="0F55616D" w14:textId="77777777" w:rsidR="00DA0E33" w:rsidRPr="00A41EA1" w:rsidRDefault="00DA0E33" w:rsidP="00DA0E33">
      <w:pPr>
        <w:tabs>
          <w:tab w:val="left" w:pos="2856"/>
        </w:tabs>
        <w:jc w:val="both"/>
        <w:rPr>
          <w:rFonts w:ascii="Arial" w:eastAsia="Arial" w:hAnsi="Arial" w:cs="Arial"/>
          <w:sz w:val="20"/>
          <w:szCs w:val="20"/>
          <w:rPrChange w:id="8860" w:author="Mubiyarto Wibisono" w:date="2025-09-05T08:31:00Z" w16du:dateUtc="2025-09-05T01:31:00Z">
            <w:rPr>
              <w:rFonts w:ascii="Arial" w:eastAsia="Arial" w:hAnsi="Arial" w:cs="Arial"/>
            </w:rPr>
          </w:rPrChange>
        </w:rPr>
      </w:pPr>
    </w:p>
    <w:p w14:paraId="35D475DC" w14:textId="77777777" w:rsidR="00DA0E33" w:rsidRPr="00A41EA1" w:rsidRDefault="00DA0E33" w:rsidP="00DA0E33">
      <w:pPr>
        <w:tabs>
          <w:tab w:val="left" w:pos="2856"/>
        </w:tabs>
        <w:jc w:val="both"/>
        <w:rPr>
          <w:rFonts w:ascii="Arial" w:eastAsia="Arial" w:hAnsi="Arial" w:cs="Arial"/>
          <w:sz w:val="20"/>
          <w:szCs w:val="20"/>
          <w:rPrChange w:id="8861" w:author="Mubiyarto Wibisono" w:date="2025-09-05T08:31:00Z" w16du:dateUtc="2025-09-05T01:31:00Z">
            <w:rPr>
              <w:rFonts w:ascii="Arial" w:eastAsia="Arial" w:hAnsi="Arial" w:cs="Arial"/>
            </w:rPr>
          </w:rPrChange>
        </w:rPr>
      </w:pPr>
    </w:p>
    <w:p w14:paraId="2F7C063B" w14:textId="77777777" w:rsidR="00DA0E33" w:rsidRPr="00A41EA1" w:rsidRDefault="00DA0E33" w:rsidP="00DA0E33">
      <w:pPr>
        <w:tabs>
          <w:tab w:val="left" w:pos="2856"/>
        </w:tabs>
        <w:jc w:val="both"/>
        <w:rPr>
          <w:rFonts w:ascii="Arial" w:eastAsia="Arial" w:hAnsi="Arial" w:cs="Arial"/>
          <w:sz w:val="20"/>
          <w:szCs w:val="20"/>
          <w:rPrChange w:id="8862" w:author="Mubiyarto Wibisono" w:date="2025-09-05T08:31:00Z" w16du:dateUtc="2025-09-05T01:31:00Z">
            <w:rPr>
              <w:rFonts w:ascii="Arial" w:eastAsia="Arial" w:hAnsi="Arial" w:cs="Arial"/>
            </w:rPr>
          </w:rPrChange>
        </w:rPr>
      </w:pPr>
    </w:p>
    <w:p w14:paraId="7B5B45A0" w14:textId="77777777" w:rsidR="00DA0E33" w:rsidRPr="00A41EA1" w:rsidRDefault="00DA0E33" w:rsidP="00DA0E33">
      <w:pPr>
        <w:tabs>
          <w:tab w:val="left" w:pos="2856"/>
        </w:tabs>
        <w:jc w:val="both"/>
        <w:rPr>
          <w:rFonts w:ascii="Arial" w:eastAsia="Arial" w:hAnsi="Arial" w:cs="Arial"/>
          <w:sz w:val="20"/>
          <w:szCs w:val="20"/>
          <w:rPrChange w:id="8863" w:author="Mubiyarto Wibisono" w:date="2025-09-05T08:31:00Z" w16du:dateUtc="2025-09-05T01:31:00Z">
            <w:rPr>
              <w:rFonts w:ascii="Arial" w:eastAsia="Arial" w:hAnsi="Arial" w:cs="Arial"/>
            </w:rPr>
          </w:rPrChange>
        </w:rPr>
      </w:pPr>
    </w:p>
    <w:p w14:paraId="2D71F980" w14:textId="77777777" w:rsidR="00DA0E33" w:rsidRPr="00A41EA1" w:rsidRDefault="00DA0E33" w:rsidP="00DA0E33">
      <w:pPr>
        <w:tabs>
          <w:tab w:val="left" w:pos="2856"/>
        </w:tabs>
        <w:jc w:val="both"/>
        <w:rPr>
          <w:rFonts w:ascii="Arial" w:eastAsia="Arial" w:hAnsi="Arial" w:cs="Arial"/>
          <w:sz w:val="20"/>
          <w:szCs w:val="20"/>
          <w:rPrChange w:id="8864" w:author="Mubiyarto Wibisono" w:date="2025-09-05T08:31:00Z" w16du:dateUtc="2025-09-05T01:31:00Z">
            <w:rPr>
              <w:rFonts w:ascii="Arial" w:eastAsia="Arial" w:hAnsi="Arial" w:cs="Arial"/>
            </w:rPr>
          </w:rPrChange>
        </w:rPr>
      </w:pPr>
    </w:p>
    <w:p w14:paraId="2FC87B12" w14:textId="77777777" w:rsidR="0087458E" w:rsidRPr="00A41EA1" w:rsidRDefault="0087458E">
      <w:pPr>
        <w:jc w:val="both"/>
        <w:rPr>
          <w:rFonts w:ascii="Arial" w:eastAsia="Arial" w:hAnsi="Arial" w:cs="Arial"/>
          <w:sz w:val="20"/>
          <w:szCs w:val="20"/>
          <w:rPrChange w:id="8865" w:author="Mubiyarto Wibisono" w:date="2025-09-05T08:31:00Z" w16du:dateUtc="2025-09-05T01:31:00Z">
            <w:rPr>
              <w:rFonts w:ascii="Arial" w:eastAsia="Arial" w:hAnsi="Arial" w:cs="Arial"/>
            </w:rPr>
          </w:rPrChange>
        </w:rPr>
      </w:pPr>
    </w:p>
    <w:p w14:paraId="07796FAD" w14:textId="77777777" w:rsidR="0087458E" w:rsidRPr="00A41EA1" w:rsidRDefault="0087458E">
      <w:pPr>
        <w:jc w:val="both"/>
        <w:rPr>
          <w:rFonts w:ascii="Arial" w:eastAsia="Arial" w:hAnsi="Arial" w:cs="Arial"/>
          <w:sz w:val="20"/>
          <w:szCs w:val="20"/>
          <w:rPrChange w:id="8866" w:author="Mubiyarto Wibisono" w:date="2025-09-05T08:31:00Z" w16du:dateUtc="2025-09-05T01:31:00Z">
            <w:rPr>
              <w:rFonts w:ascii="Arial" w:eastAsia="Arial" w:hAnsi="Arial" w:cs="Arial"/>
            </w:rPr>
          </w:rPrChange>
        </w:rPr>
      </w:pPr>
    </w:p>
    <w:p w14:paraId="0C37B14A" w14:textId="77777777" w:rsidR="0087458E" w:rsidRPr="00A41EA1" w:rsidRDefault="0087458E">
      <w:pPr>
        <w:jc w:val="both"/>
        <w:rPr>
          <w:rFonts w:ascii="Arial" w:eastAsia="Arial" w:hAnsi="Arial" w:cs="Arial"/>
          <w:sz w:val="20"/>
          <w:szCs w:val="20"/>
          <w:rPrChange w:id="8867" w:author="Mubiyarto Wibisono" w:date="2025-09-05T08:31:00Z" w16du:dateUtc="2025-09-05T01:31:00Z">
            <w:rPr>
              <w:rFonts w:ascii="Arial" w:eastAsia="Arial" w:hAnsi="Arial" w:cs="Arial"/>
            </w:rPr>
          </w:rPrChange>
        </w:rPr>
      </w:pPr>
    </w:p>
    <w:p w14:paraId="41A5D920" w14:textId="77777777" w:rsidR="0087458E" w:rsidRPr="00A41EA1" w:rsidRDefault="0087458E">
      <w:pPr>
        <w:jc w:val="both"/>
        <w:rPr>
          <w:rFonts w:ascii="Arial" w:eastAsia="Arial" w:hAnsi="Arial" w:cs="Arial"/>
          <w:sz w:val="20"/>
          <w:szCs w:val="20"/>
          <w:rPrChange w:id="8868" w:author="Mubiyarto Wibisono" w:date="2025-09-05T08:31:00Z" w16du:dateUtc="2025-09-05T01:31:00Z">
            <w:rPr>
              <w:rFonts w:ascii="Arial" w:eastAsia="Arial" w:hAnsi="Arial" w:cs="Arial"/>
            </w:rPr>
          </w:rPrChange>
        </w:rPr>
      </w:pPr>
    </w:p>
    <w:p w14:paraId="7204BDD0" w14:textId="77777777" w:rsidR="0087458E" w:rsidRPr="00A41EA1" w:rsidRDefault="0087458E">
      <w:pPr>
        <w:jc w:val="both"/>
        <w:rPr>
          <w:rFonts w:ascii="Arial" w:eastAsia="Arial" w:hAnsi="Arial" w:cs="Arial"/>
          <w:sz w:val="20"/>
          <w:szCs w:val="20"/>
          <w:rPrChange w:id="8869" w:author="Mubiyarto Wibisono" w:date="2025-09-05T08:31:00Z" w16du:dateUtc="2025-09-05T01:31:00Z">
            <w:rPr>
              <w:rFonts w:ascii="Arial" w:eastAsia="Arial" w:hAnsi="Arial" w:cs="Arial"/>
            </w:rPr>
          </w:rPrChange>
        </w:rPr>
      </w:pPr>
    </w:p>
    <w:p w14:paraId="1140B04C" w14:textId="77777777" w:rsidR="0087458E" w:rsidRPr="00A41EA1" w:rsidRDefault="0087458E">
      <w:pPr>
        <w:jc w:val="both"/>
        <w:rPr>
          <w:rFonts w:ascii="Arial" w:eastAsia="Arial" w:hAnsi="Arial" w:cs="Arial"/>
          <w:sz w:val="20"/>
          <w:szCs w:val="20"/>
          <w:rPrChange w:id="8870" w:author="Mubiyarto Wibisono" w:date="2025-09-05T08:31:00Z" w16du:dateUtc="2025-09-05T01:31:00Z">
            <w:rPr>
              <w:rFonts w:ascii="Arial" w:eastAsia="Arial" w:hAnsi="Arial" w:cs="Arial"/>
            </w:rPr>
          </w:rPrChange>
        </w:rPr>
      </w:pPr>
    </w:p>
    <w:p w14:paraId="7216D2D8" w14:textId="77777777" w:rsidR="00F8419E" w:rsidRPr="00A41EA1" w:rsidRDefault="00F8419E">
      <w:pPr>
        <w:jc w:val="both"/>
        <w:rPr>
          <w:rFonts w:ascii="Arial" w:eastAsia="Arial" w:hAnsi="Arial" w:cs="Arial"/>
          <w:sz w:val="20"/>
          <w:szCs w:val="20"/>
          <w:rPrChange w:id="8871" w:author="Mubiyarto Wibisono" w:date="2025-09-05T08:31:00Z" w16du:dateUtc="2025-09-05T01:31:00Z">
            <w:rPr>
              <w:rFonts w:ascii="Arial" w:eastAsia="Arial" w:hAnsi="Arial" w:cs="Arial"/>
            </w:rPr>
          </w:rPrChange>
        </w:rPr>
      </w:pPr>
    </w:p>
    <w:p w14:paraId="4E4905BC" w14:textId="77777777" w:rsidR="00F8419E" w:rsidRPr="00A41EA1" w:rsidRDefault="00F8419E">
      <w:pPr>
        <w:jc w:val="both"/>
        <w:rPr>
          <w:rFonts w:ascii="Arial" w:eastAsia="Arial" w:hAnsi="Arial" w:cs="Arial"/>
          <w:sz w:val="20"/>
          <w:szCs w:val="20"/>
          <w:rPrChange w:id="8872" w:author="Mubiyarto Wibisono" w:date="2025-09-05T08:31:00Z" w16du:dateUtc="2025-09-05T01:31:00Z">
            <w:rPr>
              <w:rFonts w:ascii="Arial" w:eastAsia="Arial" w:hAnsi="Arial" w:cs="Arial"/>
            </w:rPr>
          </w:rPrChange>
        </w:rPr>
      </w:pPr>
    </w:p>
    <w:p w14:paraId="2CC055EC" w14:textId="77777777" w:rsidR="00F8419E" w:rsidRPr="00A41EA1" w:rsidRDefault="00F8419E">
      <w:pPr>
        <w:jc w:val="both"/>
        <w:rPr>
          <w:rFonts w:ascii="Arial" w:eastAsia="Arial" w:hAnsi="Arial" w:cs="Arial"/>
          <w:sz w:val="20"/>
          <w:szCs w:val="20"/>
          <w:rPrChange w:id="8873" w:author="Mubiyarto Wibisono" w:date="2025-09-05T08:31:00Z" w16du:dateUtc="2025-09-05T01:31:00Z">
            <w:rPr>
              <w:rFonts w:ascii="Arial" w:eastAsia="Arial" w:hAnsi="Arial" w:cs="Arial"/>
            </w:rPr>
          </w:rPrChange>
        </w:rPr>
      </w:pPr>
    </w:p>
    <w:p w14:paraId="2BBAC8F2" w14:textId="77777777" w:rsidR="00F8419E" w:rsidRPr="00A41EA1" w:rsidRDefault="00F8419E">
      <w:pPr>
        <w:jc w:val="both"/>
        <w:rPr>
          <w:rFonts w:ascii="Arial" w:eastAsia="Arial" w:hAnsi="Arial" w:cs="Arial"/>
          <w:sz w:val="20"/>
          <w:szCs w:val="20"/>
          <w:rPrChange w:id="8874" w:author="Mubiyarto Wibisono" w:date="2025-09-05T08:31:00Z" w16du:dateUtc="2025-09-05T01:31:00Z">
            <w:rPr>
              <w:rFonts w:ascii="Arial" w:eastAsia="Arial" w:hAnsi="Arial" w:cs="Arial"/>
            </w:rPr>
          </w:rPrChange>
        </w:rPr>
      </w:pPr>
    </w:p>
    <w:p w14:paraId="362336E1" w14:textId="77777777" w:rsidR="00F8419E" w:rsidRPr="00A41EA1" w:rsidRDefault="00F8419E">
      <w:pPr>
        <w:jc w:val="both"/>
        <w:rPr>
          <w:rFonts w:ascii="Arial" w:eastAsia="Arial" w:hAnsi="Arial" w:cs="Arial"/>
          <w:sz w:val="20"/>
          <w:szCs w:val="20"/>
          <w:rPrChange w:id="8875" w:author="Mubiyarto Wibisono" w:date="2025-09-05T08:31:00Z" w16du:dateUtc="2025-09-05T01:31:00Z">
            <w:rPr>
              <w:rFonts w:ascii="Arial" w:eastAsia="Arial" w:hAnsi="Arial" w:cs="Arial"/>
            </w:rPr>
          </w:rPrChange>
        </w:rPr>
      </w:pPr>
    </w:p>
    <w:p w14:paraId="2B00C184" w14:textId="77777777" w:rsidR="00F8419E" w:rsidRPr="00A41EA1" w:rsidRDefault="00F8419E">
      <w:pPr>
        <w:jc w:val="both"/>
        <w:rPr>
          <w:rFonts w:ascii="Arial" w:eastAsia="Arial" w:hAnsi="Arial" w:cs="Arial"/>
          <w:sz w:val="20"/>
          <w:szCs w:val="20"/>
          <w:rPrChange w:id="8876" w:author="Mubiyarto Wibisono" w:date="2025-09-05T08:31:00Z" w16du:dateUtc="2025-09-05T01:31:00Z">
            <w:rPr>
              <w:rFonts w:ascii="Arial" w:eastAsia="Arial" w:hAnsi="Arial" w:cs="Arial"/>
            </w:rPr>
          </w:rPrChange>
        </w:rPr>
      </w:pPr>
    </w:p>
    <w:p w14:paraId="19CA7F6E" w14:textId="77777777" w:rsidR="00F8419E" w:rsidRPr="00A41EA1" w:rsidRDefault="00F8419E">
      <w:pPr>
        <w:jc w:val="both"/>
        <w:rPr>
          <w:rFonts w:ascii="Arial" w:eastAsia="Arial" w:hAnsi="Arial" w:cs="Arial"/>
          <w:sz w:val="20"/>
          <w:szCs w:val="20"/>
          <w:rPrChange w:id="8877" w:author="Mubiyarto Wibisono" w:date="2025-09-05T08:31:00Z" w16du:dateUtc="2025-09-05T01:31:00Z">
            <w:rPr>
              <w:rFonts w:ascii="Arial" w:eastAsia="Arial" w:hAnsi="Arial" w:cs="Arial"/>
            </w:rPr>
          </w:rPrChange>
        </w:rPr>
      </w:pPr>
    </w:p>
    <w:p w14:paraId="497B2F7B" w14:textId="77777777" w:rsidR="00F8419E" w:rsidRPr="00A41EA1" w:rsidRDefault="00F8419E">
      <w:pPr>
        <w:jc w:val="both"/>
        <w:rPr>
          <w:rFonts w:ascii="Arial" w:eastAsia="Arial" w:hAnsi="Arial" w:cs="Arial"/>
          <w:sz w:val="20"/>
          <w:szCs w:val="20"/>
          <w:rPrChange w:id="8878" w:author="Mubiyarto Wibisono" w:date="2025-09-05T08:31:00Z" w16du:dateUtc="2025-09-05T01:31:00Z">
            <w:rPr>
              <w:rFonts w:ascii="Arial" w:eastAsia="Arial" w:hAnsi="Arial" w:cs="Arial"/>
            </w:rPr>
          </w:rPrChange>
        </w:rPr>
      </w:pPr>
    </w:p>
    <w:p w14:paraId="4FE66659" w14:textId="77777777" w:rsidR="00F8419E" w:rsidRPr="00A41EA1" w:rsidRDefault="00F8419E">
      <w:pPr>
        <w:jc w:val="both"/>
        <w:rPr>
          <w:rFonts w:ascii="Arial" w:eastAsia="Arial" w:hAnsi="Arial" w:cs="Arial"/>
          <w:sz w:val="20"/>
          <w:szCs w:val="20"/>
          <w:rPrChange w:id="8879" w:author="Mubiyarto Wibisono" w:date="2025-09-05T08:31:00Z" w16du:dateUtc="2025-09-05T01:31:00Z">
            <w:rPr>
              <w:rFonts w:ascii="Arial" w:eastAsia="Arial" w:hAnsi="Arial" w:cs="Arial"/>
            </w:rPr>
          </w:rPrChange>
        </w:rPr>
      </w:pPr>
    </w:p>
    <w:p w14:paraId="48F30CBD" w14:textId="77777777" w:rsidR="00F8419E" w:rsidRPr="00A41EA1" w:rsidRDefault="00F8419E">
      <w:pPr>
        <w:jc w:val="both"/>
        <w:rPr>
          <w:rFonts w:ascii="Arial" w:eastAsia="Arial" w:hAnsi="Arial" w:cs="Arial"/>
          <w:sz w:val="20"/>
          <w:szCs w:val="20"/>
          <w:rPrChange w:id="8880" w:author="Mubiyarto Wibisono" w:date="2025-09-05T08:31:00Z" w16du:dateUtc="2025-09-05T01:31:00Z">
            <w:rPr>
              <w:rFonts w:ascii="Arial" w:eastAsia="Arial" w:hAnsi="Arial" w:cs="Arial"/>
            </w:rPr>
          </w:rPrChange>
        </w:rPr>
      </w:pPr>
    </w:p>
    <w:p w14:paraId="25B2349F" w14:textId="77777777" w:rsidR="0087458E" w:rsidRDefault="0087458E">
      <w:pPr>
        <w:jc w:val="both"/>
        <w:rPr>
          <w:ins w:id="8881" w:author="Mubiyarto Wibisono" w:date="2025-09-05T10:27:00Z" w16du:dateUtc="2025-09-05T03:27:00Z"/>
          <w:rFonts w:ascii="Arial" w:eastAsia="Arial" w:hAnsi="Arial" w:cs="Arial"/>
          <w:sz w:val="20"/>
          <w:szCs w:val="20"/>
        </w:rPr>
      </w:pPr>
    </w:p>
    <w:p w14:paraId="04309800" w14:textId="77777777" w:rsidR="00AA0751" w:rsidRDefault="00AA0751">
      <w:pPr>
        <w:jc w:val="both"/>
        <w:rPr>
          <w:ins w:id="8882" w:author="Mubiyarto Wibisono" w:date="2025-09-05T10:27:00Z" w16du:dateUtc="2025-09-05T03:27:00Z"/>
          <w:rFonts w:ascii="Arial" w:eastAsia="Arial" w:hAnsi="Arial" w:cs="Arial"/>
          <w:sz w:val="20"/>
          <w:szCs w:val="20"/>
        </w:rPr>
      </w:pPr>
    </w:p>
    <w:p w14:paraId="184C4B54" w14:textId="77777777" w:rsidR="00AA0751" w:rsidRDefault="00AA0751">
      <w:pPr>
        <w:jc w:val="both"/>
        <w:rPr>
          <w:ins w:id="8883" w:author="Mubiyarto Wibisono" w:date="2025-09-05T10:27:00Z" w16du:dateUtc="2025-09-05T03:27:00Z"/>
          <w:rFonts w:ascii="Arial" w:eastAsia="Arial" w:hAnsi="Arial" w:cs="Arial"/>
          <w:sz w:val="20"/>
          <w:szCs w:val="20"/>
        </w:rPr>
      </w:pPr>
    </w:p>
    <w:p w14:paraId="78D58CEB" w14:textId="77777777" w:rsidR="00AA0751" w:rsidRDefault="00AA0751">
      <w:pPr>
        <w:jc w:val="both"/>
        <w:rPr>
          <w:ins w:id="8884" w:author="Mubiyarto Wibisono" w:date="2025-09-05T10:27:00Z" w16du:dateUtc="2025-09-05T03:27:00Z"/>
          <w:rFonts w:ascii="Arial" w:eastAsia="Arial" w:hAnsi="Arial" w:cs="Arial"/>
          <w:sz w:val="20"/>
          <w:szCs w:val="20"/>
        </w:rPr>
      </w:pPr>
    </w:p>
    <w:p w14:paraId="6740A3BA" w14:textId="77777777" w:rsidR="00AA0751" w:rsidRDefault="00AA0751">
      <w:pPr>
        <w:jc w:val="both"/>
        <w:rPr>
          <w:ins w:id="8885" w:author="Mubiyarto Wibisono" w:date="2025-09-05T10:27:00Z" w16du:dateUtc="2025-09-05T03:27:00Z"/>
          <w:rFonts w:ascii="Arial" w:eastAsia="Arial" w:hAnsi="Arial" w:cs="Arial"/>
          <w:sz w:val="20"/>
          <w:szCs w:val="20"/>
        </w:rPr>
      </w:pPr>
    </w:p>
    <w:p w14:paraId="755E9324" w14:textId="77777777" w:rsidR="00AA0751" w:rsidRDefault="00AA0751">
      <w:pPr>
        <w:jc w:val="both"/>
        <w:rPr>
          <w:ins w:id="8886" w:author="Mubiyarto Wibisono" w:date="2025-09-05T10:27:00Z" w16du:dateUtc="2025-09-05T03:27:00Z"/>
          <w:rFonts w:ascii="Arial" w:eastAsia="Arial" w:hAnsi="Arial" w:cs="Arial"/>
          <w:sz w:val="20"/>
          <w:szCs w:val="20"/>
        </w:rPr>
      </w:pPr>
    </w:p>
    <w:p w14:paraId="5FA54F51" w14:textId="77777777" w:rsidR="00AA0751" w:rsidRDefault="00AA0751">
      <w:pPr>
        <w:jc w:val="both"/>
        <w:rPr>
          <w:ins w:id="8887" w:author="Mubiyarto Wibisono" w:date="2025-09-05T10:27:00Z" w16du:dateUtc="2025-09-05T03:27:00Z"/>
          <w:rFonts w:ascii="Arial" w:eastAsia="Arial" w:hAnsi="Arial" w:cs="Arial"/>
          <w:sz w:val="20"/>
          <w:szCs w:val="20"/>
        </w:rPr>
      </w:pPr>
    </w:p>
    <w:p w14:paraId="67766E25" w14:textId="77777777" w:rsidR="00AA0751" w:rsidRDefault="00AA0751">
      <w:pPr>
        <w:jc w:val="both"/>
        <w:rPr>
          <w:ins w:id="8888" w:author="Mubiyarto Wibisono" w:date="2025-09-05T10:27:00Z" w16du:dateUtc="2025-09-05T03:27:00Z"/>
          <w:rFonts w:ascii="Arial" w:eastAsia="Arial" w:hAnsi="Arial" w:cs="Arial"/>
          <w:sz w:val="20"/>
          <w:szCs w:val="20"/>
        </w:rPr>
      </w:pPr>
    </w:p>
    <w:p w14:paraId="71E988DC" w14:textId="77777777" w:rsidR="00AA0751" w:rsidRDefault="00AA0751">
      <w:pPr>
        <w:jc w:val="both"/>
        <w:rPr>
          <w:ins w:id="8889" w:author="Mubiyarto Wibisono" w:date="2025-09-05T10:27:00Z" w16du:dateUtc="2025-09-05T03:27:00Z"/>
          <w:rFonts w:ascii="Arial" w:eastAsia="Arial" w:hAnsi="Arial" w:cs="Arial"/>
          <w:sz w:val="20"/>
          <w:szCs w:val="20"/>
        </w:rPr>
      </w:pPr>
    </w:p>
    <w:p w14:paraId="72BA5600" w14:textId="77777777" w:rsidR="00AA0751" w:rsidRDefault="00AA0751">
      <w:pPr>
        <w:jc w:val="both"/>
        <w:rPr>
          <w:ins w:id="8890" w:author="Mubiyarto Wibisono" w:date="2025-09-05T10:27:00Z" w16du:dateUtc="2025-09-05T03:27:00Z"/>
          <w:rFonts w:ascii="Arial" w:eastAsia="Arial" w:hAnsi="Arial" w:cs="Arial"/>
          <w:sz w:val="20"/>
          <w:szCs w:val="20"/>
        </w:rPr>
      </w:pPr>
    </w:p>
    <w:p w14:paraId="351563D4" w14:textId="77777777" w:rsidR="00AA0751" w:rsidRDefault="00AA0751">
      <w:pPr>
        <w:jc w:val="both"/>
        <w:rPr>
          <w:ins w:id="8891" w:author="Mubiyarto Wibisono" w:date="2025-09-05T10:27:00Z" w16du:dateUtc="2025-09-05T03:27:00Z"/>
          <w:rFonts w:ascii="Arial" w:eastAsia="Arial" w:hAnsi="Arial" w:cs="Arial"/>
          <w:sz w:val="20"/>
          <w:szCs w:val="20"/>
        </w:rPr>
      </w:pPr>
    </w:p>
    <w:p w14:paraId="039A5D00" w14:textId="77777777" w:rsidR="00AA0751" w:rsidRDefault="00AA0751">
      <w:pPr>
        <w:jc w:val="both"/>
        <w:rPr>
          <w:ins w:id="8892" w:author="Mubiyarto Wibisono" w:date="2025-09-05T10:27:00Z" w16du:dateUtc="2025-09-05T03:27:00Z"/>
          <w:rFonts w:ascii="Arial" w:eastAsia="Arial" w:hAnsi="Arial" w:cs="Arial"/>
          <w:sz w:val="20"/>
          <w:szCs w:val="20"/>
        </w:rPr>
      </w:pPr>
    </w:p>
    <w:p w14:paraId="32876606" w14:textId="77777777" w:rsidR="00AA0751" w:rsidRPr="00A41EA1" w:rsidRDefault="00AA0751">
      <w:pPr>
        <w:jc w:val="both"/>
        <w:rPr>
          <w:rFonts w:ascii="Arial" w:eastAsia="Arial" w:hAnsi="Arial" w:cs="Arial"/>
          <w:sz w:val="20"/>
          <w:szCs w:val="20"/>
          <w:rPrChange w:id="8893" w:author="Mubiyarto Wibisono" w:date="2025-09-05T08:31:00Z" w16du:dateUtc="2025-09-05T01:31:00Z">
            <w:rPr>
              <w:rFonts w:ascii="Arial" w:eastAsia="Arial" w:hAnsi="Arial" w:cs="Arial"/>
            </w:rPr>
          </w:rPrChange>
        </w:rPr>
      </w:pPr>
    </w:p>
    <w:p w14:paraId="0F622E6D" w14:textId="77777777" w:rsidR="003A60F2" w:rsidRPr="00A41EA1" w:rsidRDefault="003A60F2">
      <w:pPr>
        <w:jc w:val="both"/>
        <w:rPr>
          <w:rFonts w:ascii="Arial" w:eastAsia="Arial" w:hAnsi="Arial" w:cs="Arial"/>
          <w:sz w:val="20"/>
          <w:szCs w:val="20"/>
          <w:rPrChange w:id="8894" w:author="Mubiyarto Wibisono" w:date="2025-09-05T08:31:00Z" w16du:dateUtc="2025-09-05T01:31:00Z">
            <w:rPr>
              <w:rFonts w:ascii="Arial" w:eastAsia="Arial" w:hAnsi="Arial" w:cs="Arial"/>
            </w:rPr>
          </w:rPrChange>
        </w:rPr>
      </w:pPr>
    </w:p>
    <w:p w14:paraId="07321B23" w14:textId="4A207396" w:rsidR="007A048D" w:rsidRPr="00242EF7" w:rsidRDefault="007A048D" w:rsidP="00C81B55">
      <w:pPr>
        <w:pStyle w:val="Heading1"/>
        <w:jc w:val="center"/>
        <w:rPr>
          <w:rFonts w:ascii="Arial" w:eastAsia="Arial" w:hAnsi="Arial" w:cs="Arial"/>
          <w:b/>
          <w:bCs/>
          <w:color w:val="215E99" w:themeColor="text2" w:themeTint="BF"/>
          <w:sz w:val="36"/>
          <w:szCs w:val="36"/>
          <w:rPrChange w:id="8895" w:author="Mubiyarto Wibisono" w:date="2025-09-05T09:12:00Z" w16du:dateUtc="2025-09-05T02:12:00Z">
            <w:rPr>
              <w:rFonts w:ascii="Arial" w:eastAsia="Arial" w:hAnsi="Arial" w:cs="Arial"/>
              <w:b/>
              <w:bCs/>
            </w:rPr>
          </w:rPrChange>
        </w:rPr>
      </w:pPr>
      <w:bookmarkStart w:id="8896" w:name="_Toc205930427"/>
      <w:bookmarkStart w:id="8897" w:name="_Toc206576693"/>
      <w:bookmarkStart w:id="8898" w:name="_Toc206577227"/>
      <w:bookmarkStart w:id="8899" w:name="_Toc207935830"/>
      <w:bookmarkStart w:id="8900" w:name="_Toc207957371"/>
      <w:bookmarkStart w:id="8901" w:name="_Toc207961682"/>
      <w:r w:rsidRPr="00242EF7">
        <w:rPr>
          <w:rFonts w:ascii="Arial" w:eastAsia="Arial" w:hAnsi="Arial" w:cs="Arial"/>
          <w:b/>
          <w:bCs/>
          <w:color w:val="215E99" w:themeColor="text2" w:themeTint="BF"/>
          <w:sz w:val="36"/>
          <w:szCs w:val="36"/>
          <w:rPrChange w:id="8902" w:author="Mubiyarto Wibisono" w:date="2025-09-05T09:12:00Z" w16du:dateUtc="2025-09-05T02:12:00Z">
            <w:rPr>
              <w:rFonts w:ascii="Arial" w:eastAsia="Arial" w:hAnsi="Arial" w:cs="Arial"/>
              <w:b/>
              <w:bCs/>
            </w:rPr>
          </w:rPrChange>
        </w:rPr>
        <w:t xml:space="preserve">Section </w:t>
      </w:r>
      <w:r w:rsidR="00620F9E" w:rsidRPr="00242EF7">
        <w:rPr>
          <w:rFonts w:ascii="Arial" w:eastAsia="Arial" w:hAnsi="Arial" w:cs="Arial"/>
          <w:b/>
          <w:bCs/>
          <w:color w:val="215E99" w:themeColor="text2" w:themeTint="BF"/>
          <w:sz w:val="36"/>
          <w:szCs w:val="36"/>
          <w:rPrChange w:id="8903" w:author="Mubiyarto Wibisono" w:date="2025-09-05T09:12:00Z" w16du:dateUtc="2025-09-05T02:12:00Z">
            <w:rPr>
              <w:rFonts w:ascii="Arial" w:eastAsia="Arial" w:hAnsi="Arial" w:cs="Arial"/>
              <w:b/>
              <w:bCs/>
            </w:rPr>
          </w:rPrChange>
        </w:rPr>
        <w:t>4</w:t>
      </w:r>
      <w:r w:rsidRPr="00242EF7">
        <w:rPr>
          <w:rFonts w:ascii="Arial" w:eastAsia="Arial" w:hAnsi="Arial" w:cs="Arial"/>
          <w:b/>
          <w:bCs/>
          <w:color w:val="215E99" w:themeColor="text2" w:themeTint="BF"/>
          <w:sz w:val="36"/>
          <w:szCs w:val="36"/>
          <w:rPrChange w:id="8904" w:author="Mubiyarto Wibisono" w:date="2025-09-05T09:12:00Z" w16du:dateUtc="2025-09-05T02:12:00Z">
            <w:rPr>
              <w:rFonts w:ascii="Arial" w:eastAsia="Arial" w:hAnsi="Arial" w:cs="Arial"/>
              <w:b/>
              <w:bCs/>
            </w:rPr>
          </w:rPrChange>
        </w:rPr>
        <w:t xml:space="preserve"> - </w:t>
      </w:r>
      <w:r w:rsidR="00FC19D1" w:rsidRPr="00242EF7">
        <w:rPr>
          <w:rFonts w:ascii="Arial" w:eastAsia="Arial" w:hAnsi="Arial" w:cs="Arial"/>
          <w:b/>
          <w:bCs/>
          <w:color w:val="215E99" w:themeColor="text2" w:themeTint="BF"/>
          <w:sz w:val="36"/>
          <w:szCs w:val="36"/>
          <w:rPrChange w:id="8905" w:author="Mubiyarto Wibisono" w:date="2025-09-05T09:12:00Z" w16du:dateUtc="2025-09-05T02:12:00Z">
            <w:rPr>
              <w:rFonts w:ascii="Arial" w:eastAsia="Arial" w:hAnsi="Arial" w:cs="Arial"/>
              <w:b/>
              <w:bCs/>
            </w:rPr>
          </w:rPrChange>
        </w:rPr>
        <w:t>Process Payment with Payment Gateway</w:t>
      </w:r>
      <w:bookmarkEnd w:id="8896"/>
      <w:bookmarkEnd w:id="8897"/>
      <w:bookmarkEnd w:id="8898"/>
      <w:bookmarkEnd w:id="8899"/>
      <w:bookmarkEnd w:id="8900"/>
      <w:bookmarkEnd w:id="8901"/>
    </w:p>
    <w:p w14:paraId="46EFB7E5" w14:textId="044DBD13" w:rsidR="007A048D" w:rsidRPr="00A41EA1" w:rsidRDefault="007A048D" w:rsidP="000B635B">
      <w:pPr>
        <w:rPr>
          <w:rFonts w:ascii="Arial" w:eastAsia="Arial" w:hAnsi="Arial" w:cs="Arial"/>
          <w:color w:val="000000"/>
          <w:sz w:val="20"/>
          <w:szCs w:val="20"/>
          <w:rPrChange w:id="8906" w:author="Mubiyarto Wibisono" w:date="2025-09-05T08:31:00Z" w16du:dateUtc="2025-09-05T01:31:00Z">
            <w:rPr>
              <w:rFonts w:ascii="Arial" w:eastAsia="Arial" w:hAnsi="Arial" w:cs="Arial"/>
              <w:color w:val="000000"/>
              <w:sz w:val="40"/>
            </w:rPr>
          </w:rPrChange>
        </w:rPr>
      </w:pPr>
      <w:r w:rsidRPr="00A41EA1">
        <w:rPr>
          <w:rFonts w:ascii="Arial" w:eastAsia="Arial" w:hAnsi="Arial" w:cs="Arial"/>
          <w:color w:val="000000"/>
          <w:sz w:val="20"/>
          <w:szCs w:val="20"/>
          <w:rPrChange w:id="8907" w:author="Mubiyarto Wibisono" w:date="2025-09-05T08:31:00Z" w16du:dateUtc="2025-09-05T01:31:00Z">
            <w:rPr>
              <w:rFonts w:ascii="Arial" w:eastAsia="Arial" w:hAnsi="Arial" w:cs="Arial"/>
              <w:color w:val="000000"/>
              <w:sz w:val="40"/>
            </w:rPr>
          </w:rPrChange>
        </w:rPr>
        <w:br w:type="page"/>
      </w:r>
    </w:p>
    <w:p w14:paraId="1AB3ADF5" w14:textId="1AF4E027" w:rsidR="007A048D" w:rsidRPr="00242EF7" w:rsidRDefault="00C81B55">
      <w:pPr>
        <w:pStyle w:val="Heading3"/>
        <w:numPr>
          <w:ilvl w:val="0"/>
          <w:numId w:val="90"/>
        </w:numPr>
        <w:ind w:left="426" w:hanging="426"/>
        <w:rPr>
          <w:rFonts w:eastAsia="Arial" w:cs="Arial"/>
          <w:b/>
          <w:bCs/>
          <w:color w:val="215E99" w:themeColor="text2" w:themeTint="BF"/>
          <w:rPrChange w:id="8908" w:author="Mubiyarto Wibisono" w:date="2025-09-05T09:12:00Z" w16du:dateUtc="2025-09-05T02:12:00Z">
            <w:rPr>
              <w:rFonts w:eastAsia="Arial"/>
            </w:rPr>
          </w:rPrChange>
        </w:rPr>
        <w:pPrChange w:id="8909" w:author="Mubiyarto Wibisono" w:date="2025-09-04T16:30:00Z" w16du:dateUtc="2025-09-04T09:30:00Z">
          <w:pPr>
            <w:pStyle w:val="Heading2"/>
            <w:numPr>
              <w:ilvl w:val="1"/>
              <w:numId w:val="3"/>
            </w:numPr>
            <w:ind w:left="456" w:hanging="456"/>
          </w:pPr>
        </w:pPrChange>
      </w:pPr>
      <w:del w:id="8910" w:author="Mubiyarto Wibisono" w:date="2025-09-04T16:30:00Z" w16du:dateUtc="2025-09-04T09:30:00Z">
        <w:r w:rsidRPr="00242EF7" w:rsidDel="00065103">
          <w:rPr>
            <w:rFonts w:eastAsia="Arial" w:cs="Arial"/>
            <w:b/>
            <w:bCs/>
            <w:color w:val="215E99" w:themeColor="text2" w:themeTint="BF"/>
            <w:rPrChange w:id="8911" w:author="Mubiyarto Wibisono" w:date="2025-09-05T09:12:00Z" w16du:dateUtc="2025-09-05T02:12:00Z">
              <w:rPr>
                <w:rFonts w:eastAsia="Arial"/>
              </w:rPr>
            </w:rPrChange>
          </w:rPr>
          <w:lastRenderedPageBreak/>
          <w:delText xml:space="preserve"> </w:delText>
        </w:r>
      </w:del>
      <w:bookmarkStart w:id="8912" w:name="_Toc205930428"/>
      <w:bookmarkStart w:id="8913" w:name="_Toc206576694"/>
      <w:bookmarkStart w:id="8914" w:name="_Toc206577228"/>
      <w:bookmarkStart w:id="8915" w:name="_Toc207935831"/>
      <w:bookmarkStart w:id="8916" w:name="_Toc207957372"/>
      <w:bookmarkStart w:id="8917" w:name="_Toc207961683"/>
      <w:r w:rsidRPr="00242EF7">
        <w:rPr>
          <w:rFonts w:eastAsia="Arial" w:cs="Arial"/>
          <w:b/>
          <w:bCs/>
          <w:color w:val="215E99" w:themeColor="text2" w:themeTint="BF"/>
          <w:rPrChange w:id="8918" w:author="Mubiyarto Wibisono" w:date="2025-09-05T09:12:00Z" w16du:dateUtc="2025-09-05T02:12:00Z">
            <w:rPr>
              <w:rFonts w:eastAsia="Arial"/>
            </w:rPr>
          </w:rPrChange>
        </w:rPr>
        <w:t>Use Case</w:t>
      </w:r>
      <w:bookmarkEnd w:id="8912"/>
      <w:bookmarkEnd w:id="8913"/>
      <w:bookmarkEnd w:id="8914"/>
      <w:bookmarkEnd w:id="8915"/>
      <w:bookmarkEnd w:id="8916"/>
      <w:bookmarkEnd w:id="8917"/>
    </w:p>
    <w:p w14:paraId="10C7EDF5" w14:textId="6685A292" w:rsidR="004D78B9" w:rsidRPr="00A41EA1" w:rsidDel="00065103" w:rsidRDefault="00C81B55">
      <w:pPr>
        <w:pStyle w:val="ListParagraph"/>
        <w:numPr>
          <w:ilvl w:val="0"/>
          <w:numId w:val="25"/>
        </w:numPr>
        <w:spacing w:before="240" w:after="240" w:line="480" w:lineRule="auto"/>
        <w:ind w:left="709" w:hanging="283"/>
        <w:rPr>
          <w:del w:id="8919" w:author="Mubiyarto Wibisono" w:date="2025-09-04T16:30:00Z" w16du:dateUtc="2025-09-04T09:30:00Z"/>
          <w:rFonts w:ascii="Arial" w:eastAsia="Arial" w:hAnsi="Arial" w:cs="Arial"/>
          <w:sz w:val="20"/>
          <w:szCs w:val="20"/>
        </w:rPr>
        <w:pPrChange w:id="8920" w:author="Mubiyarto Wibisono" w:date="2025-09-04T16:31:00Z" w16du:dateUtc="2025-09-04T09:31:00Z">
          <w:pPr>
            <w:pStyle w:val="ListParagraph"/>
            <w:numPr>
              <w:numId w:val="25"/>
            </w:numPr>
            <w:spacing w:before="240" w:after="240" w:line="360" w:lineRule="auto"/>
            <w:ind w:left="709" w:hanging="283"/>
          </w:pPr>
        </w:pPrChange>
      </w:pPr>
      <w:r w:rsidRPr="00A41EA1">
        <w:rPr>
          <w:rFonts w:ascii="Arial" w:eastAsia="Arial" w:hAnsi="Arial" w:cs="Arial"/>
          <w:sz w:val="20"/>
          <w:szCs w:val="20"/>
        </w:rPr>
        <w:t>This Pay Parking Offence Notice eService is integrated with the URA payment gateway to enable payment processing.</w:t>
      </w:r>
    </w:p>
    <w:p w14:paraId="2E588F94" w14:textId="77777777" w:rsidR="004D78B9" w:rsidRPr="00A41EA1" w:rsidRDefault="004D78B9">
      <w:pPr>
        <w:pStyle w:val="ListParagraph"/>
        <w:numPr>
          <w:ilvl w:val="0"/>
          <w:numId w:val="25"/>
        </w:numPr>
        <w:spacing w:before="240" w:after="240" w:line="480" w:lineRule="auto"/>
        <w:ind w:left="709" w:hanging="283"/>
        <w:rPr>
          <w:rFonts w:ascii="Arial" w:eastAsia="Arial" w:hAnsi="Arial" w:cs="Arial"/>
          <w:sz w:val="20"/>
          <w:szCs w:val="20"/>
          <w:rPrChange w:id="8921" w:author="Mubiyarto Wibisono" w:date="2025-09-05T08:31:00Z" w16du:dateUtc="2025-09-05T01:31:00Z">
            <w:rPr>
              <w:rFonts w:eastAsia="Arial"/>
            </w:rPr>
          </w:rPrChange>
        </w:rPr>
        <w:pPrChange w:id="8922" w:author="Mubiyarto Wibisono" w:date="2025-09-04T16:31:00Z" w16du:dateUtc="2025-09-04T09:31:00Z">
          <w:pPr>
            <w:pStyle w:val="ListParagraph"/>
            <w:spacing w:before="240" w:after="240" w:line="360" w:lineRule="auto"/>
            <w:ind w:left="709"/>
          </w:pPr>
        </w:pPrChange>
      </w:pPr>
    </w:p>
    <w:p w14:paraId="08044727" w14:textId="36C3CE23" w:rsidR="00C81B55" w:rsidRPr="00A41EA1" w:rsidRDefault="00C81B55">
      <w:pPr>
        <w:pStyle w:val="ListParagraph"/>
        <w:numPr>
          <w:ilvl w:val="0"/>
          <w:numId w:val="25"/>
        </w:numPr>
        <w:spacing w:before="240" w:after="240" w:line="480" w:lineRule="auto"/>
        <w:ind w:left="709" w:hanging="283"/>
        <w:rPr>
          <w:rFonts w:ascii="Arial" w:eastAsia="Arial" w:hAnsi="Arial" w:cs="Arial"/>
          <w:sz w:val="20"/>
          <w:szCs w:val="20"/>
        </w:rPr>
        <w:pPrChange w:id="8923" w:author="Mubiyarto Wibisono" w:date="2025-09-04T16:31:00Z" w16du:dateUtc="2025-09-04T09:31:00Z">
          <w:pPr>
            <w:pStyle w:val="ListParagraph"/>
            <w:numPr>
              <w:numId w:val="25"/>
            </w:numPr>
            <w:spacing w:before="240" w:after="240" w:line="360" w:lineRule="auto"/>
            <w:ind w:left="709" w:hanging="283"/>
          </w:pPr>
        </w:pPrChange>
      </w:pPr>
      <w:r w:rsidRPr="00A41EA1">
        <w:rPr>
          <w:rFonts w:ascii="Arial" w:eastAsia="Arial" w:hAnsi="Arial" w:cs="Arial"/>
          <w:sz w:val="20"/>
          <w:szCs w:val="20"/>
        </w:rPr>
        <w:t xml:space="preserve">The eService allows Motorists to select one or more Notices from the Payable to make payment using one of the following payment methods: </w:t>
      </w:r>
    </w:p>
    <w:p w14:paraId="272A55E5" w14:textId="77777777" w:rsidR="00C81B55" w:rsidRPr="00A41EA1" w:rsidRDefault="00C81B55">
      <w:pPr>
        <w:pStyle w:val="ListParagraph"/>
        <w:numPr>
          <w:ilvl w:val="0"/>
          <w:numId w:val="26"/>
        </w:numPr>
        <w:spacing w:before="240" w:after="240" w:line="480" w:lineRule="auto"/>
        <w:ind w:left="993" w:hanging="284"/>
        <w:rPr>
          <w:rFonts w:ascii="Arial" w:eastAsia="Arial" w:hAnsi="Arial" w:cs="Arial"/>
          <w:sz w:val="20"/>
          <w:szCs w:val="20"/>
        </w:rPr>
        <w:pPrChange w:id="8924" w:author="Mubiyarto Wibisono" w:date="2025-09-04T16:31:00Z" w16du:dateUtc="2025-09-04T09:31:00Z">
          <w:pPr>
            <w:pStyle w:val="ListParagraph"/>
            <w:numPr>
              <w:numId w:val="26"/>
            </w:numPr>
            <w:spacing w:before="240" w:after="240" w:line="360" w:lineRule="auto"/>
            <w:ind w:left="993" w:hanging="284"/>
          </w:pPr>
        </w:pPrChange>
      </w:pPr>
      <w:proofErr w:type="spellStart"/>
      <w:r w:rsidRPr="00A41EA1">
        <w:rPr>
          <w:rFonts w:ascii="Arial" w:eastAsia="Arial" w:hAnsi="Arial" w:cs="Arial"/>
          <w:sz w:val="20"/>
          <w:szCs w:val="20"/>
        </w:rPr>
        <w:t>eNets</w:t>
      </w:r>
      <w:proofErr w:type="spellEnd"/>
      <w:r w:rsidRPr="00A41EA1">
        <w:rPr>
          <w:rFonts w:ascii="Arial" w:eastAsia="Arial" w:hAnsi="Arial" w:cs="Arial"/>
          <w:sz w:val="20"/>
          <w:szCs w:val="20"/>
        </w:rPr>
        <w:t xml:space="preserve"> </w:t>
      </w:r>
    </w:p>
    <w:p w14:paraId="1E2E0AE9" w14:textId="77777777" w:rsidR="00C81B55" w:rsidRPr="00A41EA1" w:rsidRDefault="00C81B55">
      <w:pPr>
        <w:pStyle w:val="ListParagraph"/>
        <w:numPr>
          <w:ilvl w:val="0"/>
          <w:numId w:val="26"/>
        </w:numPr>
        <w:spacing w:before="240" w:after="240" w:line="480" w:lineRule="auto"/>
        <w:ind w:left="993" w:hanging="284"/>
        <w:rPr>
          <w:rFonts w:ascii="Arial" w:eastAsia="Arial" w:hAnsi="Arial" w:cs="Arial"/>
          <w:sz w:val="20"/>
          <w:szCs w:val="20"/>
        </w:rPr>
        <w:pPrChange w:id="8925" w:author="Mubiyarto Wibisono" w:date="2025-09-04T16:31:00Z" w16du:dateUtc="2025-09-04T09:31:00Z">
          <w:pPr>
            <w:pStyle w:val="ListParagraph"/>
            <w:numPr>
              <w:numId w:val="26"/>
            </w:numPr>
            <w:spacing w:before="240" w:after="240" w:line="360" w:lineRule="auto"/>
            <w:ind w:left="993" w:hanging="284"/>
          </w:pPr>
        </w:pPrChange>
      </w:pPr>
      <w:r w:rsidRPr="00A41EA1">
        <w:rPr>
          <w:rFonts w:ascii="Arial" w:eastAsia="Arial" w:hAnsi="Arial" w:cs="Arial"/>
          <w:sz w:val="20"/>
          <w:szCs w:val="20"/>
        </w:rPr>
        <w:t xml:space="preserve">Credit card </w:t>
      </w:r>
    </w:p>
    <w:p w14:paraId="7F9904B6" w14:textId="1C930182" w:rsidR="00C81B55" w:rsidRPr="00A41EA1" w:rsidDel="00065103" w:rsidRDefault="00C81B55">
      <w:pPr>
        <w:pStyle w:val="ListParagraph"/>
        <w:numPr>
          <w:ilvl w:val="0"/>
          <w:numId w:val="26"/>
        </w:numPr>
        <w:spacing w:before="240" w:after="240" w:line="480" w:lineRule="auto"/>
        <w:ind w:left="993" w:hanging="284"/>
        <w:rPr>
          <w:del w:id="8926" w:author="Mubiyarto Wibisono" w:date="2025-09-04T16:31:00Z" w16du:dateUtc="2025-09-04T09:31:00Z"/>
          <w:rFonts w:ascii="Arial" w:eastAsia="Arial" w:hAnsi="Arial" w:cs="Arial"/>
          <w:sz w:val="20"/>
          <w:szCs w:val="20"/>
        </w:rPr>
        <w:pPrChange w:id="8927" w:author="Mubiyarto Wibisono" w:date="2025-09-04T16:31:00Z" w16du:dateUtc="2025-09-04T09:31:00Z">
          <w:pPr>
            <w:pStyle w:val="ListParagraph"/>
            <w:numPr>
              <w:numId w:val="26"/>
            </w:numPr>
            <w:spacing w:before="240" w:after="240" w:line="360" w:lineRule="auto"/>
            <w:ind w:left="993" w:hanging="284"/>
          </w:pPr>
        </w:pPrChange>
      </w:pPr>
      <w:proofErr w:type="spellStart"/>
      <w:r w:rsidRPr="00A41EA1">
        <w:rPr>
          <w:rFonts w:ascii="Arial" w:eastAsia="Arial" w:hAnsi="Arial" w:cs="Arial"/>
          <w:sz w:val="20"/>
          <w:szCs w:val="20"/>
        </w:rPr>
        <w:t>PayNow</w:t>
      </w:r>
      <w:proofErr w:type="spellEnd"/>
    </w:p>
    <w:p w14:paraId="1BF52CAB" w14:textId="77777777" w:rsidR="004D78B9" w:rsidRPr="00A41EA1" w:rsidRDefault="004D78B9">
      <w:pPr>
        <w:pStyle w:val="ListParagraph"/>
        <w:numPr>
          <w:ilvl w:val="0"/>
          <w:numId w:val="26"/>
        </w:numPr>
        <w:spacing w:before="240" w:after="240" w:line="480" w:lineRule="auto"/>
        <w:ind w:left="993" w:hanging="284"/>
        <w:rPr>
          <w:rFonts w:ascii="Arial" w:eastAsia="Arial" w:hAnsi="Arial" w:cs="Arial"/>
          <w:sz w:val="20"/>
          <w:szCs w:val="20"/>
          <w:rPrChange w:id="8928" w:author="Mubiyarto Wibisono" w:date="2025-09-05T08:31:00Z" w16du:dateUtc="2025-09-05T01:31:00Z">
            <w:rPr>
              <w:rFonts w:eastAsia="Arial"/>
            </w:rPr>
          </w:rPrChange>
        </w:rPr>
        <w:pPrChange w:id="8929" w:author="Mubiyarto Wibisono" w:date="2025-09-04T16:31:00Z" w16du:dateUtc="2025-09-04T09:31:00Z">
          <w:pPr>
            <w:pStyle w:val="ListParagraph"/>
            <w:spacing w:before="240" w:after="240" w:line="360" w:lineRule="auto"/>
            <w:ind w:left="993"/>
          </w:pPr>
        </w:pPrChange>
      </w:pPr>
    </w:p>
    <w:p w14:paraId="1BD87963" w14:textId="015C761D" w:rsidR="00C81B55" w:rsidRPr="00A41EA1" w:rsidRDefault="00C81B55">
      <w:pPr>
        <w:pStyle w:val="ListParagraph"/>
        <w:numPr>
          <w:ilvl w:val="0"/>
          <w:numId w:val="25"/>
        </w:numPr>
        <w:spacing w:before="240" w:after="240" w:line="480" w:lineRule="auto"/>
        <w:ind w:left="709" w:hanging="283"/>
        <w:rPr>
          <w:rFonts w:ascii="Arial" w:eastAsia="Arial" w:hAnsi="Arial" w:cs="Arial"/>
          <w:sz w:val="20"/>
          <w:szCs w:val="20"/>
        </w:rPr>
        <w:pPrChange w:id="8930" w:author="Mubiyarto Wibisono" w:date="2025-09-04T16:31:00Z" w16du:dateUtc="2025-09-04T09:31:00Z">
          <w:pPr>
            <w:pStyle w:val="ListParagraph"/>
            <w:numPr>
              <w:numId w:val="25"/>
            </w:numPr>
            <w:spacing w:before="240" w:after="240" w:line="360" w:lineRule="auto"/>
            <w:ind w:left="709" w:hanging="283"/>
          </w:pPr>
        </w:pPrChange>
      </w:pPr>
      <w:r w:rsidRPr="00A41EA1">
        <w:rPr>
          <w:rFonts w:ascii="Arial" w:eastAsia="Arial" w:hAnsi="Arial" w:cs="Arial"/>
          <w:sz w:val="20"/>
          <w:szCs w:val="20"/>
        </w:rPr>
        <w:t>The eService interfaces with the URA Payment Gateway to initiate the payment session and re-direct the Motorist to the Payment Gateway webpage to perform and complete the payment transaction.</w:t>
      </w:r>
    </w:p>
    <w:p w14:paraId="379D85EB" w14:textId="77777777" w:rsidR="0007210C" w:rsidRPr="00A41EA1" w:rsidRDefault="0007210C" w:rsidP="0007210C">
      <w:pPr>
        <w:spacing w:line="360" w:lineRule="auto"/>
        <w:rPr>
          <w:rFonts w:ascii="Arial" w:eastAsia="Arial" w:hAnsi="Arial" w:cs="Arial"/>
          <w:sz w:val="20"/>
          <w:szCs w:val="20"/>
          <w:rPrChange w:id="8931" w:author="Mubiyarto Wibisono" w:date="2025-09-05T08:31:00Z" w16du:dateUtc="2025-09-05T01:31:00Z">
            <w:rPr>
              <w:rFonts w:ascii="Arial" w:eastAsia="Arial" w:hAnsi="Arial" w:cs="Arial"/>
            </w:rPr>
          </w:rPrChange>
        </w:rPr>
      </w:pPr>
    </w:p>
    <w:p w14:paraId="408D58ED" w14:textId="77777777" w:rsidR="00916E71" w:rsidRPr="00A41EA1" w:rsidRDefault="00916E71" w:rsidP="0007210C">
      <w:pPr>
        <w:spacing w:line="360" w:lineRule="auto"/>
        <w:rPr>
          <w:rFonts w:ascii="Arial" w:eastAsia="Arial" w:hAnsi="Arial" w:cs="Arial"/>
          <w:sz w:val="20"/>
          <w:szCs w:val="20"/>
          <w:rPrChange w:id="8932" w:author="Mubiyarto Wibisono" w:date="2025-09-05T08:31:00Z" w16du:dateUtc="2025-09-05T01:31:00Z">
            <w:rPr>
              <w:rFonts w:ascii="Arial" w:eastAsia="Arial" w:hAnsi="Arial" w:cs="Arial"/>
            </w:rPr>
          </w:rPrChange>
        </w:rPr>
      </w:pPr>
    </w:p>
    <w:p w14:paraId="5C9671EF" w14:textId="77777777" w:rsidR="00916E71" w:rsidRPr="00A41EA1" w:rsidRDefault="00916E71" w:rsidP="0007210C">
      <w:pPr>
        <w:spacing w:line="360" w:lineRule="auto"/>
        <w:rPr>
          <w:rFonts w:ascii="Arial" w:eastAsia="Arial" w:hAnsi="Arial" w:cs="Arial"/>
          <w:sz w:val="20"/>
          <w:szCs w:val="20"/>
          <w:rPrChange w:id="8933" w:author="Mubiyarto Wibisono" w:date="2025-09-05T08:31:00Z" w16du:dateUtc="2025-09-05T01:31:00Z">
            <w:rPr>
              <w:rFonts w:ascii="Arial" w:eastAsia="Arial" w:hAnsi="Arial" w:cs="Arial"/>
            </w:rPr>
          </w:rPrChange>
        </w:rPr>
      </w:pPr>
    </w:p>
    <w:p w14:paraId="48455ECD" w14:textId="77777777" w:rsidR="00916E71" w:rsidRPr="00A41EA1" w:rsidRDefault="00916E71" w:rsidP="0007210C">
      <w:pPr>
        <w:spacing w:line="360" w:lineRule="auto"/>
        <w:rPr>
          <w:rFonts w:ascii="Arial" w:eastAsia="Arial" w:hAnsi="Arial" w:cs="Arial"/>
          <w:sz w:val="20"/>
          <w:szCs w:val="20"/>
          <w:rPrChange w:id="8934" w:author="Mubiyarto Wibisono" w:date="2025-09-05T08:31:00Z" w16du:dateUtc="2025-09-05T01:31:00Z">
            <w:rPr>
              <w:rFonts w:ascii="Arial" w:eastAsia="Arial" w:hAnsi="Arial" w:cs="Arial"/>
            </w:rPr>
          </w:rPrChange>
        </w:rPr>
      </w:pPr>
    </w:p>
    <w:p w14:paraId="06731DE3" w14:textId="77777777" w:rsidR="00916E71" w:rsidRPr="00A41EA1" w:rsidRDefault="00916E71" w:rsidP="0007210C">
      <w:pPr>
        <w:spacing w:line="360" w:lineRule="auto"/>
        <w:rPr>
          <w:rFonts w:ascii="Arial" w:eastAsia="Arial" w:hAnsi="Arial" w:cs="Arial"/>
          <w:sz w:val="20"/>
          <w:szCs w:val="20"/>
          <w:rPrChange w:id="8935" w:author="Mubiyarto Wibisono" w:date="2025-09-05T08:31:00Z" w16du:dateUtc="2025-09-05T01:31:00Z">
            <w:rPr>
              <w:rFonts w:ascii="Arial" w:eastAsia="Arial" w:hAnsi="Arial" w:cs="Arial"/>
            </w:rPr>
          </w:rPrChange>
        </w:rPr>
      </w:pPr>
    </w:p>
    <w:p w14:paraId="1B5D40DF" w14:textId="77777777" w:rsidR="00916E71" w:rsidRPr="00A41EA1" w:rsidRDefault="00916E71" w:rsidP="0007210C">
      <w:pPr>
        <w:spacing w:line="360" w:lineRule="auto"/>
        <w:rPr>
          <w:rFonts w:ascii="Arial" w:eastAsia="Arial" w:hAnsi="Arial" w:cs="Arial"/>
          <w:sz w:val="20"/>
          <w:szCs w:val="20"/>
          <w:rPrChange w:id="8936" w:author="Mubiyarto Wibisono" w:date="2025-09-05T08:31:00Z" w16du:dateUtc="2025-09-05T01:31:00Z">
            <w:rPr>
              <w:rFonts w:ascii="Arial" w:eastAsia="Arial" w:hAnsi="Arial" w:cs="Arial"/>
            </w:rPr>
          </w:rPrChange>
        </w:rPr>
      </w:pPr>
    </w:p>
    <w:p w14:paraId="682A8ED0" w14:textId="77777777" w:rsidR="00916E71" w:rsidRPr="00A41EA1" w:rsidRDefault="00916E71" w:rsidP="0007210C">
      <w:pPr>
        <w:spacing w:line="360" w:lineRule="auto"/>
        <w:rPr>
          <w:rFonts w:ascii="Arial" w:eastAsia="Arial" w:hAnsi="Arial" w:cs="Arial"/>
          <w:sz w:val="20"/>
          <w:szCs w:val="20"/>
          <w:rPrChange w:id="8937" w:author="Mubiyarto Wibisono" w:date="2025-09-05T08:31:00Z" w16du:dateUtc="2025-09-05T01:31:00Z">
            <w:rPr>
              <w:rFonts w:ascii="Arial" w:eastAsia="Arial" w:hAnsi="Arial" w:cs="Arial"/>
            </w:rPr>
          </w:rPrChange>
        </w:rPr>
      </w:pPr>
    </w:p>
    <w:p w14:paraId="2BA412BC" w14:textId="77777777" w:rsidR="00916E71" w:rsidRPr="00A41EA1" w:rsidRDefault="00916E71" w:rsidP="0007210C">
      <w:pPr>
        <w:spacing w:line="360" w:lineRule="auto"/>
        <w:rPr>
          <w:rFonts w:ascii="Arial" w:eastAsia="Arial" w:hAnsi="Arial" w:cs="Arial"/>
          <w:sz w:val="20"/>
          <w:szCs w:val="20"/>
          <w:rPrChange w:id="8938" w:author="Mubiyarto Wibisono" w:date="2025-09-05T08:31:00Z" w16du:dateUtc="2025-09-05T01:31:00Z">
            <w:rPr>
              <w:rFonts w:ascii="Arial" w:eastAsia="Arial" w:hAnsi="Arial" w:cs="Arial"/>
            </w:rPr>
          </w:rPrChange>
        </w:rPr>
      </w:pPr>
    </w:p>
    <w:p w14:paraId="60B1DAA3" w14:textId="77777777" w:rsidR="00916E71" w:rsidRPr="00A41EA1" w:rsidRDefault="00916E71" w:rsidP="0007210C">
      <w:pPr>
        <w:spacing w:line="360" w:lineRule="auto"/>
        <w:rPr>
          <w:rFonts w:ascii="Arial" w:eastAsia="Arial" w:hAnsi="Arial" w:cs="Arial"/>
          <w:sz w:val="20"/>
          <w:szCs w:val="20"/>
          <w:rPrChange w:id="8939" w:author="Mubiyarto Wibisono" w:date="2025-09-05T08:31:00Z" w16du:dateUtc="2025-09-05T01:31:00Z">
            <w:rPr>
              <w:rFonts w:ascii="Arial" w:eastAsia="Arial" w:hAnsi="Arial" w:cs="Arial"/>
            </w:rPr>
          </w:rPrChange>
        </w:rPr>
      </w:pPr>
    </w:p>
    <w:p w14:paraId="644BCB1F" w14:textId="77777777" w:rsidR="00916E71" w:rsidRPr="00A41EA1" w:rsidRDefault="00916E71" w:rsidP="0007210C">
      <w:pPr>
        <w:spacing w:line="360" w:lineRule="auto"/>
        <w:rPr>
          <w:rFonts w:ascii="Arial" w:eastAsia="Arial" w:hAnsi="Arial" w:cs="Arial"/>
          <w:sz w:val="20"/>
          <w:szCs w:val="20"/>
          <w:rPrChange w:id="8940" w:author="Mubiyarto Wibisono" w:date="2025-09-05T08:31:00Z" w16du:dateUtc="2025-09-05T01:31:00Z">
            <w:rPr>
              <w:rFonts w:ascii="Arial" w:eastAsia="Arial" w:hAnsi="Arial" w:cs="Arial"/>
            </w:rPr>
          </w:rPrChange>
        </w:rPr>
      </w:pPr>
    </w:p>
    <w:p w14:paraId="34310B67" w14:textId="77777777" w:rsidR="00916E71" w:rsidRPr="00A41EA1" w:rsidRDefault="00916E71" w:rsidP="0007210C">
      <w:pPr>
        <w:spacing w:line="360" w:lineRule="auto"/>
        <w:rPr>
          <w:rFonts w:ascii="Arial" w:eastAsia="Arial" w:hAnsi="Arial" w:cs="Arial"/>
          <w:sz w:val="20"/>
          <w:szCs w:val="20"/>
          <w:rPrChange w:id="8941" w:author="Mubiyarto Wibisono" w:date="2025-09-05T08:31:00Z" w16du:dateUtc="2025-09-05T01:31:00Z">
            <w:rPr>
              <w:rFonts w:ascii="Arial" w:eastAsia="Arial" w:hAnsi="Arial" w:cs="Arial"/>
            </w:rPr>
          </w:rPrChange>
        </w:rPr>
      </w:pPr>
    </w:p>
    <w:p w14:paraId="07A3ADE4" w14:textId="77777777" w:rsidR="00916E71" w:rsidRPr="00A41EA1" w:rsidRDefault="00916E71" w:rsidP="0007210C">
      <w:pPr>
        <w:spacing w:line="360" w:lineRule="auto"/>
        <w:rPr>
          <w:rFonts w:ascii="Arial" w:eastAsia="Arial" w:hAnsi="Arial" w:cs="Arial"/>
          <w:sz w:val="20"/>
          <w:szCs w:val="20"/>
          <w:rPrChange w:id="8942" w:author="Mubiyarto Wibisono" w:date="2025-09-05T08:31:00Z" w16du:dateUtc="2025-09-05T01:31:00Z">
            <w:rPr>
              <w:rFonts w:ascii="Arial" w:eastAsia="Arial" w:hAnsi="Arial" w:cs="Arial"/>
            </w:rPr>
          </w:rPrChange>
        </w:rPr>
      </w:pPr>
    </w:p>
    <w:p w14:paraId="59A25942" w14:textId="77777777" w:rsidR="00916E71" w:rsidRPr="00A41EA1" w:rsidRDefault="00916E71" w:rsidP="0007210C">
      <w:pPr>
        <w:spacing w:line="360" w:lineRule="auto"/>
        <w:rPr>
          <w:rFonts w:ascii="Arial" w:eastAsia="Arial" w:hAnsi="Arial" w:cs="Arial"/>
          <w:sz w:val="20"/>
          <w:szCs w:val="20"/>
          <w:rPrChange w:id="8943" w:author="Mubiyarto Wibisono" w:date="2025-09-05T08:31:00Z" w16du:dateUtc="2025-09-05T01:31:00Z">
            <w:rPr>
              <w:rFonts w:ascii="Arial" w:eastAsia="Arial" w:hAnsi="Arial" w:cs="Arial"/>
            </w:rPr>
          </w:rPrChange>
        </w:rPr>
      </w:pPr>
    </w:p>
    <w:p w14:paraId="74EED600" w14:textId="77777777" w:rsidR="00916E71" w:rsidRPr="00A41EA1" w:rsidRDefault="00916E71" w:rsidP="0007210C">
      <w:pPr>
        <w:spacing w:line="360" w:lineRule="auto"/>
        <w:rPr>
          <w:rFonts w:ascii="Arial" w:eastAsia="Arial" w:hAnsi="Arial" w:cs="Arial"/>
          <w:sz w:val="20"/>
          <w:szCs w:val="20"/>
          <w:rPrChange w:id="8944" w:author="Mubiyarto Wibisono" w:date="2025-09-05T08:31:00Z" w16du:dateUtc="2025-09-05T01:31:00Z">
            <w:rPr>
              <w:rFonts w:ascii="Arial" w:eastAsia="Arial" w:hAnsi="Arial" w:cs="Arial"/>
            </w:rPr>
          </w:rPrChange>
        </w:rPr>
      </w:pPr>
    </w:p>
    <w:p w14:paraId="2A268481" w14:textId="77777777" w:rsidR="00916E71" w:rsidRPr="00A41EA1" w:rsidRDefault="00916E71" w:rsidP="0007210C">
      <w:pPr>
        <w:spacing w:line="360" w:lineRule="auto"/>
        <w:rPr>
          <w:rFonts w:ascii="Arial" w:eastAsia="Arial" w:hAnsi="Arial" w:cs="Arial"/>
          <w:sz w:val="20"/>
          <w:szCs w:val="20"/>
          <w:rPrChange w:id="8945" w:author="Mubiyarto Wibisono" w:date="2025-09-05T08:31:00Z" w16du:dateUtc="2025-09-05T01:31:00Z">
            <w:rPr>
              <w:rFonts w:ascii="Arial" w:eastAsia="Arial" w:hAnsi="Arial" w:cs="Arial"/>
            </w:rPr>
          </w:rPrChange>
        </w:rPr>
      </w:pPr>
    </w:p>
    <w:p w14:paraId="3E10DF93" w14:textId="77777777" w:rsidR="00916E71" w:rsidRDefault="00916E71" w:rsidP="0007210C">
      <w:pPr>
        <w:spacing w:line="360" w:lineRule="auto"/>
        <w:rPr>
          <w:rFonts w:ascii="Arial" w:eastAsia="Arial" w:hAnsi="Arial" w:cs="Arial"/>
          <w:sz w:val="20"/>
          <w:szCs w:val="20"/>
        </w:rPr>
      </w:pPr>
    </w:p>
    <w:p w14:paraId="5E45905F" w14:textId="77777777" w:rsidR="006F66A3" w:rsidRPr="00A41EA1" w:rsidRDefault="006F66A3" w:rsidP="0007210C">
      <w:pPr>
        <w:spacing w:line="360" w:lineRule="auto"/>
        <w:rPr>
          <w:rFonts w:ascii="Arial" w:eastAsia="Arial" w:hAnsi="Arial" w:cs="Arial"/>
          <w:sz w:val="20"/>
          <w:szCs w:val="20"/>
          <w:rPrChange w:id="8946" w:author="Mubiyarto Wibisono" w:date="2025-09-05T08:31:00Z" w16du:dateUtc="2025-09-05T01:31:00Z">
            <w:rPr>
              <w:rFonts w:ascii="Arial" w:eastAsia="Arial" w:hAnsi="Arial" w:cs="Arial"/>
            </w:rPr>
          </w:rPrChange>
        </w:rPr>
      </w:pPr>
    </w:p>
    <w:p w14:paraId="35184F8D" w14:textId="77777777" w:rsidR="00916E71" w:rsidRPr="00A41EA1" w:rsidRDefault="00916E71" w:rsidP="0007210C">
      <w:pPr>
        <w:spacing w:line="360" w:lineRule="auto"/>
        <w:rPr>
          <w:rFonts w:ascii="Arial" w:eastAsia="Arial" w:hAnsi="Arial" w:cs="Arial"/>
          <w:sz w:val="20"/>
          <w:szCs w:val="20"/>
          <w:rPrChange w:id="8947" w:author="Mubiyarto Wibisono" w:date="2025-09-05T08:31:00Z" w16du:dateUtc="2025-09-05T01:31:00Z">
            <w:rPr>
              <w:rFonts w:ascii="Arial" w:eastAsia="Arial" w:hAnsi="Arial" w:cs="Arial"/>
            </w:rPr>
          </w:rPrChange>
        </w:rPr>
      </w:pPr>
    </w:p>
    <w:p w14:paraId="11EAB1D4" w14:textId="6B46B0C6" w:rsidR="00916E71" w:rsidRPr="00A41EA1" w:rsidDel="00065103" w:rsidRDefault="00916E71" w:rsidP="0007210C">
      <w:pPr>
        <w:spacing w:line="360" w:lineRule="auto"/>
        <w:rPr>
          <w:del w:id="8948" w:author="Mubiyarto Wibisono" w:date="2025-09-04T16:31:00Z" w16du:dateUtc="2025-09-04T09:31:00Z"/>
          <w:rFonts w:ascii="Arial" w:eastAsia="Arial" w:hAnsi="Arial" w:cs="Arial"/>
          <w:sz w:val="20"/>
          <w:szCs w:val="20"/>
          <w:rPrChange w:id="8949" w:author="Mubiyarto Wibisono" w:date="2025-09-05T08:31:00Z" w16du:dateUtc="2025-09-05T01:31:00Z">
            <w:rPr>
              <w:del w:id="8950" w:author="Mubiyarto Wibisono" w:date="2025-09-04T16:31:00Z" w16du:dateUtc="2025-09-04T09:31:00Z"/>
              <w:rFonts w:ascii="Arial" w:eastAsia="Arial" w:hAnsi="Arial" w:cs="Arial"/>
            </w:rPr>
          </w:rPrChange>
        </w:rPr>
      </w:pPr>
    </w:p>
    <w:p w14:paraId="7A09246F" w14:textId="77777777" w:rsidR="00916E71" w:rsidRPr="00A41EA1" w:rsidRDefault="00916E71" w:rsidP="0007210C">
      <w:pPr>
        <w:spacing w:line="360" w:lineRule="auto"/>
        <w:rPr>
          <w:rFonts w:ascii="Arial" w:eastAsia="Arial" w:hAnsi="Arial" w:cs="Arial"/>
          <w:sz w:val="20"/>
          <w:szCs w:val="20"/>
          <w:rPrChange w:id="8951" w:author="Mubiyarto Wibisono" w:date="2025-09-05T08:31:00Z" w16du:dateUtc="2025-09-05T01:31:00Z">
            <w:rPr>
              <w:rFonts w:ascii="Arial" w:eastAsia="Arial" w:hAnsi="Arial" w:cs="Arial"/>
            </w:rPr>
          </w:rPrChange>
        </w:rPr>
      </w:pPr>
    </w:p>
    <w:p w14:paraId="7621B11B" w14:textId="3AF29724" w:rsidR="00362254" w:rsidRPr="00A41EA1" w:rsidDel="00065103" w:rsidRDefault="00963E9A" w:rsidP="00EE5AD0">
      <w:pPr>
        <w:pStyle w:val="Heading2"/>
        <w:numPr>
          <w:ilvl w:val="1"/>
          <w:numId w:val="3"/>
        </w:numPr>
        <w:rPr>
          <w:del w:id="8952" w:author="Mubiyarto Wibisono" w:date="2025-09-04T16:31:00Z" w16du:dateUtc="2025-09-04T09:31:00Z"/>
          <w:rFonts w:ascii="Arial" w:eastAsia="Arial" w:hAnsi="Arial" w:cs="Arial"/>
          <w:b/>
          <w:bCs/>
          <w:sz w:val="20"/>
          <w:szCs w:val="20"/>
          <w:rPrChange w:id="8953" w:author="Mubiyarto Wibisono" w:date="2025-09-05T08:31:00Z" w16du:dateUtc="2025-09-05T01:31:00Z">
            <w:rPr>
              <w:del w:id="8954" w:author="Mubiyarto Wibisono" w:date="2025-09-04T16:31:00Z" w16du:dateUtc="2025-09-04T09:31:00Z"/>
              <w:rFonts w:ascii="Arial" w:eastAsia="Arial" w:hAnsi="Arial" w:cs="Arial"/>
              <w:b/>
              <w:bCs/>
            </w:rPr>
          </w:rPrChange>
        </w:rPr>
      </w:pPr>
      <w:del w:id="8955" w:author="Mubiyarto Wibisono" w:date="2025-09-04T16:31:00Z" w16du:dateUtc="2025-09-04T09:31:00Z">
        <w:r w:rsidRPr="00A41EA1" w:rsidDel="00065103">
          <w:rPr>
            <w:rFonts w:ascii="Arial" w:eastAsia="Arial" w:hAnsi="Arial" w:cs="Arial"/>
            <w:b/>
            <w:bCs/>
            <w:sz w:val="20"/>
            <w:szCs w:val="20"/>
            <w:rPrChange w:id="8956" w:author="Mubiyarto Wibisono" w:date="2025-09-05T08:31:00Z" w16du:dateUtc="2025-09-05T01:31:00Z">
              <w:rPr>
                <w:rFonts w:ascii="Arial" w:eastAsia="Arial" w:hAnsi="Arial" w:cs="Arial"/>
                <w:b/>
                <w:bCs/>
              </w:rPr>
            </w:rPrChange>
          </w:rPr>
          <w:lastRenderedPageBreak/>
          <w:delText xml:space="preserve"> </w:delText>
        </w:r>
        <w:bookmarkStart w:id="8957" w:name="_Toc205930429"/>
        <w:bookmarkStart w:id="8958" w:name="_Toc206576695"/>
        <w:bookmarkStart w:id="8959" w:name="_Toc206577229"/>
        <w:r w:rsidR="00362254" w:rsidRPr="00A41EA1" w:rsidDel="00065103">
          <w:rPr>
            <w:rFonts w:ascii="Arial" w:eastAsia="Arial" w:hAnsi="Arial" w:cs="Arial"/>
            <w:b/>
            <w:bCs/>
            <w:sz w:val="20"/>
            <w:szCs w:val="20"/>
            <w:rPrChange w:id="8960" w:author="Mubiyarto Wibisono" w:date="2025-09-05T08:31:00Z" w16du:dateUtc="2025-09-05T01:31:00Z">
              <w:rPr>
                <w:rFonts w:ascii="Arial" w:eastAsia="Arial" w:hAnsi="Arial" w:cs="Arial"/>
                <w:b/>
                <w:bCs/>
              </w:rPr>
            </w:rPrChange>
          </w:rPr>
          <w:delText>General Description of Payment Gateway</w:delText>
        </w:r>
        <w:bookmarkStart w:id="8961" w:name="_Toc207935832"/>
        <w:bookmarkStart w:id="8962" w:name="_Toc207956801"/>
        <w:bookmarkStart w:id="8963" w:name="_Toc207957373"/>
        <w:bookmarkStart w:id="8964" w:name="_Toc207961684"/>
        <w:bookmarkEnd w:id="8957"/>
        <w:bookmarkEnd w:id="8958"/>
        <w:bookmarkEnd w:id="8959"/>
        <w:bookmarkEnd w:id="8961"/>
        <w:bookmarkEnd w:id="8962"/>
        <w:bookmarkEnd w:id="8963"/>
        <w:bookmarkEnd w:id="8964"/>
      </w:del>
    </w:p>
    <w:p w14:paraId="25A38B39" w14:textId="079D1DF8" w:rsidR="00362254" w:rsidRPr="00A41EA1" w:rsidDel="00065103" w:rsidRDefault="00362254" w:rsidP="00362254">
      <w:pPr>
        <w:rPr>
          <w:del w:id="8965" w:author="Mubiyarto Wibisono" w:date="2025-09-04T16:31:00Z" w16du:dateUtc="2025-09-04T09:31:00Z"/>
          <w:rFonts w:ascii="Arial" w:eastAsia="Arial" w:hAnsi="Arial" w:cs="Arial"/>
          <w:sz w:val="20"/>
          <w:szCs w:val="20"/>
          <w:rPrChange w:id="8966" w:author="Mubiyarto Wibisono" w:date="2025-09-05T08:31:00Z" w16du:dateUtc="2025-09-05T01:31:00Z">
            <w:rPr>
              <w:del w:id="8967" w:author="Mubiyarto Wibisono" w:date="2025-09-04T16:31:00Z" w16du:dateUtc="2025-09-04T09:31:00Z"/>
              <w:rFonts w:eastAsia="Arial"/>
            </w:rPr>
          </w:rPrChange>
        </w:rPr>
      </w:pPr>
      <w:bookmarkStart w:id="8968" w:name="_Toc207935833"/>
      <w:bookmarkStart w:id="8969" w:name="_Toc207956802"/>
      <w:bookmarkStart w:id="8970" w:name="_Toc207957374"/>
      <w:bookmarkStart w:id="8971" w:name="_Toc207961685"/>
      <w:bookmarkEnd w:id="8968"/>
      <w:bookmarkEnd w:id="8969"/>
      <w:bookmarkEnd w:id="8970"/>
      <w:bookmarkEnd w:id="8971"/>
    </w:p>
    <w:p w14:paraId="1BD8054A" w14:textId="37334404" w:rsidR="00362254" w:rsidRPr="00A41EA1" w:rsidDel="00065103" w:rsidRDefault="00620F9E" w:rsidP="00C41415">
      <w:pPr>
        <w:pStyle w:val="Heading3"/>
        <w:rPr>
          <w:del w:id="8972" w:author="Mubiyarto Wibisono" w:date="2025-09-04T16:31:00Z" w16du:dateUtc="2025-09-04T09:31:00Z"/>
          <w:rFonts w:eastAsia="Arial" w:cs="Arial"/>
          <w:b/>
          <w:bCs/>
          <w:sz w:val="20"/>
          <w:szCs w:val="20"/>
          <w:rPrChange w:id="8973" w:author="Mubiyarto Wibisono" w:date="2025-09-05T08:31:00Z" w16du:dateUtc="2025-09-05T01:31:00Z">
            <w:rPr>
              <w:del w:id="8974" w:author="Mubiyarto Wibisono" w:date="2025-09-04T16:31:00Z" w16du:dateUtc="2025-09-04T09:31:00Z"/>
              <w:rFonts w:eastAsia="Arial"/>
              <w:b/>
              <w:bCs/>
              <w:i/>
              <w:iCs/>
            </w:rPr>
          </w:rPrChange>
        </w:rPr>
      </w:pPr>
      <w:bookmarkStart w:id="8975" w:name="_Toc205930430"/>
      <w:bookmarkStart w:id="8976" w:name="_Toc206576696"/>
      <w:bookmarkStart w:id="8977" w:name="_Toc206577230"/>
      <w:del w:id="8978" w:author="Mubiyarto Wibisono" w:date="2025-09-04T16:31:00Z" w16du:dateUtc="2025-09-04T09:31:00Z">
        <w:r w:rsidRPr="00A41EA1" w:rsidDel="00065103">
          <w:rPr>
            <w:rFonts w:eastAsia="Arial" w:cs="Arial"/>
            <w:b/>
            <w:bCs/>
            <w:sz w:val="20"/>
            <w:szCs w:val="20"/>
            <w:rPrChange w:id="8979" w:author="Mubiyarto Wibisono" w:date="2025-09-05T08:31:00Z" w16du:dateUtc="2025-09-05T01:31:00Z">
              <w:rPr>
                <w:rFonts w:eastAsia="Arial"/>
                <w:b/>
                <w:bCs/>
              </w:rPr>
            </w:rPrChange>
          </w:rPr>
          <w:delText>4</w:delText>
        </w:r>
        <w:r w:rsidR="003E496A" w:rsidRPr="00A41EA1" w:rsidDel="00065103">
          <w:rPr>
            <w:rFonts w:eastAsia="Arial" w:cs="Arial"/>
            <w:b/>
            <w:bCs/>
            <w:sz w:val="20"/>
            <w:szCs w:val="20"/>
            <w:rPrChange w:id="8980" w:author="Mubiyarto Wibisono" w:date="2025-09-05T08:31:00Z" w16du:dateUtc="2025-09-05T01:31:00Z">
              <w:rPr>
                <w:rFonts w:eastAsia="Arial"/>
                <w:b/>
                <w:bCs/>
              </w:rPr>
            </w:rPrChange>
          </w:rPr>
          <w:delText xml:space="preserve">.2.1 </w:delText>
        </w:r>
        <w:r w:rsidR="002B27AD" w:rsidRPr="00A41EA1" w:rsidDel="00065103">
          <w:rPr>
            <w:rFonts w:eastAsia="Arial" w:cs="Arial"/>
            <w:b/>
            <w:bCs/>
            <w:sz w:val="20"/>
            <w:szCs w:val="20"/>
            <w:rPrChange w:id="8981" w:author="Mubiyarto Wibisono" w:date="2025-09-05T08:31:00Z" w16du:dateUtc="2025-09-05T01:31:00Z">
              <w:rPr>
                <w:rFonts w:eastAsia="Arial"/>
                <w:b/>
                <w:bCs/>
              </w:rPr>
            </w:rPrChange>
          </w:rPr>
          <w:delText>eService receives a timeout from the OCMS Internet Backend</w:delText>
        </w:r>
        <w:bookmarkStart w:id="8982" w:name="_Toc207935834"/>
        <w:bookmarkStart w:id="8983" w:name="_Toc207956803"/>
        <w:bookmarkStart w:id="8984" w:name="_Toc207957375"/>
        <w:bookmarkStart w:id="8985" w:name="_Toc207961686"/>
        <w:bookmarkEnd w:id="8975"/>
        <w:bookmarkEnd w:id="8976"/>
        <w:bookmarkEnd w:id="8977"/>
        <w:bookmarkEnd w:id="8982"/>
        <w:bookmarkEnd w:id="8983"/>
        <w:bookmarkEnd w:id="8984"/>
        <w:bookmarkEnd w:id="8985"/>
      </w:del>
    </w:p>
    <w:p w14:paraId="39555041" w14:textId="44C51409" w:rsidR="00963E9A" w:rsidRPr="00A41EA1" w:rsidDel="00065103" w:rsidRDefault="00963E9A" w:rsidP="00111787">
      <w:pPr>
        <w:spacing w:line="360" w:lineRule="auto"/>
        <w:ind w:left="709" w:hanging="283"/>
        <w:rPr>
          <w:del w:id="8986" w:author="Mubiyarto Wibisono" w:date="2025-09-04T16:31:00Z" w16du:dateUtc="2025-09-04T09:31:00Z"/>
          <w:rFonts w:ascii="Arial" w:eastAsia="Arial" w:hAnsi="Arial" w:cs="Arial"/>
          <w:b/>
          <w:bCs/>
          <w:color w:val="002060"/>
          <w:sz w:val="20"/>
          <w:szCs w:val="20"/>
        </w:rPr>
      </w:pPr>
      <w:bookmarkStart w:id="8987" w:name="_Toc207935835"/>
      <w:bookmarkStart w:id="8988" w:name="_Toc207956804"/>
      <w:bookmarkStart w:id="8989" w:name="_Toc207957376"/>
      <w:bookmarkStart w:id="8990" w:name="_Toc207961687"/>
      <w:bookmarkEnd w:id="8987"/>
      <w:bookmarkEnd w:id="8988"/>
      <w:bookmarkEnd w:id="8989"/>
      <w:bookmarkEnd w:id="8990"/>
    </w:p>
    <w:p w14:paraId="09EF18A3" w14:textId="75E777DB" w:rsidR="00963E9A" w:rsidRPr="00A41EA1" w:rsidDel="00065103" w:rsidRDefault="00963E9A" w:rsidP="00620F9E">
      <w:pPr>
        <w:pStyle w:val="ListParagraph"/>
        <w:numPr>
          <w:ilvl w:val="0"/>
          <w:numId w:val="28"/>
        </w:numPr>
        <w:snapToGrid w:val="0"/>
        <w:spacing w:after="240" w:line="360" w:lineRule="auto"/>
        <w:contextualSpacing w:val="0"/>
        <w:rPr>
          <w:del w:id="8991" w:author="Mubiyarto Wibisono" w:date="2025-09-04T16:31:00Z" w16du:dateUtc="2025-09-04T09:31:00Z"/>
          <w:rFonts w:ascii="Arial" w:hAnsi="Arial" w:cs="Arial"/>
          <w:bCs/>
          <w:color w:val="000000" w:themeColor="text1"/>
          <w:sz w:val="20"/>
          <w:szCs w:val="20"/>
        </w:rPr>
      </w:pPr>
      <w:del w:id="8992" w:author="Mubiyarto Wibisono" w:date="2025-09-04T16:31:00Z" w16du:dateUtc="2025-09-04T09:31:00Z">
        <w:r w:rsidRPr="00A41EA1" w:rsidDel="00065103">
          <w:rPr>
            <w:rFonts w:ascii="Arial" w:hAnsi="Arial" w:cs="Arial"/>
            <w:bCs/>
            <w:color w:val="000000" w:themeColor="text1"/>
            <w:sz w:val="20"/>
            <w:szCs w:val="20"/>
          </w:rPr>
          <w:delText>Timeout occurs when a request sent to a backend does not return a response to the eService within the predefined time, resulting in an automatic termination of the request.</w:delText>
        </w:r>
        <w:bookmarkStart w:id="8993" w:name="_Toc207935836"/>
        <w:bookmarkStart w:id="8994" w:name="_Toc207956805"/>
        <w:bookmarkStart w:id="8995" w:name="_Toc207957377"/>
        <w:bookmarkStart w:id="8996" w:name="_Toc207961688"/>
        <w:bookmarkEnd w:id="8993"/>
        <w:bookmarkEnd w:id="8994"/>
        <w:bookmarkEnd w:id="8995"/>
        <w:bookmarkEnd w:id="8996"/>
      </w:del>
    </w:p>
    <w:p w14:paraId="3490E4AE" w14:textId="07805A2D" w:rsidR="00963E9A" w:rsidRPr="00A41EA1" w:rsidDel="00065103" w:rsidRDefault="00963E9A" w:rsidP="00620F9E">
      <w:pPr>
        <w:pStyle w:val="ListParagraph"/>
        <w:numPr>
          <w:ilvl w:val="0"/>
          <w:numId w:val="28"/>
        </w:numPr>
        <w:snapToGrid w:val="0"/>
        <w:spacing w:line="360" w:lineRule="auto"/>
        <w:contextualSpacing w:val="0"/>
        <w:rPr>
          <w:del w:id="8997" w:author="Mubiyarto Wibisono" w:date="2025-09-04T16:31:00Z" w16du:dateUtc="2025-09-04T09:31:00Z"/>
          <w:rFonts w:ascii="Arial" w:hAnsi="Arial" w:cs="Arial"/>
          <w:bCs/>
          <w:color w:val="000000" w:themeColor="text1"/>
          <w:sz w:val="20"/>
          <w:szCs w:val="20"/>
        </w:rPr>
      </w:pPr>
      <w:del w:id="8998" w:author="Mubiyarto Wibisono" w:date="2025-09-04T16:31:00Z" w16du:dateUtc="2025-09-04T09:31:00Z">
        <w:r w:rsidRPr="00A41EA1" w:rsidDel="00065103">
          <w:rPr>
            <w:rFonts w:ascii="Arial" w:hAnsi="Arial" w:cs="Arial"/>
            <w:bCs/>
            <w:color w:val="000000" w:themeColor="text1"/>
            <w:sz w:val="20"/>
            <w:szCs w:val="20"/>
          </w:rPr>
          <w:delText>Possible causes are:</w:delText>
        </w:r>
        <w:bookmarkStart w:id="8999" w:name="_Toc207935837"/>
        <w:bookmarkStart w:id="9000" w:name="_Toc207956806"/>
        <w:bookmarkStart w:id="9001" w:name="_Toc207957378"/>
        <w:bookmarkStart w:id="9002" w:name="_Toc207961689"/>
        <w:bookmarkEnd w:id="8999"/>
        <w:bookmarkEnd w:id="9000"/>
        <w:bookmarkEnd w:id="9001"/>
        <w:bookmarkEnd w:id="9002"/>
      </w:del>
    </w:p>
    <w:p w14:paraId="35A1BB48" w14:textId="1F6950C4" w:rsidR="00963E9A" w:rsidRPr="00A41EA1" w:rsidDel="00065103" w:rsidRDefault="00963E9A" w:rsidP="00620F9E">
      <w:pPr>
        <w:pStyle w:val="ListParagraph"/>
        <w:numPr>
          <w:ilvl w:val="1"/>
          <w:numId w:val="28"/>
        </w:numPr>
        <w:snapToGrid w:val="0"/>
        <w:spacing w:line="360" w:lineRule="auto"/>
        <w:contextualSpacing w:val="0"/>
        <w:rPr>
          <w:del w:id="9003" w:author="Mubiyarto Wibisono" w:date="2025-09-04T16:31:00Z" w16du:dateUtc="2025-09-04T09:31:00Z"/>
          <w:rFonts w:ascii="Arial" w:hAnsi="Arial" w:cs="Arial"/>
          <w:bCs/>
          <w:color w:val="000000" w:themeColor="text1"/>
          <w:sz w:val="20"/>
          <w:szCs w:val="20"/>
        </w:rPr>
      </w:pPr>
      <w:del w:id="9004" w:author="Mubiyarto Wibisono" w:date="2025-09-04T16:31:00Z" w16du:dateUtc="2025-09-04T09:31:00Z">
        <w:r w:rsidRPr="00A41EA1" w:rsidDel="00065103">
          <w:rPr>
            <w:rFonts w:ascii="Arial" w:hAnsi="Arial" w:cs="Arial"/>
            <w:bCs/>
            <w:color w:val="000000" w:themeColor="text1"/>
            <w:sz w:val="20"/>
            <w:szCs w:val="20"/>
          </w:rPr>
          <w:delText xml:space="preserve">OCMS Internet BE is not available </w:delText>
        </w:r>
        <w:bookmarkStart w:id="9005" w:name="_Toc207935838"/>
        <w:bookmarkStart w:id="9006" w:name="_Toc207956807"/>
        <w:bookmarkStart w:id="9007" w:name="_Toc207957379"/>
        <w:bookmarkStart w:id="9008" w:name="_Toc207961690"/>
        <w:bookmarkEnd w:id="9005"/>
        <w:bookmarkEnd w:id="9006"/>
        <w:bookmarkEnd w:id="9007"/>
        <w:bookmarkEnd w:id="9008"/>
      </w:del>
    </w:p>
    <w:p w14:paraId="7BE0DF7F" w14:textId="56A0E7EB" w:rsidR="00963E9A" w:rsidRPr="00A41EA1" w:rsidDel="00065103" w:rsidRDefault="00963E9A" w:rsidP="00620F9E">
      <w:pPr>
        <w:pStyle w:val="ListParagraph"/>
        <w:numPr>
          <w:ilvl w:val="0"/>
          <w:numId w:val="28"/>
        </w:numPr>
        <w:snapToGrid w:val="0"/>
        <w:spacing w:before="240" w:line="360" w:lineRule="auto"/>
        <w:contextualSpacing w:val="0"/>
        <w:rPr>
          <w:del w:id="9009" w:author="Mubiyarto Wibisono" w:date="2025-09-04T16:31:00Z" w16du:dateUtc="2025-09-04T09:31:00Z"/>
          <w:rFonts w:ascii="Arial" w:hAnsi="Arial" w:cs="Arial"/>
          <w:bCs/>
          <w:color w:val="000000" w:themeColor="text1"/>
          <w:sz w:val="20"/>
          <w:szCs w:val="20"/>
        </w:rPr>
      </w:pPr>
      <w:del w:id="9010" w:author="Mubiyarto Wibisono" w:date="2025-09-04T16:31:00Z" w16du:dateUtc="2025-09-04T09:31:00Z">
        <w:r w:rsidRPr="00A41EA1" w:rsidDel="00065103">
          <w:rPr>
            <w:rFonts w:ascii="Arial" w:hAnsi="Arial" w:cs="Arial"/>
            <w:bCs/>
            <w:color w:val="000000" w:themeColor="text1"/>
            <w:sz w:val="20"/>
            <w:szCs w:val="20"/>
          </w:rPr>
          <w:delText xml:space="preserve">If the eService portal does not receive a response from the OCMS Internet BE within a pre-defined time, the portal will retry the operation once. </w:delText>
        </w:r>
        <w:bookmarkStart w:id="9011" w:name="_Toc207935839"/>
        <w:bookmarkStart w:id="9012" w:name="_Toc207956808"/>
        <w:bookmarkStart w:id="9013" w:name="_Toc207957380"/>
        <w:bookmarkStart w:id="9014" w:name="_Toc207961691"/>
        <w:bookmarkEnd w:id="9011"/>
        <w:bookmarkEnd w:id="9012"/>
        <w:bookmarkEnd w:id="9013"/>
        <w:bookmarkEnd w:id="9014"/>
      </w:del>
    </w:p>
    <w:p w14:paraId="7CEB093D" w14:textId="04362CA8" w:rsidR="00963E9A" w:rsidRPr="00A41EA1" w:rsidDel="00065103" w:rsidRDefault="00963E9A" w:rsidP="00620F9E">
      <w:pPr>
        <w:pStyle w:val="ListParagraph"/>
        <w:numPr>
          <w:ilvl w:val="0"/>
          <w:numId w:val="28"/>
        </w:numPr>
        <w:snapToGrid w:val="0"/>
        <w:spacing w:before="240" w:line="360" w:lineRule="auto"/>
        <w:contextualSpacing w:val="0"/>
        <w:rPr>
          <w:del w:id="9015" w:author="Mubiyarto Wibisono" w:date="2025-09-04T16:31:00Z" w16du:dateUtc="2025-09-04T09:31:00Z"/>
          <w:rFonts w:ascii="Arial" w:hAnsi="Arial" w:cs="Arial"/>
          <w:bCs/>
          <w:color w:val="000000" w:themeColor="text1"/>
          <w:sz w:val="20"/>
          <w:szCs w:val="20"/>
        </w:rPr>
      </w:pPr>
      <w:del w:id="9016" w:author="Mubiyarto Wibisono" w:date="2025-09-04T16:31:00Z" w16du:dateUtc="2025-09-04T09:31:00Z">
        <w:r w:rsidRPr="00A41EA1" w:rsidDel="00065103">
          <w:rPr>
            <w:rFonts w:ascii="Arial" w:hAnsi="Arial" w:cs="Arial"/>
            <w:bCs/>
            <w:color w:val="000000" w:themeColor="text1"/>
            <w:sz w:val="20"/>
            <w:szCs w:val="20"/>
          </w:rPr>
          <w:delText xml:space="preserve">If the retry fails, OCMS will stop the attempt and display </w:delText>
        </w:r>
        <w:r w:rsidRPr="00A41EA1" w:rsidDel="00065103">
          <w:rPr>
            <w:rFonts w:ascii="Arial" w:hAnsi="Arial" w:cs="Arial"/>
            <w:color w:val="000000"/>
            <w:sz w:val="20"/>
            <w:szCs w:val="20"/>
          </w:rPr>
          <w:delText>a message to the user: "Unable to process payment at the moment. Please try again later."</w:delText>
        </w:r>
        <w:bookmarkStart w:id="9017" w:name="_Toc207935840"/>
        <w:bookmarkStart w:id="9018" w:name="_Toc207956809"/>
        <w:bookmarkStart w:id="9019" w:name="_Toc207957381"/>
        <w:bookmarkStart w:id="9020" w:name="_Toc207961692"/>
        <w:bookmarkEnd w:id="9017"/>
        <w:bookmarkEnd w:id="9018"/>
        <w:bookmarkEnd w:id="9019"/>
        <w:bookmarkEnd w:id="9020"/>
      </w:del>
    </w:p>
    <w:p w14:paraId="16E5C314" w14:textId="2D5BCB33" w:rsidR="00963E9A" w:rsidRPr="00A41EA1" w:rsidDel="00065103" w:rsidRDefault="00963E9A" w:rsidP="00963E9A">
      <w:pPr>
        <w:ind w:firstLine="450"/>
        <w:rPr>
          <w:del w:id="9021" w:author="Mubiyarto Wibisono" w:date="2025-09-04T16:31:00Z" w16du:dateUtc="2025-09-04T09:31:00Z"/>
          <w:rFonts w:ascii="Arial" w:eastAsia="Arial" w:hAnsi="Arial" w:cs="Arial"/>
          <w:sz w:val="20"/>
          <w:szCs w:val="20"/>
          <w:rPrChange w:id="9022" w:author="Mubiyarto Wibisono" w:date="2025-09-05T08:31:00Z" w16du:dateUtc="2025-09-05T01:31:00Z">
            <w:rPr>
              <w:del w:id="9023" w:author="Mubiyarto Wibisono" w:date="2025-09-04T16:31:00Z" w16du:dateUtc="2025-09-04T09:31:00Z"/>
              <w:rFonts w:ascii="Arial" w:eastAsia="Arial" w:hAnsi="Arial" w:cs="Arial"/>
            </w:rPr>
          </w:rPrChange>
        </w:rPr>
      </w:pPr>
      <w:bookmarkStart w:id="9024" w:name="_Toc207935841"/>
      <w:bookmarkStart w:id="9025" w:name="_Toc207956810"/>
      <w:bookmarkStart w:id="9026" w:name="_Toc207957382"/>
      <w:bookmarkStart w:id="9027" w:name="_Toc207961693"/>
      <w:bookmarkEnd w:id="9024"/>
      <w:bookmarkEnd w:id="9025"/>
      <w:bookmarkEnd w:id="9026"/>
      <w:bookmarkEnd w:id="9027"/>
    </w:p>
    <w:p w14:paraId="0E2D486A" w14:textId="73CD17D9" w:rsidR="00362254" w:rsidRPr="00A41EA1" w:rsidDel="00065103" w:rsidRDefault="00620F9E" w:rsidP="005D4D7E">
      <w:pPr>
        <w:pStyle w:val="Heading3"/>
        <w:rPr>
          <w:del w:id="9028" w:author="Mubiyarto Wibisono" w:date="2025-09-04T16:31:00Z" w16du:dateUtc="2025-09-04T09:31:00Z"/>
          <w:rFonts w:cs="Arial"/>
          <w:b/>
          <w:bCs/>
          <w:sz w:val="20"/>
          <w:szCs w:val="20"/>
          <w:rPrChange w:id="9029" w:author="Mubiyarto Wibisono" w:date="2025-09-05T08:31:00Z" w16du:dateUtc="2025-09-05T01:31:00Z">
            <w:rPr>
              <w:del w:id="9030" w:author="Mubiyarto Wibisono" w:date="2025-09-04T16:31:00Z" w16du:dateUtc="2025-09-04T09:31:00Z"/>
              <w:rFonts w:cs="Arial"/>
              <w:b/>
              <w:bCs/>
            </w:rPr>
          </w:rPrChange>
        </w:rPr>
      </w:pPr>
      <w:bookmarkStart w:id="9031" w:name="_Toc205930431"/>
      <w:bookmarkStart w:id="9032" w:name="_Toc206576697"/>
      <w:bookmarkStart w:id="9033" w:name="_Toc206577231"/>
      <w:del w:id="9034" w:author="Mubiyarto Wibisono" w:date="2025-09-04T16:31:00Z" w16du:dateUtc="2025-09-04T09:31:00Z">
        <w:r w:rsidRPr="00A41EA1" w:rsidDel="00065103">
          <w:rPr>
            <w:rFonts w:eastAsia="Arial" w:cs="Arial"/>
            <w:b/>
            <w:bCs/>
            <w:sz w:val="20"/>
            <w:szCs w:val="20"/>
            <w:rPrChange w:id="9035" w:author="Mubiyarto Wibisono" w:date="2025-09-05T08:31:00Z" w16du:dateUtc="2025-09-05T01:31:00Z">
              <w:rPr>
                <w:rFonts w:eastAsia="Arial" w:cs="Arial"/>
                <w:b/>
                <w:bCs/>
              </w:rPr>
            </w:rPrChange>
          </w:rPr>
          <w:delText>4</w:delText>
        </w:r>
        <w:r w:rsidR="00963E9A" w:rsidRPr="00A41EA1" w:rsidDel="00065103">
          <w:rPr>
            <w:rFonts w:eastAsia="Arial" w:cs="Arial"/>
            <w:b/>
            <w:bCs/>
            <w:sz w:val="20"/>
            <w:szCs w:val="20"/>
            <w:rPrChange w:id="9036" w:author="Mubiyarto Wibisono" w:date="2025-09-05T08:31:00Z" w16du:dateUtc="2025-09-05T01:31:00Z">
              <w:rPr>
                <w:rFonts w:eastAsia="Arial" w:cs="Arial"/>
                <w:b/>
                <w:bCs/>
              </w:rPr>
            </w:rPrChange>
          </w:rPr>
          <w:delText>.2.2</w:delText>
        </w:r>
        <w:r w:rsidR="003E496A" w:rsidRPr="00A41EA1" w:rsidDel="00065103">
          <w:rPr>
            <w:rFonts w:eastAsia="Arial" w:cs="Arial"/>
            <w:b/>
            <w:bCs/>
            <w:sz w:val="20"/>
            <w:szCs w:val="20"/>
            <w:rPrChange w:id="9037" w:author="Mubiyarto Wibisono" w:date="2025-09-05T08:31:00Z" w16du:dateUtc="2025-09-05T01:31:00Z">
              <w:rPr>
                <w:rFonts w:eastAsia="Arial" w:cs="Arial"/>
                <w:b/>
                <w:bCs/>
              </w:rPr>
            </w:rPrChange>
          </w:rPr>
          <w:delText xml:space="preserve"> </w:delText>
        </w:r>
        <w:r w:rsidR="00963E9A" w:rsidRPr="00A41EA1" w:rsidDel="00065103">
          <w:rPr>
            <w:rFonts w:cs="Arial"/>
            <w:b/>
            <w:bCs/>
            <w:sz w:val="20"/>
            <w:szCs w:val="20"/>
            <w:rPrChange w:id="9038" w:author="Mubiyarto Wibisono" w:date="2025-09-05T08:31:00Z" w16du:dateUtc="2025-09-05T01:31:00Z">
              <w:rPr>
                <w:rFonts w:cs="Arial"/>
                <w:b/>
                <w:bCs/>
              </w:rPr>
            </w:rPrChange>
          </w:rPr>
          <w:delText>Request to initiate transaction fails due to validation error</w:delText>
        </w:r>
        <w:bookmarkStart w:id="9039" w:name="_Toc207935842"/>
        <w:bookmarkStart w:id="9040" w:name="_Toc207956811"/>
        <w:bookmarkStart w:id="9041" w:name="_Toc207957383"/>
        <w:bookmarkStart w:id="9042" w:name="_Toc207961694"/>
        <w:bookmarkEnd w:id="9031"/>
        <w:bookmarkEnd w:id="9032"/>
        <w:bookmarkEnd w:id="9033"/>
        <w:bookmarkEnd w:id="9039"/>
        <w:bookmarkEnd w:id="9040"/>
        <w:bookmarkEnd w:id="9041"/>
        <w:bookmarkEnd w:id="9042"/>
      </w:del>
    </w:p>
    <w:p w14:paraId="6CFECE88" w14:textId="1E18D805" w:rsidR="00CE0AE9" w:rsidRPr="00A41EA1" w:rsidDel="00065103" w:rsidRDefault="00CE0AE9" w:rsidP="00963E9A">
      <w:pPr>
        <w:pStyle w:val="ListParagraph"/>
        <w:tabs>
          <w:tab w:val="left" w:pos="810"/>
          <w:tab w:val="left" w:pos="2830"/>
        </w:tabs>
        <w:ind w:left="1080" w:hanging="630"/>
        <w:rPr>
          <w:del w:id="9043" w:author="Mubiyarto Wibisono" w:date="2025-09-04T16:31:00Z" w16du:dateUtc="2025-09-04T09:31:00Z"/>
          <w:rFonts w:ascii="Arial" w:hAnsi="Arial" w:cs="Arial"/>
          <w:b/>
          <w:bCs/>
          <w:color w:val="002060"/>
          <w:sz w:val="20"/>
          <w:szCs w:val="20"/>
          <w:rPrChange w:id="9044" w:author="Mubiyarto Wibisono" w:date="2025-09-05T08:31:00Z" w16du:dateUtc="2025-09-05T01:31:00Z">
            <w:rPr>
              <w:del w:id="9045" w:author="Mubiyarto Wibisono" w:date="2025-09-04T16:31:00Z" w16du:dateUtc="2025-09-04T09:31:00Z"/>
              <w:rFonts w:ascii="Arial" w:hAnsi="Arial" w:cs="Arial"/>
              <w:b/>
              <w:bCs/>
              <w:color w:val="002060"/>
            </w:rPr>
          </w:rPrChange>
        </w:rPr>
      </w:pPr>
      <w:bookmarkStart w:id="9046" w:name="_Toc207935843"/>
      <w:bookmarkStart w:id="9047" w:name="_Toc207956812"/>
      <w:bookmarkStart w:id="9048" w:name="_Toc207957384"/>
      <w:bookmarkStart w:id="9049" w:name="_Toc207961695"/>
      <w:bookmarkEnd w:id="9046"/>
      <w:bookmarkEnd w:id="9047"/>
      <w:bookmarkEnd w:id="9048"/>
      <w:bookmarkEnd w:id="9049"/>
    </w:p>
    <w:p w14:paraId="7FB75227" w14:textId="110BD6A4" w:rsidR="00963E9A" w:rsidRPr="00A41EA1" w:rsidDel="00065103" w:rsidRDefault="00963E9A" w:rsidP="00620F9E">
      <w:pPr>
        <w:pStyle w:val="ListParagraph"/>
        <w:numPr>
          <w:ilvl w:val="0"/>
          <w:numId w:val="12"/>
        </w:numPr>
        <w:snapToGrid w:val="0"/>
        <w:spacing w:line="360" w:lineRule="auto"/>
        <w:ind w:left="709" w:hanging="425"/>
        <w:contextualSpacing w:val="0"/>
        <w:rPr>
          <w:del w:id="9050" w:author="Mubiyarto Wibisono" w:date="2025-09-04T16:31:00Z" w16du:dateUtc="2025-09-04T09:31:00Z"/>
          <w:rFonts w:ascii="Arial" w:hAnsi="Arial" w:cs="Arial"/>
          <w:bCs/>
          <w:color w:val="000000" w:themeColor="text1"/>
          <w:sz w:val="20"/>
          <w:szCs w:val="20"/>
        </w:rPr>
      </w:pPr>
      <w:del w:id="9051" w:author="Mubiyarto Wibisono" w:date="2025-09-04T16:31:00Z" w16du:dateUtc="2025-09-04T09:31:00Z">
        <w:r w:rsidRPr="00A41EA1" w:rsidDel="00065103">
          <w:rPr>
            <w:rFonts w:ascii="Arial" w:hAnsi="Arial" w:cs="Arial"/>
            <w:bCs/>
            <w:color w:val="000000" w:themeColor="text1"/>
            <w:sz w:val="20"/>
            <w:szCs w:val="20"/>
          </w:rPr>
          <w:delText>URA PG will reject the request and respond to the OCMS Internet BE with the following response codes when the data submitted by OCMS is invalid:</w:delText>
        </w:r>
        <w:bookmarkStart w:id="9052" w:name="_Toc207935844"/>
        <w:bookmarkStart w:id="9053" w:name="_Toc207956813"/>
        <w:bookmarkStart w:id="9054" w:name="_Toc207957385"/>
        <w:bookmarkStart w:id="9055" w:name="_Toc207961696"/>
        <w:bookmarkEnd w:id="9052"/>
        <w:bookmarkEnd w:id="9053"/>
        <w:bookmarkEnd w:id="9054"/>
        <w:bookmarkEnd w:id="9055"/>
      </w:del>
    </w:p>
    <w:tbl>
      <w:tblPr>
        <w:tblW w:w="6662" w:type="dxa"/>
        <w:tblInd w:w="894" w:type="dxa"/>
        <w:tblCellMar>
          <w:top w:w="113" w:type="dxa"/>
          <w:left w:w="113" w:type="dxa"/>
          <w:bottom w:w="113" w:type="dxa"/>
          <w:right w:w="113" w:type="dxa"/>
        </w:tblCellMar>
        <w:tblLook w:val="04A0" w:firstRow="1" w:lastRow="0" w:firstColumn="1" w:lastColumn="0" w:noHBand="0" w:noVBand="1"/>
      </w:tblPr>
      <w:tblGrid>
        <w:gridCol w:w="2693"/>
        <w:gridCol w:w="3969"/>
      </w:tblGrid>
      <w:tr w:rsidR="00963E9A" w:rsidRPr="00A41EA1" w:rsidDel="00065103" w14:paraId="15C1EE0F" w14:textId="15100E60" w:rsidTr="003E496A">
        <w:trPr>
          <w:del w:id="9056"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36D7A96A" w14:textId="4D2CD090" w:rsidR="00963E9A" w:rsidRPr="00A41EA1" w:rsidDel="00065103" w:rsidRDefault="00963E9A" w:rsidP="003E496A">
            <w:pPr>
              <w:ind w:left="709" w:hanging="425"/>
              <w:jc w:val="center"/>
              <w:rPr>
                <w:del w:id="9057" w:author="Mubiyarto Wibisono" w:date="2025-09-04T16:31:00Z" w16du:dateUtc="2025-09-04T09:31:00Z"/>
                <w:rFonts w:ascii="Arial" w:hAnsi="Arial" w:cs="Arial"/>
                <w:b/>
                <w:bCs/>
                <w:sz w:val="20"/>
                <w:szCs w:val="20"/>
                <w:lang w:val="en-SG"/>
              </w:rPr>
            </w:pPr>
            <w:del w:id="9058" w:author="Mubiyarto Wibisono" w:date="2025-09-04T16:31:00Z" w16du:dateUtc="2025-09-04T09:31:00Z">
              <w:r w:rsidRPr="00A41EA1" w:rsidDel="00065103">
                <w:rPr>
                  <w:rFonts w:ascii="Arial" w:hAnsi="Arial" w:cs="Arial"/>
                  <w:b/>
                  <w:bCs/>
                  <w:sz w:val="20"/>
                  <w:szCs w:val="20"/>
                  <w:lang w:val="en-SG"/>
                </w:rPr>
                <w:delText>Response Code</w:delText>
              </w:r>
              <w:bookmarkStart w:id="9059" w:name="_Toc207935845"/>
              <w:bookmarkStart w:id="9060" w:name="_Toc207956814"/>
              <w:bookmarkStart w:id="9061" w:name="_Toc207957386"/>
              <w:bookmarkStart w:id="9062" w:name="_Toc207961697"/>
              <w:bookmarkEnd w:id="9059"/>
              <w:bookmarkEnd w:id="9060"/>
              <w:bookmarkEnd w:id="9061"/>
              <w:bookmarkEnd w:id="9062"/>
            </w:del>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0A8B1C1B" w14:textId="7148E898" w:rsidR="00963E9A" w:rsidRPr="00A41EA1" w:rsidDel="00065103" w:rsidRDefault="00963E9A" w:rsidP="003E496A">
            <w:pPr>
              <w:ind w:left="709" w:hanging="425"/>
              <w:jc w:val="center"/>
              <w:rPr>
                <w:del w:id="9063" w:author="Mubiyarto Wibisono" w:date="2025-09-04T16:31:00Z" w16du:dateUtc="2025-09-04T09:31:00Z"/>
                <w:rFonts w:ascii="Arial" w:hAnsi="Arial" w:cs="Arial"/>
                <w:b/>
                <w:bCs/>
                <w:sz w:val="20"/>
                <w:szCs w:val="20"/>
                <w:lang w:val="en-SG"/>
              </w:rPr>
            </w:pPr>
            <w:del w:id="9064" w:author="Mubiyarto Wibisono" w:date="2025-09-04T16:31:00Z" w16du:dateUtc="2025-09-04T09:31:00Z">
              <w:r w:rsidRPr="00A41EA1" w:rsidDel="00065103">
                <w:rPr>
                  <w:rFonts w:ascii="Arial" w:hAnsi="Arial" w:cs="Arial"/>
                  <w:b/>
                  <w:bCs/>
                  <w:sz w:val="20"/>
                  <w:szCs w:val="20"/>
                  <w:lang w:val="en-SG"/>
                </w:rPr>
                <w:delText>Description</w:delText>
              </w:r>
              <w:bookmarkStart w:id="9065" w:name="_Toc207935846"/>
              <w:bookmarkStart w:id="9066" w:name="_Toc207956815"/>
              <w:bookmarkStart w:id="9067" w:name="_Toc207957387"/>
              <w:bookmarkStart w:id="9068" w:name="_Toc207961698"/>
              <w:bookmarkEnd w:id="9065"/>
              <w:bookmarkEnd w:id="9066"/>
              <w:bookmarkEnd w:id="9067"/>
              <w:bookmarkEnd w:id="9068"/>
            </w:del>
          </w:p>
        </w:tc>
        <w:bookmarkStart w:id="9069" w:name="_Toc207935847"/>
        <w:bookmarkStart w:id="9070" w:name="_Toc207956816"/>
        <w:bookmarkStart w:id="9071" w:name="_Toc207957388"/>
        <w:bookmarkStart w:id="9072" w:name="_Toc207961699"/>
        <w:bookmarkEnd w:id="9069"/>
        <w:bookmarkEnd w:id="9070"/>
        <w:bookmarkEnd w:id="9071"/>
        <w:bookmarkEnd w:id="9072"/>
      </w:tr>
      <w:tr w:rsidR="00963E9A" w:rsidRPr="00A41EA1" w:rsidDel="00065103" w14:paraId="15FA7388" w14:textId="20FEBAAC" w:rsidTr="00CE0AE9">
        <w:trPr>
          <w:del w:id="9073"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67C68" w14:textId="50907A12" w:rsidR="00963E9A" w:rsidRPr="00A41EA1" w:rsidDel="00065103" w:rsidRDefault="00963E9A" w:rsidP="003E496A">
            <w:pPr>
              <w:rPr>
                <w:del w:id="9074" w:author="Mubiyarto Wibisono" w:date="2025-09-04T16:31:00Z" w16du:dateUtc="2025-09-04T09:31:00Z"/>
                <w:rFonts w:ascii="Arial" w:hAnsi="Arial" w:cs="Arial"/>
                <w:sz w:val="20"/>
                <w:szCs w:val="20"/>
                <w:lang w:val="en-SG"/>
              </w:rPr>
            </w:pPr>
            <w:del w:id="9075" w:author="Mubiyarto Wibisono" w:date="2025-09-04T16:31:00Z" w16du:dateUtc="2025-09-04T09:31:00Z">
              <w:r w:rsidRPr="00A41EA1" w:rsidDel="00065103">
                <w:rPr>
                  <w:rFonts w:ascii="Arial" w:hAnsi="Arial" w:cs="Arial"/>
                  <w:sz w:val="20"/>
                  <w:szCs w:val="20"/>
                </w:rPr>
                <w:delText xml:space="preserve">PG300   </w:delText>
              </w:r>
              <w:bookmarkStart w:id="9076" w:name="_Toc207935848"/>
              <w:bookmarkStart w:id="9077" w:name="_Toc207956817"/>
              <w:bookmarkStart w:id="9078" w:name="_Toc207957389"/>
              <w:bookmarkStart w:id="9079" w:name="_Toc207961700"/>
              <w:bookmarkEnd w:id="9076"/>
              <w:bookmarkEnd w:id="9077"/>
              <w:bookmarkEnd w:id="9078"/>
              <w:bookmarkEnd w:id="9079"/>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F7C24" w14:textId="32A5E2E8" w:rsidR="00963E9A" w:rsidRPr="00A41EA1" w:rsidDel="00065103" w:rsidRDefault="00963E9A" w:rsidP="003E49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9080" w:author="Mubiyarto Wibisono" w:date="2025-09-04T16:31:00Z" w16du:dateUtc="2025-09-04T09:31:00Z"/>
                <w:rFonts w:ascii="Arial" w:eastAsia="Arial" w:hAnsi="Arial" w:cs="Arial"/>
                <w:sz w:val="20"/>
                <w:szCs w:val="20"/>
                <w:lang w:val="en-US" w:eastAsia="zh-CN"/>
              </w:rPr>
            </w:pPr>
            <w:del w:id="9081" w:author="Mubiyarto Wibisono" w:date="2025-09-04T16:31:00Z" w16du:dateUtc="2025-09-04T09:31:00Z">
              <w:r w:rsidRPr="00A41EA1" w:rsidDel="00065103">
                <w:rPr>
                  <w:rFonts w:ascii="Arial" w:hAnsi="Arial" w:cs="Arial"/>
                  <w:sz w:val="20"/>
                  <w:szCs w:val="20"/>
                </w:rPr>
                <w:delText xml:space="preserve">Invalid Transaction Data  </w:delText>
              </w:r>
              <w:bookmarkStart w:id="9082" w:name="_Toc207935849"/>
              <w:bookmarkStart w:id="9083" w:name="_Toc207956818"/>
              <w:bookmarkStart w:id="9084" w:name="_Toc207957390"/>
              <w:bookmarkStart w:id="9085" w:name="_Toc207961701"/>
              <w:bookmarkEnd w:id="9082"/>
              <w:bookmarkEnd w:id="9083"/>
              <w:bookmarkEnd w:id="9084"/>
              <w:bookmarkEnd w:id="9085"/>
            </w:del>
          </w:p>
        </w:tc>
        <w:bookmarkStart w:id="9086" w:name="_Toc207935850"/>
        <w:bookmarkStart w:id="9087" w:name="_Toc207956819"/>
        <w:bookmarkStart w:id="9088" w:name="_Toc207957391"/>
        <w:bookmarkStart w:id="9089" w:name="_Toc207961702"/>
        <w:bookmarkEnd w:id="9086"/>
        <w:bookmarkEnd w:id="9087"/>
        <w:bookmarkEnd w:id="9088"/>
        <w:bookmarkEnd w:id="9089"/>
      </w:tr>
      <w:tr w:rsidR="00963E9A" w:rsidRPr="00A41EA1" w:rsidDel="00065103" w14:paraId="7C2181FA" w14:textId="1A0FD044" w:rsidTr="00CE0AE9">
        <w:trPr>
          <w:del w:id="9090"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EE506" w14:textId="6B3D107E" w:rsidR="00963E9A" w:rsidRPr="00A41EA1" w:rsidDel="00065103" w:rsidRDefault="00963E9A" w:rsidP="003E496A">
            <w:pPr>
              <w:rPr>
                <w:del w:id="9091" w:author="Mubiyarto Wibisono" w:date="2025-09-04T16:31:00Z" w16du:dateUtc="2025-09-04T09:31:00Z"/>
                <w:rFonts w:ascii="Arial" w:hAnsi="Arial" w:cs="Arial"/>
                <w:sz w:val="20"/>
                <w:szCs w:val="20"/>
                <w:lang w:val="en-SG"/>
              </w:rPr>
            </w:pPr>
            <w:del w:id="9092" w:author="Mubiyarto Wibisono" w:date="2025-09-04T16:31:00Z" w16du:dateUtc="2025-09-04T09:31:00Z">
              <w:r w:rsidRPr="00A41EA1" w:rsidDel="00065103">
                <w:rPr>
                  <w:rFonts w:ascii="Arial" w:hAnsi="Arial" w:cs="Arial"/>
                  <w:sz w:val="20"/>
                  <w:szCs w:val="20"/>
                </w:rPr>
                <w:delText xml:space="preserve">PG301  </w:delText>
              </w:r>
              <w:bookmarkStart w:id="9093" w:name="_Toc207935851"/>
              <w:bookmarkStart w:id="9094" w:name="_Toc207956820"/>
              <w:bookmarkStart w:id="9095" w:name="_Toc207957392"/>
              <w:bookmarkStart w:id="9096" w:name="_Toc207961703"/>
              <w:bookmarkEnd w:id="9093"/>
              <w:bookmarkEnd w:id="9094"/>
              <w:bookmarkEnd w:id="9095"/>
              <w:bookmarkEnd w:id="9096"/>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4EEFF" w14:textId="6919B3B3" w:rsidR="00963E9A" w:rsidRPr="00A41EA1" w:rsidDel="00065103" w:rsidRDefault="00963E9A" w:rsidP="003E496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9097" w:author="Mubiyarto Wibisono" w:date="2025-09-04T16:31:00Z" w16du:dateUtc="2025-09-04T09:31:00Z"/>
                <w:rFonts w:ascii="Arial" w:eastAsia="Arial" w:hAnsi="Arial" w:cs="Arial"/>
                <w:sz w:val="20"/>
                <w:szCs w:val="20"/>
                <w:lang w:val="en-US" w:eastAsia="zh-CN"/>
              </w:rPr>
            </w:pPr>
            <w:del w:id="9098" w:author="Mubiyarto Wibisono" w:date="2025-09-04T16:31:00Z" w16du:dateUtc="2025-09-04T09:31:00Z">
              <w:r w:rsidRPr="00A41EA1" w:rsidDel="00065103">
                <w:rPr>
                  <w:rFonts w:ascii="Arial" w:hAnsi="Arial" w:cs="Arial"/>
                  <w:sz w:val="20"/>
                  <w:szCs w:val="20"/>
                </w:rPr>
                <w:delText xml:space="preserve">Invalid Transaction Details (JSON Array)  </w:delText>
              </w:r>
              <w:bookmarkStart w:id="9099" w:name="_Toc207935852"/>
              <w:bookmarkStart w:id="9100" w:name="_Toc207956821"/>
              <w:bookmarkStart w:id="9101" w:name="_Toc207957393"/>
              <w:bookmarkStart w:id="9102" w:name="_Toc207961704"/>
              <w:bookmarkEnd w:id="9099"/>
              <w:bookmarkEnd w:id="9100"/>
              <w:bookmarkEnd w:id="9101"/>
              <w:bookmarkEnd w:id="9102"/>
            </w:del>
          </w:p>
        </w:tc>
        <w:bookmarkStart w:id="9103" w:name="_Toc207935853"/>
        <w:bookmarkStart w:id="9104" w:name="_Toc207956822"/>
        <w:bookmarkStart w:id="9105" w:name="_Toc207957394"/>
        <w:bookmarkStart w:id="9106" w:name="_Toc207961705"/>
        <w:bookmarkEnd w:id="9103"/>
        <w:bookmarkEnd w:id="9104"/>
        <w:bookmarkEnd w:id="9105"/>
        <w:bookmarkEnd w:id="9106"/>
      </w:tr>
      <w:tr w:rsidR="00963E9A" w:rsidRPr="00A41EA1" w:rsidDel="00065103" w14:paraId="3C951F8F" w14:textId="54458F11" w:rsidTr="00CE0AE9">
        <w:trPr>
          <w:del w:id="9107"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44FC1" w14:textId="2ED470BE" w:rsidR="00963E9A" w:rsidRPr="00A41EA1" w:rsidDel="00065103" w:rsidRDefault="00963E9A" w:rsidP="003E496A">
            <w:pPr>
              <w:rPr>
                <w:del w:id="9108" w:author="Mubiyarto Wibisono" w:date="2025-09-04T16:31:00Z" w16du:dateUtc="2025-09-04T09:31:00Z"/>
                <w:rFonts w:ascii="Arial" w:hAnsi="Arial" w:cs="Arial"/>
                <w:sz w:val="20"/>
                <w:szCs w:val="20"/>
                <w:lang w:val="en-SG"/>
              </w:rPr>
            </w:pPr>
            <w:del w:id="9109" w:author="Mubiyarto Wibisono" w:date="2025-09-04T16:31:00Z" w16du:dateUtc="2025-09-04T09:31:00Z">
              <w:r w:rsidRPr="00A41EA1" w:rsidDel="00065103">
                <w:rPr>
                  <w:rFonts w:ascii="Arial" w:hAnsi="Arial" w:cs="Arial"/>
                  <w:sz w:val="20"/>
                  <w:szCs w:val="20"/>
                </w:rPr>
                <w:delText xml:space="preserve">PG302   </w:delText>
              </w:r>
              <w:bookmarkStart w:id="9110" w:name="_Toc207935854"/>
              <w:bookmarkStart w:id="9111" w:name="_Toc207956823"/>
              <w:bookmarkStart w:id="9112" w:name="_Toc207957395"/>
              <w:bookmarkStart w:id="9113" w:name="_Toc207961706"/>
              <w:bookmarkEnd w:id="9110"/>
              <w:bookmarkEnd w:id="9111"/>
              <w:bookmarkEnd w:id="9112"/>
              <w:bookmarkEnd w:id="9113"/>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F4635F" w14:textId="436351CA" w:rsidR="00963E9A" w:rsidRPr="00A41EA1" w:rsidDel="00065103" w:rsidRDefault="00963E9A" w:rsidP="003E496A">
            <w:pPr>
              <w:rPr>
                <w:del w:id="9114" w:author="Mubiyarto Wibisono" w:date="2025-09-04T16:31:00Z" w16du:dateUtc="2025-09-04T09:31:00Z"/>
                <w:rFonts w:ascii="Arial" w:hAnsi="Arial" w:cs="Arial"/>
                <w:sz w:val="20"/>
                <w:szCs w:val="20"/>
                <w:lang w:val="en-SG"/>
              </w:rPr>
            </w:pPr>
            <w:del w:id="9115" w:author="Mubiyarto Wibisono" w:date="2025-09-04T16:31:00Z" w16du:dateUtc="2025-09-04T09:31:00Z">
              <w:r w:rsidRPr="00A41EA1" w:rsidDel="00065103">
                <w:rPr>
                  <w:rFonts w:ascii="Arial" w:hAnsi="Arial" w:cs="Arial"/>
                  <w:sz w:val="20"/>
                  <w:szCs w:val="20"/>
                </w:rPr>
                <w:delText xml:space="preserve">Invalid Payment Mode  </w:delText>
              </w:r>
              <w:bookmarkStart w:id="9116" w:name="_Toc207935855"/>
              <w:bookmarkStart w:id="9117" w:name="_Toc207956824"/>
              <w:bookmarkStart w:id="9118" w:name="_Toc207957396"/>
              <w:bookmarkStart w:id="9119" w:name="_Toc207961707"/>
              <w:bookmarkEnd w:id="9116"/>
              <w:bookmarkEnd w:id="9117"/>
              <w:bookmarkEnd w:id="9118"/>
              <w:bookmarkEnd w:id="9119"/>
            </w:del>
          </w:p>
        </w:tc>
        <w:bookmarkStart w:id="9120" w:name="_Toc207935856"/>
        <w:bookmarkStart w:id="9121" w:name="_Toc207956825"/>
        <w:bookmarkStart w:id="9122" w:name="_Toc207957397"/>
        <w:bookmarkStart w:id="9123" w:name="_Toc207961708"/>
        <w:bookmarkEnd w:id="9120"/>
        <w:bookmarkEnd w:id="9121"/>
        <w:bookmarkEnd w:id="9122"/>
        <w:bookmarkEnd w:id="9123"/>
      </w:tr>
      <w:tr w:rsidR="00963E9A" w:rsidRPr="00A41EA1" w:rsidDel="00065103" w14:paraId="2EAFC36A" w14:textId="7BAA4FF5" w:rsidTr="00CE0AE9">
        <w:trPr>
          <w:del w:id="9124"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E88817" w14:textId="72F07278" w:rsidR="00963E9A" w:rsidRPr="00A41EA1" w:rsidDel="00065103" w:rsidRDefault="00963E9A" w:rsidP="003E496A">
            <w:pPr>
              <w:rPr>
                <w:del w:id="9125" w:author="Mubiyarto Wibisono" w:date="2025-09-04T16:31:00Z" w16du:dateUtc="2025-09-04T09:31:00Z"/>
                <w:rFonts w:ascii="Arial" w:hAnsi="Arial" w:cs="Arial"/>
                <w:sz w:val="20"/>
                <w:szCs w:val="20"/>
                <w:lang w:val="en-SG"/>
              </w:rPr>
            </w:pPr>
            <w:del w:id="9126" w:author="Mubiyarto Wibisono" w:date="2025-09-04T16:31:00Z" w16du:dateUtc="2025-09-04T09:31:00Z">
              <w:r w:rsidRPr="00A41EA1" w:rsidDel="00065103">
                <w:rPr>
                  <w:rFonts w:ascii="Arial" w:hAnsi="Arial" w:cs="Arial"/>
                  <w:sz w:val="20"/>
                  <w:szCs w:val="20"/>
                </w:rPr>
                <w:delText xml:space="preserve">PG303   </w:delText>
              </w:r>
              <w:bookmarkStart w:id="9127" w:name="_Toc207935857"/>
              <w:bookmarkStart w:id="9128" w:name="_Toc207956826"/>
              <w:bookmarkStart w:id="9129" w:name="_Toc207957398"/>
              <w:bookmarkStart w:id="9130" w:name="_Toc207961709"/>
              <w:bookmarkEnd w:id="9127"/>
              <w:bookmarkEnd w:id="9128"/>
              <w:bookmarkEnd w:id="9129"/>
              <w:bookmarkEnd w:id="9130"/>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9BDB6" w14:textId="6006B067" w:rsidR="00963E9A" w:rsidRPr="00A41EA1" w:rsidDel="00065103" w:rsidRDefault="00963E9A" w:rsidP="003E496A">
            <w:pPr>
              <w:rPr>
                <w:del w:id="9131" w:author="Mubiyarto Wibisono" w:date="2025-09-04T16:31:00Z" w16du:dateUtc="2025-09-04T09:31:00Z"/>
                <w:rFonts w:ascii="Arial" w:hAnsi="Arial" w:cs="Arial"/>
                <w:sz w:val="20"/>
                <w:szCs w:val="20"/>
                <w:lang w:val="en-SG"/>
              </w:rPr>
            </w:pPr>
            <w:del w:id="9132" w:author="Mubiyarto Wibisono" w:date="2025-09-04T16:31:00Z" w16du:dateUtc="2025-09-04T09:31:00Z">
              <w:r w:rsidRPr="00A41EA1" w:rsidDel="00065103">
                <w:rPr>
                  <w:rFonts w:ascii="Arial" w:hAnsi="Arial" w:cs="Arial"/>
                  <w:sz w:val="20"/>
                  <w:szCs w:val="20"/>
                </w:rPr>
                <w:delText xml:space="preserve">Invalid eService Application  </w:delText>
              </w:r>
              <w:bookmarkStart w:id="9133" w:name="_Toc207935858"/>
              <w:bookmarkStart w:id="9134" w:name="_Toc207956827"/>
              <w:bookmarkStart w:id="9135" w:name="_Toc207957399"/>
              <w:bookmarkStart w:id="9136" w:name="_Toc207961710"/>
              <w:bookmarkEnd w:id="9133"/>
              <w:bookmarkEnd w:id="9134"/>
              <w:bookmarkEnd w:id="9135"/>
              <w:bookmarkEnd w:id="9136"/>
            </w:del>
          </w:p>
        </w:tc>
        <w:bookmarkStart w:id="9137" w:name="_Toc207935859"/>
        <w:bookmarkStart w:id="9138" w:name="_Toc207956828"/>
        <w:bookmarkStart w:id="9139" w:name="_Toc207957400"/>
        <w:bookmarkStart w:id="9140" w:name="_Toc207961711"/>
        <w:bookmarkEnd w:id="9137"/>
        <w:bookmarkEnd w:id="9138"/>
        <w:bookmarkEnd w:id="9139"/>
        <w:bookmarkEnd w:id="9140"/>
      </w:tr>
      <w:tr w:rsidR="00963E9A" w:rsidRPr="00A41EA1" w:rsidDel="00065103" w14:paraId="3E7B6162" w14:textId="3D30F009" w:rsidTr="00CE0AE9">
        <w:trPr>
          <w:del w:id="9141"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87A3F" w14:textId="225690A4" w:rsidR="00963E9A" w:rsidRPr="00A41EA1" w:rsidDel="00065103" w:rsidRDefault="00963E9A" w:rsidP="003E496A">
            <w:pPr>
              <w:rPr>
                <w:del w:id="9142" w:author="Mubiyarto Wibisono" w:date="2025-09-04T16:31:00Z" w16du:dateUtc="2025-09-04T09:31:00Z"/>
                <w:rFonts w:ascii="Arial" w:eastAsia="Arial" w:hAnsi="Arial" w:cs="Arial"/>
                <w:sz w:val="20"/>
                <w:szCs w:val="20"/>
                <w:lang w:val="en-US" w:eastAsia="zh-CN"/>
              </w:rPr>
            </w:pPr>
            <w:del w:id="9143" w:author="Mubiyarto Wibisono" w:date="2025-09-04T16:31:00Z" w16du:dateUtc="2025-09-04T09:31:00Z">
              <w:r w:rsidRPr="00A41EA1" w:rsidDel="00065103">
                <w:rPr>
                  <w:rFonts w:ascii="Arial" w:hAnsi="Arial" w:cs="Arial"/>
                  <w:sz w:val="20"/>
                  <w:szCs w:val="20"/>
                </w:rPr>
                <w:delText xml:space="preserve">PG304   </w:delText>
              </w:r>
              <w:bookmarkStart w:id="9144" w:name="_Toc207935860"/>
              <w:bookmarkStart w:id="9145" w:name="_Toc207956829"/>
              <w:bookmarkStart w:id="9146" w:name="_Toc207957401"/>
              <w:bookmarkStart w:id="9147" w:name="_Toc207961712"/>
              <w:bookmarkEnd w:id="9144"/>
              <w:bookmarkEnd w:id="9145"/>
              <w:bookmarkEnd w:id="9146"/>
              <w:bookmarkEnd w:id="9147"/>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69A55" w14:textId="533BEE47" w:rsidR="00963E9A" w:rsidRPr="00A41EA1" w:rsidDel="00065103" w:rsidRDefault="00963E9A" w:rsidP="003E496A">
            <w:pPr>
              <w:rPr>
                <w:del w:id="9148" w:author="Mubiyarto Wibisono" w:date="2025-09-04T16:31:00Z" w16du:dateUtc="2025-09-04T09:31:00Z"/>
                <w:rFonts w:ascii="Arial" w:hAnsi="Arial" w:cs="Arial"/>
                <w:sz w:val="20"/>
                <w:szCs w:val="20"/>
                <w:lang w:val="en-SG"/>
              </w:rPr>
            </w:pPr>
            <w:del w:id="9149" w:author="Mubiyarto Wibisono" w:date="2025-09-04T16:31:00Z" w16du:dateUtc="2025-09-04T09:31:00Z">
              <w:r w:rsidRPr="00A41EA1" w:rsidDel="00065103">
                <w:rPr>
                  <w:rFonts w:ascii="Arial" w:hAnsi="Arial" w:cs="Arial"/>
                  <w:sz w:val="20"/>
                  <w:szCs w:val="20"/>
                </w:rPr>
                <w:delText>System Error</w:delText>
              </w:r>
              <w:bookmarkStart w:id="9150" w:name="_Toc207935861"/>
              <w:bookmarkStart w:id="9151" w:name="_Toc207956830"/>
              <w:bookmarkStart w:id="9152" w:name="_Toc207957402"/>
              <w:bookmarkStart w:id="9153" w:name="_Toc207961713"/>
              <w:bookmarkEnd w:id="9150"/>
              <w:bookmarkEnd w:id="9151"/>
              <w:bookmarkEnd w:id="9152"/>
              <w:bookmarkEnd w:id="9153"/>
            </w:del>
          </w:p>
        </w:tc>
        <w:bookmarkStart w:id="9154" w:name="_Toc207935862"/>
        <w:bookmarkStart w:id="9155" w:name="_Toc207956831"/>
        <w:bookmarkStart w:id="9156" w:name="_Toc207957403"/>
        <w:bookmarkStart w:id="9157" w:name="_Toc207961714"/>
        <w:bookmarkEnd w:id="9154"/>
        <w:bookmarkEnd w:id="9155"/>
        <w:bookmarkEnd w:id="9156"/>
        <w:bookmarkEnd w:id="9157"/>
      </w:tr>
    </w:tbl>
    <w:p w14:paraId="1E53B06A" w14:textId="197565BC" w:rsidR="00963E9A" w:rsidRPr="00A41EA1" w:rsidDel="00065103" w:rsidRDefault="00963E9A" w:rsidP="003E496A">
      <w:pPr>
        <w:pStyle w:val="ListParagraph"/>
        <w:snapToGrid w:val="0"/>
        <w:spacing w:line="360" w:lineRule="auto"/>
        <w:ind w:left="709" w:hanging="425"/>
        <w:contextualSpacing w:val="0"/>
        <w:rPr>
          <w:del w:id="9158" w:author="Mubiyarto Wibisono" w:date="2025-09-04T16:31:00Z" w16du:dateUtc="2025-09-04T09:31:00Z"/>
          <w:rFonts w:ascii="Arial" w:hAnsi="Arial" w:cs="Arial"/>
          <w:bCs/>
          <w:color w:val="000000" w:themeColor="text1"/>
          <w:sz w:val="20"/>
          <w:szCs w:val="20"/>
        </w:rPr>
      </w:pPr>
      <w:bookmarkStart w:id="9159" w:name="_Toc207935863"/>
      <w:bookmarkStart w:id="9160" w:name="_Toc207956832"/>
      <w:bookmarkStart w:id="9161" w:name="_Toc207957404"/>
      <w:bookmarkStart w:id="9162" w:name="_Toc207961715"/>
      <w:bookmarkEnd w:id="9159"/>
      <w:bookmarkEnd w:id="9160"/>
      <w:bookmarkEnd w:id="9161"/>
      <w:bookmarkEnd w:id="9162"/>
    </w:p>
    <w:p w14:paraId="0BA394BF" w14:textId="0EAF8409" w:rsidR="00963E9A" w:rsidRPr="00A41EA1" w:rsidDel="00065103" w:rsidRDefault="00963E9A" w:rsidP="00620F9E">
      <w:pPr>
        <w:pStyle w:val="ListParagraph"/>
        <w:numPr>
          <w:ilvl w:val="0"/>
          <w:numId w:val="12"/>
        </w:numPr>
        <w:snapToGrid w:val="0"/>
        <w:spacing w:line="360" w:lineRule="auto"/>
        <w:ind w:left="709" w:hanging="425"/>
        <w:contextualSpacing w:val="0"/>
        <w:rPr>
          <w:del w:id="9163" w:author="Mubiyarto Wibisono" w:date="2025-09-04T16:31:00Z" w16du:dateUtc="2025-09-04T09:31:00Z"/>
          <w:rFonts w:ascii="Arial" w:hAnsi="Arial" w:cs="Arial"/>
          <w:bCs/>
          <w:color w:val="000000" w:themeColor="text1"/>
          <w:sz w:val="20"/>
          <w:szCs w:val="20"/>
        </w:rPr>
      </w:pPr>
      <w:del w:id="9164" w:author="Mubiyarto Wibisono" w:date="2025-09-04T16:31:00Z" w16du:dateUtc="2025-09-04T09:31:00Z">
        <w:r w:rsidRPr="00A41EA1" w:rsidDel="00065103">
          <w:rPr>
            <w:rFonts w:ascii="Arial" w:hAnsi="Arial" w:cs="Arial"/>
            <w:bCs/>
            <w:color w:val="000000" w:themeColor="text1"/>
            <w:sz w:val="20"/>
            <w:szCs w:val="20"/>
          </w:rPr>
          <w:delText xml:space="preserve">When this occurs, the OCMS Internet BE will retry the operation once. If it continues to fail, OCMS will stop the attempt and respond to the eService portal that it is unable to process the transaction. </w:delText>
        </w:r>
        <w:bookmarkStart w:id="9165" w:name="_Toc207935864"/>
        <w:bookmarkStart w:id="9166" w:name="_Toc207956833"/>
        <w:bookmarkStart w:id="9167" w:name="_Toc207957405"/>
        <w:bookmarkStart w:id="9168" w:name="_Toc207961716"/>
        <w:bookmarkEnd w:id="9165"/>
        <w:bookmarkEnd w:id="9166"/>
        <w:bookmarkEnd w:id="9167"/>
        <w:bookmarkEnd w:id="9168"/>
      </w:del>
    </w:p>
    <w:p w14:paraId="1D8E2CBE" w14:textId="7E69023E" w:rsidR="00963E9A" w:rsidRPr="00A41EA1" w:rsidDel="00065103" w:rsidRDefault="00963E9A" w:rsidP="003E496A">
      <w:pPr>
        <w:pStyle w:val="ListParagraph"/>
        <w:snapToGrid w:val="0"/>
        <w:spacing w:line="360" w:lineRule="auto"/>
        <w:ind w:left="709" w:hanging="425"/>
        <w:contextualSpacing w:val="0"/>
        <w:rPr>
          <w:del w:id="9169" w:author="Mubiyarto Wibisono" w:date="2025-09-04T16:31:00Z" w16du:dateUtc="2025-09-04T09:31:00Z"/>
          <w:rFonts w:ascii="Arial" w:hAnsi="Arial" w:cs="Arial"/>
          <w:bCs/>
          <w:color w:val="000000" w:themeColor="text1"/>
          <w:sz w:val="20"/>
          <w:szCs w:val="20"/>
        </w:rPr>
      </w:pPr>
      <w:bookmarkStart w:id="9170" w:name="_Toc207935865"/>
      <w:bookmarkStart w:id="9171" w:name="_Toc207956834"/>
      <w:bookmarkStart w:id="9172" w:name="_Toc207957406"/>
      <w:bookmarkStart w:id="9173" w:name="_Toc207961717"/>
      <w:bookmarkEnd w:id="9170"/>
      <w:bookmarkEnd w:id="9171"/>
      <w:bookmarkEnd w:id="9172"/>
      <w:bookmarkEnd w:id="9173"/>
    </w:p>
    <w:p w14:paraId="72574831" w14:textId="2A387B21" w:rsidR="00963E9A" w:rsidRPr="00A41EA1" w:rsidDel="00065103" w:rsidRDefault="00963E9A" w:rsidP="00620F9E">
      <w:pPr>
        <w:pStyle w:val="ListParagraph"/>
        <w:numPr>
          <w:ilvl w:val="0"/>
          <w:numId w:val="12"/>
        </w:numPr>
        <w:snapToGrid w:val="0"/>
        <w:spacing w:line="360" w:lineRule="auto"/>
        <w:ind w:left="709" w:hanging="425"/>
        <w:contextualSpacing w:val="0"/>
        <w:rPr>
          <w:del w:id="9174" w:author="Mubiyarto Wibisono" w:date="2025-09-04T16:31:00Z" w16du:dateUtc="2025-09-04T09:31:00Z"/>
          <w:rFonts w:ascii="Arial" w:hAnsi="Arial" w:cs="Arial"/>
          <w:bCs/>
          <w:color w:val="000000" w:themeColor="text1"/>
          <w:sz w:val="20"/>
          <w:szCs w:val="20"/>
        </w:rPr>
      </w:pPr>
      <w:del w:id="9175" w:author="Mubiyarto Wibisono" w:date="2025-09-04T16:31:00Z" w16du:dateUtc="2025-09-04T09:31:00Z">
        <w:r w:rsidRPr="00A41EA1" w:rsidDel="00065103">
          <w:rPr>
            <w:rFonts w:ascii="Arial" w:hAnsi="Arial" w:cs="Arial"/>
            <w:bCs/>
            <w:color w:val="000000" w:themeColor="text1"/>
            <w:sz w:val="20"/>
            <w:szCs w:val="20"/>
          </w:rPr>
          <w:delText xml:space="preserve">The eService will in turn display </w:delText>
        </w:r>
        <w:r w:rsidRPr="00A41EA1" w:rsidDel="00065103">
          <w:rPr>
            <w:rFonts w:ascii="Arial" w:hAnsi="Arial" w:cs="Arial"/>
            <w:color w:val="000000"/>
            <w:sz w:val="20"/>
            <w:szCs w:val="20"/>
          </w:rPr>
          <w:delText>a message to the user: "Unable to process payment at the moment. Please try again later."</w:delText>
        </w:r>
        <w:bookmarkStart w:id="9176" w:name="_Toc207935866"/>
        <w:bookmarkStart w:id="9177" w:name="_Toc207956835"/>
        <w:bookmarkStart w:id="9178" w:name="_Toc207957407"/>
        <w:bookmarkStart w:id="9179" w:name="_Toc207961718"/>
        <w:bookmarkEnd w:id="9176"/>
        <w:bookmarkEnd w:id="9177"/>
        <w:bookmarkEnd w:id="9178"/>
        <w:bookmarkEnd w:id="9179"/>
      </w:del>
    </w:p>
    <w:p w14:paraId="4BE121D8" w14:textId="53D86ACB" w:rsidR="00CE0AE9" w:rsidRPr="00A41EA1" w:rsidDel="00065103" w:rsidRDefault="00CE0AE9" w:rsidP="00963E9A">
      <w:pPr>
        <w:pStyle w:val="ListParagraph"/>
        <w:tabs>
          <w:tab w:val="left" w:pos="810"/>
          <w:tab w:val="left" w:pos="2830"/>
        </w:tabs>
        <w:ind w:left="1080" w:hanging="630"/>
        <w:rPr>
          <w:del w:id="9180" w:author="Mubiyarto Wibisono" w:date="2025-09-04T16:31:00Z" w16du:dateUtc="2025-09-04T09:31:00Z"/>
          <w:rFonts w:ascii="Arial" w:eastAsia="Arial" w:hAnsi="Arial" w:cs="Arial"/>
          <w:b/>
          <w:bCs/>
          <w:color w:val="0F4761" w:themeColor="accent1" w:themeShade="BF"/>
          <w:sz w:val="20"/>
          <w:szCs w:val="20"/>
          <w:rPrChange w:id="9181" w:author="Mubiyarto Wibisono" w:date="2025-09-05T08:31:00Z" w16du:dateUtc="2025-09-05T01:31:00Z">
            <w:rPr>
              <w:del w:id="9182" w:author="Mubiyarto Wibisono" w:date="2025-09-04T16:31:00Z" w16du:dateUtc="2025-09-04T09:31:00Z"/>
              <w:rFonts w:ascii="Arial" w:eastAsia="Arial" w:hAnsi="Arial" w:cs="Arial"/>
              <w:b/>
              <w:bCs/>
              <w:color w:val="0F4761" w:themeColor="accent1" w:themeShade="BF"/>
            </w:rPr>
          </w:rPrChange>
        </w:rPr>
      </w:pPr>
      <w:bookmarkStart w:id="9183" w:name="_Toc207935867"/>
      <w:bookmarkStart w:id="9184" w:name="_Toc207956836"/>
      <w:bookmarkStart w:id="9185" w:name="_Toc207957408"/>
      <w:bookmarkStart w:id="9186" w:name="_Toc207961719"/>
      <w:bookmarkEnd w:id="9183"/>
      <w:bookmarkEnd w:id="9184"/>
      <w:bookmarkEnd w:id="9185"/>
      <w:bookmarkEnd w:id="9186"/>
    </w:p>
    <w:p w14:paraId="11E9E9AC" w14:textId="3085DB5E" w:rsidR="003E496A" w:rsidRPr="00A41EA1" w:rsidDel="00065103" w:rsidRDefault="003E496A" w:rsidP="00963E9A">
      <w:pPr>
        <w:pStyle w:val="ListParagraph"/>
        <w:tabs>
          <w:tab w:val="left" w:pos="810"/>
          <w:tab w:val="left" w:pos="2830"/>
        </w:tabs>
        <w:ind w:left="1080" w:hanging="630"/>
        <w:rPr>
          <w:del w:id="9187" w:author="Mubiyarto Wibisono" w:date="2025-09-04T16:31:00Z" w16du:dateUtc="2025-09-04T09:31:00Z"/>
          <w:rFonts w:ascii="Arial" w:eastAsia="Arial" w:hAnsi="Arial" w:cs="Arial"/>
          <w:b/>
          <w:bCs/>
          <w:color w:val="0F4761" w:themeColor="accent1" w:themeShade="BF"/>
          <w:sz w:val="20"/>
          <w:szCs w:val="20"/>
          <w:rPrChange w:id="9188" w:author="Mubiyarto Wibisono" w:date="2025-09-05T08:31:00Z" w16du:dateUtc="2025-09-05T01:31:00Z">
            <w:rPr>
              <w:del w:id="9189" w:author="Mubiyarto Wibisono" w:date="2025-09-04T16:31:00Z" w16du:dateUtc="2025-09-04T09:31:00Z"/>
              <w:rFonts w:ascii="Arial" w:eastAsia="Arial" w:hAnsi="Arial" w:cs="Arial"/>
              <w:b/>
              <w:bCs/>
              <w:color w:val="0F4761" w:themeColor="accent1" w:themeShade="BF"/>
            </w:rPr>
          </w:rPrChange>
        </w:rPr>
      </w:pPr>
      <w:bookmarkStart w:id="9190" w:name="_Toc207935868"/>
      <w:bookmarkStart w:id="9191" w:name="_Toc207956837"/>
      <w:bookmarkStart w:id="9192" w:name="_Toc207957409"/>
      <w:bookmarkStart w:id="9193" w:name="_Toc207961720"/>
      <w:bookmarkEnd w:id="9190"/>
      <w:bookmarkEnd w:id="9191"/>
      <w:bookmarkEnd w:id="9192"/>
      <w:bookmarkEnd w:id="9193"/>
    </w:p>
    <w:p w14:paraId="47A62B57" w14:textId="1A3D7506" w:rsidR="003E496A" w:rsidRPr="00A41EA1" w:rsidDel="00065103" w:rsidRDefault="003E496A" w:rsidP="00963E9A">
      <w:pPr>
        <w:pStyle w:val="ListParagraph"/>
        <w:tabs>
          <w:tab w:val="left" w:pos="810"/>
          <w:tab w:val="left" w:pos="2830"/>
        </w:tabs>
        <w:ind w:left="1080" w:hanging="630"/>
        <w:rPr>
          <w:del w:id="9194" w:author="Mubiyarto Wibisono" w:date="2025-09-04T16:31:00Z" w16du:dateUtc="2025-09-04T09:31:00Z"/>
          <w:rFonts w:ascii="Arial" w:eastAsia="Arial" w:hAnsi="Arial" w:cs="Arial"/>
          <w:b/>
          <w:bCs/>
          <w:color w:val="0F4761" w:themeColor="accent1" w:themeShade="BF"/>
          <w:sz w:val="20"/>
          <w:szCs w:val="20"/>
          <w:rPrChange w:id="9195" w:author="Mubiyarto Wibisono" w:date="2025-09-05T08:31:00Z" w16du:dateUtc="2025-09-05T01:31:00Z">
            <w:rPr>
              <w:del w:id="9196" w:author="Mubiyarto Wibisono" w:date="2025-09-04T16:31:00Z" w16du:dateUtc="2025-09-04T09:31:00Z"/>
              <w:rFonts w:ascii="Arial" w:eastAsia="Arial" w:hAnsi="Arial" w:cs="Arial"/>
              <w:b/>
              <w:bCs/>
              <w:color w:val="0F4761" w:themeColor="accent1" w:themeShade="BF"/>
            </w:rPr>
          </w:rPrChange>
        </w:rPr>
      </w:pPr>
      <w:bookmarkStart w:id="9197" w:name="_Toc207935869"/>
      <w:bookmarkStart w:id="9198" w:name="_Toc207956838"/>
      <w:bookmarkStart w:id="9199" w:name="_Toc207957410"/>
      <w:bookmarkStart w:id="9200" w:name="_Toc207961721"/>
      <w:bookmarkEnd w:id="9197"/>
      <w:bookmarkEnd w:id="9198"/>
      <w:bookmarkEnd w:id="9199"/>
      <w:bookmarkEnd w:id="9200"/>
    </w:p>
    <w:p w14:paraId="212B8579" w14:textId="69950107" w:rsidR="00CE0AE9" w:rsidRPr="00A41EA1" w:rsidDel="00065103" w:rsidRDefault="00620F9E" w:rsidP="005D4D7E">
      <w:pPr>
        <w:pStyle w:val="Heading3"/>
        <w:rPr>
          <w:del w:id="9201" w:author="Mubiyarto Wibisono" w:date="2025-09-04T16:31:00Z" w16du:dateUtc="2025-09-04T09:31:00Z"/>
          <w:rFonts w:cs="Arial"/>
          <w:b/>
          <w:sz w:val="20"/>
          <w:szCs w:val="20"/>
          <w:rPrChange w:id="9202" w:author="Mubiyarto Wibisono" w:date="2025-09-05T08:31:00Z" w16du:dateUtc="2025-09-05T01:31:00Z">
            <w:rPr>
              <w:del w:id="9203" w:author="Mubiyarto Wibisono" w:date="2025-09-04T16:31:00Z" w16du:dateUtc="2025-09-04T09:31:00Z"/>
              <w:rFonts w:cs="Arial"/>
              <w:b/>
            </w:rPr>
          </w:rPrChange>
        </w:rPr>
      </w:pPr>
      <w:bookmarkStart w:id="9204" w:name="_Toc205930432"/>
      <w:bookmarkStart w:id="9205" w:name="_Toc206576698"/>
      <w:bookmarkStart w:id="9206" w:name="_Toc206577232"/>
      <w:del w:id="9207" w:author="Mubiyarto Wibisono" w:date="2025-09-04T16:31:00Z" w16du:dateUtc="2025-09-04T09:31:00Z">
        <w:r w:rsidRPr="00A41EA1" w:rsidDel="00065103">
          <w:rPr>
            <w:rFonts w:eastAsia="Arial" w:cs="Arial"/>
            <w:b/>
            <w:sz w:val="20"/>
            <w:szCs w:val="20"/>
            <w:rPrChange w:id="9208" w:author="Mubiyarto Wibisono" w:date="2025-09-05T08:31:00Z" w16du:dateUtc="2025-09-05T01:31:00Z">
              <w:rPr>
                <w:rFonts w:eastAsia="Arial" w:cs="Arial"/>
                <w:b/>
              </w:rPr>
            </w:rPrChange>
          </w:rPr>
          <w:delText>4</w:delText>
        </w:r>
        <w:r w:rsidR="00CE0AE9" w:rsidRPr="00A41EA1" w:rsidDel="00065103">
          <w:rPr>
            <w:rFonts w:eastAsia="Arial" w:cs="Arial"/>
            <w:b/>
            <w:sz w:val="20"/>
            <w:szCs w:val="20"/>
            <w:rPrChange w:id="9209" w:author="Mubiyarto Wibisono" w:date="2025-09-05T08:31:00Z" w16du:dateUtc="2025-09-05T01:31:00Z">
              <w:rPr>
                <w:rFonts w:eastAsia="Arial" w:cs="Arial"/>
                <w:b/>
              </w:rPr>
            </w:rPrChange>
          </w:rPr>
          <w:delText xml:space="preserve">.2.3 </w:delText>
        </w:r>
        <w:r w:rsidR="00CE0AE9" w:rsidRPr="00A41EA1" w:rsidDel="00065103">
          <w:rPr>
            <w:rFonts w:cs="Arial"/>
            <w:b/>
            <w:sz w:val="20"/>
            <w:szCs w:val="20"/>
            <w:rPrChange w:id="9210" w:author="Mubiyarto Wibisono" w:date="2025-09-05T08:31:00Z" w16du:dateUtc="2025-09-05T01:31:00Z">
              <w:rPr>
                <w:rFonts w:cs="Arial"/>
                <w:b/>
              </w:rPr>
            </w:rPrChange>
          </w:rPr>
          <w:delText>OCMS Internet Backend receives a timeout from the URA PG during payment initiation</w:delText>
        </w:r>
        <w:bookmarkStart w:id="9211" w:name="_Toc207935870"/>
        <w:bookmarkStart w:id="9212" w:name="_Toc207956839"/>
        <w:bookmarkStart w:id="9213" w:name="_Toc207957411"/>
        <w:bookmarkStart w:id="9214" w:name="_Toc207961722"/>
        <w:bookmarkEnd w:id="9204"/>
        <w:bookmarkEnd w:id="9205"/>
        <w:bookmarkEnd w:id="9206"/>
        <w:bookmarkEnd w:id="9211"/>
        <w:bookmarkEnd w:id="9212"/>
        <w:bookmarkEnd w:id="9213"/>
        <w:bookmarkEnd w:id="9214"/>
      </w:del>
    </w:p>
    <w:p w14:paraId="1A9FBFDF" w14:textId="145552AC" w:rsidR="00CE0AE9" w:rsidRPr="00A41EA1" w:rsidDel="00065103" w:rsidRDefault="00CE0AE9" w:rsidP="00963E9A">
      <w:pPr>
        <w:pStyle w:val="ListParagraph"/>
        <w:tabs>
          <w:tab w:val="left" w:pos="810"/>
          <w:tab w:val="left" w:pos="2830"/>
        </w:tabs>
        <w:ind w:left="1080" w:hanging="630"/>
        <w:rPr>
          <w:del w:id="9215" w:author="Mubiyarto Wibisono" w:date="2025-09-04T16:31:00Z" w16du:dateUtc="2025-09-04T09:31:00Z"/>
          <w:rFonts w:ascii="Arial" w:hAnsi="Arial" w:cs="Arial"/>
          <w:b/>
          <w:color w:val="0F4761" w:themeColor="accent1" w:themeShade="BF"/>
          <w:sz w:val="20"/>
          <w:szCs w:val="20"/>
          <w:rPrChange w:id="9216" w:author="Mubiyarto Wibisono" w:date="2025-09-05T08:31:00Z" w16du:dateUtc="2025-09-05T01:31:00Z">
            <w:rPr>
              <w:del w:id="9217" w:author="Mubiyarto Wibisono" w:date="2025-09-04T16:31:00Z" w16du:dateUtc="2025-09-04T09:31:00Z"/>
              <w:rFonts w:ascii="Arial" w:hAnsi="Arial" w:cs="Arial"/>
              <w:b/>
              <w:color w:val="0F4761" w:themeColor="accent1" w:themeShade="BF"/>
            </w:rPr>
          </w:rPrChange>
        </w:rPr>
      </w:pPr>
      <w:bookmarkStart w:id="9218" w:name="_Toc207935871"/>
      <w:bookmarkStart w:id="9219" w:name="_Toc207956840"/>
      <w:bookmarkStart w:id="9220" w:name="_Toc207957412"/>
      <w:bookmarkStart w:id="9221" w:name="_Toc207961723"/>
      <w:bookmarkEnd w:id="9218"/>
      <w:bookmarkEnd w:id="9219"/>
      <w:bookmarkEnd w:id="9220"/>
      <w:bookmarkEnd w:id="9221"/>
    </w:p>
    <w:p w14:paraId="0B38104A" w14:textId="4FC03084" w:rsidR="00CE0AE9" w:rsidRPr="00A41EA1" w:rsidDel="00065103" w:rsidRDefault="00CE0AE9" w:rsidP="00620F9E">
      <w:pPr>
        <w:pStyle w:val="ListParagraph"/>
        <w:numPr>
          <w:ilvl w:val="0"/>
          <w:numId w:val="14"/>
        </w:numPr>
        <w:tabs>
          <w:tab w:val="left" w:pos="1418"/>
        </w:tabs>
        <w:snapToGrid w:val="0"/>
        <w:spacing w:line="360" w:lineRule="auto"/>
        <w:ind w:left="709" w:hanging="283"/>
        <w:contextualSpacing w:val="0"/>
        <w:rPr>
          <w:del w:id="9222" w:author="Mubiyarto Wibisono" w:date="2025-09-04T16:31:00Z" w16du:dateUtc="2025-09-04T09:31:00Z"/>
          <w:rFonts w:ascii="Arial" w:hAnsi="Arial" w:cs="Arial"/>
          <w:bCs/>
          <w:color w:val="000000" w:themeColor="text1"/>
          <w:sz w:val="20"/>
          <w:szCs w:val="20"/>
        </w:rPr>
      </w:pPr>
      <w:del w:id="9223" w:author="Mubiyarto Wibisono" w:date="2025-09-04T16:31:00Z" w16du:dateUtc="2025-09-04T09:31:00Z">
        <w:r w:rsidRPr="00A41EA1" w:rsidDel="00065103">
          <w:rPr>
            <w:rFonts w:ascii="Arial" w:hAnsi="Arial" w:cs="Arial"/>
            <w:bCs/>
            <w:color w:val="000000" w:themeColor="text1"/>
            <w:sz w:val="20"/>
            <w:szCs w:val="20"/>
          </w:rPr>
          <w:delText xml:space="preserve">This scenario occurs when the OCMS Internet BE does not receive a response from the URA PG. </w:delText>
        </w:r>
        <w:bookmarkStart w:id="9224" w:name="_Toc207935872"/>
        <w:bookmarkStart w:id="9225" w:name="_Toc207956841"/>
        <w:bookmarkStart w:id="9226" w:name="_Toc207957413"/>
        <w:bookmarkStart w:id="9227" w:name="_Toc207961724"/>
        <w:bookmarkEnd w:id="9224"/>
        <w:bookmarkEnd w:id="9225"/>
        <w:bookmarkEnd w:id="9226"/>
        <w:bookmarkEnd w:id="9227"/>
      </w:del>
    </w:p>
    <w:p w14:paraId="00D5A3A7" w14:textId="1D785EFC" w:rsidR="00CE0AE9" w:rsidRPr="00A41EA1" w:rsidDel="00065103" w:rsidRDefault="00CE0AE9" w:rsidP="00620F9E">
      <w:pPr>
        <w:pStyle w:val="ListParagraph"/>
        <w:numPr>
          <w:ilvl w:val="0"/>
          <w:numId w:val="14"/>
        </w:numPr>
        <w:tabs>
          <w:tab w:val="left" w:pos="1418"/>
        </w:tabs>
        <w:snapToGrid w:val="0"/>
        <w:spacing w:before="240" w:line="360" w:lineRule="auto"/>
        <w:ind w:left="709" w:hanging="283"/>
        <w:contextualSpacing w:val="0"/>
        <w:rPr>
          <w:del w:id="9228" w:author="Mubiyarto Wibisono" w:date="2025-09-04T16:31:00Z" w16du:dateUtc="2025-09-04T09:31:00Z"/>
          <w:rFonts w:ascii="Arial" w:hAnsi="Arial" w:cs="Arial"/>
          <w:bCs/>
          <w:color w:val="000000" w:themeColor="text1"/>
          <w:sz w:val="20"/>
          <w:szCs w:val="20"/>
        </w:rPr>
      </w:pPr>
      <w:del w:id="9229" w:author="Mubiyarto Wibisono" w:date="2025-09-04T16:31:00Z" w16du:dateUtc="2025-09-04T09:31:00Z">
        <w:r w:rsidRPr="00A41EA1" w:rsidDel="00065103">
          <w:rPr>
            <w:rFonts w:ascii="Arial" w:hAnsi="Arial" w:cs="Arial"/>
            <w:bCs/>
            <w:color w:val="000000" w:themeColor="text1"/>
            <w:sz w:val="20"/>
            <w:szCs w:val="20"/>
          </w:rPr>
          <w:delText>Possible causes are:</w:delText>
        </w:r>
        <w:bookmarkStart w:id="9230" w:name="_Toc207935873"/>
        <w:bookmarkStart w:id="9231" w:name="_Toc207956842"/>
        <w:bookmarkStart w:id="9232" w:name="_Toc207957414"/>
        <w:bookmarkStart w:id="9233" w:name="_Toc207961725"/>
        <w:bookmarkEnd w:id="9230"/>
        <w:bookmarkEnd w:id="9231"/>
        <w:bookmarkEnd w:id="9232"/>
        <w:bookmarkEnd w:id="9233"/>
      </w:del>
    </w:p>
    <w:p w14:paraId="1EF3FD0F" w14:textId="1D595C54" w:rsidR="00CE0AE9" w:rsidRPr="00A41EA1" w:rsidDel="00065103" w:rsidRDefault="00CE0AE9" w:rsidP="00620F9E">
      <w:pPr>
        <w:pStyle w:val="ListParagraph"/>
        <w:numPr>
          <w:ilvl w:val="1"/>
          <w:numId w:val="14"/>
        </w:numPr>
        <w:tabs>
          <w:tab w:val="left" w:pos="1418"/>
        </w:tabs>
        <w:snapToGrid w:val="0"/>
        <w:spacing w:line="360" w:lineRule="auto"/>
        <w:ind w:left="993" w:hanging="284"/>
        <w:contextualSpacing w:val="0"/>
        <w:rPr>
          <w:del w:id="9234" w:author="Mubiyarto Wibisono" w:date="2025-09-04T16:31:00Z" w16du:dateUtc="2025-09-04T09:31:00Z"/>
          <w:rFonts w:ascii="Arial" w:hAnsi="Arial" w:cs="Arial"/>
          <w:bCs/>
          <w:color w:val="000000" w:themeColor="text1"/>
          <w:sz w:val="20"/>
          <w:szCs w:val="20"/>
        </w:rPr>
      </w:pPr>
      <w:del w:id="9235" w:author="Mubiyarto Wibisono" w:date="2025-09-04T16:31:00Z" w16du:dateUtc="2025-09-04T09:31:00Z">
        <w:r w:rsidRPr="00A41EA1" w:rsidDel="00065103">
          <w:rPr>
            <w:rFonts w:ascii="Arial" w:hAnsi="Arial" w:cs="Arial"/>
            <w:bCs/>
            <w:color w:val="000000" w:themeColor="text1"/>
            <w:sz w:val="20"/>
            <w:szCs w:val="20"/>
          </w:rPr>
          <w:delText xml:space="preserve">URA PG is not available </w:delText>
        </w:r>
        <w:bookmarkStart w:id="9236" w:name="_Toc207935874"/>
        <w:bookmarkStart w:id="9237" w:name="_Toc207956843"/>
        <w:bookmarkStart w:id="9238" w:name="_Toc207957415"/>
        <w:bookmarkStart w:id="9239" w:name="_Toc207961726"/>
        <w:bookmarkEnd w:id="9236"/>
        <w:bookmarkEnd w:id="9237"/>
        <w:bookmarkEnd w:id="9238"/>
        <w:bookmarkEnd w:id="9239"/>
      </w:del>
    </w:p>
    <w:p w14:paraId="5DBC040A" w14:textId="5D9DF3D0" w:rsidR="00CE0AE9" w:rsidRPr="00A41EA1" w:rsidDel="00065103" w:rsidRDefault="00CE0AE9" w:rsidP="00620F9E">
      <w:pPr>
        <w:pStyle w:val="ListParagraph"/>
        <w:numPr>
          <w:ilvl w:val="1"/>
          <w:numId w:val="14"/>
        </w:numPr>
        <w:tabs>
          <w:tab w:val="left" w:pos="1418"/>
        </w:tabs>
        <w:snapToGrid w:val="0"/>
        <w:spacing w:line="360" w:lineRule="auto"/>
        <w:ind w:left="993" w:hanging="284"/>
        <w:contextualSpacing w:val="0"/>
        <w:rPr>
          <w:del w:id="9240" w:author="Mubiyarto Wibisono" w:date="2025-09-04T16:31:00Z" w16du:dateUtc="2025-09-04T09:31:00Z"/>
          <w:rFonts w:ascii="Arial" w:hAnsi="Arial" w:cs="Arial"/>
          <w:bCs/>
          <w:color w:val="000000" w:themeColor="text1"/>
          <w:sz w:val="20"/>
          <w:szCs w:val="20"/>
        </w:rPr>
      </w:pPr>
      <w:del w:id="9241" w:author="Mubiyarto Wibisono" w:date="2025-09-04T16:31:00Z" w16du:dateUtc="2025-09-04T09:31:00Z">
        <w:r w:rsidRPr="00A41EA1" w:rsidDel="00065103">
          <w:rPr>
            <w:rFonts w:ascii="Arial" w:hAnsi="Arial" w:cs="Arial"/>
            <w:bCs/>
            <w:color w:val="000000" w:themeColor="text1"/>
            <w:sz w:val="20"/>
            <w:szCs w:val="20"/>
          </w:rPr>
          <w:delText>Network issues that disrupt the relay of OCMS’ request to URA PG</w:delText>
        </w:r>
        <w:bookmarkStart w:id="9242" w:name="_Toc207935875"/>
        <w:bookmarkStart w:id="9243" w:name="_Toc207956844"/>
        <w:bookmarkStart w:id="9244" w:name="_Toc207957416"/>
        <w:bookmarkStart w:id="9245" w:name="_Toc207961727"/>
        <w:bookmarkEnd w:id="9242"/>
        <w:bookmarkEnd w:id="9243"/>
        <w:bookmarkEnd w:id="9244"/>
        <w:bookmarkEnd w:id="9245"/>
      </w:del>
    </w:p>
    <w:p w14:paraId="77C052D4" w14:textId="6FACE148" w:rsidR="00CE0AE9" w:rsidRPr="00A41EA1" w:rsidDel="00065103" w:rsidRDefault="00CE0AE9" w:rsidP="00620F9E">
      <w:pPr>
        <w:pStyle w:val="ListParagraph"/>
        <w:numPr>
          <w:ilvl w:val="0"/>
          <w:numId w:val="13"/>
        </w:numPr>
        <w:tabs>
          <w:tab w:val="left" w:pos="1418"/>
        </w:tabs>
        <w:snapToGrid w:val="0"/>
        <w:spacing w:before="240" w:line="360" w:lineRule="auto"/>
        <w:ind w:left="709" w:hanging="283"/>
        <w:contextualSpacing w:val="0"/>
        <w:rPr>
          <w:del w:id="9246" w:author="Mubiyarto Wibisono" w:date="2025-09-04T16:31:00Z" w16du:dateUtc="2025-09-04T09:31:00Z"/>
          <w:rFonts w:ascii="Arial" w:hAnsi="Arial" w:cs="Arial"/>
          <w:bCs/>
          <w:color w:val="000000" w:themeColor="text1"/>
          <w:sz w:val="20"/>
          <w:szCs w:val="20"/>
        </w:rPr>
      </w:pPr>
      <w:del w:id="9247" w:author="Mubiyarto Wibisono" w:date="2025-09-04T16:31:00Z" w16du:dateUtc="2025-09-04T09:31:00Z">
        <w:r w:rsidRPr="00A41EA1" w:rsidDel="00065103">
          <w:rPr>
            <w:rFonts w:ascii="Arial" w:hAnsi="Arial" w:cs="Arial"/>
            <w:bCs/>
            <w:color w:val="000000" w:themeColor="text1"/>
            <w:sz w:val="20"/>
            <w:szCs w:val="20"/>
          </w:rPr>
          <w:delText xml:space="preserve">If the OCMS Internet BE does not receive a response from the URA PG within a pre-defined time, OCMS will retry the operation once. </w:delText>
        </w:r>
        <w:bookmarkStart w:id="9248" w:name="_Toc207935876"/>
        <w:bookmarkStart w:id="9249" w:name="_Toc207956845"/>
        <w:bookmarkStart w:id="9250" w:name="_Toc207957417"/>
        <w:bookmarkStart w:id="9251" w:name="_Toc207961728"/>
        <w:bookmarkEnd w:id="9248"/>
        <w:bookmarkEnd w:id="9249"/>
        <w:bookmarkEnd w:id="9250"/>
        <w:bookmarkEnd w:id="9251"/>
      </w:del>
    </w:p>
    <w:p w14:paraId="4C445594" w14:textId="29F68D35" w:rsidR="00CE0AE9" w:rsidRPr="00A41EA1" w:rsidDel="00065103" w:rsidRDefault="00CE0AE9" w:rsidP="00620F9E">
      <w:pPr>
        <w:pStyle w:val="ListParagraph"/>
        <w:numPr>
          <w:ilvl w:val="0"/>
          <w:numId w:val="12"/>
        </w:numPr>
        <w:tabs>
          <w:tab w:val="left" w:pos="1418"/>
        </w:tabs>
        <w:snapToGrid w:val="0"/>
        <w:spacing w:before="240" w:line="360" w:lineRule="auto"/>
        <w:ind w:left="709" w:hanging="283"/>
        <w:contextualSpacing w:val="0"/>
        <w:rPr>
          <w:del w:id="9252" w:author="Mubiyarto Wibisono" w:date="2025-09-04T16:31:00Z" w16du:dateUtc="2025-09-04T09:31:00Z"/>
          <w:rFonts w:ascii="Arial" w:hAnsi="Arial" w:cs="Arial"/>
          <w:bCs/>
          <w:color w:val="000000" w:themeColor="text1"/>
          <w:sz w:val="20"/>
          <w:szCs w:val="20"/>
        </w:rPr>
      </w:pPr>
      <w:del w:id="9253" w:author="Mubiyarto Wibisono" w:date="2025-09-04T16:31:00Z" w16du:dateUtc="2025-09-04T09:31:00Z">
        <w:r w:rsidRPr="00A41EA1" w:rsidDel="00065103">
          <w:rPr>
            <w:rFonts w:ascii="Arial" w:hAnsi="Arial" w:cs="Arial"/>
            <w:bCs/>
            <w:color w:val="000000" w:themeColor="text1"/>
            <w:sz w:val="20"/>
            <w:szCs w:val="20"/>
          </w:rPr>
          <w:delText xml:space="preserve">If it continues to fail, OCMS will stop the attempt and respond to the eService portal that it is unable to process the transaction. </w:delText>
        </w:r>
        <w:bookmarkStart w:id="9254" w:name="_Toc207935877"/>
        <w:bookmarkStart w:id="9255" w:name="_Toc207956846"/>
        <w:bookmarkStart w:id="9256" w:name="_Toc207957418"/>
        <w:bookmarkStart w:id="9257" w:name="_Toc207961729"/>
        <w:bookmarkEnd w:id="9254"/>
        <w:bookmarkEnd w:id="9255"/>
        <w:bookmarkEnd w:id="9256"/>
        <w:bookmarkEnd w:id="9257"/>
      </w:del>
    </w:p>
    <w:p w14:paraId="7493ED52" w14:textId="44658F96" w:rsidR="00CE0AE9" w:rsidRPr="00A41EA1" w:rsidDel="00065103" w:rsidRDefault="00CE0AE9" w:rsidP="00620F9E">
      <w:pPr>
        <w:pStyle w:val="ListParagraph"/>
        <w:numPr>
          <w:ilvl w:val="0"/>
          <w:numId w:val="12"/>
        </w:numPr>
        <w:tabs>
          <w:tab w:val="left" w:pos="1418"/>
        </w:tabs>
        <w:snapToGrid w:val="0"/>
        <w:spacing w:before="240" w:line="360" w:lineRule="auto"/>
        <w:ind w:left="709" w:hanging="283"/>
        <w:contextualSpacing w:val="0"/>
        <w:rPr>
          <w:del w:id="9258" w:author="Mubiyarto Wibisono" w:date="2025-09-04T16:31:00Z" w16du:dateUtc="2025-09-04T09:31:00Z"/>
          <w:rFonts w:ascii="Arial" w:hAnsi="Arial" w:cs="Arial"/>
          <w:bCs/>
          <w:color w:val="000000" w:themeColor="text1"/>
          <w:sz w:val="20"/>
          <w:szCs w:val="20"/>
        </w:rPr>
      </w:pPr>
      <w:del w:id="9259" w:author="Mubiyarto Wibisono" w:date="2025-09-04T16:31:00Z" w16du:dateUtc="2025-09-04T09:31:00Z">
        <w:r w:rsidRPr="00A41EA1" w:rsidDel="00065103">
          <w:rPr>
            <w:rFonts w:ascii="Arial" w:hAnsi="Arial" w:cs="Arial"/>
            <w:bCs/>
            <w:color w:val="000000" w:themeColor="text1"/>
            <w:sz w:val="20"/>
            <w:szCs w:val="20"/>
          </w:rPr>
          <w:delText xml:space="preserve">The eService will in turn display </w:delText>
        </w:r>
        <w:r w:rsidRPr="00A41EA1" w:rsidDel="00065103">
          <w:rPr>
            <w:rFonts w:ascii="Arial" w:hAnsi="Arial" w:cs="Arial"/>
            <w:color w:val="000000"/>
            <w:sz w:val="20"/>
            <w:szCs w:val="20"/>
          </w:rPr>
          <w:delText>a message to the user: "Unable to process payment at the moment. Please try again later."</w:delText>
        </w:r>
        <w:bookmarkStart w:id="9260" w:name="_Toc207935878"/>
        <w:bookmarkStart w:id="9261" w:name="_Toc207956847"/>
        <w:bookmarkStart w:id="9262" w:name="_Toc207957419"/>
        <w:bookmarkStart w:id="9263" w:name="_Toc207961730"/>
        <w:bookmarkEnd w:id="9260"/>
        <w:bookmarkEnd w:id="9261"/>
        <w:bookmarkEnd w:id="9262"/>
        <w:bookmarkEnd w:id="9263"/>
      </w:del>
    </w:p>
    <w:p w14:paraId="7CA2F798" w14:textId="07425532" w:rsidR="00CE0AE9" w:rsidRPr="00A41EA1" w:rsidDel="00065103" w:rsidRDefault="00CE0AE9" w:rsidP="00963E9A">
      <w:pPr>
        <w:pStyle w:val="ListParagraph"/>
        <w:tabs>
          <w:tab w:val="left" w:pos="810"/>
          <w:tab w:val="left" w:pos="2830"/>
        </w:tabs>
        <w:ind w:left="1080" w:hanging="630"/>
        <w:rPr>
          <w:del w:id="9264" w:author="Mubiyarto Wibisono" w:date="2025-09-04T16:31:00Z" w16du:dateUtc="2025-09-04T09:31:00Z"/>
          <w:rFonts w:ascii="Arial" w:eastAsia="Arial" w:hAnsi="Arial" w:cs="Arial"/>
          <w:b/>
          <w:bCs/>
          <w:color w:val="0F4761" w:themeColor="accent1" w:themeShade="BF"/>
          <w:sz w:val="20"/>
          <w:szCs w:val="20"/>
          <w:rPrChange w:id="9265" w:author="Mubiyarto Wibisono" w:date="2025-09-05T08:31:00Z" w16du:dateUtc="2025-09-05T01:31:00Z">
            <w:rPr>
              <w:del w:id="9266" w:author="Mubiyarto Wibisono" w:date="2025-09-04T16:31:00Z" w16du:dateUtc="2025-09-04T09:31:00Z"/>
              <w:rFonts w:ascii="Arial" w:eastAsia="Arial" w:hAnsi="Arial" w:cs="Arial"/>
              <w:b/>
              <w:bCs/>
              <w:color w:val="0F4761" w:themeColor="accent1" w:themeShade="BF"/>
            </w:rPr>
          </w:rPrChange>
        </w:rPr>
      </w:pPr>
      <w:bookmarkStart w:id="9267" w:name="_Toc207935879"/>
      <w:bookmarkStart w:id="9268" w:name="_Toc207956848"/>
      <w:bookmarkStart w:id="9269" w:name="_Toc207957420"/>
      <w:bookmarkStart w:id="9270" w:name="_Toc207961731"/>
      <w:bookmarkEnd w:id="9267"/>
      <w:bookmarkEnd w:id="9268"/>
      <w:bookmarkEnd w:id="9269"/>
      <w:bookmarkEnd w:id="9270"/>
    </w:p>
    <w:p w14:paraId="6774DC30" w14:textId="7B164513" w:rsidR="00CE0AE9" w:rsidRPr="00A41EA1" w:rsidDel="00065103" w:rsidRDefault="00620F9E" w:rsidP="005D4D7E">
      <w:pPr>
        <w:pStyle w:val="Heading3"/>
        <w:rPr>
          <w:del w:id="9271" w:author="Mubiyarto Wibisono" w:date="2025-09-04T16:31:00Z" w16du:dateUtc="2025-09-04T09:31:00Z"/>
          <w:rFonts w:eastAsia="Arial" w:cs="Arial"/>
          <w:b/>
          <w:bCs/>
          <w:sz w:val="20"/>
          <w:szCs w:val="20"/>
          <w:rPrChange w:id="9272" w:author="Mubiyarto Wibisono" w:date="2025-09-05T08:31:00Z" w16du:dateUtc="2025-09-05T01:31:00Z">
            <w:rPr>
              <w:del w:id="9273" w:author="Mubiyarto Wibisono" w:date="2025-09-04T16:31:00Z" w16du:dateUtc="2025-09-04T09:31:00Z"/>
              <w:rFonts w:eastAsia="Arial" w:cs="Arial"/>
              <w:b/>
              <w:bCs/>
            </w:rPr>
          </w:rPrChange>
        </w:rPr>
      </w:pPr>
      <w:bookmarkStart w:id="9274" w:name="_Toc205930433"/>
      <w:bookmarkStart w:id="9275" w:name="_Toc206576699"/>
      <w:bookmarkStart w:id="9276" w:name="_Toc206577233"/>
      <w:del w:id="9277" w:author="Mubiyarto Wibisono" w:date="2025-09-04T16:31:00Z" w16du:dateUtc="2025-09-04T09:31:00Z">
        <w:r w:rsidRPr="00A41EA1" w:rsidDel="00065103">
          <w:rPr>
            <w:rFonts w:eastAsia="Arial" w:cs="Arial"/>
            <w:b/>
            <w:bCs/>
            <w:sz w:val="20"/>
            <w:szCs w:val="20"/>
            <w:rPrChange w:id="9278" w:author="Mubiyarto Wibisono" w:date="2025-09-05T08:31:00Z" w16du:dateUtc="2025-09-05T01:31:00Z">
              <w:rPr>
                <w:rFonts w:eastAsia="Arial" w:cs="Arial"/>
                <w:b/>
                <w:bCs/>
              </w:rPr>
            </w:rPrChange>
          </w:rPr>
          <w:delText>4</w:delText>
        </w:r>
        <w:r w:rsidR="00CE0AE9" w:rsidRPr="00A41EA1" w:rsidDel="00065103">
          <w:rPr>
            <w:rFonts w:eastAsia="Arial" w:cs="Arial"/>
            <w:b/>
            <w:bCs/>
            <w:sz w:val="20"/>
            <w:szCs w:val="20"/>
            <w:rPrChange w:id="9279" w:author="Mubiyarto Wibisono" w:date="2025-09-05T08:31:00Z" w16du:dateUtc="2025-09-05T01:31:00Z">
              <w:rPr>
                <w:rFonts w:eastAsia="Arial" w:cs="Arial"/>
                <w:b/>
                <w:bCs/>
              </w:rPr>
            </w:rPrChange>
          </w:rPr>
          <w:delText>.2.4 Motorist closes browser after initiating payment on eService portal</w:delText>
        </w:r>
        <w:bookmarkStart w:id="9280" w:name="_Toc207935880"/>
        <w:bookmarkStart w:id="9281" w:name="_Toc207956849"/>
        <w:bookmarkStart w:id="9282" w:name="_Toc207957421"/>
        <w:bookmarkStart w:id="9283" w:name="_Toc207961732"/>
        <w:bookmarkEnd w:id="9274"/>
        <w:bookmarkEnd w:id="9275"/>
        <w:bookmarkEnd w:id="9276"/>
        <w:bookmarkEnd w:id="9280"/>
        <w:bookmarkEnd w:id="9281"/>
        <w:bookmarkEnd w:id="9282"/>
        <w:bookmarkEnd w:id="9283"/>
      </w:del>
    </w:p>
    <w:p w14:paraId="13530C42" w14:textId="2064D79A" w:rsidR="00CE0AE9" w:rsidRPr="00A41EA1" w:rsidDel="00065103" w:rsidRDefault="00CE0AE9" w:rsidP="00963E9A">
      <w:pPr>
        <w:pStyle w:val="ListParagraph"/>
        <w:tabs>
          <w:tab w:val="left" w:pos="810"/>
          <w:tab w:val="left" w:pos="2830"/>
        </w:tabs>
        <w:ind w:left="1080" w:hanging="630"/>
        <w:rPr>
          <w:del w:id="9284" w:author="Mubiyarto Wibisono" w:date="2025-09-04T16:31:00Z" w16du:dateUtc="2025-09-04T09:31:00Z"/>
          <w:rFonts w:ascii="Arial" w:eastAsia="Arial" w:hAnsi="Arial" w:cs="Arial"/>
          <w:b/>
          <w:bCs/>
          <w:color w:val="0F4761" w:themeColor="accent1" w:themeShade="BF"/>
          <w:sz w:val="20"/>
          <w:szCs w:val="20"/>
          <w:rPrChange w:id="9285" w:author="Mubiyarto Wibisono" w:date="2025-09-05T08:31:00Z" w16du:dateUtc="2025-09-05T01:31:00Z">
            <w:rPr>
              <w:del w:id="9286" w:author="Mubiyarto Wibisono" w:date="2025-09-04T16:31:00Z" w16du:dateUtc="2025-09-04T09:31:00Z"/>
              <w:rFonts w:ascii="Arial" w:eastAsia="Arial" w:hAnsi="Arial" w:cs="Arial"/>
              <w:b/>
              <w:bCs/>
              <w:color w:val="0F4761" w:themeColor="accent1" w:themeShade="BF"/>
            </w:rPr>
          </w:rPrChange>
        </w:rPr>
      </w:pPr>
      <w:bookmarkStart w:id="9287" w:name="_Toc207935881"/>
      <w:bookmarkStart w:id="9288" w:name="_Toc207956850"/>
      <w:bookmarkStart w:id="9289" w:name="_Toc207957422"/>
      <w:bookmarkStart w:id="9290" w:name="_Toc207961733"/>
      <w:bookmarkEnd w:id="9287"/>
      <w:bookmarkEnd w:id="9288"/>
      <w:bookmarkEnd w:id="9289"/>
      <w:bookmarkEnd w:id="9290"/>
    </w:p>
    <w:p w14:paraId="69695CD0" w14:textId="111B2015" w:rsidR="009B733C" w:rsidRPr="00A41EA1" w:rsidDel="00065103" w:rsidRDefault="009B733C" w:rsidP="00620F9E">
      <w:pPr>
        <w:pStyle w:val="ListParagraph"/>
        <w:numPr>
          <w:ilvl w:val="0"/>
          <w:numId w:val="15"/>
        </w:numPr>
        <w:snapToGrid w:val="0"/>
        <w:spacing w:line="360" w:lineRule="auto"/>
        <w:ind w:left="709" w:hanging="283"/>
        <w:contextualSpacing w:val="0"/>
        <w:rPr>
          <w:del w:id="9291" w:author="Mubiyarto Wibisono" w:date="2025-09-04T16:31:00Z" w16du:dateUtc="2025-09-04T09:31:00Z"/>
          <w:rFonts w:ascii="Arial" w:hAnsi="Arial" w:cs="Arial"/>
          <w:color w:val="000000" w:themeColor="text1"/>
          <w:sz w:val="20"/>
          <w:szCs w:val="20"/>
        </w:rPr>
      </w:pPr>
      <w:del w:id="9292" w:author="Mubiyarto Wibisono" w:date="2025-09-04T16:31:00Z" w16du:dateUtc="2025-09-04T09:31:00Z">
        <w:r w:rsidRPr="00A41EA1" w:rsidDel="00065103">
          <w:rPr>
            <w:rFonts w:ascii="Arial" w:hAnsi="Arial" w:cs="Arial"/>
            <w:color w:val="000000" w:themeColor="text1"/>
            <w:sz w:val="20"/>
            <w:szCs w:val="20"/>
          </w:rPr>
          <w:delText xml:space="preserve">This scenario occurs when the Motorist closes the bowser after confirming to pay and initiating a payment session. </w:delText>
        </w:r>
        <w:bookmarkStart w:id="9293" w:name="_Toc207935882"/>
        <w:bookmarkStart w:id="9294" w:name="_Toc207956851"/>
        <w:bookmarkStart w:id="9295" w:name="_Toc207957423"/>
        <w:bookmarkStart w:id="9296" w:name="_Toc207961734"/>
        <w:bookmarkEnd w:id="9293"/>
        <w:bookmarkEnd w:id="9294"/>
        <w:bookmarkEnd w:id="9295"/>
        <w:bookmarkEnd w:id="9296"/>
      </w:del>
    </w:p>
    <w:p w14:paraId="0A1A90BA" w14:textId="20987F9A" w:rsidR="009B733C" w:rsidRPr="00A41EA1" w:rsidDel="00065103" w:rsidRDefault="009B733C" w:rsidP="00620F9E">
      <w:pPr>
        <w:pStyle w:val="ListParagraph"/>
        <w:numPr>
          <w:ilvl w:val="0"/>
          <w:numId w:val="15"/>
        </w:numPr>
        <w:snapToGrid w:val="0"/>
        <w:spacing w:before="240" w:line="360" w:lineRule="auto"/>
        <w:ind w:left="709" w:hanging="283"/>
        <w:contextualSpacing w:val="0"/>
        <w:rPr>
          <w:del w:id="9297" w:author="Mubiyarto Wibisono" w:date="2025-09-04T16:31:00Z" w16du:dateUtc="2025-09-04T09:31:00Z"/>
          <w:rFonts w:ascii="Arial" w:hAnsi="Arial" w:cs="Arial"/>
          <w:color w:val="000000" w:themeColor="text1"/>
          <w:sz w:val="20"/>
          <w:szCs w:val="20"/>
        </w:rPr>
      </w:pPr>
      <w:del w:id="9298" w:author="Mubiyarto Wibisono" w:date="2025-09-04T16:31:00Z" w16du:dateUtc="2025-09-04T09:31:00Z">
        <w:r w:rsidRPr="00A41EA1" w:rsidDel="00065103">
          <w:rPr>
            <w:rFonts w:ascii="Arial" w:hAnsi="Arial" w:cs="Arial"/>
            <w:color w:val="000000" w:themeColor="text1"/>
            <w:sz w:val="20"/>
            <w:szCs w:val="20"/>
          </w:rPr>
          <w:delText>Although the eService portal has triggered the OCMS Internet backend to initiate a payment session with the URA Payment Gateway, the process ultimately ends when the browser is closed, as the backend response containing the redirect URL is not received by the browser.</w:delText>
        </w:r>
        <w:bookmarkStart w:id="9299" w:name="_Toc207935883"/>
        <w:bookmarkStart w:id="9300" w:name="_Toc207956852"/>
        <w:bookmarkStart w:id="9301" w:name="_Toc207957424"/>
        <w:bookmarkStart w:id="9302" w:name="_Toc207961735"/>
        <w:bookmarkEnd w:id="9299"/>
        <w:bookmarkEnd w:id="9300"/>
        <w:bookmarkEnd w:id="9301"/>
        <w:bookmarkEnd w:id="9302"/>
      </w:del>
    </w:p>
    <w:p w14:paraId="3C4940C3" w14:textId="1563F61D" w:rsidR="00CE0AE9" w:rsidRPr="00A41EA1" w:rsidDel="00065103" w:rsidRDefault="00CE0AE9" w:rsidP="00963E9A">
      <w:pPr>
        <w:pStyle w:val="ListParagraph"/>
        <w:tabs>
          <w:tab w:val="left" w:pos="810"/>
          <w:tab w:val="left" w:pos="2830"/>
        </w:tabs>
        <w:ind w:left="1080" w:hanging="630"/>
        <w:rPr>
          <w:del w:id="9303" w:author="Mubiyarto Wibisono" w:date="2025-09-04T16:31:00Z" w16du:dateUtc="2025-09-04T09:31:00Z"/>
          <w:rFonts w:ascii="Arial" w:eastAsia="Arial" w:hAnsi="Arial" w:cs="Arial"/>
          <w:b/>
          <w:bCs/>
          <w:color w:val="0F4761" w:themeColor="accent1" w:themeShade="BF"/>
          <w:sz w:val="20"/>
          <w:szCs w:val="20"/>
          <w:rPrChange w:id="9304" w:author="Mubiyarto Wibisono" w:date="2025-09-05T08:31:00Z" w16du:dateUtc="2025-09-05T01:31:00Z">
            <w:rPr>
              <w:del w:id="9305" w:author="Mubiyarto Wibisono" w:date="2025-09-04T16:31:00Z" w16du:dateUtc="2025-09-04T09:31:00Z"/>
              <w:rFonts w:ascii="Arial" w:eastAsia="Arial" w:hAnsi="Arial" w:cs="Arial"/>
              <w:b/>
              <w:bCs/>
              <w:color w:val="0F4761" w:themeColor="accent1" w:themeShade="BF"/>
            </w:rPr>
          </w:rPrChange>
        </w:rPr>
      </w:pPr>
      <w:bookmarkStart w:id="9306" w:name="_Toc207935884"/>
      <w:bookmarkStart w:id="9307" w:name="_Toc207956853"/>
      <w:bookmarkStart w:id="9308" w:name="_Toc207957425"/>
      <w:bookmarkStart w:id="9309" w:name="_Toc207961736"/>
      <w:bookmarkEnd w:id="9306"/>
      <w:bookmarkEnd w:id="9307"/>
      <w:bookmarkEnd w:id="9308"/>
      <w:bookmarkEnd w:id="9309"/>
    </w:p>
    <w:p w14:paraId="319D4286" w14:textId="434525FB" w:rsidR="00CE0AE9" w:rsidRPr="00A41EA1" w:rsidDel="00065103" w:rsidRDefault="00620F9E" w:rsidP="005D4D7E">
      <w:pPr>
        <w:pStyle w:val="Heading3"/>
        <w:rPr>
          <w:del w:id="9310" w:author="Mubiyarto Wibisono" w:date="2025-09-04T16:31:00Z" w16du:dateUtc="2025-09-04T09:31:00Z"/>
          <w:rFonts w:eastAsia="Arial" w:cs="Arial"/>
          <w:b/>
          <w:bCs/>
          <w:sz w:val="20"/>
          <w:szCs w:val="20"/>
          <w:rPrChange w:id="9311" w:author="Mubiyarto Wibisono" w:date="2025-09-05T08:31:00Z" w16du:dateUtc="2025-09-05T01:31:00Z">
            <w:rPr>
              <w:del w:id="9312" w:author="Mubiyarto Wibisono" w:date="2025-09-04T16:31:00Z" w16du:dateUtc="2025-09-04T09:31:00Z"/>
              <w:rFonts w:eastAsia="Arial" w:cs="Arial"/>
              <w:b/>
              <w:bCs/>
            </w:rPr>
          </w:rPrChange>
        </w:rPr>
      </w:pPr>
      <w:bookmarkStart w:id="9313" w:name="_Toc205930434"/>
      <w:bookmarkStart w:id="9314" w:name="_Toc206576700"/>
      <w:bookmarkStart w:id="9315" w:name="_Toc206577234"/>
      <w:del w:id="9316" w:author="Mubiyarto Wibisono" w:date="2025-09-04T16:31:00Z" w16du:dateUtc="2025-09-04T09:31:00Z">
        <w:r w:rsidRPr="00A41EA1" w:rsidDel="00065103">
          <w:rPr>
            <w:rFonts w:eastAsia="Arial" w:cs="Arial"/>
            <w:b/>
            <w:bCs/>
            <w:sz w:val="20"/>
            <w:szCs w:val="20"/>
            <w:rPrChange w:id="9317" w:author="Mubiyarto Wibisono" w:date="2025-09-05T08:31:00Z" w16du:dateUtc="2025-09-05T01:31:00Z">
              <w:rPr>
                <w:rFonts w:eastAsia="Arial" w:cs="Arial"/>
                <w:b/>
                <w:bCs/>
              </w:rPr>
            </w:rPrChange>
          </w:rPr>
          <w:delText>4</w:delText>
        </w:r>
        <w:r w:rsidR="009B733C" w:rsidRPr="00A41EA1" w:rsidDel="00065103">
          <w:rPr>
            <w:rFonts w:eastAsia="Arial" w:cs="Arial"/>
            <w:b/>
            <w:bCs/>
            <w:sz w:val="20"/>
            <w:szCs w:val="20"/>
            <w:rPrChange w:id="9318" w:author="Mubiyarto Wibisono" w:date="2025-09-05T08:31:00Z" w16du:dateUtc="2025-09-05T01:31:00Z">
              <w:rPr>
                <w:rFonts w:eastAsia="Arial" w:cs="Arial"/>
                <w:b/>
                <w:bCs/>
              </w:rPr>
            </w:rPrChange>
          </w:rPr>
          <w:delText>.2.5 Motorist closes browser at eNETS payment page (before submitting payment details)</w:delText>
        </w:r>
        <w:bookmarkStart w:id="9319" w:name="_Toc207935885"/>
        <w:bookmarkStart w:id="9320" w:name="_Toc207956854"/>
        <w:bookmarkStart w:id="9321" w:name="_Toc207957426"/>
        <w:bookmarkStart w:id="9322" w:name="_Toc207961737"/>
        <w:bookmarkEnd w:id="9313"/>
        <w:bookmarkEnd w:id="9314"/>
        <w:bookmarkEnd w:id="9315"/>
        <w:bookmarkEnd w:id="9319"/>
        <w:bookmarkEnd w:id="9320"/>
        <w:bookmarkEnd w:id="9321"/>
        <w:bookmarkEnd w:id="9322"/>
      </w:del>
    </w:p>
    <w:p w14:paraId="59164470" w14:textId="4ECEE0D4" w:rsidR="009B733C" w:rsidRPr="00A41EA1" w:rsidDel="00065103" w:rsidRDefault="009B733C" w:rsidP="00963E9A">
      <w:pPr>
        <w:pStyle w:val="ListParagraph"/>
        <w:tabs>
          <w:tab w:val="left" w:pos="810"/>
          <w:tab w:val="left" w:pos="2830"/>
        </w:tabs>
        <w:ind w:left="1080" w:hanging="630"/>
        <w:rPr>
          <w:del w:id="9323" w:author="Mubiyarto Wibisono" w:date="2025-09-04T16:31:00Z" w16du:dateUtc="2025-09-04T09:31:00Z"/>
          <w:rFonts w:ascii="Arial" w:eastAsia="Arial" w:hAnsi="Arial" w:cs="Arial"/>
          <w:b/>
          <w:bCs/>
          <w:color w:val="0F4761" w:themeColor="accent1" w:themeShade="BF"/>
          <w:sz w:val="20"/>
          <w:szCs w:val="20"/>
          <w:rPrChange w:id="9324" w:author="Mubiyarto Wibisono" w:date="2025-09-05T08:31:00Z" w16du:dateUtc="2025-09-05T01:31:00Z">
            <w:rPr>
              <w:del w:id="9325" w:author="Mubiyarto Wibisono" w:date="2025-09-04T16:31:00Z" w16du:dateUtc="2025-09-04T09:31:00Z"/>
              <w:rFonts w:ascii="Arial" w:eastAsia="Arial" w:hAnsi="Arial" w:cs="Arial"/>
              <w:b/>
              <w:bCs/>
              <w:color w:val="0F4761" w:themeColor="accent1" w:themeShade="BF"/>
            </w:rPr>
          </w:rPrChange>
        </w:rPr>
      </w:pPr>
      <w:bookmarkStart w:id="9326" w:name="_Toc207935886"/>
      <w:bookmarkStart w:id="9327" w:name="_Toc207956855"/>
      <w:bookmarkStart w:id="9328" w:name="_Toc207957427"/>
      <w:bookmarkStart w:id="9329" w:name="_Toc207961738"/>
      <w:bookmarkEnd w:id="9326"/>
      <w:bookmarkEnd w:id="9327"/>
      <w:bookmarkEnd w:id="9328"/>
      <w:bookmarkEnd w:id="9329"/>
    </w:p>
    <w:p w14:paraId="698464FA" w14:textId="57A77214" w:rsidR="009B733C" w:rsidRPr="00A41EA1" w:rsidDel="00065103" w:rsidRDefault="009B733C" w:rsidP="00620F9E">
      <w:pPr>
        <w:pStyle w:val="ListParagraph"/>
        <w:numPr>
          <w:ilvl w:val="0"/>
          <w:numId w:val="16"/>
        </w:numPr>
        <w:snapToGrid w:val="0"/>
        <w:spacing w:line="360" w:lineRule="auto"/>
        <w:ind w:left="709" w:hanging="283"/>
        <w:contextualSpacing w:val="0"/>
        <w:rPr>
          <w:del w:id="9330" w:author="Mubiyarto Wibisono" w:date="2025-09-04T16:31:00Z" w16du:dateUtc="2025-09-04T09:31:00Z"/>
          <w:rFonts w:ascii="Arial" w:hAnsi="Arial" w:cs="Arial"/>
          <w:bCs/>
          <w:sz w:val="20"/>
          <w:szCs w:val="20"/>
        </w:rPr>
      </w:pPr>
      <w:del w:id="9331" w:author="Mubiyarto Wibisono" w:date="2025-09-04T16:31:00Z" w16du:dateUtc="2025-09-04T09:31:00Z">
        <w:r w:rsidRPr="00A41EA1" w:rsidDel="00065103">
          <w:rPr>
            <w:rFonts w:ascii="Arial" w:hAnsi="Arial" w:cs="Arial"/>
            <w:bCs/>
            <w:sz w:val="20"/>
            <w:szCs w:val="20"/>
          </w:rPr>
          <w:delText>This scenario occurs when the Motorist closes the bowser when he is at the eNETS payment page and before performing the actual payment (eg. submit credit card number, bank account for eNETS or approve the QR scan payment).</w:delText>
        </w:r>
        <w:bookmarkStart w:id="9332" w:name="_Toc207935887"/>
        <w:bookmarkStart w:id="9333" w:name="_Toc207956856"/>
        <w:bookmarkStart w:id="9334" w:name="_Toc207957428"/>
        <w:bookmarkStart w:id="9335" w:name="_Toc207961739"/>
        <w:bookmarkEnd w:id="9332"/>
        <w:bookmarkEnd w:id="9333"/>
        <w:bookmarkEnd w:id="9334"/>
        <w:bookmarkEnd w:id="9335"/>
      </w:del>
    </w:p>
    <w:p w14:paraId="1722C016" w14:textId="4E0C420B" w:rsidR="009B733C" w:rsidRPr="00A41EA1" w:rsidDel="00065103" w:rsidRDefault="009B733C" w:rsidP="00620F9E">
      <w:pPr>
        <w:pStyle w:val="ListParagraph"/>
        <w:numPr>
          <w:ilvl w:val="0"/>
          <w:numId w:val="16"/>
        </w:numPr>
        <w:snapToGrid w:val="0"/>
        <w:spacing w:before="240" w:line="360" w:lineRule="auto"/>
        <w:ind w:left="709" w:hanging="283"/>
        <w:contextualSpacing w:val="0"/>
        <w:rPr>
          <w:del w:id="9336" w:author="Mubiyarto Wibisono" w:date="2025-09-04T16:31:00Z" w16du:dateUtc="2025-09-04T09:31:00Z"/>
          <w:rFonts w:ascii="Arial" w:hAnsi="Arial" w:cs="Arial"/>
          <w:bCs/>
          <w:sz w:val="20"/>
          <w:szCs w:val="20"/>
        </w:rPr>
      </w:pPr>
      <w:del w:id="9337" w:author="Mubiyarto Wibisono" w:date="2025-09-04T16:31:00Z" w16du:dateUtc="2025-09-04T09:31:00Z">
        <w:r w:rsidRPr="00A41EA1" w:rsidDel="00065103">
          <w:rPr>
            <w:rFonts w:ascii="Arial" w:hAnsi="Arial" w:cs="Arial"/>
            <w:bCs/>
            <w:sz w:val="20"/>
            <w:szCs w:val="20"/>
          </w:rPr>
          <w:delText xml:space="preserve">the process ultimately ends when the browser is closed. </w:delText>
        </w:r>
        <w:bookmarkStart w:id="9338" w:name="_Toc207935888"/>
        <w:bookmarkStart w:id="9339" w:name="_Toc207956857"/>
        <w:bookmarkStart w:id="9340" w:name="_Toc207957429"/>
        <w:bookmarkStart w:id="9341" w:name="_Toc207961740"/>
        <w:bookmarkEnd w:id="9338"/>
        <w:bookmarkEnd w:id="9339"/>
        <w:bookmarkEnd w:id="9340"/>
        <w:bookmarkEnd w:id="9341"/>
      </w:del>
    </w:p>
    <w:p w14:paraId="2B2FC9BC" w14:textId="292ED235" w:rsidR="009B733C" w:rsidRPr="00A41EA1" w:rsidDel="00065103" w:rsidRDefault="009B733C" w:rsidP="00620F9E">
      <w:pPr>
        <w:pStyle w:val="ListParagraph"/>
        <w:numPr>
          <w:ilvl w:val="0"/>
          <w:numId w:val="16"/>
        </w:numPr>
        <w:snapToGrid w:val="0"/>
        <w:spacing w:before="240" w:line="360" w:lineRule="auto"/>
        <w:ind w:left="709" w:hanging="283"/>
        <w:contextualSpacing w:val="0"/>
        <w:rPr>
          <w:del w:id="9342" w:author="Mubiyarto Wibisono" w:date="2025-09-04T16:31:00Z" w16du:dateUtc="2025-09-04T09:31:00Z"/>
          <w:rFonts w:ascii="Arial" w:hAnsi="Arial" w:cs="Arial"/>
          <w:bCs/>
          <w:sz w:val="20"/>
          <w:szCs w:val="20"/>
        </w:rPr>
      </w:pPr>
      <w:del w:id="9343" w:author="Mubiyarto Wibisono" w:date="2025-09-04T16:31:00Z" w16du:dateUtc="2025-09-04T09:31:00Z">
        <w:r w:rsidRPr="00A41EA1" w:rsidDel="00065103">
          <w:rPr>
            <w:rFonts w:ascii="Arial" w:hAnsi="Arial" w:cs="Arial"/>
            <w:bCs/>
            <w:sz w:val="20"/>
            <w:szCs w:val="20"/>
          </w:rPr>
          <w:delText xml:space="preserve">Since the Motorist has not performed/authorised the actual payment, no payment will be processed. </w:delText>
        </w:r>
        <w:bookmarkStart w:id="9344" w:name="_Toc207935889"/>
        <w:bookmarkStart w:id="9345" w:name="_Toc207956858"/>
        <w:bookmarkStart w:id="9346" w:name="_Toc207957430"/>
        <w:bookmarkStart w:id="9347" w:name="_Toc207961741"/>
        <w:bookmarkEnd w:id="9344"/>
        <w:bookmarkEnd w:id="9345"/>
        <w:bookmarkEnd w:id="9346"/>
        <w:bookmarkEnd w:id="9347"/>
      </w:del>
    </w:p>
    <w:p w14:paraId="23706114" w14:textId="442A15E8" w:rsidR="00CE0AE9" w:rsidRPr="00A41EA1" w:rsidDel="00065103" w:rsidRDefault="00620F9E" w:rsidP="005D4D7E">
      <w:pPr>
        <w:pStyle w:val="Heading3"/>
        <w:rPr>
          <w:del w:id="9348" w:author="Mubiyarto Wibisono" w:date="2025-09-04T16:31:00Z" w16du:dateUtc="2025-09-04T09:31:00Z"/>
          <w:rFonts w:eastAsia="Arial" w:cs="Arial"/>
          <w:b/>
          <w:bCs/>
          <w:sz w:val="20"/>
          <w:szCs w:val="20"/>
          <w:rPrChange w:id="9349" w:author="Mubiyarto Wibisono" w:date="2025-09-05T08:31:00Z" w16du:dateUtc="2025-09-05T01:31:00Z">
            <w:rPr>
              <w:del w:id="9350" w:author="Mubiyarto Wibisono" w:date="2025-09-04T16:31:00Z" w16du:dateUtc="2025-09-04T09:31:00Z"/>
              <w:rFonts w:eastAsia="Arial" w:cs="Arial"/>
              <w:b/>
              <w:bCs/>
            </w:rPr>
          </w:rPrChange>
        </w:rPr>
      </w:pPr>
      <w:bookmarkStart w:id="9351" w:name="_Toc205930435"/>
      <w:bookmarkStart w:id="9352" w:name="_Toc206576701"/>
      <w:bookmarkStart w:id="9353" w:name="_Toc206577235"/>
      <w:del w:id="9354" w:author="Mubiyarto Wibisono" w:date="2025-09-04T16:31:00Z" w16du:dateUtc="2025-09-04T09:31:00Z">
        <w:r w:rsidRPr="00A41EA1" w:rsidDel="00065103">
          <w:rPr>
            <w:rFonts w:eastAsia="Arial" w:cs="Arial"/>
            <w:b/>
            <w:bCs/>
            <w:sz w:val="20"/>
            <w:szCs w:val="20"/>
            <w:rPrChange w:id="9355" w:author="Mubiyarto Wibisono" w:date="2025-09-05T08:31:00Z" w16du:dateUtc="2025-09-05T01:31:00Z">
              <w:rPr>
                <w:rFonts w:eastAsia="Arial" w:cs="Arial"/>
                <w:b/>
                <w:bCs/>
              </w:rPr>
            </w:rPrChange>
          </w:rPr>
          <w:delText>4</w:delText>
        </w:r>
        <w:r w:rsidR="009B733C" w:rsidRPr="00A41EA1" w:rsidDel="00065103">
          <w:rPr>
            <w:rFonts w:eastAsia="Arial" w:cs="Arial"/>
            <w:b/>
            <w:bCs/>
            <w:sz w:val="20"/>
            <w:szCs w:val="20"/>
            <w:rPrChange w:id="9356" w:author="Mubiyarto Wibisono" w:date="2025-09-05T08:31:00Z" w16du:dateUtc="2025-09-05T01:31:00Z">
              <w:rPr>
                <w:rFonts w:eastAsia="Arial" w:cs="Arial"/>
                <w:b/>
                <w:bCs/>
              </w:rPr>
            </w:rPrChange>
          </w:rPr>
          <w:delText>.2.6 Motorist closes browser at eNETS payment page (after submitting payment details)</w:delText>
        </w:r>
        <w:bookmarkStart w:id="9357" w:name="_Toc207935890"/>
        <w:bookmarkStart w:id="9358" w:name="_Toc207956859"/>
        <w:bookmarkStart w:id="9359" w:name="_Toc207957431"/>
        <w:bookmarkStart w:id="9360" w:name="_Toc207961742"/>
        <w:bookmarkEnd w:id="9351"/>
        <w:bookmarkEnd w:id="9352"/>
        <w:bookmarkEnd w:id="9353"/>
        <w:bookmarkEnd w:id="9357"/>
        <w:bookmarkEnd w:id="9358"/>
        <w:bookmarkEnd w:id="9359"/>
        <w:bookmarkEnd w:id="9360"/>
      </w:del>
    </w:p>
    <w:p w14:paraId="7F081A49" w14:textId="1D973083" w:rsidR="009B733C" w:rsidRPr="00A41EA1" w:rsidDel="00065103" w:rsidRDefault="009B733C" w:rsidP="00963E9A">
      <w:pPr>
        <w:pStyle w:val="ListParagraph"/>
        <w:tabs>
          <w:tab w:val="left" w:pos="810"/>
          <w:tab w:val="left" w:pos="2830"/>
        </w:tabs>
        <w:ind w:left="1080" w:hanging="630"/>
        <w:rPr>
          <w:del w:id="9361" w:author="Mubiyarto Wibisono" w:date="2025-09-04T16:31:00Z" w16du:dateUtc="2025-09-04T09:31:00Z"/>
          <w:rFonts w:ascii="Arial" w:eastAsia="Arial" w:hAnsi="Arial" w:cs="Arial"/>
          <w:b/>
          <w:bCs/>
          <w:color w:val="0F4761" w:themeColor="accent1" w:themeShade="BF"/>
          <w:sz w:val="20"/>
          <w:szCs w:val="20"/>
          <w:rPrChange w:id="9362" w:author="Mubiyarto Wibisono" w:date="2025-09-05T08:31:00Z" w16du:dateUtc="2025-09-05T01:31:00Z">
            <w:rPr>
              <w:del w:id="9363" w:author="Mubiyarto Wibisono" w:date="2025-09-04T16:31:00Z" w16du:dateUtc="2025-09-04T09:31:00Z"/>
              <w:rFonts w:ascii="Arial" w:eastAsia="Arial" w:hAnsi="Arial" w:cs="Arial"/>
              <w:b/>
              <w:bCs/>
              <w:color w:val="0F4761" w:themeColor="accent1" w:themeShade="BF"/>
            </w:rPr>
          </w:rPrChange>
        </w:rPr>
      </w:pPr>
      <w:bookmarkStart w:id="9364" w:name="_Toc207935891"/>
      <w:bookmarkStart w:id="9365" w:name="_Toc207956860"/>
      <w:bookmarkStart w:id="9366" w:name="_Toc207957432"/>
      <w:bookmarkStart w:id="9367" w:name="_Toc207961743"/>
      <w:bookmarkEnd w:id="9364"/>
      <w:bookmarkEnd w:id="9365"/>
      <w:bookmarkEnd w:id="9366"/>
      <w:bookmarkEnd w:id="9367"/>
    </w:p>
    <w:p w14:paraId="45B2865C" w14:textId="6EAD5688" w:rsidR="009B733C" w:rsidRPr="00A41EA1" w:rsidDel="00065103" w:rsidRDefault="009B733C" w:rsidP="00620F9E">
      <w:pPr>
        <w:pStyle w:val="ListParagraph"/>
        <w:numPr>
          <w:ilvl w:val="0"/>
          <w:numId w:val="17"/>
        </w:numPr>
        <w:snapToGrid w:val="0"/>
        <w:spacing w:line="360" w:lineRule="auto"/>
        <w:ind w:left="709" w:hanging="283"/>
        <w:contextualSpacing w:val="0"/>
        <w:rPr>
          <w:del w:id="9368" w:author="Mubiyarto Wibisono" w:date="2025-09-04T16:31:00Z" w16du:dateUtc="2025-09-04T09:31:00Z"/>
          <w:rFonts w:ascii="Arial" w:hAnsi="Arial" w:cs="Arial"/>
          <w:bCs/>
          <w:color w:val="000000" w:themeColor="text1"/>
          <w:sz w:val="20"/>
          <w:szCs w:val="20"/>
        </w:rPr>
      </w:pPr>
      <w:del w:id="9369" w:author="Mubiyarto Wibisono" w:date="2025-09-04T16:31:00Z" w16du:dateUtc="2025-09-04T09:31:00Z">
        <w:r w:rsidRPr="00A41EA1" w:rsidDel="00065103">
          <w:rPr>
            <w:rFonts w:ascii="Arial" w:hAnsi="Arial" w:cs="Arial"/>
            <w:bCs/>
            <w:color w:val="000000" w:themeColor="text1"/>
            <w:sz w:val="20"/>
            <w:szCs w:val="20"/>
          </w:rPr>
          <w:delText>This scenario occurs when the Motorist closes the bowser when he is at the eNETS payment page and after submitting payment detail and confirming to proceed with the transaction.</w:delText>
        </w:r>
        <w:bookmarkStart w:id="9370" w:name="_Toc207935892"/>
        <w:bookmarkStart w:id="9371" w:name="_Toc207956861"/>
        <w:bookmarkStart w:id="9372" w:name="_Toc207957433"/>
        <w:bookmarkStart w:id="9373" w:name="_Toc207961744"/>
        <w:bookmarkEnd w:id="9370"/>
        <w:bookmarkEnd w:id="9371"/>
        <w:bookmarkEnd w:id="9372"/>
        <w:bookmarkEnd w:id="9373"/>
      </w:del>
    </w:p>
    <w:p w14:paraId="69039E04" w14:textId="72104320" w:rsidR="009B733C" w:rsidRPr="00A41EA1" w:rsidDel="00065103" w:rsidRDefault="009B733C" w:rsidP="00620F9E">
      <w:pPr>
        <w:pStyle w:val="ListParagraph"/>
        <w:numPr>
          <w:ilvl w:val="0"/>
          <w:numId w:val="17"/>
        </w:numPr>
        <w:snapToGrid w:val="0"/>
        <w:spacing w:before="240" w:line="360" w:lineRule="auto"/>
        <w:ind w:left="709" w:hanging="283"/>
        <w:contextualSpacing w:val="0"/>
        <w:rPr>
          <w:del w:id="9374" w:author="Mubiyarto Wibisono" w:date="2025-09-04T16:31:00Z" w16du:dateUtc="2025-09-04T09:31:00Z"/>
          <w:rFonts w:ascii="Arial" w:hAnsi="Arial" w:cs="Arial"/>
          <w:bCs/>
          <w:color w:val="000000" w:themeColor="text1"/>
          <w:sz w:val="20"/>
          <w:szCs w:val="20"/>
        </w:rPr>
      </w:pPr>
      <w:del w:id="9375" w:author="Mubiyarto Wibisono" w:date="2025-09-04T16:31:00Z" w16du:dateUtc="2025-09-04T09:31:00Z">
        <w:r w:rsidRPr="00A41EA1" w:rsidDel="00065103">
          <w:rPr>
            <w:rFonts w:ascii="Arial" w:hAnsi="Arial" w:cs="Arial"/>
            <w:bCs/>
            <w:color w:val="000000" w:themeColor="text1"/>
            <w:sz w:val="20"/>
            <w:szCs w:val="20"/>
          </w:rPr>
          <w:delText xml:space="preserve">Since the Motorist has performed/authorised the actual payment, it will trigger payment processing flow in the eNETS backend to debit and charge the Motorist for the payment, even after the Motorist has closed the browser. </w:delText>
        </w:r>
        <w:bookmarkStart w:id="9376" w:name="_Toc207935893"/>
        <w:bookmarkStart w:id="9377" w:name="_Toc207956862"/>
        <w:bookmarkStart w:id="9378" w:name="_Toc207957434"/>
        <w:bookmarkStart w:id="9379" w:name="_Toc207961745"/>
        <w:bookmarkEnd w:id="9376"/>
        <w:bookmarkEnd w:id="9377"/>
        <w:bookmarkEnd w:id="9378"/>
        <w:bookmarkEnd w:id="9379"/>
      </w:del>
    </w:p>
    <w:p w14:paraId="4AD1FA43" w14:textId="1F746E0C" w:rsidR="009B733C" w:rsidRPr="00A41EA1" w:rsidDel="00065103" w:rsidRDefault="009B733C" w:rsidP="00620F9E">
      <w:pPr>
        <w:pStyle w:val="ListParagraph"/>
        <w:numPr>
          <w:ilvl w:val="0"/>
          <w:numId w:val="17"/>
        </w:numPr>
        <w:snapToGrid w:val="0"/>
        <w:spacing w:before="240" w:line="360" w:lineRule="auto"/>
        <w:ind w:left="709" w:hanging="283"/>
        <w:contextualSpacing w:val="0"/>
        <w:rPr>
          <w:del w:id="9380" w:author="Mubiyarto Wibisono" w:date="2025-09-04T16:31:00Z" w16du:dateUtc="2025-09-04T09:31:00Z"/>
          <w:rFonts w:ascii="Arial" w:hAnsi="Arial" w:cs="Arial"/>
          <w:bCs/>
          <w:color w:val="000000" w:themeColor="text1"/>
          <w:sz w:val="20"/>
          <w:szCs w:val="20"/>
        </w:rPr>
      </w:pPr>
      <w:del w:id="9381" w:author="Mubiyarto Wibisono" w:date="2025-09-04T16:31:00Z" w16du:dateUtc="2025-09-04T09:31:00Z">
        <w:r w:rsidRPr="00A41EA1" w:rsidDel="00065103">
          <w:rPr>
            <w:rFonts w:ascii="Arial" w:hAnsi="Arial" w:cs="Arial"/>
            <w:bCs/>
            <w:color w:val="000000" w:themeColor="text1"/>
            <w:sz w:val="20"/>
            <w:szCs w:val="20"/>
          </w:rPr>
          <w:delText>Therefore the backend interfacing across eNETS, URA PG and OCMS Internet BE will continue. And OCMS Internet BE will store the transaction details and proceed to update the Notice(s) as paid.</w:delText>
        </w:r>
        <w:bookmarkStart w:id="9382" w:name="_Toc207935894"/>
        <w:bookmarkStart w:id="9383" w:name="_Toc207956863"/>
        <w:bookmarkStart w:id="9384" w:name="_Toc207957435"/>
        <w:bookmarkStart w:id="9385" w:name="_Toc207961746"/>
        <w:bookmarkEnd w:id="9382"/>
        <w:bookmarkEnd w:id="9383"/>
        <w:bookmarkEnd w:id="9384"/>
        <w:bookmarkEnd w:id="9385"/>
      </w:del>
    </w:p>
    <w:p w14:paraId="72E4E6DC" w14:textId="50AE8438" w:rsidR="00CE0AE9" w:rsidRPr="00A41EA1" w:rsidDel="00065103" w:rsidRDefault="00CE0AE9" w:rsidP="00963E9A">
      <w:pPr>
        <w:pStyle w:val="ListParagraph"/>
        <w:tabs>
          <w:tab w:val="left" w:pos="810"/>
          <w:tab w:val="left" w:pos="2830"/>
        </w:tabs>
        <w:ind w:left="1080" w:hanging="630"/>
        <w:rPr>
          <w:del w:id="9386" w:author="Mubiyarto Wibisono" w:date="2025-09-04T16:31:00Z" w16du:dateUtc="2025-09-04T09:31:00Z"/>
          <w:rFonts w:ascii="Arial" w:eastAsia="Arial" w:hAnsi="Arial" w:cs="Arial"/>
          <w:b/>
          <w:bCs/>
          <w:color w:val="0F4761" w:themeColor="accent1" w:themeShade="BF"/>
          <w:sz w:val="20"/>
          <w:szCs w:val="20"/>
          <w:rPrChange w:id="9387" w:author="Mubiyarto Wibisono" w:date="2025-09-05T08:31:00Z" w16du:dateUtc="2025-09-05T01:31:00Z">
            <w:rPr>
              <w:del w:id="9388" w:author="Mubiyarto Wibisono" w:date="2025-09-04T16:31:00Z" w16du:dateUtc="2025-09-04T09:31:00Z"/>
              <w:rFonts w:ascii="Arial" w:eastAsia="Arial" w:hAnsi="Arial" w:cs="Arial"/>
              <w:b/>
              <w:bCs/>
              <w:color w:val="0F4761" w:themeColor="accent1" w:themeShade="BF"/>
            </w:rPr>
          </w:rPrChange>
        </w:rPr>
      </w:pPr>
      <w:bookmarkStart w:id="9389" w:name="_Toc207935895"/>
      <w:bookmarkStart w:id="9390" w:name="_Toc207956864"/>
      <w:bookmarkStart w:id="9391" w:name="_Toc207957436"/>
      <w:bookmarkStart w:id="9392" w:name="_Toc207961747"/>
      <w:bookmarkEnd w:id="9389"/>
      <w:bookmarkEnd w:id="9390"/>
      <w:bookmarkEnd w:id="9391"/>
      <w:bookmarkEnd w:id="9392"/>
    </w:p>
    <w:p w14:paraId="17E5305D" w14:textId="24D04973" w:rsidR="00CE0AE9" w:rsidRPr="00A41EA1" w:rsidDel="00065103" w:rsidRDefault="00620F9E" w:rsidP="005D4D7E">
      <w:pPr>
        <w:pStyle w:val="Heading3"/>
        <w:rPr>
          <w:del w:id="9393" w:author="Mubiyarto Wibisono" w:date="2025-09-04T16:31:00Z" w16du:dateUtc="2025-09-04T09:31:00Z"/>
          <w:rFonts w:eastAsia="Arial" w:cs="Arial"/>
          <w:b/>
          <w:bCs/>
          <w:sz w:val="20"/>
          <w:szCs w:val="20"/>
          <w:rPrChange w:id="9394" w:author="Mubiyarto Wibisono" w:date="2025-09-05T08:31:00Z" w16du:dateUtc="2025-09-05T01:31:00Z">
            <w:rPr>
              <w:del w:id="9395" w:author="Mubiyarto Wibisono" w:date="2025-09-04T16:31:00Z" w16du:dateUtc="2025-09-04T09:31:00Z"/>
              <w:rFonts w:eastAsia="Arial" w:cs="Arial"/>
              <w:b/>
              <w:bCs/>
            </w:rPr>
          </w:rPrChange>
        </w:rPr>
      </w:pPr>
      <w:bookmarkStart w:id="9396" w:name="_Toc205930436"/>
      <w:bookmarkStart w:id="9397" w:name="_Toc206576702"/>
      <w:bookmarkStart w:id="9398" w:name="_Toc206577236"/>
      <w:del w:id="9399" w:author="Mubiyarto Wibisono" w:date="2025-09-04T16:31:00Z" w16du:dateUtc="2025-09-04T09:31:00Z">
        <w:r w:rsidRPr="00A41EA1" w:rsidDel="00065103">
          <w:rPr>
            <w:rFonts w:eastAsia="Arial" w:cs="Arial"/>
            <w:b/>
            <w:bCs/>
            <w:sz w:val="20"/>
            <w:szCs w:val="20"/>
            <w:rPrChange w:id="9400" w:author="Mubiyarto Wibisono" w:date="2025-09-05T08:31:00Z" w16du:dateUtc="2025-09-05T01:31:00Z">
              <w:rPr>
                <w:rFonts w:eastAsia="Arial" w:cs="Arial"/>
                <w:b/>
                <w:bCs/>
              </w:rPr>
            </w:rPrChange>
          </w:rPr>
          <w:delText>4</w:delText>
        </w:r>
        <w:r w:rsidR="009B733C" w:rsidRPr="00A41EA1" w:rsidDel="00065103">
          <w:rPr>
            <w:rFonts w:eastAsia="Arial" w:cs="Arial"/>
            <w:b/>
            <w:bCs/>
            <w:sz w:val="20"/>
            <w:szCs w:val="20"/>
            <w:rPrChange w:id="9401" w:author="Mubiyarto Wibisono" w:date="2025-09-05T08:31:00Z" w16du:dateUtc="2025-09-05T01:31:00Z">
              <w:rPr>
                <w:rFonts w:eastAsia="Arial" w:cs="Arial"/>
                <w:b/>
                <w:bCs/>
              </w:rPr>
            </w:rPrChange>
          </w:rPr>
          <w:delText>.2.7 OCMS Internet Backend receives a timeout from the URA PG during check status</w:delText>
        </w:r>
        <w:bookmarkStart w:id="9402" w:name="_Toc207935896"/>
        <w:bookmarkStart w:id="9403" w:name="_Toc207956865"/>
        <w:bookmarkStart w:id="9404" w:name="_Toc207957437"/>
        <w:bookmarkStart w:id="9405" w:name="_Toc207961748"/>
        <w:bookmarkEnd w:id="9396"/>
        <w:bookmarkEnd w:id="9397"/>
        <w:bookmarkEnd w:id="9398"/>
        <w:bookmarkEnd w:id="9402"/>
        <w:bookmarkEnd w:id="9403"/>
        <w:bookmarkEnd w:id="9404"/>
        <w:bookmarkEnd w:id="9405"/>
      </w:del>
    </w:p>
    <w:p w14:paraId="2EBAAA20" w14:textId="659E82CA" w:rsidR="00CE0AE9" w:rsidRPr="00A41EA1" w:rsidDel="00065103" w:rsidRDefault="00CE0AE9" w:rsidP="00963E9A">
      <w:pPr>
        <w:pStyle w:val="ListParagraph"/>
        <w:tabs>
          <w:tab w:val="left" w:pos="810"/>
          <w:tab w:val="left" w:pos="2830"/>
        </w:tabs>
        <w:ind w:left="1080" w:hanging="630"/>
        <w:rPr>
          <w:del w:id="9406" w:author="Mubiyarto Wibisono" w:date="2025-09-04T16:31:00Z" w16du:dateUtc="2025-09-04T09:31:00Z"/>
          <w:rFonts w:ascii="Arial" w:eastAsia="Arial" w:hAnsi="Arial" w:cs="Arial"/>
          <w:b/>
          <w:bCs/>
          <w:color w:val="0F4761" w:themeColor="accent1" w:themeShade="BF"/>
          <w:sz w:val="20"/>
          <w:szCs w:val="20"/>
          <w:rPrChange w:id="9407" w:author="Mubiyarto Wibisono" w:date="2025-09-05T08:31:00Z" w16du:dateUtc="2025-09-05T01:31:00Z">
            <w:rPr>
              <w:del w:id="9408" w:author="Mubiyarto Wibisono" w:date="2025-09-04T16:31:00Z" w16du:dateUtc="2025-09-04T09:31:00Z"/>
              <w:rFonts w:ascii="Arial" w:eastAsia="Arial" w:hAnsi="Arial" w:cs="Arial"/>
              <w:b/>
              <w:bCs/>
              <w:color w:val="0F4761" w:themeColor="accent1" w:themeShade="BF"/>
            </w:rPr>
          </w:rPrChange>
        </w:rPr>
      </w:pPr>
      <w:bookmarkStart w:id="9409" w:name="_Toc207935897"/>
      <w:bookmarkStart w:id="9410" w:name="_Toc207956866"/>
      <w:bookmarkStart w:id="9411" w:name="_Toc207957438"/>
      <w:bookmarkStart w:id="9412" w:name="_Toc207961749"/>
      <w:bookmarkEnd w:id="9409"/>
      <w:bookmarkEnd w:id="9410"/>
      <w:bookmarkEnd w:id="9411"/>
      <w:bookmarkEnd w:id="9412"/>
    </w:p>
    <w:p w14:paraId="0ECFCF8C" w14:textId="2DED0FB3" w:rsidR="009B733C" w:rsidRPr="00A41EA1" w:rsidDel="00065103" w:rsidRDefault="009B733C" w:rsidP="00620F9E">
      <w:pPr>
        <w:pStyle w:val="ListParagraph"/>
        <w:numPr>
          <w:ilvl w:val="0"/>
          <w:numId w:val="18"/>
        </w:numPr>
        <w:snapToGrid w:val="0"/>
        <w:spacing w:line="360" w:lineRule="auto"/>
        <w:ind w:left="709" w:hanging="283"/>
        <w:contextualSpacing w:val="0"/>
        <w:rPr>
          <w:del w:id="9413" w:author="Mubiyarto Wibisono" w:date="2025-09-04T16:31:00Z" w16du:dateUtc="2025-09-04T09:31:00Z"/>
          <w:rFonts w:ascii="Arial" w:hAnsi="Arial" w:cs="Arial"/>
          <w:bCs/>
          <w:color w:val="000000" w:themeColor="text1"/>
          <w:sz w:val="20"/>
          <w:szCs w:val="20"/>
        </w:rPr>
      </w:pPr>
      <w:del w:id="9414" w:author="Mubiyarto Wibisono" w:date="2025-09-04T16:31:00Z" w16du:dateUtc="2025-09-04T09:31:00Z">
        <w:r w:rsidRPr="00A41EA1" w:rsidDel="00065103">
          <w:rPr>
            <w:rFonts w:ascii="Arial" w:hAnsi="Arial" w:cs="Arial"/>
            <w:bCs/>
            <w:color w:val="000000" w:themeColor="text1"/>
            <w:sz w:val="20"/>
            <w:szCs w:val="20"/>
          </w:rPr>
          <w:delText xml:space="preserve">This scenario occurs when the OCMS Internet BE does not receive a response from the URA PG. </w:delText>
        </w:r>
        <w:bookmarkStart w:id="9415" w:name="_Toc207935898"/>
        <w:bookmarkStart w:id="9416" w:name="_Toc207956867"/>
        <w:bookmarkStart w:id="9417" w:name="_Toc207957439"/>
        <w:bookmarkStart w:id="9418" w:name="_Toc207961750"/>
        <w:bookmarkEnd w:id="9415"/>
        <w:bookmarkEnd w:id="9416"/>
        <w:bookmarkEnd w:id="9417"/>
        <w:bookmarkEnd w:id="9418"/>
      </w:del>
    </w:p>
    <w:p w14:paraId="5559E8E7" w14:textId="1DFA945A" w:rsidR="009B733C" w:rsidRPr="00A41EA1" w:rsidDel="00065103" w:rsidRDefault="009B733C" w:rsidP="00620F9E">
      <w:pPr>
        <w:pStyle w:val="ListParagraph"/>
        <w:numPr>
          <w:ilvl w:val="0"/>
          <w:numId w:val="18"/>
        </w:numPr>
        <w:snapToGrid w:val="0"/>
        <w:spacing w:before="240" w:line="360" w:lineRule="auto"/>
        <w:ind w:left="709" w:hanging="283"/>
        <w:contextualSpacing w:val="0"/>
        <w:rPr>
          <w:del w:id="9419" w:author="Mubiyarto Wibisono" w:date="2025-09-04T16:31:00Z" w16du:dateUtc="2025-09-04T09:31:00Z"/>
          <w:rFonts w:ascii="Arial" w:hAnsi="Arial" w:cs="Arial"/>
          <w:bCs/>
          <w:color w:val="000000" w:themeColor="text1"/>
          <w:sz w:val="20"/>
          <w:szCs w:val="20"/>
        </w:rPr>
      </w:pPr>
      <w:del w:id="9420" w:author="Mubiyarto Wibisono" w:date="2025-09-04T16:31:00Z" w16du:dateUtc="2025-09-04T09:31:00Z">
        <w:r w:rsidRPr="00A41EA1" w:rsidDel="00065103">
          <w:rPr>
            <w:rFonts w:ascii="Arial" w:hAnsi="Arial" w:cs="Arial"/>
            <w:bCs/>
            <w:color w:val="000000" w:themeColor="text1"/>
            <w:sz w:val="20"/>
            <w:szCs w:val="20"/>
          </w:rPr>
          <w:delText>Possible causes are:</w:delText>
        </w:r>
        <w:bookmarkStart w:id="9421" w:name="_Toc207935899"/>
        <w:bookmarkStart w:id="9422" w:name="_Toc207956868"/>
        <w:bookmarkStart w:id="9423" w:name="_Toc207957440"/>
        <w:bookmarkStart w:id="9424" w:name="_Toc207961751"/>
        <w:bookmarkEnd w:id="9421"/>
        <w:bookmarkEnd w:id="9422"/>
        <w:bookmarkEnd w:id="9423"/>
        <w:bookmarkEnd w:id="9424"/>
      </w:del>
    </w:p>
    <w:p w14:paraId="7548C4D9" w14:textId="4E42B06E" w:rsidR="009B733C" w:rsidRPr="00A41EA1" w:rsidDel="00065103" w:rsidRDefault="009B733C" w:rsidP="00620F9E">
      <w:pPr>
        <w:pStyle w:val="ListParagraph"/>
        <w:numPr>
          <w:ilvl w:val="1"/>
          <w:numId w:val="18"/>
        </w:numPr>
        <w:snapToGrid w:val="0"/>
        <w:spacing w:line="360" w:lineRule="auto"/>
        <w:ind w:left="993" w:hanging="283"/>
        <w:contextualSpacing w:val="0"/>
        <w:rPr>
          <w:del w:id="9425" w:author="Mubiyarto Wibisono" w:date="2025-09-04T16:31:00Z" w16du:dateUtc="2025-09-04T09:31:00Z"/>
          <w:rFonts w:ascii="Arial" w:hAnsi="Arial" w:cs="Arial"/>
          <w:bCs/>
          <w:color w:val="000000" w:themeColor="text1"/>
          <w:sz w:val="20"/>
          <w:szCs w:val="20"/>
        </w:rPr>
      </w:pPr>
      <w:del w:id="9426" w:author="Mubiyarto Wibisono" w:date="2025-09-04T16:31:00Z" w16du:dateUtc="2025-09-04T09:31:00Z">
        <w:r w:rsidRPr="00A41EA1" w:rsidDel="00065103">
          <w:rPr>
            <w:rFonts w:ascii="Arial" w:hAnsi="Arial" w:cs="Arial"/>
            <w:bCs/>
            <w:color w:val="000000" w:themeColor="text1"/>
            <w:sz w:val="20"/>
            <w:szCs w:val="20"/>
          </w:rPr>
          <w:delText xml:space="preserve">URA PG is not available </w:delText>
        </w:r>
        <w:bookmarkStart w:id="9427" w:name="_Toc207935900"/>
        <w:bookmarkStart w:id="9428" w:name="_Toc207956869"/>
        <w:bookmarkStart w:id="9429" w:name="_Toc207957441"/>
        <w:bookmarkStart w:id="9430" w:name="_Toc207961752"/>
        <w:bookmarkEnd w:id="9427"/>
        <w:bookmarkEnd w:id="9428"/>
        <w:bookmarkEnd w:id="9429"/>
        <w:bookmarkEnd w:id="9430"/>
      </w:del>
    </w:p>
    <w:p w14:paraId="47F776E9" w14:textId="4C142E49" w:rsidR="009B733C" w:rsidRPr="00A41EA1" w:rsidDel="00065103" w:rsidRDefault="009B733C" w:rsidP="00620F9E">
      <w:pPr>
        <w:pStyle w:val="ListParagraph"/>
        <w:numPr>
          <w:ilvl w:val="1"/>
          <w:numId w:val="18"/>
        </w:numPr>
        <w:snapToGrid w:val="0"/>
        <w:spacing w:line="360" w:lineRule="auto"/>
        <w:ind w:left="993" w:hanging="283"/>
        <w:contextualSpacing w:val="0"/>
        <w:rPr>
          <w:del w:id="9431" w:author="Mubiyarto Wibisono" w:date="2025-09-04T16:31:00Z" w16du:dateUtc="2025-09-04T09:31:00Z"/>
          <w:rFonts w:ascii="Arial" w:hAnsi="Arial" w:cs="Arial"/>
          <w:bCs/>
          <w:color w:val="000000" w:themeColor="text1"/>
          <w:sz w:val="20"/>
          <w:szCs w:val="20"/>
        </w:rPr>
      </w:pPr>
      <w:del w:id="9432" w:author="Mubiyarto Wibisono" w:date="2025-09-04T16:31:00Z" w16du:dateUtc="2025-09-04T09:31:00Z">
        <w:r w:rsidRPr="00A41EA1" w:rsidDel="00065103">
          <w:rPr>
            <w:rFonts w:ascii="Arial" w:hAnsi="Arial" w:cs="Arial"/>
            <w:bCs/>
            <w:color w:val="000000" w:themeColor="text1"/>
            <w:sz w:val="20"/>
            <w:szCs w:val="20"/>
          </w:rPr>
          <w:delText>Network issues that disrupt the relay of OCMS’ request to URA PG</w:delText>
        </w:r>
        <w:bookmarkStart w:id="9433" w:name="_Toc207935901"/>
        <w:bookmarkStart w:id="9434" w:name="_Toc207956870"/>
        <w:bookmarkStart w:id="9435" w:name="_Toc207957442"/>
        <w:bookmarkStart w:id="9436" w:name="_Toc207961753"/>
        <w:bookmarkEnd w:id="9433"/>
        <w:bookmarkEnd w:id="9434"/>
        <w:bookmarkEnd w:id="9435"/>
        <w:bookmarkEnd w:id="9436"/>
      </w:del>
    </w:p>
    <w:p w14:paraId="4E65F2F4" w14:textId="6DE82255" w:rsidR="009B733C" w:rsidRPr="00A41EA1" w:rsidDel="00065103" w:rsidRDefault="009B733C" w:rsidP="00620F9E">
      <w:pPr>
        <w:pStyle w:val="ListParagraph"/>
        <w:numPr>
          <w:ilvl w:val="0"/>
          <w:numId w:val="19"/>
        </w:numPr>
        <w:snapToGrid w:val="0"/>
        <w:spacing w:before="240" w:line="360" w:lineRule="auto"/>
        <w:ind w:left="709" w:hanging="283"/>
        <w:contextualSpacing w:val="0"/>
        <w:rPr>
          <w:del w:id="9437" w:author="Mubiyarto Wibisono" w:date="2025-09-04T16:31:00Z" w16du:dateUtc="2025-09-04T09:31:00Z"/>
          <w:rFonts w:ascii="Arial" w:hAnsi="Arial" w:cs="Arial"/>
          <w:bCs/>
          <w:color w:val="000000" w:themeColor="text1"/>
          <w:sz w:val="20"/>
          <w:szCs w:val="20"/>
        </w:rPr>
      </w:pPr>
      <w:del w:id="9438" w:author="Mubiyarto Wibisono" w:date="2025-09-04T16:31:00Z" w16du:dateUtc="2025-09-04T09:31:00Z">
        <w:r w:rsidRPr="00A41EA1" w:rsidDel="00065103">
          <w:rPr>
            <w:rFonts w:ascii="Arial" w:hAnsi="Arial" w:cs="Arial"/>
            <w:bCs/>
            <w:color w:val="000000" w:themeColor="text1"/>
            <w:sz w:val="20"/>
            <w:szCs w:val="20"/>
          </w:rPr>
          <w:delText xml:space="preserve">If the OCMS Internet BE does not receive a response from the URA PG within a pre-defined time, OCMS will retry the operation once. </w:delText>
        </w:r>
        <w:bookmarkStart w:id="9439" w:name="_Toc207935902"/>
        <w:bookmarkStart w:id="9440" w:name="_Toc207956871"/>
        <w:bookmarkStart w:id="9441" w:name="_Toc207957443"/>
        <w:bookmarkStart w:id="9442" w:name="_Toc207961754"/>
        <w:bookmarkEnd w:id="9439"/>
        <w:bookmarkEnd w:id="9440"/>
        <w:bookmarkEnd w:id="9441"/>
        <w:bookmarkEnd w:id="9442"/>
      </w:del>
    </w:p>
    <w:p w14:paraId="382659BA" w14:textId="4FDA121E" w:rsidR="009B733C" w:rsidRPr="00A41EA1" w:rsidDel="00065103" w:rsidRDefault="009B733C" w:rsidP="00620F9E">
      <w:pPr>
        <w:pStyle w:val="ListParagraph"/>
        <w:numPr>
          <w:ilvl w:val="0"/>
          <w:numId w:val="20"/>
        </w:numPr>
        <w:snapToGrid w:val="0"/>
        <w:spacing w:before="240" w:line="360" w:lineRule="auto"/>
        <w:ind w:left="709" w:hanging="283"/>
        <w:contextualSpacing w:val="0"/>
        <w:rPr>
          <w:del w:id="9443" w:author="Mubiyarto Wibisono" w:date="2025-09-04T16:31:00Z" w16du:dateUtc="2025-09-04T09:31:00Z"/>
          <w:rFonts w:ascii="Arial" w:hAnsi="Arial" w:cs="Arial"/>
          <w:bCs/>
          <w:color w:val="000000" w:themeColor="text1"/>
          <w:sz w:val="20"/>
          <w:szCs w:val="20"/>
        </w:rPr>
      </w:pPr>
      <w:del w:id="9444" w:author="Mubiyarto Wibisono" w:date="2025-09-04T16:31:00Z" w16du:dateUtc="2025-09-04T09:31:00Z">
        <w:r w:rsidRPr="00A41EA1" w:rsidDel="00065103">
          <w:rPr>
            <w:rFonts w:ascii="Arial" w:hAnsi="Arial" w:cs="Arial"/>
            <w:bCs/>
            <w:color w:val="000000" w:themeColor="text1"/>
            <w:sz w:val="20"/>
            <w:szCs w:val="20"/>
          </w:rPr>
          <w:delText xml:space="preserve">If it continues to fail, OCMS will retrieve the initial transaction status received via the callback from URA PG and respond to the eService portal. </w:delText>
        </w:r>
        <w:bookmarkStart w:id="9445" w:name="_Toc207935903"/>
        <w:bookmarkStart w:id="9446" w:name="_Toc207956872"/>
        <w:bookmarkStart w:id="9447" w:name="_Toc207957444"/>
        <w:bookmarkStart w:id="9448" w:name="_Toc207961755"/>
        <w:bookmarkEnd w:id="9445"/>
        <w:bookmarkEnd w:id="9446"/>
        <w:bookmarkEnd w:id="9447"/>
        <w:bookmarkEnd w:id="9448"/>
      </w:del>
    </w:p>
    <w:p w14:paraId="1E493419" w14:textId="7BF5E116" w:rsidR="005D4D7E" w:rsidRPr="00A41EA1" w:rsidDel="00065103" w:rsidRDefault="005D4D7E" w:rsidP="005D4D7E">
      <w:pPr>
        <w:pStyle w:val="ListParagraph"/>
        <w:tabs>
          <w:tab w:val="left" w:pos="810"/>
          <w:tab w:val="left" w:pos="2830"/>
        </w:tabs>
        <w:spacing w:line="360" w:lineRule="auto"/>
        <w:ind w:left="1080" w:hanging="630"/>
        <w:rPr>
          <w:del w:id="9449" w:author="Mubiyarto Wibisono" w:date="2025-09-04T16:31:00Z" w16du:dateUtc="2025-09-04T09:31:00Z"/>
          <w:rFonts w:ascii="Arial" w:eastAsia="Arial" w:hAnsi="Arial" w:cs="Arial"/>
          <w:b/>
          <w:bCs/>
          <w:color w:val="0F4761" w:themeColor="accent1" w:themeShade="BF"/>
          <w:sz w:val="20"/>
          <w:szCs w:val="20"/>
          <w:rPrChange w:id="9450" w:author="Mubiyarto Wibisono" w:date="2025-09-05T08:31:00Z" w16du:dateUtc="2025-09-05T01:31:00Z">
            <w:rPr>
              <w:del w:id="9451" w:author="Mubiyarto Wibisono" w:date="2025-09-04T16:31:00Z" w16du:dateUtc="2025-09-04T09:31:00Z"/>
              <w:rFonts w:ascii="Arial" w:eastAsia="Arial" w:hAnsi="Arial" w:cs="Arial"/>
              <w:b/>
              <w:bCs/>
              <w:color w:val="0F4761" w:themeColor="accent1" w:themeShade="BF"/>
              <w:sz w:val="18"/>
              <w:szCs w:val="18"/>
            </w:rPr>
          </w:rPrChange>
        </w:rPr>
      </w:pPr>
      <w:bookmarkStart w:id="9452" w:name="_Toc207935904"/>
      <w:bookmarkStart w:id="9453" w:name="_Toc207956873"/>
      <w:bookmarkStart w:id="9454" w:name="_Toc207957445"/>
      <w:bookmarkStart w:id="9455" w:name="_Toc207961756"/>
      <w:bookmarkEnd w:id="9452"/>
      <w:bookmarkEnd w:id="9453"/>
      <w:bookmarkEnd w:id="9454"/>
      <w:bookmarkEnd w:id="9455"/>
    </w:p>
    <w:p w14:paraId="647EB8C1" w14:textId="7FC9B080" w:rsidR="00CE0AE9" w:rsidRPr="00A41EA1" w:rsidDel="00065103" w:rsidRDefault="00620F9E" w:rsidP="005D4D7E">
      <w:pPr>
        <w:pStyle w:val="Heading3"/>
        <w:rPr>
          <w:del w:id="9456" w:author="Mubiyarto Wibisono" w:date="2025-09-04T16:31:00Z" w16du:dateUtc="2025-09-04T09:31:00Z"/>
          <w:rFonts w:eastAsia="Arial" w:cs="Arial"/>
          <w:b/>
          <w:bCs/>
          <w:sz w:val="20"/>
          <w:szCs w:val="20"/>
          <w:rPrChange w:id="9457" w:author="Mubiyarto Wibisono" w:date="2025-09-05T08:31:00Z" w16du:dateUtc="2025-09-05T01:31:00Z">
            <w:rPr>
              <w:del w:id="9458" w:author="Mubiyarto Wibisono" w:date="2025-09-04T16:31:00Z" w16du:dateUtc="2025-09-04T09:31:00Z"/>
              <w:rFonts w:eastAsia="Arial" w:cs="Arial"/>
              <w:b/>
              <w:bCs/>
            </w:rPr>
          </w:rPrChange>
        </w:rPr>
      </w:pPr>
      <w:bookmarkStart w:id="9459" w:name="_Toc205930437"/>
      <w:bookmarkStart w:id="9460" w:name="_Toc206576703"/>
      <w:bookmarkStart w:id="9461" w:name="_Toc206577237"/>
      <w:del w:id="9462" w:author="Mubiyarto Wibisono" w:date="2025-09-04T16:31:00Z" w16du:dateUtc="2025-09-04T09:31:00Z">
        <w:r w:rsidRPr="00A41EA1" w:rsidDel="00065103">
          <w:rPr>
            <w:rFonts w:eastAsia="Arial" w:cs="Arial"/>
            <w:b/>
            <w:bCs/>
            <w:sz w:val="20"/>
            <w:szCs w:val="20"/>
            <w:rPrChange w:id="9463" w:author="Mubiyarto Wibisono" w:date="2025-09-05T08:31:00Z" w16du:dateUtc="2025-09-05T01:31:00Z">
              <w:rPr>
                <w:rFonts w:eastAsia="Arial" w:cs="Arial"/>
                <w:b/>
                <w:bCs/>
              </w:rPr>
            </w:rPrChange>
          </w:rPr>
          <w:delText>4</w:delText>
        </w:r>
        <w:r w:rsidR="005D4D7E" w:rsidRPr="00A41EA1" w:rsidDel="00065103">
          <w:rPr>
            <w:rFonts w:eastAsia="Arial" w:cs="Arial"/>
            <w:b/>
            <w:bCs/>
            <w:sz w:val="20"/>
            <w:szCs w:val="20"/>
            <w:rPrChange w:id="9464" w:author="Mubiyarto Wibisono" w:date="2025-09-05T08:31:00Z" w16du:dateUtc="2025-09-05T01:31:00Z">
              <w:rPr>
                <w:rFonts w:eastAsia="Arial" w:cs="Arial"/>
                <w:b/>
                <w:bCs/>
              </w:rPr>
            </w:rPrChange>
          </w:rPr>
          <w:delText>.2.8 Data Received From URA PG After Check Status</w:delText>
        </w:r>
        <w:bookmarkStart w:id="9465" w:name="_Toc207935905"/>
        <w:bookmarkStart w:id="9466" w:name="_Toc207956874"/>
        <w:bookmarkStart w:id="9467" w:name="_Toc207957446"/>
        <w:bookmarkStart w:id="9468" w:name="_Toc207961757"/>
        <w:bookmarkEnd w:id="9459"/>
        <w:bookmarkEnd w:id="9460"/>
        <w:bookmarkEnd w:id="9461"/>
        <w:bookmarkEnd w:id="9465"/>
        <w:bookmarkEnd w:id="9466"/>
        <w:bookmarkEnd w:id="9467"/>
        <w:bookmarkEnd w:id="9468"/>
      </w:del>
    </w:p>
    <w:p w14:paraId="66D79F9A" w14:textId="460C52C3" w:rsidR="005D4D7E" w:rsidRPr="00A41EA1" w:rsidDel="00065103" w:rsidRDefault="005D4D7E" w:rsidP="005D4D7E">
      <w:pPr>
        <w:pStyle w:val="ListParagraph"/>
        <w:tabs>
          <w:tab w:val="left" w:pos="810"/>
          <w:tab w:val="left" w:pos="2830"/>
        </w:tabs>
        <w:spacing w:line="360" w:lineRule="auto"/>
        <w:ind w:left="1080" w:hanging="630"/>
        <w:rPr>
          <w:del w:id="9469" w:author="Mubiyarto Wibisono" w:date="2025-09-04T16:31:00Z" w16du:dateUtc="2025-09-04T09:31:00Z"/>
          <w:rFonts w:ascii="Arial" w:eastAsia="Arial" w:hAnsi="Arial" w:cs="Arial"/>
          <w:sz w:val="20"/>
          <w:szCs w:val="20"/>
        </w:rPr>
      </w:pPr>
      <w:del w:id="9470" w:author="Mubiyarto Wibisono" w:date="2025-09-04T16:31:00Z" w16du:dateUtc="2025-09-04T09:31:00Z">
        <w:r w:rsidRPr="00A41EA1" w:rsidDel="00065103">
          <w:rPr>
            <w:rFonts w:ascii="Arial" w:eastAsia="Arial" w:hAnsi="Arial" w:cs="Arial"/>
            <w:sz w:val="20"/>
            <w:szCs w:val="20"/>
          </w:rPr>
          <w:delText>1. URAPG will response OCMS Backend check final status with this response code</w:delText>
        </w:r>
        <w:bookmarkStart w:id="9471" w:name="_Toc207935906"/>
        <w:bookmarkStart w:id="9472" w:name="_Toc207956875"/>
        <w:bookmarkStart w:id="9473" w:name="_Toc207957447"/>
        <w:bookmarkStart w:id="9474" w:name="_Toc207961758"/>
        <w:bookmarkEnd w:id="9471"/>
        <w:bookmarkEnd w:id="9472"/>
        <w:bookmarkEnd w:id="9473"/>
        <w:bookmarkEnd w:id="9474"/>
      </w:del>
    </w:p>
    <w:tbl>
      <w:tblPr>
        <w:tblW w:w="6662" w:type="dxa"/>
        <w:tblInd w:w="894" w:type="dxa"/>
        <w:tblCellMar>
          <w:top w:w="113" w:type="dxa"/>
          <w:left w:w="113" w:type="dxa"/>
          <w:bottom w:w="113" w:type="dxa"/>
          <w:right w:w="113" w:type="dxa"/>
        </w:tblCellMar>
        <w:tblLook w:val="04A0" w:firstRow="1" w:lastRow="0" w:firstColumn="1" w:lastColumn="0" w:noHBand="0" w:noVBand="1"/>
      </w:tblPr>
      <w:tblGrid>
        <w:gridCol w:w="2693"/>
        <w:gridCol w:w="3969"/>
      </w:tblGrid>
      <w:tr w:rsidR="005D4D7E" w:rsidRPr="00A41EA1" w:rsidDel="00065103" w14:paraId="0C0E1A8C" w14:textId="324019D0" w:rsidTr="00541BC5">
        <w:trPr>
          <w:del w:id="9475"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0E71EE4C" w14:textId="7EE74A28" w:rsidR="005D4D7E" w:rsidRPr="00A41EA1" w:rsidDel="00065103" w:rsidRDefault="005D4D7E" w:rsidP="00541BC5">
            <w:pPr>
              <w:ind w:left="709" w:hanging="425"/>
              <w:jc w:val="center"/>
              <w:rPr>
                <w:del w:id="9476" w:author="Mubiyarto Wibisono" w:date="2025-09-04T16:31:00Z" w16du:dateUtc="2025-09-04T09:31:00Z"/>
                <w:rFonts w:ascii="Arial" w:hAnsi="Arial" w:cs="Arial"/>
                <w:b/>
                <w:bCs/>
                <w:sz w:val="20"/>
                <w:szCs w:val="20"/>
                <w:lang w:val="en-SG"/>
              </w:rPr>
            </w:pPr>
            <w:del w:id="9477" w:author="Mubiyarto Wibisono" w:date="2025-09-04T16:31:00Z" w16du:dateUtc="2025-09-04T09:31:00Z">
              <w:r w:rsidRPr="00A41EA1" w:rsidDel="00065103">
                <w:rPr>
                  <w:rFonts w:ascii="Arial" w:hAnsi="Arial" w:cs="Arial"/>
                  <w:b/>
                  <w:bCs/>
                  <w:sz w:val="20"/>
                  <w:szCs w:val="20"/>
                  <w:lang w:val="en-SG"/>
                </w:rPr>
                <w:delText>Response Code</w:delText>
              </w:r>
              <w:bookmarkStart w:id="9478" w:name="_Toc207935907"/>
              <w:bookmarkStart w:id="9479" w:name="_Toc207956876"/>
              <w:bookmarkStart w:id="9480" w:name="_Toc207957448"/>
              <w:bookmarkStart w:id="9481" w:name="_Toc207961759"/>
              <w:bookmarkEnd w:id="9478"/>
              <w:bookmarkEnd w:id="9479"/>
              <w:bookmarkEnd w:id="9480"/>
              <w:bookmarkEnd w:id="9481"/>
            </w:del>
          </w:p>
        </w:tc>
        <w:tc>
          <w:tcPr>
            <w:tcW w:w="3969"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vAlign w:val="center"/>
            <w:hideMark/>
          </w:tcPr>
          <w:p w14:paraId="43CF8AD6" w14:textId="5A8EC59E" w:rsidR="005D4D7E" w:rsidRPr="00A41EA1" w:rsidDel="00065103" w:rsidRDefault="005D4D7E" w:rsidP="00541BC5">
            <w:pPr>
              <w:ind w:left="709" w:hanging="425"/>
              <w:jc w:val="center"/>
              <w:rPr>
                <w:del w:id="9482" w:author="Mubiyarto Wibisono" w:date="2025-09-04T16:31:00Z" w16du:dateUtc="2025-09-04T09:31:00Z"/>
                <w:rFonts w:ascii="Arial" w:hAnsi="Arial" w:cs="Arial"/>
                <w:b/>
                <w:bCs/>
                <w:sz w:val="20"/>
                <w:szCs w:val="20"/>
                <w:lang w:val="en-SG"/>
              </w:rPr>
            </w:pPr>
            <w:del w:id="9483" w:author="Mubiyarto Wibisono" w:date="2025-09-04T16:31:00Z" w16du:dateUtc="2025-09-04T09:31:00Z">
              <w:r w:rsidRPr="00A41EA1" w:rsidDel="00065103">
                <w:rPr>
                  <w:rFonts w:ascii="Arial" w:hAnsi="Arial" w:cs="Arial"/>
                  <w:b/>
                  <w:bCs/>
                  <w:sz w:val="20"/>
                  <w:szCs w:val="20"/>
                  <w:lang w:val="en-SG"/>
                </w:rPr>
                <w:delText>Description</w:delText>
              </w:r>
              <w:bookmarkStart w:id="9484" w:name="_Toc207935908"/>
              <w:bookmarkStart w:id="9485" w:name="_Toc207956877"/>
              <w:bookmarkStart w:id="9486" w:name="_Toc207957449"/>
              <w:bookmarkStart w:id="9487" w:name="_Toc207961760"/>
              <w:bookmarkEnd w:id="9484"/>
              <w:bookmarkEnd w:id="9485"/>
              <w:bookmarkEnd w:id="9486"/>
              <w:bookmarkEnd w:id="9487"/>
            </w:del>
          </w:p>
        </w:tc>
        <w:bookmarkStart w:id="9488" w:name="_Toc207935909"/>
        <w:bookmarkStart w:id="9489" w:name="_Toc207956878"/>
        <w:bookmarkStart w:id="9490" w:name="_Toc207957450"/>
        <w:bookmarkStart w:id="9491" w:name="_Toc207961761"/>
        <w:bookmarkEnd w:id="9488"/>
        <w:bookmarkEnd w:id="9489"/>
        <w:bookmarkEnd w:id="9490"/>
        <w:bookmarkEnd w:id="9491"/>
      </w:tr>
      <w:tr w:rsidR="005D4D7E" w:rsidRPr="00A41EA1" w:rsidDel="00065103" w14:paraId="75711A96" w14:textId="3E08E6E4" w:rsidTr="00541BC5">
        <w:trPr>
          <w:del w:id="9492"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286E" w14:textId="59BA4E52" w:rsidR="005D4D7E" w:rsidRPr="00A41EA1" w:rsidDel="00065103" w:rsidRDefault="005D4D7E" w:rsidP="00541BC5">
            <w:pPr>
              <w:rPr>
                <w:del w:id="9493" w:author="Mubiyarto Wibisono" w:date="2025-09-04T16:31:00Z" w16du:dateUtc="2025-09-04T09:31:00Z"/>
                <w:rFonts w:ascii="Arial" w:hAnsi="Arial" w:cs="Arial"/>
                <w:sz w:val="20"/>
                <w:szCs w:val="20"/>
                <w:lang w:val="en-SG"/>
              </w:rPr>
            </w:pPr>
            <w:del w:id="9494" w:author="Mubiyarto Wibisono" w:date="2025-09-04T16:31:00Z" w16du:dateUtc="2025-09-04T09:31:00Z">
              <w:r w:rsidRPr="00A41EA1" w:rsidDel="00065103">
                <w:rPr>
                  <w:rFonts w:ascii="Arial" w:hAnsi="Arial" w:cs="Arial"/>
                  <w:sz w:val="20"/>
                  <w:szCs w:val="20"/>
                </w:rPr>
                <w:delText xml:space="preserve">PG200   </w:delText>
              </w:r>
              <w:bookmarkStart w:id="9495" w:name="_Toc207935910"/>
              <w:bookmarkStart w:id="9496" w:name="_Toc207956879"/>
              <w:bookmarkStart w:id="9497" w:name="_Toc207957451"/>
              <w:bookmarkStart w:id="9498" w:name="_Toc207961762"/>
              <w:bookmarkEnd w:id="9495"/>
              <w:bookmarkEnd w:id="9496"/>
              <w:bookmarkEnd w:id="9497"/>
              <w:bookmarkEnd w:id="9498"/>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4C6F3" w14:textId="62750335" w:rsidR="005D4D7E" w:rsidRPr="00A41EA1" w:rsidDel="00065103" w:rsidRDefault="005D4D7E" w:rsidP="00541B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9499" w:author="Mubiyarto Wibisono" w:date="2025-09-04T16:31:00Z" w16du:dateUtc="2025-09-04T09:31:00Z"/>
                <w:rFonts w:ascii="Arial" w:eastAsia="Arial" w:hAnsi="Arial" w:cs="Arial"/>
                <w:sz w:val="20"/>
                <w:szCs w:val="20"/>
                <w:lang w:val="en-US" w:eastAsia="zh-CN"/>
              </w:rPr>
            </w:pPr>
            <w:del w:id="9500" w:author="Mubiyarto Wibisono" w:date="2025-09-04T16:31:00Z" w16du:dateUtc="2025-09-04T09:31:00Z">
              <w:r w:rsidRPr="00A41EA1" w:rsidDel="00065103">
                <w:rPr>
                  <w:rFonts w:ascii="Arial" w:hAnsi="Arial" w:cs="Arial"/>
                  <w:sz w:val="20"/>
                  <w:szCs w:val="20"/>
                </w:rPr>
                <w:delText>Status Success</w:delText>
              </w:r>
              <w:bookmarkStart w:id="9501" w:name="_Toc207935911"/>
              <w:bookmarkStart w:id="9502" w:name="_Toc207956880"/>
              <w:bookmarkStart w:id="9503" w:name="_Toc207957452"/>
              <w:bookmarkStart w:id="9504" w:name="_Toc207961763"/>
              <w:bookmarkEnd w:id="9501"/>
              <w:bookmarkEnd w:id="9502"/>
              <w:bookmarkEnd w:id="9503"/>
              <w:bookmarkEnd w:id="9504"/>
            </w:del>
          </w:p>
        </w:tc>
        <w:bookmarkStart w:id="9505" w:name="_Toc207935912"/>
        <w:bookmarkStart w:id="9506" w:name="_Toc207956881"/>
        <w:bookmarkStart w:id="9507" w:name="_Toc207957453"/>
        <w:bookmarkStart w:id="9508" w:name="_Toc207961764"/>
        <w:bookmarkEnd w:id="9505"/>
        <w:bookmarkEnd w:id="9506"/>
        <w:bookmarkEnd w:id="9507"/>
        <w:bookmarkEnd w:id="9508"/>
      </w:tr>
      <w:tr w:rsidR="005D4D7E" w:rsidRPr="00A41EA1" w:rsidDel="00065103" w14:paraId="3BAA4685" w14:textId="525CEB7C" w:rsidTr="00541BC5">
        <w:trPr>
          <w:del w:id="9509"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5E32F" w14:textId="0FC543C8" w:rsidR="005D4D7E" w:rsidRPr="00A41EA1" w:rsidDel="00065103" w:rsidRDefault="005D4D7E" w:rsidP="00541BC5">
            <w:pPr>
              <w:rPr>
                <w:del w:id="9510" w:author="Mubiyarto Wibisono" w:date="2025-09-04T16:31:00Z" w16du:dateUtc="2025-09-04T09:31:00Z"/>
                <w:rFonts w:ascii="Arial" w:hAnsi="Arial" w:cs="Arial"/>
                <w:sz w:val="20"/>
                <w:szCs w:val="20"/>
                <w:lang w:val="en-SG"/>
              </w:rPr>
            </w:pPr>
            <w:del w:id="9511" w:author="Mubiyarto Wibisono" w:date="2025-09-04T16:31:00Z" w16du:dateUtc="2025-09-04T09:31:00Z">
              <w:r w:rsidRPr="00A41EA1" w:rsidDel="00065103">
                <w:rPr>
                  <w:rFonts w:ascii="Arial" w:hAnsi="Arial" w:cs="Arial"/>
                  <w:sz w:val="20"/>
                  <w:szCs w:val="20"/>
                </w:rPr>
                <w:delText xml:space="preserve">PG300  </w:delText>
              </w:r>
              <w:bookmarkStart w:id="9512" w:name="_Toc207935913"/>
              <w:bookmarkStart w:id="9513" w:name="_Toc207956882"/>
              <w:bookmarkStart w:id="9514" w:name="_Toc207957454"/>
              <w:bookmarkStart w:id="9515" w:name="_Toc207961765"/>
              <w:bookmarkEnd w:id="9512"/>
              <w:bookmarkEnd w:id="9513"/>
              <w:bookmarkEnd w:id="9514"/>
              <w:bookmarkEnd w:id="9515"/>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B92AC2" w14:textId="5CFC33D2" w:rsidR="005D4D7E" w:rsidRPr="00A41EA1" w:rsidDel="00065103" w:rsidRDefault="005D4D7E" w:rsidP="00541BC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del w:id="9516" w:author="Mubiyarto Wibisono" w:date="2025-09-04T16:31:00Z" w16du:dateUtc="2025-09-04T09:31:00Z"/>
                <w:rFonts w:ascii="Arial" w:eastAsia="Arial" w:hAnsi="Arial" w:cs="Arial"/>
                <w:sz w:val="20"/>
                <w:szCs w:val="20"/>
                <w:lang w:val="en-US" w:eastAsia="zh-CN"/>
              </w:rPr>
            </w:pPr>
            <w:del w:id="9517" w:author="Mubiyarto Wibisono" w:date="2025-09-04T16:31:00Z" w16du:dateUtc="2025-09-04T09:31:00Z">
              <w:r w:rsidRPr="00A41EA1" w:rsidDel="00065103">
                <w:rPr>
                  <w:rFonts w:ascii="Arial" w:hAnsi="Arial" w:cs="Arial"/>
                  <w:sz w:val="20"/>
                  <w:szCs w:val="20"/>
                </w:rPr>
                <w:delText>Txnid is not passed in request</w:delText>
              </w:r>
              <w:bookmarkStart w:id="9518" w:name="_Toc207935914"/>
              <w:bookmarkStart w:id="9519" w:name="_Toc207956883"/>
              <w:bookmarkStart w:id="9520" w:name="_Toc207957455"/>
              <w:bookmarkStart w:id="9521" w:name="_Toc207961766"/>
              <w:bookmarkEnd w:id="9518"/>
              <w:bookmarkEnd w:id="9519"/>
              <w:bookmarkEnd w:id="9520"/>
              <w:bookmarkEnd w:id="9521"/>
            </w:del>
          </w:p>
        </w:tc>
        <w:bookmarkStart w:id="9522" w:name="_Toc207935915"/>
        <w:bookmarkStart w:id="9523" w:name="_Toc207956884"/>
        <w:bookmarkStart w:id="9524" w:name="_Toc207957456"/>
        <w:bookmarkStart w:id="9525" w:name="_Toc207961767"/>
        <w:bookmarkEnd w:id="9522"/>
        <w:bookmarkEnd w:id="9523"/>
        <w:bookmarkEnd w:id="9524"/>
        <w:bookmarkEnd w:id="9525"/>
      </w:tr>
      <w:tr w:rsidR="005D4D7E" w:rsidRPr="00A41EA1" w:rsidDel="00065103" w14:paraId="16BB9CAE" w14:textId="720FAA45" w:rsidTr="00541BC5">
        <w:trPr>
          <w:del w:id="9526" w:author="Mubiyarto Wibisono" w:date="2025-09-04T16:31:00Z"/>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02154" w14:textId="5E0BF70B" w:rsidR="005D4D7E" w:rsidRPr="00A41EA1" w:rsidDel="00065103" w:rsidRDefault="005D4D7E" w:rsidP="00541BC5">
            <w:pPr>
              <w:rPr>
                <w:del w:id="9527" w:author="Mubiyarto Wibisono" w:date="2025-09-04T16:31:00Z" w16du:dateUtc="2025-09-04T09:31:00Z"/>
                <w:rFonts w:ascii="Arial" w:hAnsi="Arial" w:cs="Arial"/>
                <w:sz w:val="20"/>
                <w:szCs w:val="20"/>
                <w:lang w:val="en-SG"/>
              </w:rPr>
            </w:pPr>
            <w:del w:id="9528" w:author="Mubiyarto Wibisono" w:date="2025-09-04T16:31:00Z" w16du:dateUtc="2025-09-04T09:31:00Z">
              <w:r w:rsidRPr="00A41EA1" w:rsidDel="00065103">
                <w:rPr>
                  <w:rFonts w:ascii="Arial" w:hAnsi="Arial" w:cs="Arial"/>
                  <w:sz w:val="20"/>
                  <w:szCs w:val="20"/>
                </w:rPr>
                <w:delText xml:space="preserve">PG301   </w:delText>
              </w:r>
              <w:bookmarkStart w:id="9529" w:name="_Toc207935916"/>
              <w:bookmarkStart w:id="9530" w:name="_Toc207956885"/>
              <w:bookmarkStart w:id="9531" w:name="_Toc207957457"/>
              <w:bookmarkStart w:id="9532" w:name="_Toc207961768"/>
              <w:bookmarkEnd w:id="9529"/>
              <w:bookmarkEnd w:id="9530"/>
              <w:bookmarkEnd w:id="9531"/>
              <w:bookmarkEnd w:id="9532"/>
            </w:del>
          </w:p>
        </w:tc>
        <w:tc>
          <w:tcPr>
            <w:tcW w:w="39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B5229" w14:textId="0C4FF250" w:rsidR="005D4D7E" w:rsidRPr="00A41EA1" w:rsidDel="00065103" w:rsidRDefault="005D4D7E" w:rsidP="00541BC5">
            <w:pPr>
              <w:rPr>
                <w:del w:id="9533" w:author="Mubiyarto Wibisono" w:date="2025-09-04T16:31:00Z" w16du:dateUtc="2025-09-04T09:31:00Z"/>
                <w:rFonts w:ascii="Arial" w:hAnsi="Arial" w:cs="Arial"/>
                <w:sz w:val="20"/>
                <w:szCs w:val="20"/>
                <w:lang w:val="en-SG"/>
              </w:rPr>
            </w:pPr>
            <w:del w:id="9534" w:author="Mubiyarto Wibisono" w:date="2025-09-04T16:31:00Z" w16du:dateUtc="2025-09-04T09:31:00Z">
              <w:r w:rsidRPr="00A41EA1" w:rsidDel="00065103">
                <w:rPr>
                  <w:rFonts w:ascii="Arial" w:hAnsi="Arial" w:cs="Arial"/>
                  <w:sz w:val="20"/>
                  <w:szCs w:val="20"/>
                </w:rPr>
                <w:delText>Txnid not found in payment gateway</w:delText>
              </w:r>
              <w:bookmarkStart w:id="9535" w:name="_Toc207935917"/>
              <w:bookmarkStart w:id="9536" w:name="_Toc207956886"/>
              <w:bookmarkStart w:id="9537" w:name="_Toc207957458"/>
              <w:bookmarkStart w:id="9538" w:name="_Toc207961769"/>
              <w:bookmarkEnd w:id="9535"/>
              <w:bookmarkEnd w:id="9536"/>
              <w:bookmarkEnd w:id="9537"/>
              <w:bookmarkEnd w:id="9538"/>
            </w:del>
          </w:p>
        </w:tc>
        <w:bookmarkStart w:id="9539" w:name="_Toc207935918"/>
        <w:bookmarkStart w:id="9540" w:name="_Toc207956887"/>
        <w:bookmarkStart w:id="9541" w:name="_Toc207957459"/>
        <w:bookmarkStart w:id="9542" w:name="_Toc207961770"/>
        <w:bookmarkEnd w:id="9539"/>
        <w:bookmarkEnd w:id="9540"/>
        <w:bookmarkEnd w:id="9541"/>
        <w:bookmarkEnd w:id="9542"/>
      </w:tr>
    </w:tbl>
    <w:p w14:paraId="224A10C4" w14:textId="4D3DC6E8" w:rsidR="005D4D7E" w:rsidRPr="00A41EA1" w:rsidDel="00065103" w:rsidRDefault="005D4D7E">
      <w:pPr>
        <w:tabs>
          <w:tab w:val="left" w:pos="810"/>
          <w:tab w:val="left" w:pos="2830"/>
        </w:tabs>
        <w:spacing w:line="360" w:lineRule="auto"/>
        <w:rPr>
          <w:del w:id="9543" w:author="Mubiyarto Wibisono" w:date="2025-09-04T16:31:00Z" w16du:dateUtc="2025-09-04T09:31:00Z"/>
          <w:rFonts w:ascii="Arial" w:eastAsia="Arial" w:hAnsi="Arial" w:cs="Arial"/>
          <w:color w:val="215E99" w:themeColor="text2" w:themeTint="BF"/>
          <w:sz w:val="20"/>
          <w:szCs w:val="20"/>
          <w:rPrChange w:id="9544" w:author="Mubiyarto Wibisono" w:date="2025-09-05T08:31:00Z" w16du:dateUtc="2025-09-05T01:31:00Z">
            <w:rPr>
              <w:del w:id="9545" w:author="Mubiyarto Wibisono" w:date="2025-09-04T16:31:00Z" w16du:dateUtc="2025-09-04T09:31:00Z"/>
              <w:rFonts w:eastAsia="Arial"/>
            </w:rPr>
          </w:rPrChange>
        </w:rPr>
        <w:pPrChange w:id="9546" w:author="Mubiyarto Wibisono" w:date="2025-09-04T16:31:00Z" w16du:dateUtc="2025-09-04T09:31:00Z">
          <w:pPr>
            <w:pStyle w:val="ListParagraph"/>
            <w:tabs>
              <w:tab w:val="left" w:pos="810"/>
              <w:tab w:val="left" w:pos="2830"/>
            </w:tabs>
            <w:spacing w:line="360" w:lineRule="auto"/>
            <w:ind w:left="1080" w:hanging="630"/>
          </w:pPr>
        </w:pPrChange>
      </w:pPr>
      <w:bookmarkStart w:id="9547" w:name="_Toc207935919"/>
      <w:bookmarkStart w:id="9548" w:name="_Toc207956888"/>
      <w:bookmarkStart w:id="9549" w:name="_Toc207957460"/>
      <w:bookmarkStart w:id="9550" w:name="_Toc207961771"/>
      <w:bookmarkEnd w:id="9547"/>
      <w:bookmarkEnd w:id="9548"/>
      <w:bookmarkEnd w:id="9549"/>
      <w:bookmarkEnd w:id="9550"/>
    </w:p>
    <w:p w14:paraId="3948B0EF" w14:textId="4D6FA92C" w:rsidR="009B733C" w:rsidRPr="00242EF7" w:rsidRDefault="009B733C" w:rsidP="00065103">
      <w:pPr>
        <w:pStyle w:val="Heading3"/>
        <w:numPr>
          <w:ilvl w:val="0"/>
          <w:numId w:val="90"/>
        </w:numPr>
        <w:ind w:left="426" w:hanging="426"/>
        <w:rPr>
          <w:ins w:id="9551" w:author="Mubiyarto Wibisono" w:date="2025-09-04T16:32:00Z" w16du:dateUtc="2025-09-04T09:32:00Z"/>
          <w:rFonts w:eastAsia="Arial" w:cs="Arial"/>
          <w:b/>
          <w:bCs/>
          <w:color w:val="215E99" w:themeColor="text2" w:themeTint="BF"/>
          <w:rPrChange w:id="9552" w:author="Mubiyarto Wibisono" w:date="2025-09-05T09:12:00Z" w16du:dateUtc="2025-09-05T02:12:00Z">
            <w:rPr>
              <w:ins w:id="9553" w:author="Mubiyarto Wibisono" w:date="2025-09-04T16:32:00Z" w16du:dateUtc="2025-09-04T09:32:00Z"/>
              <w:rFonts w:eastAsia="Arial" w:cs="Arial"/>
              <w:b/>
              <w:bCs/>
            </w:rPr>
          </w:rPrChange>
        </w:rPr>
      </w:pPr>
      <w:r w:rsidRPr="00A41EA1">
        <w:rPr>
          <w:rFonts w:eastAsia="Arial" w:cs="Arial"/>
          <w:b/>
          <w:bCs/>
          <w:color w:val="215E99" w:themeColor="text2" w:themeTint="BF"/>
          <w:sz w:val="20"/>
          <w:szCs w:val="20"/>
          <w:rPrChange w:id="9554" w:author="Mubiyarto Wibisono" w:date="2025-09-05T08:31:00Z" w16du:dateUtc="2025-09-05T01:31:00Z">
            <w:rPr>
              <w:rFonts w:eastAsia="Arial" w:cs="Arial"/>
              <w:b/>
              <w:bCs/>
            </w:rPr>
          </w:rPrChange>
        </w:rPr>
        <w:t xml:space="preserve"> </w:t>
      </w:r>
      <w:bookmarkStart w:id="9555" w:name="_Toc205930438"/>
      <w:bookmarkStart w:id="9556" w:name="_Toc206576704"/>
      <w:bookmarkStart w:id="9557" w:name="_Toc206577238"/>
      <w:bookmarkStart w:id="9558" w:name="_Toc207935920"/>
      <w:bookmarkStart w:id="9559" w:name="_Toc207957461"/>
      <w:bookmarkStart w:id="9560" w:name="_Toc207961772"/>
      <w:r w:rsidRPr="00242EF7">
        <w:rPr>
          <w:rFonts w:eastAsia="Arial" w:cs="Arial"/>
          <w:b/>
          <w:bCs/>
          <w:color w:val="215E99" w:themeColor="text2" w:themeTint="BF"/>
          <w:rPrChange w:id="9561" w:author="Mubiyarto Wibisono" w:date="2025-09-05T09:12:00Z" w16du:dateUtc="2025-09-05T02:12:00Z">
            <w:rPr>
              <w:rFonts w:eastAsia="Arial" w:cs="Arial"/>
              <w:b/>
              <w:bCs/>
            </w:rPr>
          </w:rPrChange>
        </w:rPr>
        <w:t>High Level Technical Flow</w:t>
      </w:r>
      <w:bookmarkEnd w:id="9555"/>
      <w:bookmarkEnd w:id="9556"/>
      <w:bookmarkEnd w:id="9557"/>
      <w:bookmarkEnd w:id="9558"/>
      <w:bookmarkEnd w:id="9559"/>
      <w:bookmarkEnd w:id="9560"/>
    </w:p>
    <w:p w14:paraId="58B731DD" w14:textId="05E72055" w:rsidR="00065103" w:rsidRPr="00242EF7" w:rsidRDefault="00065103">
      <w:pPr>
        <w:pStyle w:val="Heading4"/>
        <w:numPr>
          <w:ilvl w:val="0"/>
          <w:numId w:val="91"/>
        </w:numPr>
        <w:ind w:left="709" w:hanging="709"/>
        <w:rPr>
          <w:rFonts w:ascii="Arial" w:hAnsi="Arial" w:cs="Arial"/>
          <w:b/>
          <w:bCs/>
          <w:color w:val="215E99" w:themeColor="text2" w:themeTint="BF"/>
          <w:sz w:val="28"/>
          <w:szCs w:val="28"/>
          <w:rPrChange w:id="9562" w:author="Mubiyarto Wibisono" w:date="2025-09-05T09:12:00Z" w16du:dateUtc="2025-09-05T02:12:00Z">
            <w:rPr>
              <w:rFonts w:ascii="Arial" w:eastAsia="Arial" w:hAnsi="Arial" w:cs="Arial"/>
              <w:b/>
              <w:bCs/>
            </w:rPr>
          </w:rPrChange>
        </w:rPr>
        <w:pPrChange w:id="9563" w:author="Mubiyarto Wibisono" w:date="2025-09-04T16:33:00Z" w16du:dateUtc="2025-09-04T09:33:00Z">
          <w:pPr>
            <w:pStyle w:val="Heading2"/>
            <w:numPr>
              <w:ilvl w:val="1"/>
              <w:numId w:val="3"/>
            </w:numPr>
            <w:ind w:left="456" w:hanging="456"/>
          </w:pPr>
        </w:pPrChange>
      </w:pPr>
      <w:bookmarkStart w:id="9564" w:name="_Toc207935921"/>
      <w:bookmarkStart w:id="9565" w:name="_Toc207957462"/>
      <w:bookmarkStart w:id="9566" w:name="_Toc207961773"/>
      <w:ins w:id="9567" w:author="Mubiyarto Wibisono" w:date="2025-09-04T16:32:00Z" w16du:dateUtc="2025-09-04T09:32:00Z">
        <w:r w:rsidRPr="00242EF7">
          <w:rPr>
            <w:rFonts w:ascii="Arial" w:hAnsi="Arial" w:cs="Arial"/>
            <w:b/>
            <w:bCs/>
            <w:i w:val="0"/>
            <w:iCs w:val="0"/>
            <w:color w:val="215E99" w:themeColor="text2" w:themeTint="BF"/>
            <w:sz w:val="28"/>
            <w:szCs w:val="28"/>
            <w:rPrChange w:id="9568" w:author="Mubiyarto Wibisono" w:date="2025-09-05T09:12:00Z" w16du:dateUtc="2025-09-05T02:12:00Z">
              <w:rPr>
                <w:i/>
                <w:iCs/>
              </w:rPr>
            </w:rPrChange>
          </w:rPr>
          <w:t>Diagram Flow Image</w:t>
        </w:r>
      </w:ins>
      <w:bookmarkEnd w:id="9564"/>
      <w:bookmarkEnd w:id="9565"/>
      <w:bookmarkEnd w:id="9566"/>
    </w:p>
    <w:p w14:paraId="28CD4089" w14:textId="6063D4F9" w:rsidR="009B733C" w:rsidRPr="00A41EA1" w:rsidRDefault="0079296F" w:rsidP="009B733C">
      <w:pPr>
        <w:rPr>
          <w:rFonts w:ascii="Arial" w:eastAsia="Arial" w:hAnsi="Arial" w:cs="Arial"/>
          <w:sz w:val="20"/>
          <w:szCs w:val="20"/>
          <w:rPrChange w:id="9569" w:author="Mubiyarto Wibisono" w:date="2025-09-05T08:31:00Z" w16du:dateUtc="2025-09-05T01:31:00Z">
            <w:rPr>
              <w:rFonts w:eastAsia="Arial"/>
            </w:rPr>
          </w:rPrChange>
        </w:rPr>
      </w:pPr>
      <w:r>
        <w:rPr>
          <w:noProof/>
        </w:rPr>
        <w:drawing>
          <wp:inline distT="0" distB="0" distL="0" distR="0" wp14:anchorId="765AD96D" wp14:editId="57189D15">
            <wp:extent cx="4962525" cy="2903819"/>
            <wp:effectExtent l="0" t="0" r="0" b="0"/>
            <wp:docPr id="919567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64369" cy="2904898"/>
                    </a:xfrm>
                    <a:prstGeom prst="rect">
                      <a:avLst/>
                    </a:prstGeom>
                    <a:noFill/>
                    <a:ln>
                      <a:noFill/>
                    </a:ln>
                  </pic:spPr>
                </pic:pic>
              </a:graphicData>
            </a:graphic>
          </wp:inline>
        </w:drawing>
      </w:r>
    </w:p>
    <w:p w14:paraId="46603D33" w14:textId="77777777" w:rsidR="00036227" w:rsidRPr="00A41EA1" w:rsidRDefault="00036227" w:rsidP="00036227">
      <w:pPr>
        <w:rPr>
          <w:rFonts w:ascii="Arial" w:eastAsia="Arial" w:hAnsi="Arial" w:cs="Arial"/>
          <w:sz w:val="20"/>
          <w:szCs w:val="20"/>
        </w:rPr>
      </w:pPr>
      <w:r w:rsidRPr="00A41EA1">
        <w:rPr>
          <w:rFonts w:ascii="Arial" w:eastAsia="Arial" w:hAnsi="Arial" w:cs="Arial"/>
          <w:sz w:val="20"/>
          <w:szCs w:val="20"/>
        </w:rPr>
        <w:t>NOTE: Due to page size limit, the full-sized image is appended.</w:t>
      </w:r>
    </w:p>
    <w:p w14:paraId="6F4405E1" w14:textId="5C6F70EA" w:rsidR="00036227" w:rsidRPr="00A41EA1" w:rsidRDefault="00341062" w:rsidP="009B733C">
      <w:pPr>
        <w:rPr>
          <w:rFonts w:ascii="Arial" w:eastAsia="Arial" w:hAnsi="Arial" w:cs="Arial"/>
          <w:sz w:val="20"/>
          <w:szCs w:val="20"/>
          <w:rPrChange w:id="9570" w:author="Mubiyarto Wibisono" w:date="2025-09-05T08:31:00Z" w16du:dateUtc="2025-09-05T01:31:00Z">
            <w:rPr>
              <w:rFonts w:eastAsia="Arial"/>
            </w:rPr>
          </w:rPrChange>
        </w:rPr>
      </w:pPr>
      <w:r>
        <w:rPr>
          <w:rFonts w:ascii="Arial" w:eastAsia="Arial" w:hAnsi="Arial" w:cs="Arial"/>
          <w:sz w:val="20"/>
          <w:szCs w:val="20"/>
        </w:rPr>
        <w:object w:dxaOrig="1311" w:dyaOrig="849" w14:anchorId="4DDCD084">
          <v:shape id="_x0000_i1046" type="#_x0000_t75" style="width:65.45pt;height:42.1pt" o:ole="">
            <v:imagedata r:id="rId53" o:title=""/>
          </v:shape>
          <o:OLEObject Type="Embed" ProgID="Package" ShapeID="_x0000_i1046" DrawAspect="Icon" ObjectID="_1827411915" r:id="rId54"/>
        </w:object>
      </w:r>
      <w:del w:id="9571" w:author="Mubiyarto Wibisono" w:date="2025-09-23T21:26:00Z" w16du:dateUtc="2025-09-23T14:26:00Z">
        <w:r w:rsidR="008959B0" w:rsidDel="008F3272">
          <w:rPr>
            <w:rFonts w:ascii="Arial" w:eastAsia="Arial" w:hAnsi="Arial" w:cs="Arial"/>
            <w:sz w:val="20"/>
            <w:szCs w:val="20"/>
          </w:rPr>
          <w:fldChar w:fldCharType="begin"/>
        </w:r>
        <w:r w:rsidR="008959B0" w:rsidDel="008F3272">
          <w:rPr>
            <w:rFonts w:ascii="Arial" w:eastAsia="Arial" w:hAnsi="Arial" w:cs="Arial"/>
            <w:sz w:val="20"/>
            <w:szCs w:val="20"/>
          </w:rPr>
          <w:fldChar w:fldCharType="separate"/>
        </w:r>
        <w:r w:rsidR="008959B0" w:rsidDel="008F3272">
          <w:rPr>
            <w:rFonts w:ascii="Arial" w:eastAsia="Arial" w:hAnsi="Arial" w:cs="Arial"/>
            <w:sz w:val="20"/>
            <w:szCs w:val="20"/>
          </w:rPr>
          <w:fldChar w:fldCharType="end"/>
        </w:r>
      </w:del>
    </w:p>
    <w:tbl>
      <w:tblPr>
        <w:tblStyle w:val="TableGrid"/>
        <w:tblW w:w="0" w:type="auto"/>
        <w:tblCellMar>
          <w:top w:w="113" w:type="dxa"/>
          <w:bottom w:w="113" w:type="dxa"/>
        </w:tblCellMar>
        <w:tblLook w:val="04A0" w:firstRow="1" w:lastRow="0" w:firstColumn="1" w:lastColumn="0" w:noHBand="0" w:noVBand="1"/>
      </w:tblPr>
      <w:tblGrid>
        <w:gridCol w:w="1998"/>
        <w:gridCol w:w="1044"/>
        <w:gridCol w:w="6308"/>
      </w:tblGrid>
      <w:tr w:rsidR="0079296F" w:rsidRPr="00A41EA1" w14:paraId="38423BAC" w14:textId="77777777" w:rsidTr="00263F19">
        <w:tc>
          <w:tcPr>
            <w:tcW w:w="2357" w:type="dxa"/>
            <w:shd w:val="clear" w:color="auto" w:fill="F2F2F2" w:themeFill="background1" w:themeFillShade="F2"/>
            <w:vAlign w:val="center"/>
          </w:tcPr>
          <w:p w14:paraId="78EEF7D0" w14:textId="77777777" w:rsidR="0079296F" w:rsidRPr="00A41EA1" w:rsidRDefault="0079296F" w:rsidP="00104B9B">
            <w:pPr>
              <w:jc w:val="center"/>
              <w:rPr>
                <w:rFonts w:ascii="Arial" w:eastAsia="Arial" w:hAnsi="Arial" w:cs="Arial"/>
                <w:sz w:val="20"/>
                <w:szCs w:val="20"/>
              </w:rPr>
            </w:pPr>
            <w:r w:rsidRPr="00A41EA1">
              <w:rPr>
                <w:rFonts w:ascii="Arial" w:hAnsi="Arial" w:cs="Arial"/>
                <w:b/>
                <w:bCs/>
                <w:color w:val="000000"/>
                <w:sz w:val="20"/>
                <w:szCs w:val="20"/>
              </w:rPr>
              <w:t>Step</w:t>
            </w:r>
          </w:p>
        </w:tc>
        <w:tc>
          <w:tcPr>
            <w:tcW w:w="1320" w:type="dxa"/>
            <w:shd w:val="clear" w:color="auto" w:fill="F2F2F2" w:themeFill="background1" w:themeFillShade="F2"/>
            <w:vAlign w:val="center"/>
          </w:tcPr>
          <w:p w14:paraId="02A5ECEA" w14:textId="77777777" w:rsidR="0079296F" w:rsidRPr="00A41EA1" w:rsidRDefault="0079296F" w:rsidP="00104B9B">
            <w:pPr>
              <w:jc w:val="center"/>
              <w:rPr>
                <w:rFonts w:ascii="Arial" w:eastAsia="Arial" w:hAnsi="Arial" w:cs="Arial"/>
                <w:sz w:val="20"/>
                <w:szCs w:val="20"/>
              </w:rPr>
            </w:pPr>
            <w:r w:rsidRPr="00A41EA1">
              <w:rPr>
                <w:rFonts w:ascii="Arial" w:hAnsi="Arial" w:cs="Arial"/>
                <w:b/>
                <w:bCs/>
                <w:color w:val="000000"/>
                <w:sz w:val="20"/>
                <w:szCs w:val="20"/>
              </w:rPr>
              <w:t>Definition</w:t>
            </w:r>
          </w:p>
        </w:tc>
        <w:tc>
          <w:tcPr>
            <w:tcW w:w="5673" w:type="dxa"/>
            <w:shd w:val="clear" w:color="auto" w:fill="F2F2F2" w:themeFill="background1" w:themeFillShade="F2"/>
            <w:vAlign w:val="center"/>
          </w:tcPr>
          <w:p w14:paraId="327E7459" w14:textId="77777777" w:rsidR="0079296F" w:rsidRPr="00A41EA1" w:rsidRDefault="0079296F" w:rsidP="00104B9B">
            <w:pPr>
              <w:jc w:val="center"/>
              <w:rPr>
                <w:rFonts w:ascii="Arial" w:eastAsia="Arial" w:hAnsi="Arial" w:cs="Arial"/>
                <w:sz w:val="20"/>
                <w:szCs w:val="20"/>
              </w:rPr>
            </w:pPr>
            <w:r w:rsidRPr="00A41EA1">
              <w:rPr>
                <w:rFonts w:ascii="Arial" w:hAnsi="Arial" w:cs="Arial"/>
                <w:b/>
                <w:bCs/>
                <w:color w:val="000000"/>
                <w:sz w:val="20"/>
                <w:szCs w:val="20"/>
              </w:rPr>
              <w:t>Brief Description</w:t>
            </w:r>
          </w:p>
        </w:tc>
      </w:tr>
      <w:tr w:rsidR="0079296F" w:rsidRPr="00A41EA1" w14:paraId="76E9CF34" w14:textId="77777777" w:rsidTr="00263F19">
        <w:tc>
          <w:tcPr>
            <w:tcW w:w="2357" w:type="dxa"/>
            <w:vAlign w:val="center"/>
          </w:tcPr>
          <w:p w14:paraId="5FF80EF2"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Select notice(s) for payment</w:t>
            </w:r>
          </w:p>
        </w:tc>
        <w:tc>
          <w:tcPr>
            <w:tcW w:w="1320" w:type="dxa"/>
            <w:vAlign w:val="center"/>
          </w:tcPr>
          <w:p w14:paraId="4A625578"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User action</w:t>
            </w:r>
          </w:p>
        </w:tc>
        <w:tc>
          <w:tcPr>
            <w:tcW w:w="5673" w:type="dxa"/>
            <w:vAlign w:val="center"/>
          </w:tcPr>
          <w:p w14:paraId="3975CA97"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Choose one or more notices to pay.</w:t>
            </w:r>
          </w:p>
        </w:tc>
      </w:tr>
      <w:tr w:rsidR="0079296F" w:rsidRPr="00A41EA1" w14:paraId="1FC29676" w14:textId="77777777" w:rsidTr="00263F19">
        <w:tc>
          <w:tcPr>
            <w:tcW w:w="2357" w:type="dxa"/>
            <w:vAlign w:val="center"/>
          </w:tcPr>
          <w:p w14:paraId="02BF019E"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Select Payment Method (JX / </w:t>
            </w:r>
            <w:proofErr w:type="spellStart"/>
            <w:r w:rsidRPr="00A41EA1">
              <w:rPr>
                <w:rFonts w:ascii="Arial" w:hAnsi="Arial" w:cs="Arial"/>
                <w:color w:val="000000"/>
                <w:sz w:val="20"/>
                <w:szCs w:val="20"/>
              </w:rPr>
              <w:t>eNets</w:t>
            </w:r>
            <w:proofErr w:type="spellEnd"/>
            <w:r w:rsidRPr="00A41EA1">
              <w:rPr>
                <w:rFonts w:ascii="Arial" w:hAnsi="Arial" w:cs="Arial"/>
                <w:color w:val="000000"/>
                <w:sz w:val="20"/>
                <w:szCs w:val="20"/>
              </w:rPr>
              <w:t xml:space="preserve"> / </w:t>
            </w:r>
            <w:proofErr w:type="spellStart"/>
            <w:r w:rsidRPr="00A41EA1">
              <w:rPr>
                <w:rFonts w:ascii="Arial" w:hAnsi="Arial" w:cs="Arial"/>
                <w:color w:val="000000"/>
                <w:sz w:val="20"/>
                <w:szCs w:val="20"/>
              </w:rPr>
              <w:t>PayNow</w:t>
            </w:r>
            <w:proofErr w:type="spellEnd"/>
            <w:r w:rsidRPr="00A41EA1">
              <w:rPr>
                <w:rFonts w:ascii="Arial" w:hAnsi="Arial" w:cs="Arial"/>
                <w:color w:val="000000"/>
                <w:sz w:val="20"/>
                <w:szCs w:val="20"/>
              </w:rPr>
              <w:t>)</w:t>
            </w:r>
          </w:p>
        </w:tc>
        <w:tc>
          <w:tcPr>
            <w:tcW w:w="1320" w:type="dxa"/>
            <w:vAlign w:val="center"/>
          </w:tcPr>
          <w:p w14:paraId="74ADCA76"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User action</w:t>
            </w:r>
          </w:p>
        </w:tc>
        <w:tc>
          <w:tcPr>
            <w:tcW w:w="5673" w:type="dxa"/>
            <w:vAlign w:val="center"/>
          </w:tcPr>
          <w:p w14:paraId="4A3CF652"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Pick the payment channel.</w:t>
            </w:r>
          </w:p>
        </w:tc>
      </w:tr>
      <w:tr w:rsidR="0079296F" w:rsidRPr="00A41EA1" w14:paraId="1F91CADF" w14:textId="77777777" w:rsidTr="00263F19">
        <w:tc>
          <w:tcPr>
            <w:tcW w:w="2357" w:type="dxa"/>
            <w:vAlign w:val="center"/>
          </w:tcPr>
          <w:p w14:paraId="0712EB36"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Auto calculate amount payable</w:t>
            </w:r>
          </w:p>
        </w:tc>
        <w:tc>
          <w:tcPr>
            <w:tcW w:w="1320" w:type="dxa"/>
            <w:vAlign w:val="center"/>
          </w:tcPr>
          <w:p w14:paraId="7BD62EE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process</w:t>
            </w:r>
          </w:p>
        </w:tc>
        <w:tc>
          <w:tcPr>
            <w:tcW w:w="5673" w:type="dxa"/>
            <w:vAlign w:val="center"/>
          </w:tcPr>
          <w:p w14:paraId="62D1A41D"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Compute total payable for selected notices.</w:t>
            </w:r>
          </w:p>
        </w:tc>
      </w:tr>
      <w:tr w:rsidR="0079296F" w:rsidRPr="00A41EA1" w14:paraId="16DA5D37" w14:textId="77777777" w:rsidTr="00263F19">
        <w:tc>
          <w:tcPr>
            <w:tcW w:w="2357" w:type="dxa"/>
            <w:vAlign w:val="center"/>
          </w:tcPr>
          <w:p w14:paraId="37209AC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Review Payment Details</w:t>
            </w:r>
          </w:p>
        </w:tc>
        <w:tc>
          <w:tcPr>
            <w:tcW w:w="1320" w:type="dxa"/>
            <w:vAlign w:val="center"/>
          </w:tcPr>
          <w:p w14:paraId="78DEFFAF"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User action</w:t>
            </w:r>
          </w:p>
        </w:tc>
        <w:tc>
          <w:tcPr>
            <w:tcW w:w="5673" w:type="dxa"/>
            <w:vAlign w:val="center"/>
          </w:tcPr>
          <w:p w14:paraId="1E03E7A5"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Review amounts, items, and method.</w:t>
            </w:r>
          </w:p>
        </w:tc>
      </w:tr>
      <w:tr w:rsidR="0079296F" w:rsidRPr="00A41EA1" w14:paraId="153F62AC" w14:textId="77777777" w:rsidTr="00263F19">
        <w:tc>
          <w:tcPr>
            <w:tcW w:w="2357" w:type="dxa"/>
            <w:vAlign w:val="center"/>
          </w:tcPr>
          <w:p w14:paraId="5236CA44"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Confirm to Payment</w:t>
            </w:r>
          </w:p>
        </w:tc>
        <w:tc>
          <w:tcPr>
            <w:tcW w:w="1320" w:type="dxa"/>
            <w:vAlign w:val="center"/>
          </w:tcPr>
          <w:p w14:paraId="1AFA70E4"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User action</w:t>
            </w:r>
          </w:p>
        </w:tc>
        <w:tc>
          <w:tcPr>
            <w:tcW w:w="5673" w:type="dxa"/>
            <w:vAlign w:val="center"/>
          </w:tcPr>
          <w:p w14:paraId="14C99AAC"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User confirms to proceed.</w:t>
            </w:r>
          </w:p>
        </w:tc>
      </w:tr>
      <w:tr w:rsidR="0079296F" w:rsidRPr="00A41EA1" w14:paraId="51631AC7" w14:textId="77777777" w:rsidTr="00263F19">
        <w:tc>
          <w:tcPr>
            <w:tcW w:w="2357" w:type="dxa"/>
            <w:vAlign w:val="center"/>
          </w:tcPr>
          <w:p w14:paraId="3BB91E1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eService call OCMS BE</w:t>
            </w:r>
          </w:p>
        </w:tc>
        <w:tc>
          <w:tcPr>
            <w:tcW w:w="1320" w:type="dxa"/>
            <w:vAlign w:val="center"/>
          </w:tcPr>
          <w:p w14:paraId="47C3A494"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API entry</w:t>
            </w:r>
          </w:p>
        </w:tc>
        <w:tc>
          <w:tcPr>
            <w:tcW w:w="5673" w:type="dxa"/>
            <w:vAlign w:val="center"/>
          </w:tcPr>
          <w:p w14:paraId="378DAE43" w14:textId="77777777" w:rsidR="0079296F" w:rsidRPr="00A41EA1" w:rsidRDefault="0079296F" w:rsidP="00104B9B">
            <w:pPr>
              <w:rPr>
                <w:rFonts w:ascii="Arial" w:hAnsi="Arial" w:cs="Arial"/>
                <w:color w:val="000000"/>
                <w:sz w:val="20"/>
                <w:szCs w:val="20"/>
                <w:lang w:val="en-US"/>
              </w:rPr>
            </w:pPr>
            <w:r>
              <w:rPr>
                <w:rFonts w:ascii="Arial" w:hAnsi="Arial" w:cs="Arial"/>
                <w:color w:val="000000"/>
                <w:sz w:val="20"/>
                <w:szCs w:val="20"/>
              </w:rPr>
              <w:t>eService call OCMS BE to process</w:t>
            </w:r>
          </w:p>
        </w:tc>
      </w:tr>
      <w:tr w:rsidR="0079296F" w:rsidRPr="00A41EA1" w14:paraId="538BEB34" w14:textId="77777777" w:rsidTr="00263F19">
        <w:tc>
          <w:tcPr>
            <w:tcW w:w="2357" w:type="dxa"/>
            <w:vAlign w:val="center"/>
          </w:tcPr>
          <w:p w14:paraId="6207275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get notice details</w:t>
            </w:r>
          </w:p>
        </w:tc>
        <w:tc>
          <w:tcPr>
            <w:tcW w:w="1320" w:type="dxa"/>
            <w:vAlign w:val="center"/>
          </w:tcPr>
          <w:p w14:paraId="477D601E"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Data lookup</w:t>
            </w:r>
          </w:p>
        </w:tc>
        <w:tc>
          <w:tcPr>
            <w:tcW w:w="5673" w:type="dxa"/>
            <w:vAlign w:val="center"/>
          </w:tcPr>
          <w:p w14:paraId="2FDD301F"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Pull notice details from </w:t>
            </w:r>
            <w:proofErr w:type="spellStart"/>
            <w:r w:rsidRPr="00A41EA1">
              <w:rPr>
                <w:rFonts w:ascii="Arial" w:eastAsia="Arial Unicode MS" w:hAnsi="Arial" w:cs="Arial"/>
                <w:color w:val="000000"/>
                <w:sz w:val="20"/>
                <w:szCs w:val="20"/>
              </w:rPr>
              <w:t>eocms_valid_offence_notice</w:t>
            </w:r>
            <w:proofErr w:type="spellEnd"/>
            <w:r w:rsidRPr="00A41EA1">
              <w:rPr>
                <w:rFonts w:ascii="Arial" w:hAnsi="Arial" w:cs="Arial"/>
                <w:color w:val="000000"/>
                <w:sz w:val="20"/>
                <w:szCs w:val="20"/>
              </w:rPr>
              <w:t>.</w:t>
            </w:r>
          </w:p>
        </w:tc>
      </w:tr>
      <w:tr w:rsidR="0079296F" w:rsidRPr="00A41EA1" w14:paraId="2A5A39BD" w14:textId="77777777" w:rsidTr="00263F19">
        <w:tc>
          <w:tcPr>
            <w:tcW w:w="2357" w:type="dxa"/>
            <w:vAlign w:val="center"/>
          </w:tcPr>
          <w:p w14:paraId="39CB10D8"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any result?</w:t>
            </w:r>
          </w:p>
        </w:tc>
        <w:tc>
          <w:tcPr>
            <w:tcW w:w="1320" w:type="dxa"/>
            <w:vAlign w:val="center"/>
          </w:tcPr>
          <w:p w14:paraId="3E51F7F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Decision</w:t>
            </w:r>
          </w:p>
        </w:tc>
        <w:tc>
          <w:tcPr>
            <w:tcW w:w="5673" w:type="dxa"/>
            <w:vAlign w:val="center"/>
          </w:tcPr>
          <w:p w14:paraId="69A2EC90" w14:textId="77777777" w:rsidR="0079296F" w:rsidRPr="00A41EA1" w:rsidRDefault="0079296F" w:rsidP="00104B9B">
            <w:pPr>
              <w:rPr>
                <w:rFonts w:ascii="Arial" w:eastAsia="Arial" w:hAnsi="Arial" w:cs="Arial"/>
                <w:sz w:val="20"/>
                <w:szCs w:val="20"/>
              </w:rPr>
            </w:pPr>
            <w:r w:rsidRPr="00A41EA1">
              <w:rPr>
                <w:rFonts w:ascii="Arial" w:eastAsia="Arial" w:hAnsi="Arial" w:cs="Arial"/>
                <w:sz w:val="20"/>
                <w:szCs w:val="20"/>
              </w:rPr>
              <w:t>System validate result</w:t>
            </w:r>
          </w:p>
        </w:tc>
      </w:tr>
      <w:tr w:rsidR="0079296F" w:rsidRPr="00A41EA1" w14:paraId="5DF5664A" w14:textId="77777777" w:rsidTr="00263F19">
        <w:tc>
          <w:tcPr>
            <w:tcW w:w="2357" w:type="dxa"/>
            <w:vAlign w:val="center"/>
          </w:tcPr>
          <w:p w14:paraId="6265D0F0"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If No</w:t>
            </w:r>
          </w:p>
        </w:tc>
        <w:tc>
          <w:tcPr>
            <w:tcW w:w="1320" w:type="dxa"/>
            <w:vAlign w:val="center"/>
          </w:tcPr>
          <w:p w14:paraId="770D79C0"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5B04B089"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If no matching notices, stop with error.</w:t>
            </w:r>
          </w:p>
        </w:tc>
      </w:tr>
      <w:tr w:rsidR="0079296F" w:rsidRPr="00A41EA1" w14:paraId="5059E4E6" w14:textId="77777777" w:rsidTr="00263F19">
        <w:tc>
          <w:tcPr>
            <w:tcW w:w="2357" w:type="dxa"/>
            <w:vAlign w:val="center"/>
          </w:tcPr>
          <w:p w14:paraId="2A61FBA7"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lastRenderedPageBreak/>
              <w:t>show error message → End</w:t>
            </w:r>
          </w:p>
        </w:tc>
        <w:tc>
          <w:tcPr>
            <w:tcW w:w="1320" w:type="dxa"/>
            <w:vAlign w:val="center"/>
          </w:tcPr>
          <w:p w14:paraId="0BFFF62F"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Error path</w:t>
            </w:r>
          </w:p>
        </w:tc>
        <w:tc>
          <w:tcPr>
            <w:tcW w:w="5673" w:type="dxa"/>
            <w:vAlign w:val="center"/>
          </w:tcPr>
          <w:p w14:paraId="75942B9C"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Return error to FE and terminate.</w:t>
            </w:r>
          </w:p>
        </w:tc>
      </w:tr>
      <w:tr w:rsidR="0079296F" w:rsidRPr="00A41EA1" w14:paraId="0CDEC7F1" w14:textId="77777777" w:rsidTr="00263F19">
        <w:tc>
          <w:tcPr>
            <w:tcW w:w="2357" w:type="dxa"/>
            <w:vAlign w:val="center"/>
          </w:tcPr>
          <w:p w14:paraId="23AF34AE"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If </w:t>
            </w:r>
            <w:proofErr w:type="gramStart"/>
            <w:r w:rsidRPr="00A41EA1">
              <w:rPr>
                <w:rFonts w:ascii="Arial" w:hAnsi="Arial" w:cs="Arial"/>
                <w:color w:val="000000"/>
                <w:sz w:val="20"/>
                <w:szCs w:val="20"/>
              </w:rPr>
              <w:t>Yes</w:t>
            </w:r>
            <w:proofErr w:type="gramEnd"/>
          </w:p>
        </w:tc>
        <w:tc>
          <w:tcPr>
            <w:tcW w:w="1320" w:type="dxa"/>
            <w:vAlign w:val="center"/>
          </w:tcPr>
          <w:p w14:paraId="1384CAFC"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686BDBDE"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If yes, continue generate </w:t>
            </w:r>
            <w:proofErr w:type="spellStart"/>
            <w:r w:rsidRPr="00A41EA1">
              <w:rPr>
                <w:rFonts w:ascii="Arial" w:hAnsi="Arial" w:cs="Arial"/>
                <w:color w:val="000000"/>
                <w:sz w:val="20"/>
                <w:szCs w:val="20"/>
              </w:rPr>
              <w:t>receipt_no</w:t>
            </w:r>
            <w:proofErr w:type="spellEnd"/>
          </w:p>
        </w:tc>
      </w:tr>
      <w:tr w:rsidR="0079296F" w:rsidRPr="00A41EA1" w14:paraId="03D63602" w14:textId="77777777" w:rsidTr="00263F19">
        <w:tc>
          <w:tcPr>
            <w:tcW w:w="2357" w:type="dxa"/>
            <w:vAlign w:val="center"/>
          </w:tcPr>
          <w:p w14:paraId="59A9186E"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gen </w:t>
            </w:r>
            <w:proofErr w:type="spellStart"/>
            <w:r w:rsidRPr="00A41EA1">
              <w:rPr>
                <w:rFonts w:ascii="Arial" w:hAnsi="Arial" w:cs="Arial"/>
                <w:color w:val="000000"/>
                <w:sz w:val="20"/>
                <w:szCs w:val="20"/>
              </w:rPr>
              <w:t>receipt_no</w:t>
            </w:r>
            <w:proofErr w:type="spellEnd"/>
          </w:p>
        </w:tc>
        <w:tc>
          <w:tcPr>
            <w:tcW w:w="1320" w:type="dxa"/>
            <w:vAlign w:val="center"/>
          </w:tcPr>
          <w:p w14:paraId="471B106C"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Generator</w:t>
            </w:r>
          </w:p>
        </w:tc>
        <w:tc>
          <w:tcPr>
            <w:tcW w:w="5673" w:type="dxa"/>
            <w:vAlign w:val="center"/>
          </w:tcPr>
          <w:p w14:paraId="7451DE9D" w14:textId="77777777" w:rsidR="0079296F" w:rsidRPr="00555B6E" w:rsidRDefault="0079296F" w:rsidP="00104B9B">
            <w:pPr>
              <w:rPr>
                <w:rFonts w:ascii="Arial" w:hAnsi="Arial" w:cs="Arial"/>
                <w:color w:val="000000"/>
                <w:sz w:val="20"/>
                <w:szCs w:val="20"/>
              </w:rPr>
            </w:pPr>
            <w:r w:rsidRPr="00A41EA1">
              <w:rPr>
                <w:rFonts w:ascii="Arial" w:hAnsi="Arial" w:cs="Arial"/>
                <w:color w:val="000000"/>
                <w:sz w:val="20"/>
                <w:szCs w:val="20"/>
              </w:rPr>
              <w:t>Get next sequence</w:t>
            </w:r>
          </w:p>
        </w:tc>
      </w:tr>
      <w:tr w:rsidR="0079296F" w:rsidRPr="00A41EA1" w14:paraId="740536AB" w14:textId="77777777" w:rsidTr="00263F19">
        <w:tc>
          <w:tcPr>
            <w:tcW w:w="2357" w:type="dxa"/>
            <w:vAlign w:val="center"/>
          </w:tcPr>
          <w:p w14:paraId="4BE29FB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generate </w:t>
            </w:r>
            <w:proofErr w:type="spellStart"/>
            <w:r w:rsidRPr="00A41EA1">
              <w:rPr>
                <w:rFonts w:ascii="Arial" w:hAnsi="Arial" w:cs="Arial"/>
                <w:color w:val="000000"/>
                <w:sz w:val="20"/>
                <w:szCs w:val="20"/>
              </w:rPr>
              <w:t>StorePG</w:t>
            </w:r>
            <w:proofErr w:type="spellEnd"/>
            <w:r w:rsidRPr="00A41EA1">
              <w:rPr>
                <w:rFonts w:ascii="Arial" w:hAnsi="Arial" w:cs="Arial"/>
                <w:color w:val="000000"/>
                <w:sz w:val="20"/>
                <w:szCs w:val="20"/>
              </w:rPr>
              <w:t xml:space="preserve"> JSON</w:t>
            </w:r>
          </w:p>
        </w:tc>
        <w:tc>
          <w:tcPr>
            <w:tcW w:w="1320" w:type="dxa"/>
            <w:vAlign w:val="center"/>
          </w:tcPr>
          <w:p w14:paraId="50157FF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Build payload</w:t>
            </w:r>
          </w:p>
        </w:tc>
        <w:tc>
          <w:tcPr>
            <w:tcW w:w="5673" w:type="dxa"/>
            <w:vAlign w:val="center"/>
          </w:tcPr>
          <w:p w14:paraId="63DB6D8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Construct URA PG </w:t>
            </w:r>
            <w:proofErr w:type="spellStart"/>
            <w:r w:rsidRPr="00A41EA1">
              <w:rPr>
                <w:rFonts w:ascii="Arial" w:eastAsia="Arial Unicode MS" w:hAnsi="Arial" w:cs="Arial"/>
                <w:color w:val="000000"/>
                <w:sz w:val="20"/>
                <w:szCs w:val="20"/>
              </w:rPr>
              <w:t>storePG</w:t>
            </w:r>
            <w:proofErr w:type="spellEnd"/>
          </w:p>
        </w:tc>
      </w:tr>
      <w:tr w:rsidR="0079296F" w:rsidRPr="00A41EA1" w14:paraId="3BD9202D" w14:textId="77777777" w:rsidTr="00263F19">
        <w:tc>
          <w:tcPr>
            <w:tcW w:w="2357" w:type="dxa"/>
            <w:vAlign w:val="center"/>
          </w:tcPr>
          <w:p w14:paraId="070F368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insert to </w:t>
            </w:r>
            <w:proofErr w:type="spellStart"/>
            <w:r w:rsidRPr="00A41EA1">
              <w:rPr>
                <w:rFonts w:ascii="Arial" w:hAnsi="Arial" w:cs="Arial"/>
                <w:color w:val="000000"/>
                <w:sz w:val="20"/>
                <w:szCs w:val="20"/>
              </w:rPr>
              <w:t>eocms_web_txn_detail</w:t>
            </w:r>
            <w:proofErr w:type="spellEnd"/>
          </w:p>
        </w:tc>
        <w:tc>
          <w:tcPr>
            <w:tcW w:w="1320" w:type="dxa"/>
            <w:vAlign w:val="center"/>
          </w:tcPr>
          <w:p w14:paraId="6DABD55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Persist draft</w:t>
            </w:r>
          </w:p>
        </w:tc>
        <w:tc>
          <w:tcPr>
            <w:tcW w:w="5673" w:type="dxa"/>
            <w:vAlign w:val="center"/>
          </w:tcPr>
          <w:p w14:paraId="74249E48" w14:textId="77777777" w:rsidR="0079296F" w:rsidRPr="00A41EA1" w:rsidRDefault="0079296F" w:rsidP="00104B9B">
            <w:pPr>
              <w:rPr>
                <w:rFonts w:ascii="Arial" w:eastAsia="Arial" w:hAnsi="Arial" w:cs="Arial"/>
                <w:sz w:val="20"/>
                <w:szCs w:val="20"/>
                <w:lang w:val="en-US"/>
              </w:rPr>
            </w:pPr>
            <w:r>
              <w:rPr>
                <w:rFonts w:ascii="Arial" w:eastAsia="Arial" w:hAnsi="Arial" w:cs="Arial"/>
                <w:sz w:val="20"/>
                <w:szCs w:val="20"/>
                <w:lang w:val="en-US"/>
              </w:rPr>
              <w:t xml:space="preserve">Insert new data on </w:t>
            </w:r>
            <w:proofErr w:type="spellStart"/>
            <w:r>
              <w:rPr>
                <w:rFonts w:ascii="Arial" w:eastAsia="Arial" w:hAnsi="Arial" w:cs="Arial"/>
                <w:sz w:val="20"/>
                <w:szCs w:val="20"/>
                <w:lang w:val="en-US"/>
              </w:rPr>
              <w:t>eocms_web_txn_detail</w:t>
            </w:r>
            <w:proofErr w:type="spellEnd"/>
            <w:r>
              <w:rPr>
                <w:rFonts w:ascii="Arial" w:eastAsia="Arial" w:hAnsi="Arial" w:cs="Arial"/>
                <w:sz w:val="20"/>
                <w:szCs w:val="20"/>
                <w:lang w:val="en-US"/>
              </w:rPr>
              <w:t xml:space="preserve"> table</w:t>
            </w:r>
          </w:p>
        </w:tc>
      </w:tr>
      <w:tr w:rsidR="0079296F" w:rsidRPr="00A41EA1" w14:paraId="2430664F" w14:textId="77777777" w:rsidTr="00263F19">
        <w:tc>
          <w:tcPr>
            <w:tcW w:w="2357" w:type="dxa"/>
            <w:vAlign w:val="center"/>
          </w:tcPr>
          <w:p w14:paraId="13B4271B"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call URAPG using APIM</w:t>
            </w:r>
          </w:p>
        </w:tc>
        <w:tc>
          <w:tcPr>
            <w:tcW w:w="1320" w:type="dxa"/>
            <w:vAlign w:val="center"/>
          </w:tcPr>
          <w:p w14:paraId="014CF89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Outbound call</w:t>
            </w:r>
          </w:p>
        </w:tc>
        <w:tc>
          <w:tcPr>
            <w:tcW w:w="5673" w:type="dxa"/>
            <w:vAlign w:val="center"/>
          </w:tcPr>
          <w:p w14:paraId="00E9CB7F" w14:textId="77777777" w:rsidR="0079296F" w:rsidRPr="00555B6E" w:rsidRDefault="0079296F" w:rsidP="00104B9B">
            <w:pPr>
              <w:rPr>
                <w:rFonts w:ascii="Arial" w:eastAsia="Arial" w:hAnsi="Arial" w:cs="Arial"/>
                <w:sz w:val="20"/>
                <w:szCs w:val="20"/>
                <w:lang w:val="en-US"/>
              </w:rPr>
            </w:pPr>
            <w:r w:rsidRPr="00555B6E">
              <w:rPr>
                <w:rFonts w:ascii="Arial" w:hAnsi="Arial" w:cs="Arial"/>
                <w:color w:val="000000"/>
                <w:sz w:val="20"/>
                <w:szCs w:val="20"/>
                <w:lang w:val="en-US"/>
              </w:rPr>
              <w:t>Call URAPG to process the request</w:t>
            </w:r>
          </w:p>
        </w:tc>
      </w:tr>
      <w:tr w:rsidR="0079296F" w:rsidRPr="00A41EA1" w14:paraId="7EEF015F" w14:textId="77777777" w:rsidTr="00263F19">
        <w:tc>
          <w:tcPr>
            <w:tcW w:w="2357" w:type="dxa"/>
            <w:vAlign w:val="center"/>
          </w:tcPr>
          <w:p w14:paraId="6FD1B940"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Success?</w:t>
            </w:r>
          </w:p>
        </w:tc>
        <w:tc>
          <w:tcPr>
            <w:tcW w:w="1320" w:type="dxa"/>
            <w:vAlign w:val="center"/>
          </w:tcPr>
          <w:p w14:paraId="5BBCC7EB"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Decision</w:t>
            </w:r>
          </w:p>
        </w:tc>
        <w:tc>
          <w:tcPr>
            <w:tcW w:w="5673" w:type="dxa"/>
            <w:vAlign w:val="center"/>
          </w:tcPr>
          <w:p w14:paraId="744E67BF"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Did APIM call succeed?</w:t>
            </w:r>
          </w:p>
        </w:tc>
      </w:tr>
      <w:tr w:rsidR="0079296F" w:rsidRPr="00A41EA1" w14:paraId="741DA47A" w14:textId="77777777" w:rsidTr="00263F19">
        <w:tc>
          <w:tcPr>
            <w:tcW w:w="2357" w:type="dxa"/>
            <w:vAlign w:val="center"/>
          </w:tcPr>
          <w:p w14:paraId="32148470"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If No</w:t>
            </w:r>
          </w:p>
        </w:tc>
        <w:tc>
          <w:tcPr>
            <w:tcW w:w="1320" w:type="dxa"/>
            <w:vAlign w:val="center"/>
          </w:tcPr>
          <w:p w14:paraId="582977F4"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49EBBF7B" w14:textId="77777777" w:rsidR="0079296F" w:rsidRPr="00A41EA1" w:rsidRDefault="0079296F" w:rsidP="00104B9B">
            <w:pPr>
              <w:rPr>
                <w:rFonts w:ascii="Arial" w:hAnsi="Arial" w:cs="Arial"/>
                <w:color w:val="000000"/>
                <w:sz w:val="20"/>
                <w:szCs w:val="20"/>
              </w:rPr>
            </w:pPr>
            <w:r w:rsidRPr="00A41EA1">
              <w:rPr>
                <w:rFonts w:ascii="Arial" w:eastAsia="Arial" w:hAnsi="Arial" w:cs="Arial"/>
                <w:sz w:val="20"/>
                <w:szCs w:val="20"/>
              </w:rPr>
              <w:t>If no retry 1 time</w:t>
            </w:r>
          </w:p>
        </w:tc>
      </w:tr>
      <w:tr w:rsidR="0079296F" w:rsidRPr="00A41EA1" w14:paraId="31412C6A" w14:textId="77777777" w:rsidTr="00263F19">
        <w:tc>
          <w:tcPr>
            <w:tcW w:w="2357" w:type="dxa"/>
            <w:vAlign w:val="center"/>
          </w:tcPr>
          <w:p w14:paraId="303BD182"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Already retry?</w:t>
            </w:r>
          </w:p>
        </w:tc>
        <w:tc>
          <w:tcPr>
            <w:tcW w:w="1320" w:type="dxa"/>
            <w:vAlign w:val="center"/>
          </w:tcPr>
          <w:p w14:paraId="01E1455E"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3A2ED228" w14:textId="77777777" w:rsidR="0079296F" w:rsidRPr="00A41EA1" w:rsidRDefault="0079296F" w:rsidP="00104B9B">
            <w:pPr>
              <w:rPr>
                <w:rFonts w:ascii="Arial" w:eastAsia="Arial" w:hAnsi="Arial" w:cs="Arial"/>
                <w:sz w:val="20"/>
                <w:szCs w:val="20"/>
              </w:rPr>
            </w:pPr>
            <w:r w:rsidRPr="00A41EA1">
              <w:rPr>
                <w:rFonts w:ascii="Arial" w:eastAsia="Arial" w:hAnsi="Arial" w:cs="Arial"/>
                <w:sz w:val="20"/>
                <w:szCs w:val="20"/>
              </w:rPr>
              <w:t>Validate for failure process already retry or not</w:t>
            </w:r>
          </w:p>
        </w:tc>
      </w:tr>
      <w:tr w:rsidR="0079296F" w:rsidRPr="00A41EA1" w14:paraId="5B6A80F3" w14:textId="77777777" w:rsidTr="00263F19">
        <w:tc>
          <w:tcPr>
            <w:tcW w:w="2357" w:type="dxa"/>
            <w:vAlign w:val="center"/>
          </w:tcPr>
          <w:p w14:paraId="2C51ADDC"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If No</w:t>
            </w:r>
          </w:p>
        </w:tc>
        <w:tc>
          <w:tcPr>
            <w:tcW w:w="1320" w:type="dxa"/>
            <w:vAlign w:val="center"/>
          </w:tcPr>
          <w:p w14:paraId="5487921C"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6FFD170F" w14:textId="77777777" w:rsidR="0079296F" w:rsidRPr="00A41EA1" w:rsidRDefault="0079296F" w:rsidP="00104B9B">
            <w:pPr>
              <w:rPr>
                <w:rFonts w:ascii="Arial" w:eastAsia="Arial" w:hAnsi="Arial" w:cs="Arial"/>
                <w:sz w:val="20"/>
                <w:szCs w:val="20"/>
              </w:rPr>
            </w:pPr>
            <w:r w:rsidRPr="00A41EA1">
              <w:rPr>
                <w:rFonts w:ascii="Arial" w:eastAsia="Arial" w:hAnsi="Arial" w:cs="Arial"/>
                <w:sz w:val="20"/>
                <w:szCs w:val="20"/>
              </w:rPr>
              <w:t>Retry Process one time</w:t>
            </w:r>
          </w:p>
        </w:tc>
      </w:tr>
      <w:tr w:rsidR="0079296F" w:rsidRPr="00A41EA1" w14:paraId="4C1E20B3" w14:textId="77777777" w:rsidTr="00263F19">
        <w:tc>
          <w:tcPr>
            <w:tcW w:w="2357" w:type="dxa"/>
            <w:vAlign w:val="center"/>
          </w:tcPr>
          <w:p w14:paraId="1FE1D6B3"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If </w:t>
            </w:r>
            <w:proofErr w:type="gramStart"/>
            <w:r w:rsidRPr="00A41EA1">
              <w:rPr>
                <w:rFonts w:ascii="Arial" w:hAnsi="Arial" w:cs="Arial"/>
                <w:color w:val="000000"/>
                <w:sz w:val="20"/>
                <w:szCs w:val="20"/>
              </w:rPr>
              <w:t>Yes</w:t>
            </w:r>
            <w:proofErr w:type="gramEnd"/>
          </w:p>
        </w:tc>
        <w:tc>
          <w:tcPr>
            <w:tcW w:w="1320" w:type="dxa"/>
            <w:vAlign w:val="center"/>
          </w:tcPr>
          <w:p w14:paraId="35F66480"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487A4350"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If already retry one time, still error than stop process response to eService </w:t>
            </w:r>
          </w:p>
          <w:p w14:paraId="1575327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“Unable to process payment”</w:t>
            </w:r>
          </w:p>
        </w:tc>
      </w:tr>
      <w:tr w:rsidR="0079296F" w:rsidRPr="00A41EA1" w14:paraId="62ED0927" w14:textId="77777777" w:rsidTr="00263F19">
        <w:tc>
          <w:tcPr>
            <w:tcW w:w="2357" w:type="dxa"/>
            <w:vAlign w:val="center"/>
          </w:tcPr>
          <w:p w14:paraId="3AD95D93"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If APIM Call </w:t>
            </w:r>
            <w:proofErr w:type="spellStart"/>
            <w:r w:rsidRPr="00A41EA1">
              <w:rPr>
                <w:rFonts w:ascii="Arial" w:hAnsi="Arial" w:cs="Arial"/>
                <w:color w:val="000000"/>
                <w:sz w:val="20"/>
                <w:szCs w:val="20"/>
              </w:rPr>
              <w:t>Sucess</w:t>
            </w:r>
            <w:proofErr w:type="spellEnd"/>
          </w:p>
        </w:tc>
        <w:tc>
          <w:tcPr>
            <w:tcW w:w="1320" w:type="dxa"/>
            <w:vAlign w:val="center"/>
          </w:tcPr>
          <w:p w14:paraId="3FE7B57B"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372A0ACC" w14:textId="77777777" w:rsidR="0079296F" w:rsidRPr="00A41EA1" w:rsidRDefault="0079296F" w:rsidP="00104B9B">
            <w:pPr>
              <w:rPr>
                <w:rFonts w:ascii="Arial" w:hAnsi="Arial" w:cs="Arial"/>
                <w:color w:val="000000"/>
                <w:sz w:val="20"/>
                <w:szCs w:val="20"/>
              </w:rPr>
            </w:pPr>
            <w:r w:rsidRPr="00A41EA1">
              <w:rPr>
                <w:rFonts w:ascii="Arial" w:eastAsia="Arial" w:hAnsi="Arial" w:cs="Arial"/>
                <w:sz w:val="20"/>
                <w:szCs w:val="20"/>
              </w:rPr>
              <w:t>If yes continue call URAPG</w:t>
            </w:r>
          </w:p>
        </w:tc>
      </w:tr>
      <w:tr w:rsidR="0079296F" w:rsidRPr="00A41EA1" w14:paraId="1C239F79" w14:textId="77777777" w:rsidTr="00263F19">
        <w:tc>
          <w:tcPr>
            <w:tcW w:w="2357" w:type="dxa"/>
            <w:vAlign w:val="center"/>
          </w:tcPr>
          <w:p w14:paraId="3A84FD3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Validate Payload</w:t>
            </w:r>
          </w:p>
        </w:tc>
        <w:tc>
          <w:tcPr>
            <w:tcW w:w="1320" w:type="dxa"/>
            <w:vAlign w:val="center"/>
          </w:tcPr>
          <w:p w14:paraId="1AF36EAB"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Gateway step</w:t>
            </w:r>
          </w:p>
        </w:tc>
        <w:tc>
          <w:tcPr>
            <w:tcW w:w="5673" w:type="dxa"/>
            <w:vAlign w:val="center"/>
          </w:tcPr>
          <w:p w14:paraId="07E94C5F"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URA PG validates the incoming </w:t>
            </w:r>
            <w:proofErr w:type="spellStart"/>
            <w:r w:rsidRPr="00A41EA1">
              <w:rPr>
                <w:rFonts w:ascii="Arial" w:eastAsia="Arial Unicode MS" w:hAnsi="Arial" w:cs="Arial"/>
                <w:color w:val="000000"/>
                <w:sz w:val="20"/>
                <w:szCs w:val="20"/>
              </w:rPr>
              <w:t>storePG</w:t>
            </w:r>
            <w:proofErr w:type="spellEnd"/>
            <w:r w:rsidRPr="00A41EA1">
              <w:rPr>
                <w:rFonts w:ascii="Arial" w:hAnsi="Arial" w:cs="Arial"/>
                <w:color w:val="000000"/>
                <w:sz w:val="20"/>
                <w:szCs w:val="20"/>
              </w:rPr>
              <w:t xml:space="preserve"> payload.</w:t>
            </w:r>
          </w:p>
        </w:tc>
      </w:tr>
      <w:tr w:rsidR="0079296F" w:rsidRPr="00A41EA1" w14:paraId="58271F30" w14:textId="77777777" w:rsidTr="00263F19">
        <w:tc>
          <w:tcPr>
            <w:tcW w:w="2357" w:type="dxa"/>
            <w:vAlign w:val="center"/>
          </w:tcPr>
          <w:p w14:paraId="1DA998F6"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Return Response</w:t>
            </w:r>
          </w:p>
        </w:tc>
        <w:tc>
          <w:tcPr>
            <w:tcW w:w="1320" w:type="dxa"/>
            <w:vAlign w:val="center"/>
          </w:tcPr>
          <w:p w14:paraId="0E5DCB18"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Gateway step</w:t>
            </w:r>
          </w:p>
        </w:tc>
        <w:tc>
          <w:tcPr>
            <w:tcW w:w="5673" w:type="dxa"/>
            <w:vAlign w:val="center"/>
          </w:tcPr>
          <w:p w14:paraId="3F45144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Returns </w:t>
            </w:r>
            <w:proofErr w:type="spellStart"/>
            <w:r w:rsidRPr="00A41EA1">
              <w:rPr>
                <w:rFonts w:ascii="Arial" w:eastAsia="Arial Unicode MS" w:hAnsi="Arial" w:cs="Arial"/>
                <w:color w:val="000000"/>
                <w:sz w:val="20"/>
                <w:szCs w:val="20"/>
              </w:rPr>
              <w:t>responseCode</w:t>
            </w:r>
            <w:proofErr w:type="spellEnd"/>
            <w:r w:rsidRPr="00A41EA1">
              <w:rPr>
                <w:rFonts w:ascii="Arial" w:hAnsi="Arial" w:cs="Arial"/>
                <w:color w:val="000000"/>
                <w:sz w:val="20"/>
                <w:szCs w:val="20"/>
              </w:rPr>
              <w:t xml:space="preserve"> and </w:t>
            </w:r>
            <w:proofErr w:type="spellStart"/>
            <w:r w:rsidRPr="00A41EA1">
              <w:rPr>
                <w:rFonts w:ascii="Arial" w:eastAsia="Arial Unicode MS" w:hAnsi="Arial" w:cs="Arial"/>
                <w:color w:val="000000"/>
                <w:sz w:val="20"/>
                <w:szCs w:val="20"/>
              </w:rPr>
              <w:t>paymentUrl</w:t>
            </w:r>
            <w:proofErr w:type="spellEnd"/>
            <w:r w:rsidRPr="00A41EA1">
              <w:rPr>
                <w:rFonts w:ascii="Arial" w:hAnsi="Arial" w:cs="Arial"/>
                <w:color w:val="000000"/>
                <w:sz w:val="20"/>
                <w:szCs w:val="20"/>
              </w:rPr>
              <w:t xml:space="preserve"> to OCMS BE.</w:t>
            </w:r>
          </w:p>
        </w:tc>
      </w:tr>
      <w:tr w:rsidR="0079296F" w:rsidRPr="00A41EA1" w14:paraId="2AD489D8" w14:textId="77777777" w:rsidTr="00263F19">
        <w:tc>
          <w:tcPr>
            <w:tcW w:w="2357" w:type="dxa"/>
            <w:vAlign w:val="center"/>
          </w:tcPr>
          <w:p w14:paraId="6FE44DE6" w14:textId="77777777" w:rsidR="0079296F" w:rsidRPr="00A41EA1" w:rsidRDefault="0079296F" w:rsidP="00104B9B">
            <w:pPr>
              <w:rPr>
                <w:rFonts w:ascii="Arial" w:hAnsi="Arial" w:cs="Arial"/>
                <w:color w:val="000000"/>
                <w:sz w:val="20"/>
                <w:szCs w:val="20"/>
              </w:rPr>
            </w:pP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xml:space="preserve"> = PG200?</w:t>
            </w:r>
          </w:p>
        </w:tc>
        <w:tc>
          <w:tcPr>
            <w:tcW w:w="1320" w:type="dxa"/>
            <w:vAlign w:val="center"/>
          </w:tcPr>
          <w:p w14:paraId="248D6C1D"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60795C3D"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Validate </w:t>
            </w: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xml:space="preserve"> from URAPG</w:t>
            </w:r>
          </w:p>
        </w:tc>
      </w:tr>
      <w:tr w:rsidR="0079296F" w:rsidRPr="00A41EA1" w14:paraId="6D381612" w14:textId="77777777" w:rsidTr="00263F19">
        <w:tc>
          <w:tcPr>
            <w:tcW w:w="2357" w:type="dxa"/>
            <w:vAlign w:val="center"/>
          </w:tcPr>
          <w:p w14:paraId="36B8FCB6"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If No</w:t>
            </w:r>
          </w:p>
        </w:tc>
        <w:tc>
          <w:tcPr>
            <w:tcW w:w="1320" w:type="dxa"/>
            <w:vAlign w:val="center"/>
          </w:tcPr>
          <w:p w14:paraId="71C39267"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System Decision</w:t>
            </w:r>
          </w:p>
        </w:tc>
        <w:tc>
          <w:tcPr>
            <w:tcW w:w="5673" w:type="dxa"/>
            <w:vAlign w:val="center"/>
          </w:tcPr>
          <w:p w14:paraId="76D473C6" w14:textId="77777777" w:rsidR="0079296F" w:rsidRPr="00A41EA1" w:rsidRDefault="0079296F" w:rsidP="00104B9B">
            <w:pPr>
              <w:rPr>
                <w:rFonts w:ascii="Arial" w:hAnsi="Arial" w:cs="Arial"/>
                <w:color w:val="000000"/>
                <w:sz w:val="20"/>
                <w:szCs w:val="20"/>
                <w:lang w:val="en-US"/>
              </w:rPr>
            </w:pPr>
            <w:r w:rsidRPr="00A41EA1">
              <w:rPr>
                <w:rFonts w:ascii="Arial" w:hAnsi="Arial" w:cs="Arial"/>
                <w:color w:val="000000"/>
                <w:sz w:val="20"/>
                <w:szCs w:val="20"/>
              </w:rPr>
              <w:t>Response will be</w:t>
            </w:r>
            <w:r w:rsidRPr="00A41EA1">
              <w:rPr>
                <w:rFonts w:ascii="Arial" w:hAnsi="Arial" w:cs="Arial"/>
                <w:color w:val="000000"/>
                <w:sz w:val="20"/>
                <w:szCs w:val="20"/>
              </w:rPr>
              <w:br/>
            </w:r>
            <w:r w:rsidRPr="00A41EA1">
              <w:rPr>
                <w:rFonts w:ascii="Arial" w:hAnsi="Arial" w:cs="Arial"/>
                <w:color w:val="000000"/>
                <w:sz w:val="20"/>
                <w:szCs w:val="20"/>
                <w:lang w:val="en-US"/>
              </w:rPr>
              <w:t>response:</w:t>
            </w:r>
          </w:p>
          <w:p w14:paraId="4F6A6498" w14:textId="77777777" w:rsidR="0079296F" w:rsidRPr="00A41EA1" w:rsidRDefault="0079296F" w:rsidP="00104B9B">
            <w:pPr>
              <w:rPr>
                <w:rFonts w:ascii="Arial" w:hAnsi="Arial" w:cs="Arial"/>
                <w:color w:val="000000"/>
                <w:sz w:val="20"/>
                <w:szCs w:val="20"/>
                <w:lang w:val="en-US"/>
              </w:rPr>
            </w:pPr>
            <w:r w:rsidRPr="00A41EA1">
              <w:rPr>
                <w:rFonts w:ascii="Arial" w:hAnsi="Arial" w:cs="Arial"/>
                <w:color w:val="000000"/>
                <w:sz w:val="20"/>
                <w:szCs w:val="20"/>
                <w:lang w:val="en-US"/>
              </w:rPr>
              <w:t>{</w:t>
            </w:r>
          </w:p>
          <w:p w14:paraId="3FA20A30" w14:textId="77777777" w:rsidR="0079296F" w:rsidRPr="00A41EA1" w:rsidRDefault="0079296F" w:rsidP="00104B9B">
            <w:pPr>
              <w:rPr>
                <w:rFonts w:ascii="Arial" w:hAnsi="Arial" w:cs="Arial"/>
                <w:color w:val="000000"/>
                <w:sz w:val="20"/>
                <w:szCs w:val="20"/>
                <w:lang w:val="en-US"/>
              </w:rPr>
            </w:pPr>
            <w:proofErr w:type="spellStart"/>
            <w:r w:rsidRPr="00A41EA1">
              <w:rPr>
                <w:rFonts w:ascii="Arial" w:hAnsi="Arial" w:cs="Arial"/>
                <w:color w:val="000000"/>
                <w:sz w:val="20"/>
                <w:szCs w:val="20"/>
                <w:lang w:val="en-US"/>
              </w:rPr>
              <w:t>responseCode</w:t>
            </w:r>
            <w:proofErr w:type="spellEnd"/>
            <w:r w:rsidRPr="00A41EA1">
              <w:rPr>
                <w:rFonts w:ascii="Arial" w:hAnsi="Arial" w:cs="Arial"/>
                <w:color w:val="000000"/>
                <w:sz w:val="20"/>
                <w:szCs w:val="20"/>
                <w:lang w:val="en-US"/>
              </w:rPr>
              <w:t>: PG300 - PG304,</w:t>
            </w:r>
          </w:p>
          <w:p w14:paraId="466DADA7" w14:textId="77777777" w:rsidR="0079296F" w:rsidRPr="00A41EA1" w:rsidRDefault="0079296F" w:rsidP="00104B9B">
            <w:pPr>
              <w:rPr>
                <w:rFonts w:ascii="Arial" w:hAnsi="Arial" w:cs="Arial"/>
                <w:color w:val="000000"/>
                <w:sz w:val="20"/>
                <w:szCs w:val="20"/>
                <w:lang w:val="en-US"/>
              </w:rPr>
            </w:pPr>
            <w:proofErr w:type="spellStart"/>
            <w:r w:rsidRPr="00A41EA1">
              <w:rPr>
                <w:rFonts w:ascii="Arial" w:hAnsi="Arial" w:cs="Arial"/>
                <w:color w:val="000000"/>
                <w:sz w:val="20"/>
                <w:szCs w:val="20"/>
                <w:lang w:val="en-US"/>
              </w:rPr>
              <w:t>paymentUrl</w:t>
            </w:r>
            <w:proofErr w:type="spellEnd"/>
            <w:r w:rsidRPr="00A41EA1">
              <w:rPr>
                <w:rFonts w:ascii="Arial" w:hAnsi="Arial" w:cs="Arial"/>
                <w:color w:val="000000"/>
                <w:sz w:val="20"/>
                <w:szCs w:val="20"/>
                <w:lang w:val="en-US"/>
              </w:rPr>
              <w:t>:</w:t>
            </w:r>
          </w:p>
          <w:p w14:paraId="78ABADD1" w14:textId="77777777" w:rsidR="0079296F" w:rsidRPr="00A41EA1" w:rsidRDefault="0079296F" w:rsidP="00104B9B">
            <w:pPr>
              <w:rPr>
                <w:rFonts w:ascii="Arial" w:hAnsi="Arial" w:cs="Arial"/>
                <w:color w:val="000000"/>
                <w:sz w:val="20"/>
                <w:szCs w:val="20"/>
                <w:lang w:val="en-US"/>
              </w:rPr>
            </w:pPr>
            <w:r w:rsidRPr="00A41EA1">
              <w:rPr>
                <w:rFonts w:ascii="Arial" w:hAnsi="Arial" w:cs="Arial"/>
                <w:color w:val="000000"/>
                <w:sz w:val="20"/>
                <w:szCs w:val="20"/>
                <w:lang w:val="en-US"/>
              </w:rPr>
              <w:t>}</w:t>
            </w:r>
          </w:p>
        </w:tc>
      </w:tr>
      <w:tr w:rsidR="0079296F" w:rsidRPr="00A41EA1" w14:paraId="1F7C6F40" w14:textId="77777777" w:rsidTr="00263F19">
        <w:tc>
          <w:tcPr>
            <w:tcW w:w="2357" w:type="dxa"/>
            <w:vAlign w:val="center"/>
          </w:tcPr>
          <w:p w14:paraId="1BB3A727"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response: PG300–PG304?</w:t>
            </w:r>
          </w:p>
        </w:tc>
        <w:tc>
          <w:tcPr>
            <w:tcW w:w="1320" w:type="dxa"/>
            <w:vAlign w:val="center"/>
          </w:tcPr>
          <w:p w14:paraId="56204B5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Alt path</w:t>
            </w:r>
          </w:p>
        </w:tc>
        <w:tc>
          <w:tcPr>
            <w:tcW w:w="5673" w:type="dxa"/>
            <w:vAlign w:val="center"/>
          </w:tcPr>
          <w:p w14:paraId="2FF685EC"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Handle non</w:t>
            </w:r>
            <w:r w:rsidRPr="00A41EA1">
              <w:rPr>
                <w:rFonts w:ascii="Arial" w:hAnsi="Arial" w:cs="Arial"/>
                <w:color w:val="000000"/>
                <w:sz w:val="20"/>
                <w:szCs w:val="20"/>
              </w:rPr>
              <w:noBreakHyphen/>
              <w:t>PG200 response set.</w:t>
            </w:r>
          </w:p>
        </w:tc>
      </w:tr>
      <w:tr w:rsidR="0079296F" w:rsidRPr="00A41EA1" w14:paraId="537698FD" w14:textId="77777777" w:rsidTr="00263F19">
        <w:tc>
          <w:tcPr>
            <w:tcW w:w="2357" w:type="dxa"/>
            <w:vAlign w:val="center"/>
          </w:tcPr>
          <w:p w14:paraId="03C4ACCA" w14:textId="77777777" w:rsidR="0079296F" w:rsidRPr="00A41EA1" w:rsidRDefault="0079296F" w:rsidP="00104B9B">
            <w:pPr>
              <w:rPr>
                <w:rFonts w:ascii="Arial" w:eastAsia="Arial" w:hAnsi="Arial" w:cs="Arial"/>
                <w:sz w:val="20"/>
                <w:szCs w:val="20"/>
              </w:rPr>
            </w:pPr>
            <w:proofErr w:type="spellStart"/>
            <w:r w:rsidRPr="00A41EA1">
              <w:rPr>
                <w:rFonts w:ascii="Arial" w:hAnsi="Arial" w:cs="Arial"/>
                <w:color w:val="000000"/>
                <w:sz w:val="20"/>
                <w:szCs w:val="20"/>
              </w:rPr>
              <w:lastRenderedPageBreak/>
              <w:t>rensposeCode</w:t>
            </w:r>
            <w:proofErr w:type="spellEnd"/>
            <w:r w:rsidRPr="00A41EA1">
              <w:rPr>
                <w:rFonts w:ascii="Arial" w:hAnsi="Arial" w:cs="Arial"/>
                <w:color w:val="000000"/>
                <w:sz w:val="20"/>
                <w:szCs w:val="20"/>
              </w:rPr>
              <w:t xml:space="preserve"> = PG304?</w:t>
            </w:r>
          </w:p>
        </w:tc>
        <w:tc>
          <w:tcPr>
            <w:tcW w:w="1320" w:type="dxa"/>
            <w:vAlign w:val="center"/>
          </w:tcPr>
          <w:p w14:paraId="2B258040"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Decision</w:t>
            </w:r>
          </w:p>
        </w:tc>
        <w:tc>
          <w:tcPr>
            <w:tcW w:w="5673" w:type="dxa"/>
            <w:vAlign w:val="center"/>
          </w:tcPr>
          <w:p w14:paraId="58B5D9EF"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If PG304, retry 1 time</w:t>
            </w:r>
          </w:p>
        </w:tc>
      </w:tr>
      <w:tr w:rsidR="0079296F" w:rsidRPr="00A41EA1" w14:paraId="6C0C4934" w14:textId="77777777" w:rsidTr="00263F19">
        <w:tc>
          <w:tcPr>
            <w:tcW w:w="2357" w:type="dxa"/>
            <w:vAlign w:val="center"/>
          </w:tcPr>
          <w:p w14:paraId="07D802B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Already retry? (on failure)</w:t>
            </w:r>
          </w:p>
        </w:tc>
        <w:tc>
          <w:tcPr>
            <w:tcW w:w="1320" w:type="dxa"/>
            <w:vAlign w:val="center"/>
          </w:tcPr>
          <w:p w14:paraId="04ED1A66"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Decision</w:t>
            </w:r>
          </w:p>
        </w:tc>
        <w:tc>
          <w:tcPr>
            <w:tcW w:w="5673" w:type="dxa"/>
            <w:vAlign w:val="center"/>
          </w:tcPr>
          <w:p w14:paraId="171A6E75"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If not retried yet, try call again; else return “Unable to process transaction”.</w:t>
            </w:r>
          </w:p>
        </w:tc>
      </w:tr>
      <w:tr w:rsidR="0079296F" w:rsidRPr="00A41EA1" w14:paraId="0A09E602" w14:textId="77777777" w:rsidTr="00263F19">
        <w:tc>
          <w:tcPr>
            <w:tcW w:w="2357" w:type="dxa"/>
            <w:vAlign w:val="center"/>
          </w:tcPr>
          <w:p w14:paraId="2E6153C4"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 xml:space="preserve">Patch </w:t>
            </w:r>
            <w:proofErr w:type="spellStart"/>
            <w:r w:rsidRPr="00A41EA1">
              <w:rPr>
                <w:rFonts w:ascii="Arial" w:hAnsi="Arial" w:cs="Arial"/>
                <w:color w:val="000000"/>
                <w:sz w:val="20"/>
                <w:szCs w:val="20"/>
              </w:rPr>
              <w:t>eocms_web_txn_detail</w:t>
            </w:r>
            <w:proofErr w:type="spellEnd"/>
            <w:r w:rsidRPr="00A41EA1">
              <w:rPr>
                <w:rFonts w:ascii="Arial" w:hAnsi="Arial" w:cs="Arial"/>
                <w:color w:val="000000"/>
                <w:sz w:val="20"/>
                <w:szCs w:val="20"/>
              </w:rPr>
              <w:t xml:space="preserve"> → Status E</w:t>
            </w:r>
          </w:p>
        </w:tc>
        <w:tc>
          <w:tcPr>
            <w:tcW w:w="1320" w:type="dxa"/>
            <w:vAlign w:val="center"/>
          </w:tcPr>
          <w:p w14:paraId="66D7540D"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Update DB</w:t>
            </w:r>
          </w:p>
        </w:tc>
        <w:tc>
          <w:tcPr>
            <w:tcW w:w="5673" w:type="dxa"/>
            <w:vAlign w:val="center"/>
          </w:tcPr>
          <w:p w14:paraId="6DC06C5C" w14:textId="77777777" w:rsidR="0079296F" w:rsidRPr="00A41EA1" w:rsidRDefault="0079296F" w:rsidP="00104B9B">
            <w:pPr>
              <w:rPr>
                <w:rFonts w:ascii="Arial" w:hAnsi="Arial" w:cs="Arial"/>
                <w:color w:val="000000"/>
                <w:sz w:val="20"/>
                <w:szCs w:val="20"/>
              </w:rPr>
            </w:pPr>
            <w:r w:rsidRPr="00A41EA1">
              <w:rPr>
                <w:rFonts w:ascii="Arial" w:hAnsi="Arial" w:cs="Arial"/>
                <w:color w:val="000000"/>
                <w:sz w:val="20"/>
                <w:szCs w:val="20"/>
              </w:rPr>
              <w:t>Mark transaction error in DB.</w:t>
            </w:r>
          </w:p>
        </w:tc>
      </w:tr>
      <w:tr w:rsidR="0079296F" w:rsidRPr="00A41EA1" w14:paraId="74EF90CE" w14:textId="77777777" w:rsidTr="00263F19">
        <w:tc>
          <w:tcPr>
            <w:tcW w:w="2357" w:type="dxa"/>
            <w:vAlign w:val="center"/>
          </w:tcPr>
          <w:p w14:paraId="38C9937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Response to eService “Unable to process transaction” → End</w:t>
            </w:r>
          </w:p>
        </w:tc>
        <w:tc>
          <w:tcPr>
            <w:tcW w:w="1320" w:type="dxa"/>
            <w:vAlign w:val="center"/>
          </w:tcPr>
          <w:p w14:paraId="282A6983"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Error path</w:t>
            </w:r>
          </w:p>
        </w:tc>
        <w:tc>
          <w:tcPr>
            <w:tcW w:w="5673" w:type="dxa"/>
            <w:vAlign w:val="center"/>
          </w:tcPr>
          <w:p w14:paraId="7E1E8C0B"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Send failure message to FE and terminate.</w:t>
            </w:r>
          </w:p>
        </w:tc>
      </w:tr>
      <w:tr w:rsidR="0079296F" w:rsidRPr="00A41EA1" w14:paraId="1E833696" w14:textId="77777777" w:rsidTr="00263F19">
        <w:tc>
          <w:tcPr>
            <w:tcW w:w="2357" w:type="dxa"/>
            <w:vAlign w:val="center"/>
          </w:tcPr>
          <w:p w14:paraId="25933722"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response: PG200 + </w:t>
            </w:r>
            <w:proofErr w:type="spellStart"/>
            <w:r w:rsidRPr="00A41EA1">
              <w:rPr>
                <w:rFonts w:ascii="Arial" w:hAnsi="Arial" w:cs="Arial"/>
                <w:color w:val="000000"/>
                <w:sz w:val="20"/>
                <w:szCs w:val="20"/>
              </w:rPr>
              <w:t>paymentUrl</w:t>
            </w:r>
            <w:proofErr w:type="spellEnd"/>
          </w:p>
        </w:tc>
        <w:tc>
          <w:tcPr>
            <w:tcW w:w="1320" w:type="dxa"/>
            <w:vAlign w:val="center"/>
          </w:tcPr>
          <w:p w14:paraId="1BB6D66A"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Success path</w:t>
            </w:r>
          </w:p>
        </w:tc>
        <w:tc>
          <w:tcPr>
            <w:tcW w:w="5673" w:type="dxa"/>
            <w:vAlign w:val="center"/>
          </w:tcPr>
          <w:p w14:paraId="504C69C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Return success and URL to BE.</w:t>
            </w:r>
          </w:p>
        </w:tc>
      </w:tr>
      <w:tr w:rsidR="0079296F" w:rsidRPr="00A41EA1" w14:paraId="1F38D314" w14:textId="77777777" w:rsidTr="00263F19">
        <w:tc>
          <w:tcPr>
            <w:tcW w:w="2357" w:type="dxa"/>
            <w:vAlign w:val="center"/>
          </w:tcPr>
          <w:p w14:paraId="2AD1E7EB"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OCMS BE Response add parameter </w:t>
            </w:r>
            <w:proofErr w:type="spellStart"/>
            <w:r w:rsidRPr="00A41EA1">
              <w:rPr>
                <w:rFonts w:ascii="Arial" w:eastAsia="Arial Unicode MS" w:hAnsi="Arial" w:cs="Arial"/>
                <w:color w:val="000000"/>
                <w:sz w:val="20"/>
                <w:szCs w:val="20"/>
              </w:rPr>
              <w:t>tid</w:t>
            </w:r>
            <w:proofErr w:type="spellEnd"/>
            <w:r w:rsidRPr="00A41EA1">
              <w:rPr>
                <w:rFonts w:ascii="Arial" w:eastAsia="Arial Unicode MS" w:hAnsi="Arial" w:cs="Arial"/>
                <w:color w:val="000000"/>
                <w:sz w:val="20"/>
                <w:szCs w:val="20"/>
              </w:rPr>
              <w:t>=&lt;</w:t>
            </w:r>
            <w:proofErr w:type="spellStart"/>
            <w:r w:rsidRPr="00A41EA1">
              <w:rPr>
                <w:rFonts w:ascii="Arial" w:eastAsia="Arial Unicode MS" w:hAnsi="Arial" w:cs="Arial"/>
                <w:color w:val="000000"/>
                <w:sz w:val="20"/>
                <w:szCs w:val="20"/>
              </w:rPr>
              <w:t>receipt_no</w:t>
            </w:r>
            <w:proofErr w:type="spellEnd"/>
            <w:r w:rsidRPr="00A41EA1">
              <w:rPr>
                <w:rFonts w:ascii="Arial" w:eastAsia="Arial Unicode MS" w:hAnsi="Arial" w:cs="Arial"/>
                <w:color w:val="000000"/>
                <w:sz w:val="20"/>
                <w:szCs w:val="20"/>
              </w:rPr>
              <w:t>&gt;</w:t>
            </w:r>
            <w:r w:rsidRPr="00A41EA1">
              <w:rPr>
                <w:rFonts w:ascii="Arial" w:hAnsi="Arial" w:cs="Arial"/>
                <w:color w:val="000000"/>
                <w:sz w:val="20"/>
                <w:szCs w:val="20"/>
              </w:rPr>
              <w:t xml:space="preserve"> to eService portal</w:t>
            </w:r>
          </w:p>
        </w:tc>
        <w:tc>
          <w:tcPr>
            <w:tcW w:w="1320" w:type="dxa"/>
            <w:vAlign w:val="center"/>
          </w:tcPr>
          <w:p w14:paraId="51BAEA87"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System Process</w:t>
            </w:r>
          </w:p>
        </w:tc>
        <w:tc>
          <w:tcPr>
            <w:tcW w:w="5673" w:type="dxa"/>
            <w:vAlign w:val="center"/>
          </w:tcPr>
          <w:p w14:paraId="0AC413D0"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Append </w:t>
            </w:r>
            <w:proofErr w:type="spellStart"/>
            <w:r w:rsidRPr="00A41EA1">
              <w:rPr>
                <w:rFonts w:ascii="Arial" w:eastAsia="Arial Unicode MS" w:hAnsi="Arial" w:cs="Arial"/>
                <w:color w:val="000000"/>
                <w:sz w:val="20"/>
                <w:szCs w:val="20"/>
              </w:rPr>
              <w:t>tid</w:t>
            </w:r>
            <w:proofErr w:type="spellEnd"/>
            <w:r w:rsidRPr="00A41EA1">
              <w:rPr>
                <w:rFonts w:ascii="Arial" w:hAnsi="Arial" w:cs="Arial"/>
                <w:color w:val="000000"/>
                <w:sz w:val="20"/>
                <w:szCs w:val="20"/>
              </w:rPr>
              <w:t xml:space="preserve"> query param (receipt no) when returning the payment URL to eService.</w:t>
            </w:r>
          </w:p>
        </w:tc>
      </w:tr>
      <w:tr w:rsidR="0079296F" w:rsidRPr="00A41EA1" w14:paraId="2CEE6512" w14:textId="77777777" w:rsidTr="00263F19">
        <w:tc>
          <w:tcPr>
            <w:tcW w:w="2357" w:type="dxa"/>
            <w:vAlign w:val="center"/>
          </w:tcPr>
          <w:p w14:paraId="620668CD"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eService Redirect &lt;Payment URL&gt; to make payment in URA PG FE</w:t>
            </w:r>
          </w:p>
        </w:tc>
        <w:tc>
          <w:tcPr>
            <w:tcW w:w="1320" w:type="dxa"/>
            <w:vAlign w:val="center"/>
          </w:tcPr>
          <w:p w14:paraId="2AEF65B4"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Navigation</w:t>
            </w:r>
          </w:p>
        </w:tc>
        <w:tc>
          <w:tcPr>
            <w:tcW w:w="5673" w:type="dxa"/>
            <w:vAlign w:val="center"/>
          </w:tcPr>
          <w:p w14:paraId="3D1D6D14"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Redirect user to URA Payment Gateway page.</w:t>
            </w:r>
          </w:p>
        </w:tc>
      </w:tr>
      <w:tr w:rsidR="0079296F" w:rsidRPr="00A41EA1" w14:paraId="1675F18A" w14:textId="77777777" w:rsidTr="00263F19">
        <w:tc>
          <w:tcPr>
            <w:tcW w:w="2357" w:type="dxa"/>
            <w:vAlign w:val="center"/>
          </w:tcPr>
          <w:p w14:paraId="50A81DFC"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Redirect to URA PG</w:t>
            </w:r>
          </w:p>
        </w:tc>
        <w:tc>
          <w:tcPr>
            <w:tcW w:w="1320" w:type="dxa"/>
            <w:vAlign w:val="center"/>
          </w:tcPr>
          <w:p w14:paraId="5C931A1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FE navigation</w:t>
            </w:r>
          </w:p>
        </w:tc>
        <w:tc>
          <w:tcPr>
            <w:tcW w:w="5673" w:type="dxa"/>
            <w:vAlign w:val="center"/>
          </w:tcPr>
          <w:p w14:paraId="125D0AD9" w14:textId="77777777" w:rsidR="0079296F" w:rsidRPr="00A41EA1" w:rsidRDefault="0079296F" w:rsidP="00104B9B">
            <w:pPr>
              <w:rPr>
                <w:rFonts w:ascii="Arial" w:eastAsia="Arial" w:hAnsi="Arial" w:cs="Arial"/>
                <w:sz w:val="20"/>
                <w:szCs w:val="20"/>
              </w:rPr>
            </w:pPr>
            <w:r w:rsidRPr="00A41EA1">
              <w:rPr>
                <w:rFonts w:ascii="Arial" w:hAnsi="Arial" w:cs="Arial"/>
                <w:color w:val="000000"/>
                <w:sz w:val="20"/>
                <w:szCs w:val="20"/>
              </w:rPr>
              <w:t xml:space="preserve">FE uses returned </w:t>
            </w:r>
            <w:proofErr w:type="spellStart"/>
            <w:r w:rsidRPr="00A41EA1">
              <w:rPr>
                <w:rFonts w:ascii="Arial" w:eastAsia="Arial Unicode MS" w:hAnsi="Arial" w:cs="Arial"/>
                <w:color w:val="000000"/>
                <w:sz w:val="20"/>
                <w:szCs w:val="20"/>
              </w:rPr>
              <w:t>paymentUrl</w:t>
            </w:r>
            <w:proofErr w:type="spellEnd"/>
            <w:r w:rsidRPr="00A41EA1">
              <w:rPr>
                <w:rFonts w:ascii="Arial" w:hAnsi="Arial" w:cs="Arial"/>
                <w:color w:val="000000"/>
                <w:sz w:val="20"/>
                <w:szCs w:val="20"/>
              </w:rPr>
              <w:t xml:space="preserve"> to land on URA PG page.</w:t>
            </w:r>
          </w:p>
        </w:tc>
      </w:tr>
      <w:tr w:rsidR="00263F19" w:rsidRPr="00A41EA1" w14:paraId="2528313E" w14:textId="77777777" w:rsidTr="00732699">
        <w:tc>
          <w:tcPr>
            <w:tcW w:w="0" w:type="auto"/>
            <w:vAlign w:val="center"/>
          </w:tcPr>
          <w:p w14:paraId="6AA4900E" w14:textId="652BFEE4"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User makes payment at URA PG</w:t>
            </w:r>
          </w:p>
        </w:tc>
        <w:tc>
          <w:tcPr>
            <w:tcW w:w="0" w:type="auto"/>
            <w:vAlign w:val="center"/>
          </w:tcPr>
          <w:p w14:paraId="46376B29" w14:textId="63DE574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User Action</w:t>
            </w:r>
          </w:p>
        </w:tc>
        <w:tc>
          <w:tcPr>
            <w:tcW w:w="0" w:type="auto"/>
            <w:vAlign w:val="center"/>
          </w:tcPr>
          <w:p w14:paraId="5716EA52" w14:textId="63C63E1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Payer completes the payment on URAPG.</w:t>
            </w:r>
          </w:p>
        </w:tc>
      </w:tr>
      <w:tr w:rsidR="00263F19" w:rsidRPr="00A41EA1" w14:paraId="3D413456" w14:textId="77777777" w:rsidTr="00732699">
        <w:tc>
          <w:tcPr>
            <w:tcW w:w="0" w:type="auto"/>
            <w:vAlign w:val="center"/>
          </w:tcPr>
          <w:p w14:paraId="11F5EF1E" w14:textId="4747E9C4"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URAPG sends callback to OCMS BE</w:t>
            </w:r>
          </w:p>
        </w:tc>
        <w:tc>
          <w:tcPr>
            <w:tcW w:w="0" w:type="auto"/>
            <w:vAlign w:val="center"/>
          </w:tcPr>
          <w:p w14:paraId="22E31257" w14:textId="2CDFEB02"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Interaction</w:t>
            </w:r>
          </w:p>
        </w:tc>
        <w:tc>
          <w:tcPr>
            <w:tcW w:w="0" w:type="auto"/>
            <w:vAlign w:val="center"/>
          </w:tcPr>
          <w:p w14:paraId="7C434F2C" w14:textId="3F529198"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URAPG calls OCMS BE</w:t>
            </w:r>
            <w:ins w:id="9572" w:author="Mubiyarto Wibisono" w:date="2025-09-19T15:25:00Z" w16du:dateUtc="2025-09-19T08:25:00Z">
              <w:r>
                <w:rPr>
                  <w:rFonts w:ascii="Arial" w:hAnsi="Arial" w:cs="Arial"/>
                  <w:color w:val="000000"/>
                  <w:sz w:val="20"/>
                  <w:szCs w:val="20"/>
                </w:rPr>
                <w:t xml:space="preserve"> </w:t>
              </w:r>
            </w:ins>
            <w:del w:id="9573" w:author="Mubiyarto Wibisono" w:date="2025-09-19T15:25:00Z" w16du:dateUtc="2025-09-19T08:25:00Z">
              <w:r w:rsidRPr="00A41EA1" w:rsidDel="00B93AEE">
                <w:rPr>
                  <w:rFonts w:ascii="Arial" w:hAnsi="Arial" w:cs="Arial"/>
                  <w:color w:val="000000"/>
                  <w:sz w:val="20"/>
                  <w:szCs w:val="20"/>
                </w:rPr>
                <w:delText xml:space="preserve"> (</w:delText>
              </w:r>
              <w:commentRangeStart w:id="9574"/>
              <w:commentRangeStart w:id="9575"/>
              <w:r w:rsidRPr="00A41EA1" w:rsidDel="00B93AEE">
                <w:rPr>
                  <w:rFonts w:ascii="Arial" w:hAnsi="Arial" w:cs="Arial"/>
                  <w:color w:val="000000"/>
                  <w:sz w:val="20"/>
                  <w:szCs w:val="20"/>
                </w:rPr>
                <w:delText>via APIM</w:delText>
              </w:r>
              <w:commentRangeEnd w:id="9574"/>
              <w:r w:rsidDel="00B93AEE">
                <w:rPr>
                  <w:rStyle w:val="CommentReference"/>
                  <w:lang w:eastAsia="en-US" w:bidi="my-MM"/>
                </w:rPr>
                <w:commentReference w:id="9574"/>
              </w:r>
              <w:commentRangeEnd w:id="9575"/>
              <w:r w:rsidDel="00B93AEE">
                <w:rPr>
                  <w:rStyle w:val="CommentReference"/>
                  <w:lang w:eastAsia="en-US" w:bidi="my-MM"/>
                </w:rPr>
                <w:commentReference w:id="9575"/>
              </w:r>
              <w:r w:rsidDel="00B93AEE">
                <w:rPr>
                  <w:rFonts w:ascii="Arial" w:hAnsi="Arial" w:cs="Arial"/>
                  <w:color w:val="000000"/>
                  <w:sz w:val="20"/>
                  <w:szCs w:val="20"/>
                </w:rPr>
                <w:delText>t</w:delText>
              </w:r>
              <w:r w:rsidRPr="00A41EA1" w:rsidDel="00B93AEE">
                <w:rPr>
                  <w:rFonts w:ascii="Arial" w:hAnsi="Arial" w:cs="Arial"/>
                  <w:color w:val="000000"/>
                  <w:sz w:val="20"/>
                  <w:szCs w:val="20"/>
                </w:rPr>
                <w:delText xml:space="preserve">) </w:delText>
              </w:r>
            </w:del>
            <w:r w:rsidRPr="00A41EA1">
              <w:rPr>
                <w:rFonts w:ascii="Arial" w:hAnsi="Arial" w:cs="Arial"/>
                <w:color w:val="000000"/>
                <w:sz w:val="20"/>
                <w:szCs w:val="20"/>
              </w:rPr>
              <w:t>with result:</w:t>
            </w:r>
          </w:p>
        </w:tc>
      </w:tr>
      <w:tr w:rsidR="00263F19" w:rsidRPr="00A41EA1" w14:paraId="06DB09C0" w14:textId="77777777" w:rsidTr="00732699">
        <w:tc>
          <w:tcPr>
            <w:tcW w:w="0" w:type="auto"/>
            <w:vAlign w:val="center"/>
          </w:tcPr>
          <w:p w14:paraId="098189B5" w14:textId="7341D00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Save callback to </w:t>
            </w:r>
            <w:ins w:id="9576" w:author="Mubiyarto Wibisono" w:date="2025-09-23T21:46:00Z" w16du:dateUtc="2025-09-23T14:46:00Z">
              <w:r>
                <w:rPr>
                  <w:rFonts w:ascii="Arial" w:hAnsi="Arial" w:cs="Arial"/>
                  <w:color w:val="000000"/>
                  <w:sz w:val="20"/>
                  <w:szCs w:val="20"/>
                </w:rPr>
                <w:t xml:space="preserve">java </w:t>
              </w:r>
            </w:ins>
            <w:r w:rsidRPr="00A41EA1">
              <w:rPr>
                <w:rFonts w:ascii="Arial" w:hAnsi="Arial" w:cs="Arial"/>
                <w:color w:val="000000"/>
                <w:sz w:val="20"/>
                <w:szCs w:val="20"/>
              </w:rPr>
              <w:t>memory</w:t>
            </w:r>
          </w:p>
        </w:tc>
        <w:tc>
          <w:tcPr>
            <w:tcW w:w="0" w:type="auto"/>
            <w:vAlign w:val="center"/>
          </w:tcPr>
          <w:p w14:paraId="498C9CA6" w14:textId="3ED5820B"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Data Update</w:t>
            </w:r>
          </w:p>
        </w:tc>
        <w:tc>
          <w:tcPr>
            <w:tcW w:w="0" w:type="auto"/>
            <w:vAlign w:val="center"/>
          </w:tcPr>
          <w:p w14:paraId="3262797A" w14:textId="1FEAA528" w:rsidR="00263F19" w:rsidRPr="00A41EA1" w:rsidRDefault="00263F19" w:rsidP="00263F19">
            <w:pPr>
              <w:rPr>
                <w:rFonts w:ascii="Arial" w:eastAsia="Arial" w:hAnsi="Arial" w:cs="Arial"/>
                <w:sz w:val="20"/>
                <w:szCs w:val="20"/>
                <w:lang w:val="en-SG"/>
              </w:rPr>
            </w:pPr>
            <w:commentRangeStart w:id="9577"/>
            <w:commentRangeStart w:id="9578"/>
            <w:commentRangeStart w:id="9579"/>
            <w:commentRangeStart w:id="9580"/>
            <w:commentRangeStart w:id="9581"/>
            <w:r w:rsidRPr="00A41EA1">
              <w:rPr>
                <w:rFonts w:ascii="Arial" w:hAnsi="Arial" w:cs="Arial"/>
                <w:color w:val="000000"/>
                <w:sz w:val="20"/>
                <w:szCs w:val="20"/>
              </w:rPr>
              <w:t>Persist the raw callback payload for later reconciliation.</w:t>
            </w:r>
            <w:commentRangeEnd w:id="9577"/>
            <w:r>
              <w:rPr>
                <w:rStyle w:val="CommentReference"/>
                <w:lang w:eastAsia="en-US" w:bidi="my-MM"/>
              </w:rPr>
              <w:commentReference w:id="9577"/>
            </w:r>
            <w:commentRangeEnd w:id="9578"/>
            <w:r>
              <w:rPr>
                <w:rStyle w:val="CommentReference"/>
                <w:lang w:eastAsia="en-US" w:bidi="my-MM"/>
              </w:rPr>
              <w:commentReference w:id="9578"/>
            </w:r>
            <w:commentRangeEnd w:id="9579"/>
            <w:r>
              <w:rPr>
                <w:rStyle w:val="CommentReference"/>
                <w:lang w:eastAsia="en-US" w:bidi="my-MM"/>
              </w:rPr>
              <w:commentReference w:id="9579"/>
            </w:r>
            <w:commentRangeEnd w:id="9580"/>
            <w:r>
              <w:rPr>
                <w:rStyle w:val="CommentReference"/>
                <w:lang w:eastAsia="en-US" w:bidi="my-MM"/>
              </w:rPr>
              <w:commentReference w:id="9580"/>
            </w:r>
            <w:commentRangeEnd w:id="9581"/>
            <w:r>
              <w:rPr>
                <w:rStyle w:val="CommentReference"/>
                <w:lang w:eastAsia="en-US" w:bidi="my-MM"/>
              </w:rPr>
              <w:commentReference w:id="9581"/>
            </w:r>
          </w:p>
        </w:tc>
      </w:tr>
      <w:tr w:rsidR="00263F19" w:rsidRPr="00A41EA1" w14:paraId="0EAD1F33" w14:textId="77777777" w:rsidTr="00732699">
        <w:tc>
          <w:tcPr>
            <w:tcW w:w="0" w:type="auto"/>
            <w:vAlign w:val="center"/>
          </w:tcPr>
          <w:p w14:paraId="1C11C8B8" w14:textId="5200C40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Call URAPG “</w:t>
            </w:r>
            <w:proofErr w:type="spellStart"/>
            <w:r w:rsidRPr="00A41EA1">
              <w:rPr>
                <w:rFonts w:ascii="Arial" w:hAnsi="Arial" w:cs="Arial"/>
                <w:color w:val="000000"/>
                <w:sz w:val="20"/>
                <w:szCs w:val="20"/>
              </w:rPr>
              <w:t>checkPaymentStatus</w:t>
            </w:r>
            <w:proofErr w:type="spellEnd"/>
            <w:r w:rsidRPr="00A41EA1">
              <w:rPr>
                <w:rFonts w:ascii="Arial" w:hAnsi="Arial" w:cs="Arial"/>
                <w:color w:val="000000"/>
                <w:sz w:val="20"/>
                <w:szCs w:val="20"/>
              </w:rPr>
              <w:t>”</w:t>
            </w:r>
          </w:p>
        </w:tc>
        <w:tc>
          <w:tcPr>
            <w:tcW w:w="0" w:type="auto"/>
            <w:vAlign w:val="center"/>
          </w:tcPr>
          <w:p w14:paraId="714DF6A2" w14:textId="026C8654"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API Call</w:t>
            </w:r>
          </w:p>
        </w:tc>
        <w:tc>
          <w:tcPr>
            <w:tcW w:w="0" w:type="auto"/>
            <w:vAlign w:val="center"/>
          </w:tcPr>
          <w:p w14:paraId="56FBA31B" w14:textId="1869F2D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OCMS BE calls </w:t>
            </w:r>
          </w:p>
        </w:tc>
      </w:tr>
      <w:tr w:rsidR="00263F19" w:rsidRPr="00A41EA1" w14:paraId="1B4C16EB" w14:textId="77777777" w:rsidTr="00732699">
        <w:tc>
          <w:tcPr>
            <w:tcW w:w="0" w:type="auto"/>
            <w:vAlign w:val="center"/>
          </w:tcPr>
          <w:p w14:paraId="22929995" w14:textId="339545DF"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Success?</w:t>
            </w:r>
          </w:p>
        </w:tc>
        <w:tc>
          <w:tcPr>
            <w:tcW w:w="0" w:type="auto"/>
            <w:vAlign w:val="center"/>
          </w:tcPr>
          <w:p w14:paraId="6D1AA97D" w14:textId="00A655DB"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Decision</w:t>
            </w:r>
          </w:p>
        </w:tc>
        <w:tc>
          <w:tcPr>
            <w:tcW w:w="0" w:type="auto"/>
            <w:vAlign w:val="center"/>
          </w:tcPr>
          <w:p w14:paraId="32E521BD" w14:textId="08385DDF"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Did the API call </w:t>
            </w:r>
            <w:proofErr w:type="gramStart"/>
            <w:r w:rsidRPr="00A41EA1">
              <w:rPr>
                <w:rFonts w:ascii="Arial" w:hAnsi="Arial" w:cs="Arial"/>
                <w:color w:val="000000"/>
                <w:sz w:val="20"/>
                <w:szCs w:val="20"/>
              </w:rPr>
              <w:t>succeed</w:t>
            </w:r>
            <w:proofErr w:type="gramEnd"/>
            <w:r w:rsidRPr="00A41EA1">
              <w:rPr>
                <w:rFonts w:ascii="Arial" w:hAnsi="Arial" w:cs="Arial"/>
                <w:color w:val="000000"/>
                <w:sz w:val="20"/>
                <w:szCs w:val="20"/>
              </w:rPr>
              <w:t>?</w:t>
            </w:r>
          </w:p>
        </w:tc>
      </w:tr>
      <w:tr w:rsidR="00263F19" w:rsidRPr="00A41EA1" w14:paraId="12640CB1" w14:textId="77777777" w:rsidTr="00732699">
        <w:tc>
          <w:tcPr>
            <w:tcW w:w="0" w:type="auto"/>
            <w:vAlign w:val="center"/>
          </w:tcPr>
          <w:p w14:paraId="5118053E" w14:textId="7575E709"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Call URAPG Failed</w:t>
            </w:r>
          </w:p>
        </w:tc>
        <w:tc>
          <w:tcPr>
            <w:tcW w:w="0" w:type="auto"/>
            <w:vAlign w:val="center"/>
          </w:tcPr>
          <w:p w14:paraId="218E0D7E" w14:textId="472D445C"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61A858D0" w14:textId="2EA457DD"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Failed call URAPG for check final status payment get </w:t>
            </w: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xml:space="preserve"> PG300/PG301</w:t>
            </w:r>
          </w:p>
        </w:tc>
      </w:tr>
      <w:tr w:rsidR="00263F19" w:rsidRPr="00A41EA1" w14:paraId="2F764010" w14:textId="77777777" w:rsidTr="00732699">
        <w:tc>
          <w:tcPr>
            <w:tcW w:w="0" w:type="auto"/>
            <w:vAlign w:val="center"/>
          </w:tcPr>
          <w:p w14:paraId="23478FB6" w14:textId="71CB75F9"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Already retry?</w:t>
            </w:r>
          </w:p>
        </w:tc>
        <w:tc>
          <w:tcPr>
            <w:tcW w:w="0" w:type="auto"/>
            <w:vAlign w:val="center"/>
          </w:tcPr>
          <w:p w14:paraId="0B60EF72" w14:textId="2579D69B"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Decision</w:t>
            </w:r>
          </w:p>
        </w:tc>
        <w:tc>
          <w:tcPr>
            <w:tcW w:w="0" w:type="auto"/>
            <w:vAlign w:val="center"/>
          </w:tcPr>
          <w:p w14:paraId="20CE8FFA" w14:textId="4E2AC99B"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the call failed, check if already retried once.</w:t>
            </w:r>
          </w:p>
        </w:tc>
      </w:tr>
      <w:tr w:rsidR="00263F19" w:rsidRPr="00A41EA1" w14:paraId="589228F5" w14:textId="77777777" w:rsidTr="00732699">
        <w:tc>
          <w:tcPr>
            <w:tcW w:w="0" w:type="auto"/>
            <w:vAlign w:val="center"/>
          </w:tcPr>
          <w:p w14:paraId="66848246" w14:textId="5A851C38"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not retried</w:t>
            </w:r>
          </w:p>
        </w:tc>
        <w:tc>
          <w:tcPr>
            <w:tcW w:w="0" w:type="auto"/>
            <w:vAlign w:val="center"/>
          </w:tcPr>
          <w:p w14:paraId="048696D1" w14:textId="3F98732D"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Interaction</w:t>
            </w:r>
          </w:p>
        </w:tc>
        <w:tc>
          <w:tcPr>
            <w:tcW w:w="0" w:type="auto"/>
            <w:vAlign w:val="center"/>
          </w:tcPr>
          <w:p w14:paraId="3A548C2B" w14:textId="56874F3A"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not retried yet, call “</w:t>
            </w:r>
            <w:proofErr w:type="spellStart"/>
            <w:r w:rsidRPr="00A41EA1">
              <w:rPr>
                <w:rFonts w:ascii="Arial" w:hAnsi="Arial" w:cs="Arial"/>
                <w:color w:val="000000"/>
                <w:sz w:val="20"/>
                <w:szCs w:val="20"/>
              </w:rPr>
              <w:t>checkPaymentStatus</w:t>
            </w:r>
            <w:proofErr w:type="spellEnd"/>
            <w:r w:rsidRPr="00A41EA1">
              <w:rPr>
                <w:rFonts w:ascii="Arial" w:hAnsi="Arial" w:cs="Arial"/>
                <w:color w:val="000000"/>
                <w:sz w:val="20"/>
                <w:szCs w:val="20"/>
              </w:rPr>
              <w:t>” again.</w:t>
            </w:r>
          </w:p>
        </w:tc>
      </w:tr>
      <w:tr w:rsidR="00263F19" w:rsidRPr="00A41EA1" w14:paraId="7BDAB348" w14:textId="77777777" w:rsidTr="00732699">
        <w:tc>
          <w:tcPr>
            <w:tcW w:w="0" w:type="auto"/>
            <w:vAlign w:val="center"/>
          </w:tcPr>
          <w:p w14:paraId="7A3A28F3" w14:textId="1FF741A8"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lastRenderedPageBreak/>
              <w:t>If already retried</w:t>
            </w:r>
          </w:p>
        </w:tc>
        <w:tc>
          <w:tcPr>
            <w:tcW w:w="0" w:type="auto"/>
            <w:vAlign w:val="center"/>
          </w:tcPr>
          <w:p w14:paraId="2441EC56" w14:textId="6B9E9ED9"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Decision</w:t>
            </w:r>
          </w:p>
        </w:tc>
        <w:tc>
          <w:tcPr>
            <w:tcW w:w="0" w:type="auto"/>
            <w:vAlign w:val="center"/>
          </w:tcPr>
          <w:p w14:paraId="1014750A" w14:textId="3F40DC59"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retried and still no success, fall back to the callback data saved in “</w:t>
            </w:r>
            <w:commentRangeStart w:id="9582"/>
            <w:commentRangeStart w:id="9583"/>
            <w:commentRangeStart w:id="9584"/>
            <w:commentRangeStart w:id="9585"/>
            <w:commentRangeStart w:id="9586"/>
            <w:r w:rsidRPr="00A41EA1">
              <w:rPr>
                <w:rFonts w:ascii="Arial" w:hAnsi="Arial" w:cs="Arial"/>
                <w:color w:val="000000"/>
                <w:sz w:val="20"/>
                <w:szCs w:val="20"/>
              </w:rPr>
              <w:t xml:space="preserve">Save callback to </w:t>
            </w:r>
            <w:ins w:id="9587" w:author="Mubiyarto Wibisono" w:date="2025-09-23T21:46:00Z" w16du:dateUtc="2025-09-23T14:46:00Z">
              <w:r>
                <w:rPr>
                  <w:rFonts w:ascii="Arial" w:hAnsi="Arial" w:cs="Arial"/>
                  <w:color w:val="000000"/>
                  <w:sz w:val="20"/>
                  <w:szCs w:val="20"/>
                </w:rPr>
                <w:t xml:space="preserve">java </w:t>
              </w:r>
            </w:ins>
            <w:r w:rsidRPr="00A41EA1">
              <w:rPr>
                <w:rFonts w:ascii="Arial" w:hAnsi="Arial" w:cs="Arial"/>
                <w:color w:val="000000"/>
                <w:sz w:val="20"/>
                <w:szCs w:val="20"/>
              </w:rPr>
              <w:t>memory</w:t>
            </w:r>
            <w:commentRangeEnd w:id="9582"/>
            <w:r>
              <w:rPr>
                <w:rStyle w:val="CommentReference"/>
                <w:lang w:eastAsia="en-US" w:bidi="my-MM"/>
              </w:rPr>
              <w:commentReference w:id="9582"/>
            </w:r>
            <w:commentRangeEnd w:id="9583"/>
            <w:r>
              <w:rPr>
                <w:rStyle w:val="CommentReference"/>
                <w:lang w:eastAsia="en-US" w:bidi="my-MM"/>
              </w:rPr>
              <w:commentReference w:id="9583"/>
            </w:r>
            <w:commentRangeEnd w:id="9584"/>
            <w:r>
              <w:rPr>
                <w:rStyle w:val="CommentReference"/>
                <w:lang w:eastAsia="en-US" w:bidi="my-MM"/>
              </w:rPr>
              <w:commentReference w:id="9584"/>
            </w:r>
            <w:commentRangeEnd w:id="9585"/>
            <w:r>
              <w:rPr>
                <w:rStyle w:val="CommentReference"/>
                <w:lang w:eastAsia="en-US" w:bidi="my-MM"/>
              </w:rPr>
              <w:commentReference w:id="9585"/>
            </w:r>
            <w:commentRangeEnd w:id="9586"/>
            <w:r>
              <w:rPr>
                <w:rStyle w:val="CommentReference"/>
                <w:lang w:eastAsia="en-US" w:bidi="my-MM"/>
              </w:rPr>
              <w:commentReference w:id="9586"/>
            </w:r>
            <w:r w:rsidRPr="00A41EA1">
              <w:rPr>
                <w:rFonts w:ascii="Arial" w:hAnsi="Arial" w:cs="Arial"/>
                <w:color w:val="000000"/>
                <w:sz w:val="20"/>
                <w:szCs w:val="20"/>
              </w:rPr>
              <w:t>.”</w:t>
            </w:r>
          </w:p>
        </w:tc>
      </w:tr>
      <w:tr w:rsidR="00263F19" w:rsidRPr="00A41EA1" w14:paraId="1335C664" w14:textId="77777777" w:rsidTr="00732699">
        <w:tc>
          <w:tcPr>
            <w:tcW w:w="0" w:type="auto"/>
            <w:vAlign w:val="center"/>
          </w:tcPr>
          <w:p w14:paraId="101CC945" w14:textId="6C5170C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Response code </w:t>
            </w:r>
            <w:proofErr w:type="spellStart"/>
            <w:r w:rsidRPr="00A41EA1">
              <w:rPr>
                <w:rFonts w:ascii="Arial" w:hAnsi="Arial" w:cs="Arial"/>
                <w:color w:val="000000"/>
                <w:sz w:val="20"/>
                <w:szCs w:val="20"/>
              </w:rPr>
              <w:t>code</w:t>
            </w:r>
            <w:proofErr w:type="spellEnd"/>
            <w:r w:rsidRPr="00A41EA1">
              <w:rPr>
                <w:rFonts w:ascii="Arial" w:hAnsi="Arial" w:cs="Arial"/>
                <w:color w:val="000000"/>
                <w:sz w:val="20"/>
                <w:szCs w:val="20"/>
              </w:rPr>
              <w:t xml:space="preserve"> other than 3099-00000, 00,</w:t>
            </w:r>
            <w:r w:rsidRPr="00A41EA1">
              <w:rPr>
                <w:rFonts w:ascii="Arial" w:hAnsi="Arial" w:cs="Arial"/>
                <w:color w:val="000000"/>
                <w:sz w:val="20"/>
                <w:szCs w:val="20"/>
              </w:rPr>
              <w:br/>
              <w:t>000008_000000?</w:t>
            </w:r>
          </w:p>
        </w:tc>
        <w:tc>
          <w:tcPr>
            <w:tcW w:w="0" w:type="auto"/>
            <w:vAlign w:val="center"/>
          </w:tcPr>
          <w:p w14:paraId="3B621623" w14:textId="0B5F976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Interaction</w:t>
            </w:r>
          </w:p>
        </w:tc>
        <w:tc>
          <w:tcPr>
            <w:tcW w:w="0" w:type="auto"/>
            <w:vAlign w:val="center"/>
          </w:tcPr>
          <w:p w14:paraId="3CF80DCA" w14:textId="6D3EE9B5"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Validate response code from memory</w:t>
            </w:r>
          </w:p>
        </w:tc>
      </w:tr>
      <w:tr w:rsidR="00263F19" w:rsidRPr="00A41EA1" w14:paraId="4B608A69" w14:textId="77777777" w:rsidTr="00732699">
        <w:tc>
          <w:tcPr>
            <w:tcW w:w="0" w:type="auto"/>
            <w:vAlign w:val="center"/>
          </w:tcPr>
          <w:p w14:paraId="1108B329" w14:textId="2198A89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yes</w:t>
            </w:r>
          </w:p>
        </w:tc>
        <w:tc>
          <w:tcPr>
            <w:tcW w:w="0" w:type="auto"/>
            <w:vAlign w:val="center"/>
          </w:tcPr>
          <w:p w14:paraId="15CDF4A7" w14:textId="78874DB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192F6C75" w14:textId="79BC4DAC"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lang w:val="en-US"/>
              </w:rPr>
              <w:t xml:space="preserve">patch </w:t>
            </w:r>
            <w:proofErr w:type="spellStart"/>
            <w:r w:rsidRPr="00A41EA1">
              <w:rPr>
                <w:rFonts w:ascii="Arial" w:hAnsi="Arial" w:cs="Arial"/>
                <w:color w:val="000000"/>
                <w:sz w:val="20"/>
                <w:szCs w:val="20"/>
                <w:lang w:val="en-US"/>
              </w:rPr>
              <w:t>eocms_web_txn_details</w:t>
            </w:r>
            <w:proofErr w:type="spellEnd"/>
            <w:r w:rsidRPr="00A41EA1">
              <w:rPr>
                <w:rFonts w:ascii="Arial" w:hAnsi="Arial" w:cs="Arial"/>
                <w:color w:val="000000"/>
                <w:sz w:val="20"/>
                <w:szCs w:val="20"/>
                <w:lang w:val="en-US"/>
              </w:rPr>
              <w:t> </w:t>
            </w:r>
          </w:p>
        </w:tc>
      </w:tr>
      <w:tr w:rsidR="00263F19" w:rsidRPr="00A41EA1" w14:paraId="5DCB3463" w14:textId="77777777" w:rsidTr="00732699">
        <w:tc>
          <w:tcPr>
            <w:tcW w:w="0" w:type="auto"/>
            <w:vAlign w:val="center"/>
          </w:tcPr>
          <w:p w14:paraId="51AACA0A" w14:textId="47FCBFB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Response to eService</w:t>
            </w:r>
          </w:p>
        </w:tc>
        <w:tc>
          <w:tcPr>
            <w:tcW w:w="0" w:type="auto"/>
            <w:vAlign w:val="center"/>
          </w:tcPr>
          <w:p w14:paraId="2015D10E" w14:textId="465294AF"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0001BD63" w14:textId="691EDDEE"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Show payment status to eService Payment Success</w:t>
            </w:r>
          </w:p>
        </w:tc>
      </w:tr>
      <w:tr w:rsidR="00263F19" w:rsidRPr="00A41EA1" w14:paraId="705C5951" w14:textId="77777777" w:rsidTr="00732699">
        <w:tc>
          <w:tcPr>
            <w:tcW w:w="0" w:type="auto"/>
            <w:vAlign w:val="center"/>
          </w:tcPr>
          <w:p w14:paraId="57A5A75C" w14:textId="6034E3ED"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If no</w:t>
            </w:r>
          </w:p>
        </w:tc>
        <w:tc>
          <w:tcPr>
            <w:tcW w:w="0" w:type="auto"/>
            <w:vAlign w:val="center"/>
          </w:tcPr>
          <w:p w14:paraId="0912639E" w14:textId="6818ED96"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1F5F8250" w14:textId="77777777" w:rsidR="00263F19" w:rsidRPr="00A41EA1" w:rsidRDefault="00263F19" w:rsidP="00263F19">
            <w:pPr>
              <w:rPr>
                <w:rFonts w:ascii="Arial" w:hAnsi="Arial" w:cs="Arial"/>
                <w:color w:val="000000"/>
                <w:sz w:val="20"/>
                <w:szCs w:val="20"/>
                <w:lang w:val="en-US"/>
              </w:rPr>
            </w:pPr>
            <w:r w:rsidRPr="00A41EA1">
              <w:rPr>
                <w:rFonts w:ascii="Arial" w:hAnsi="Arial" w:cs="Arial"/>
                <w:color w:val="000000"/>
                <w:sz w:val="20"/>
                <w:szCs w:val="20"/>
                <w:lang w:val="en-US"/>
              </w:rPr>
              <w:t xml:space="preserve">patch </w:t>
            </w:r>
            <w:proofErr w:type="spellStart"/>
            <w:r w:rsidRPr="00A41EA1">
              <w:rPr>
                <w:rFonts w:ascii="Arial" w:hAnsi="Arial" w:cs="Arial"/>
                <w:color w:val="000000"/>
                <w:sz w:val="20"/>
                <w:szCs w:val="20"/>
                <w:lang w:val="en-US"/>
              </w:rPr>
              <w:t>eocms_web_txn_details</w:t>
            </w:r>
            <w:proofErr w:type="spellEnd"/>
            <w:r w:rsidRPr="00A41EA1">
              <w:rPr>
                <w:rFonts w:ascii="Arial" w:hAnsi="Arial" w:cs="Arial"/>
                <w:color w:val="000000"/>
                <w:sz w:val="20"/>
                <w:szCs w:val="20"/>
                <w:lang w:val="en-US"/>
              </w:rPr>
              <w:t> </w:t>
            </w:r>
          </w:p>
          <w:p w14:paraId="2E170357" w14:textId="77777777" w:rsidR="00263F19" w:rsidRPr="00A41EA1" w:rsidDel="00761258" w:rsidRDefault="00263F19" w:rsidP="00263F19">
            <w:pPr>
              <w:rPr>
                <w:del w:id="9588" w:author="Mubiyarto Wibisono" w:date="2025-09-23T21:47:00Z" w16du:dateUtc="2025-09-23T14:47:00Z"/>
                <w:rFonts w:ascii="Arial" w:hAnsi="Arial" w:cs="Arial"/>
                <w:color w:val="000000"/>
                <w:sz w:val="20"/>
                <w:szCs w:val="20"/>
                <w:lang w:val="en-US"/>
              </w:rPr>
            </w:pPr>
            <w:proofErr w:type="gramStart"/>
            <w:r>
              <w:rPr>
                <w:rFonts w:ascii="Arial" w:hAnsi="Arial" w:cs="Arial"/>
                <w:color w:val="000000"/>
                <w:sz w:val="20"/>
                <w:szCs w:val="20"/>
                <w:lang w:val="en-US"/>
              </w:rPr>
              <w:t>and also</w:t>
            </w:r>
            <w:proofErr w:type="gramEnd"/>
            <w:del w:id="9589" w:author="Mubiyarto Wibisono" w:date="2025-09-23T21:47:00Z" w16du:dateUtc="2025-09-23T14:47:00Z">
              <w:r w:rsidRPr="00A41EA1" w:rsidDel="00761258">
                <w:rPr>
                  <w:rFonts w:ascii="Arial" w:hAnsi="Arial" w:cs="Arial"/>
                  <w:color w:val="000000"/>
                  <w:sz w:val="20"/>
                  <w:szCs w:val="20"/>
                  <w:lang w:val="en-US"/>
                </w:rPr>
                <w:delText>transaction_date_and_time</w:delText>
              </w:r>
            </w:del>
          </w:p>
          <w:p w14:paraId="43E7F6FF" w14:textId="77777777" w:rsidR="00263F19" w:rsidRPr="00A41EA1" w:rsidRDefault="00263F19" w:rsidP="00263F19">
            <w:pPr>
              <w:rPr>
                <w:rFonts w:ascii="Arial" w:hAnsi="Arial" w:cs="Arial"/>
                <w:color w:val="000000"/>
                <w:sz w:val="20"/>
                <w:szCs w:val="20"/>
                <w:lang w:val="en-US"/>
              </w:rPr>
            </w:pPr>
          </w:p>
          <w:p w14:paraId="21846D28" w14:textId="34FB7F09" w:rsidR="00263F19" w:rsidRPr="00A41EA1" w:rsidRDefault="00263F19" w:rsidP="00263F19">
            <w:pPr>
              <w:rPr>
                <w:rFonts w:ascii="Arial" w:eastAsia="Arial" w:hAnsi="Arial" w:cs="Arial"/>
                <w:sz w:val="20"/>
                <w:szCs w:val="20"/>
                <w:lang w:val="en-SG"/>
              </w:rPr>
            </w:pPr>
            <w:commentRangeStart w:id="9590"/>
            <w:commentRangeStart w:id="9591"/>
            <w:commentRangeStart w:id="9592"/>
            <w:commentRangeStart w:id="9593"/>
            <w:commentRangeStart w:id="9594"/>
            <w:commentRangeStart w:id="9595"/>
            <w:commentRangeStart w:id="9596"/>
            <w:commentRangeStart w:id="9597"/>
            <w:r w:rsidRPr="00A41EA1">
              <w:rPr>
                <w:rFonts w:ascii="Arial" w:hAnsi="Arial" w:cs="Arial"/>
                <w:color w:val="000000"/>
                <w:sz w:val="20"/>
                <w:szCs w:val="20"/>
                <w:lang w:val="en-US"/>
              </w:rPr>
              <w:t xml:space="preserve">patch </w:t>
            </w:r>
            <w:commentRangeEnd w:id="9590"/>
            <w:r>
              <w:rPr>
                <w:rStyle w:val="CommentReference"/>
                <w:lang w:eastAsia="en-US" w:bidi="my-MM"/>
              </w:rPr>
              <w:commentReference w:id="9590"/>
            </w:r>
            <w:commentRangeEnd w:id="9591"/>
            <w:r>
              <w:rPr>
                <w:rStyle w:val="CommentReference"/>
                <w:lang w:eastAsia="en-US" w:bidi="my-MM"/>
              </w:rPr>
              <w:commentReference w:id="9591"/>
            </w:r>
            <w:commentRangeEnd w:id="9592"/>
            <w:r>
              <w:rPr>
                <w:rStyle w:val="CommentReference"/>
                <w:lang w:eastAsia="en-US" w:bidi="my-MM"/>
              </w:rPr>
              <w:commentReference w:id="9592"/>
            </w:r>
            <w:commentRangeEnd w:id="9593"/>
            <w:r>
              <w:rPr>
                <w:rStyle w:val="CommentReference"/>
                <w:lang w:eastAsia="en-US" w:bidi="my-MM"/>
              </w:rPr>
              <w:commentReference w:id="9593"/>
            </w:r>
            <w:proofErr w:type="spellStart"/>
            <w:r w:rsidRPr="00A41EA1">
              <w:rPr>
                <w:rFonts w:ascii="Arial" w:hAnsi="Arial" w:cs="Arial"/>
                <w:color w:val="000000"/>
                <w:sz w:val="20"/>
                <w:szCs w:val="20"/>
                <w:lang w:val="en-US"/>
              </w:rPr>
              <w:t>eocms_valid_offence_notic</w:t>
            </w:r>
            <w:proofErr w:type="spellEnd"/>
            <w:r w:rsidRPr="00A41EA1">
              <w:rPr>
                <w:rFonts w:ascii="Arial" w:hAnsi="Arial" w:cs="Arial"/>
                <w:color w:val="000000"/>
                <w:sz w:val="20"/>
                <w:szCs w:val="20"/>
                <w:lang w:val="en-US"/>
              </w:rPr>
              <w:t>e</w:t>
            </w:r>
            <w:commentRangeEnd w:id="9594"/>
            <w:r>
              <w:rPr>
                <w:rStyle w:val="CommentReference"/>
                <w:lang w:eastAsia="en-US" w:bidi="my-MM"/>
              </w:rPr>
              <w:commentReference w:id="9594"/>
            </w:r>
            <w:commentRangeEnd w:id="9595"/>
            <w:r>
              <w:rPr>
                <w:rStyle w:val="CommentReference"/>
                <w:lang w:eastAsia="en-US" w:bidi="my-MM"/>
              </w:rPr>
              <w:commentReference w:id="9595"/>
            </w:r>
            <w:commentRangeEnd w:id="9596"/>
            <w:r>
              <w:rPr>
                <w:rStyle w:val="CommentReference"/>
                <w:lang w:eastAsia="en-US" w:bidi="my-MM"/>
              </w:rPr>
              <w:commentReference w:id="9596"/>
            </w:r>
            <w:commentRangeEnd w:id="9597"/>
            <w:r w:rsidR="00E62EA2">
              <w:rPr>
                <w:rStyle w:val="CommentReference"/>
                <w:lang w:eastAsia="en-US" w:bidi="my-MM"/>
              </w:rPr>
              <w:commentReference w:id="9597"/>
            </w:r>
          </w:p>
        </w:tc>
      </w:tr>
      <w:tr w:rsidR="00263F19" w:rsidRPr="00A41EA1" w14:paraId="20940CB2" w14:textId="77777777" w:rsidTr="00732699">
        <w:tc>
          <w:tcPr>
            <w:tcW w:w="0" w:type="auto"/>
            <w:vAlign w:val="center"/>
          </w:tcPr>
          <w:p w14:paraId="3AA49DE6" w14:textId="1BFE907A"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Response to eService</w:t>
            </w:r>
          </w:p>
        </w:tc>
        <w:tc>
          <w:tcPr>
            <w:tcW w:w="0" w:type="auto"/>
            <w:vAlign w:val="center"/>
          </w:tcPr>
          <w:p w14:paraId="584A5D77" w14:textId="0FF946C7"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37F08110" w14:textId="691D0B72"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Show payment status to eService Payment Failed/Success</w:t>
            </w:r>
          </w:p>
        </w:tc>
      </w:tr>
      <w:tr w:rsidR="00263F19" w:rsidRPr="00A41EA1" w14:paraId="5D53B271" w14:textId="77777777" w:rsidTr="00732699">
        <w:tc>
          <w:tcPr>
            <w:tcW w:w="0" w:type="auto"/>
            <w:vAlign w:val="center"/>
          </w:tcPr>
          <w:p w14:paraId="6AB7BFE2" w14:textId="1A4CF56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Call URAPG success</w:t>
            </w:r>
          </w:p>
        </w:tc>
        <w:tc>
          <w:tcPr>
            <w:tcW w:w="0" w:type="auto"/>
            <w:vAlign w:val="center"/>
          </w:tcPr>
          <w:p w14:paraId="26493C49" w14:textId="156E190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629A87AC" w14:textId="3BC1E686"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Success call URAPG for check final status, get </w:t>
            </w:r>
            <w:proofErr w:type="spellStart"/>
            <w:r w:rsidRPr="00A41EA1">
              <w:rPr>
                <w:rFonts w:ascii="Arial" w:hAnsi="Arial" w:cs="Arial"/>
                <w:color w:val="000000"/>
                <w:sz w:val="20"/>
                <w:szCs w:val="20"/>
              </w:rPr>
              <w:t>responseCode</w:t>
            </w:r>
            <w:proofErr w:type="spellEnd"/>
            <w:r w:rsidRPr="00A41EA1">
              <w:rPr>
                <w:rFonts w:ascii="Arial" w:hAnsi="Arial" w:cs="Arial"/>
                <w:color w:val="000000"/>
                <w:sz w:val="20"/>
                <w:szCs w:val="20"/>
              </w:rPr>
              <w:t xml:space="preserve"> PG200</w:t>
            </w:r>
          </w:p>
        </w:tc>
      </w:tr>
      <w:tr w:rsidR="00263F19" w:rsidRPr="00A41EA1" w14:paraId="22FD03E9" w14:textId="77777777" w:rsidTr="00732699">
        <w:tc>
          <w:tcPr>
            <w:tcW w:w="0" w:type="auto"/>
            <w:vAlign w:val="center"/>
          </w:tcPr>
          <w:p w14:paraId="4D217E83" w14:textId="18B56E2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Validate response</w:t>
            </w:r>
          </w:p>
        </w:tc>
        <w:tc>
          <w:tcPr>
            <w:tcW w:w="0" w:type="auto"/>
            <w:vAlign w:val="center"/>
          </w:tcPr>
          <w:p w14:paraId="18FF58F6" w14:textId="034EE4D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Interaction</w:t>
            </w:r>
          </w:p>
        </w:tc>
        <w:tc>
          <w:tcPr>
            <w:tcW w:w="0" w:type="auto"/>
            <w:vAlign w:val="center"/>
          </w:tcPr>
          <w:p w14:paraId="17048207" w14:textId="04AD174C"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Validate fields from </w:t>
            </w:r>
            <w:proofErr w:type="gramStart"/>
            <w:r w:rsidRPr="00A41EA1">
              <w:rPr>
                <w:rFonts w:ascii="Arial" w:hAnsi="Arial" w:cs="Arial"/>
                <w:color w:val="000000"/>
                <w:sz w:val="20"/>
                <w:szCs w:val="20"/>
              </w:rPr>
              <w:t>final-check</w:t>
            </w:r>
            <w:proofErr w:type="gramEnd"/>
          </w:p>
        </w:tc>
      </w:tr>
      <w:tr w:rsidR="00263F19" w:rsidRPr="00A41EA1" w14:paraId="1F837C7D" w14:textId="77777777" w:rsidTr="00732699">
        <w:tc>
          <w:tcPr>
            <w:tcW w:w="0" w:type="auto"/>
            <w:vAlign w:val="center"/>
          </w:tcPr>
          <w:p w14:paraId="5F8BD26A" w14:textId="7F636B44"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Check </w:t>
            </w:r>
            <w:proofErr w:type="spellStart"/>
            <w:r w:rsidRPr="00A41EA1">
              <w:rPr>
                <w:rFonts w:ascii="Arial" w:hAnsi="Arial" w:cs="Arial"/>
                <w:color w:val="000000"/>
                <w:sz w:val="20"/>
                <w:szCs w:val="20"/>
              </w:rPr>
              <w:t>paymentStatus</w:t>
            </w:r>
            <w:proofErr w:type="spellEnd"/>
          </w:p>
        </w:tc>
        <w:tc>
          <w:tcPr>
            <w:tcW w:w="0" w:type="auto"/>
            <w:vAlign w:val="center"/>
          </w:tcPr>
          <w:p w14:paraId="1214255F" w14:textId="24170A6E"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Decision</w:t>
            </w:r>
          </w:p>
        </w:tc>
        <w:tc>
          <w:tcPr>
            <w:tcW w:w="0" w:type="auto"/>
            <w:vAlign w:val="center"/>
          </w:tcPr>
          <w:p w14:paraId="29EA6077" w14:textId="22F7D689"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If </w:t>
            </w:r>
            <w:proofErr w:type="spellStart"/>
            <w:r w:rsidRPr="00A41EA1">
              <w:rPr>
                <w:rFonts w:ascii="Arial" w:eastAsia="Arial Unicode MS" w:hAnsi="Arial" w:cs="Arial"/>
                <w:color w:val="000000"/>
                <w:sz w:val="20"/>
                <w:szCs w:val="20"/>
              </w:rPr>
              <w:t>paymentStatus</w:t>
            </w:r>
            <w:proofErr w:type="spellEnd"/>
            <w:r w:rsidRPr="00A41EA1">
              <w:rPr>
                <w:rFonts w:ascii="Arial" w:eastAsia="Arial Unicode MS" w:hAnsi="Arial" w:cs="Arial"/>
                <w:color w:val="000000"/>
                <w:sz w:val="20"/>
                <w:szCs w:val="20"/>
              </w:rPr>
              <w:t xml:space="preserve"> = </w:t>
            </w:r>
            <w:r w:rsidRPr="00A41EA1">
              <w:rPr>
                <w:rFonts w:ascii="Arial" w:hAnsi="Arial" w:cs="Arial"/>
                <w:color w:val="000000"/>
                <w:sz w:val="20"/>
                <w:szCs w:val="20"/>
              </w:rPr>
              <w:t>success</w:t>
            </w:r>
          </w:p>
        </w:tc>
      </w:tr>
      <w:tr w:rsidR="00263F19" w:rsidRPr="00A41EA1" w14:paraId="3CB7B2B2" w14:textId="77777777" w:rsidTr="00732699">
        <w:tc>
          <w:tcPr>
            <w:tcW w:w="0" w:type="auto"/>
            <w:vAlign w:val="center"/>
          </w:tcPr>
          <w:p w14:paraId="78BBB6E1" w14:textId="18EDFE9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Patch </w:t>
            </w:r>
            <w:proofErr w:type="spellStart"/>
            <w:r w:rsidRPr="00A41EA1">
              <w:rPr>
                <w:rFonts w:ascii="Arial" w:hAnsi="Arial" w:cs="Arial"/>
                <w:color w:val="000000"/>
                <w:sz w:val="20"/>
                <w:szCs w:val="20"/>
              </w:rPr>
              <w:t>txn</w:t>
            </w:r>
            <w:proofErr w:type="spellEnd"/>
            <w:r w:rsidRPr="00A41EA1">
              <w:rPr>
                <w:rFonts w:ascii="Arial" w:hAnsi="Arial" w:cs="Arial"/>
                <w:color w:val="000000"/>
                <w:sz w:val="20"/>
                <w:szCs w:val="20"/>
              </w:rPr>
              <w:t xml:space="preserve"> + notice (success)</w:t>
            </w:r>
          </w:p>
        </w:tc>
        <w:tc>
          <w:tcPr>
            <w:tcW w:w="0" w:type="auto"/>
            <w:vAlign w:val="center"/>
          </w:tcPr>
          <w:p w14:paraId="5463CFDF" w14:textId="7D4BCE5F"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Data Update</w:t>
            </w:r>
          </w:p>
        </w:tc>
        <w:tc>
          <w:tcPr>
            <w:tcW w:w="0" w:type="auto"/>
            <w:vAlign w:val="center"/>
          </w:tcPr>
          <w:p w14:paraId="60392093" w14:textId="77777777" w:rsidR="00263F19" w:rsidRPr="00A41EA1" w:rsidRDefault="00263F19" w:rsidP="00263F19">
            <w:pPr>
              <w:rPr>
                <w:rFonts w:ascii="Arial" w:hAnsi="Arial" w:cs="Arial"/>
                <w:color w:val="000000"/>
                <w:sz w:val="20"/>
                <w:szCs w:val="20"/>
                <w:lang w:val="en-US"/>
              </w:rPr>
            </w:pPr>
            <w:r w:rsidRPr="00A41EA1">
              <w:rPr>
                <w:rFonts w:ascii="Arial" w:hAnsi="Arial" w:cs="Arial"/>
                <w:color w:val="000000"/>
                <w:sz w:val="20"/>
                <w:szCs w:val="20"/>
                <w:lang w:val="en-US"/>
              </w:rPr>
              <w:t xml:space="preserve">patch </w:t>
            </w:r>
            <w:proofErr w:type="spellStart"/>
            <w:r w:rsidRPr="00A41EA1">
              <w:rPr>
                <w:rFonts w:ascii="Arial" w:hAnsi="Arial" w:cs="Arial"/>
                <w:color w:val="000000"/>
                <w:sz w:val="20"/>
                <w:szCs w:val="20"/>
                <w:lang w:val="en-US"/>
              </w:rPr>
              <w:t>eocms_web_txn_details</w:t>
            </w:r>
            <w:proofErr w:type="spellEnd"/>
            <w:r w:rsidRPr="00A41EA1">
              <w:rPr>
                <w:rFonts w:ascii="Arial" w:hAnsi="Arial" w:cs="Arial"/>
                <w:color w:val="000000"/>
                <w:sz w:val="20"/>
                <w:szCs w:val="20"/>
                <w:lang w:val="en-US"/>
              </w:rPr>
              <w:t> </w:t>
            </w:r>
          </w:p>
          <w:p w14:paraId="0AA3903B" w14:textId="77777777" w:rsidR="00263F19" w:rsidRPr="00A41EA1" w:rsidDel="00761258" w:rsidRDefault="00263F19" w:rsidP="00263F19">
            <w:pPr>
              <w:rPr>
                <w:del w:id="9598" w:author="Mubiyarto Wibisono" w:date="2025-09-23T21:47:00Z" w16du:dateUtc="2025-09-23T14:47:00Z"/>
                <w:rFonts w:ascii="Arial" w:hAnsi="Arial" w:cs="Arial"/>
                <w:color w:val="000000"/>
                <w:sz w:val="20"/>
                <w:szCs w:val="20"/>
                <w:lang w:val="en-US"/>
              </w:rPr>
            </w:pPr>
            <w:r>
              <w:rPr>
                <w:rFonts w:ascii="Arial" w:hAnsi="Arial" w:cs="Arial"/>
                <w:color w:val="000000"/>
                <w:sz w:val="20"/>
                <w:szCs w:val="20"/>
                <w:lang w:val="en-US"/>
              </w:rPr>
              <w:t>and</w:t>
            </w:r>
            <w:del w:id="9599" w:author="Mubiyarto Wibisono" w:date="2025-09-23T21:47:00Z" w16du:dateUtc="2025-09-23T14:47:00Z">
              <w:r w:rsidRPr="00A41EA1" w:rsidDel="00761258">
                <w:rPr>
                  <w:rFonts w:ascii="Arial" w:hAnsi="Arial" w:cs="Arial"/>
                  <w:color w:val="000000"/>
                  <w:sz w:val="20"/>
                  <w:szCs w:val="20"/>
                  <w:lang w:val="en-US"/>
                </w:rPr>
                <w:delText>transaction_date_and_time</w:delText>
              </w:r>
            </w:del>
          </w:p>
          <w:p w14:paraId="3FE0DF55" w14:textId="77777777" w:rsidR="00263F19" w:rsidRPr="00A41EA1" w:rsidRDefault="00263F19" w:rsidP="00263F19">
            <w:pPr>
              <w:rPr>
                <w:rFonts w:ascii="Arial" w:hAnsi="Arial" w:cs="Arial"/>
                <w:color w:val="000000"/>
                <w:sz w:val="20"/>
                <w:szCs w:val="20"/>
                <w:lang w:val="en-US"/>
              </w:rPr>
            </w:pPr>
          </w:p>
          <w:p w14:paraId="142A7ADA" w14:textId="30E486B0" w:rsidR="00263F19" w:rsidRPr="00A41EA1" w:rsidRDefault="00263F19" w:rsidP="00263F19">
            <w:pPr>
              <w:rPr>
                <w:rFonts w:ascii="Arial" w:eastAsia="Arial" w:hAnsi="Arial" w:cs="Arial"/>
                <w:sz w:val="20"/>
                <w:szCs w:val="20"/>
                <w:lang w:val="en-SG"/>
              </w:rPr>
            </w:pPr>
            <w:commentRangeStart w:id="9600"/>
            <w:commentRangeStart w:id="9601"/>
            <w:commentRangeStart w:id="9602"/>
            <w:commentRangeStart w:id="9603"/>
            <w:r w:rsidRPr="00A41EA1">
              <w:rPr>
                <w:rFonts w:ascii="Arial" w:hAnsi="Arial" w:cs="Arial"/>
                <w:color w:val="000000"/>
                <w:sz w:val="20"/>
                <w:szCs w:val="20"/>
                <w:lang w:val="en-US"/>
              </w:rPr>
              <w:t xml:space="preserve">patch </w:t>
            </w:r>
            <w:proofErr w:type="spellStart"/>
            <w:r w:rsidRPr="00A41EA1">
              <w:rPr>
                <w:rFonts w:ascii="Arial" w:hAnsi="Arial" w:cs="Arial"/>
                <w:color w:val="000000"/>
                <w:sz w:val="20"/>
                <w:szCs w:val="20"/>
                <w:lang w:val="en-US"/>
              </w:rPr>
              <w:t>eocms_valid_offence_notic</w:t>
            </w:r>
            <w:proofErr w:type="spellEnd"/>
            <w:r w:rsidRPr="00A41EA1">
              <w:rPr>
                <w:rFonts w:ascii="Arial" w:hAnsi="Arial" w:cs="Arial"/>
                <w:color w:val="000000"/>
                <w:sz w:val="20"/>
                <w:szCs w:val="20"/>
                <w:lang w:val="en-US"/>
              </w:rPr>
              <w:t>e</w:t>
            </w:r>
            <w:commentRangeEnd w:id="9600"/>
            <w:r>
              <w:rPr>
                <w:rStyle w:val="CommentReference"/>
                <w:lang w:eastAsia="en-US" w:bidi="my-MM"/>
              </w:rPr>
              <w:commentReference w:id="9600"/>
            </w:r>
            <w:commentRangeEnd w:id="9601"/>
            <w:r>
              <w:rPr>
                <w:rStyle w:val="CommentReference"/>
                <w:lang w:eastAsia="en-US" w:bidi="my-MM"/>
              </w:rPr>
              <w:commentReference w:id="9601"/>
            </w:r>
            <w:commentRangeEnd w:id="9602"/>
            <w:r>
              <w:rPr>
                <w:rStyle w:val="CommentReference"/>
                <w:lang w:eastAsia="en-US" w:bidi="my-MM"/>
              </w:rPr>
              <w:commentReference w:id="9602"/>
            </w:r>
            <w:commentRangeEnd w:id="9603"/>
            <w:r w:rsidR="00E62EA2">
              <w:rPr>
                <w:rStyle w:val="CommentReference"/>
                <w:lang w:eastAsia="en-US" w:bidi="my-MM"/>
              </w:rPr>
              <w:commentReference w:id="9603"/>
            </w:r>
          </w:p>
        </w:tc>
      </w:tr>
      <w:tr w:rsidR="00263F19" w:rsidRPr="00A41EA1" w14:paraId="58D77628" w14:textId="77777777" w:rsidTr="00732699">
        <w:tc>
          <w:tcPr>
            <w:tcW w:w="0" w:type="auto"/>
            <w:vAlign w:val="center"/>
          </w:tcPr>
          <w:p w14:paraId="6E4F24A9" w14:textId="44392631" w:rsidR="00263F19" w:rsidRPr="00A41EA1" w:rsidRDefault="00263F19" w:rsidP="00263F19">
            <w:pPr>
              <w:rPr>
                <w:rFonts w:ascii="Arial" w:eastAsia="Arial" w:hAnsi="Arial" w:cs="Arial"/>
                <w:sz w:val="20"/>
                <w:szCs w:val="20"/>
                <w:lang w:val="en-SG"/>
              </w:rPr>
            </w:pPr>
            <w:proofErr w:type="spellStart"/>
            <w:r w:rsidRPr="00A41EA1">
              <w:rPr>
                <w:rFonts w:ascii="Arial" w:hAnsi="Arial" w:cs="Arial"/>
                <w:color w:val="000000"/>
                <w:sz w:val="20"/>
                <w:szCs w:val="20"/>
              </w:rPr>
              <w:t>paymentStatus</w:t>
            </w:r>
            <w:proofErr w:type="spellEnd"/>
            <w:r w:rsidRPr="00A41EA1">
              <w:rPr>
                <w:rFonts w:ascii="Arial" w:hAnsi="Arial" w:cs="Arial"/>
                <w:color w:val="000000"/>
                <w:sz w:val="20"/>
                <w:szCs w:val="20"/>
              </w:rPr>
              <w:t xml:space="preserve"> not success</w:t>
            </w:r>
          </w:p>
        </w:tc>
        <w:tc>
          <w:tcPr>
            <w:tcW w:w="0" w:type="auto"/>
            <w:vAlign w:val="center"/>
          </w:tcPr>
          <w:p w14:paraId="6D3E6AF7" w14:textId="5F7B0230"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Decision</w:t>
            </w:r>
          </w:p>
        </w:tc>
        <w:tc>
          <w:tcPr>
            <w:tcW w:w="0" w:type="auto"/>
            <w:vAlign w:val="center"/>
          </w:tcPr>
          <w:p w14:paraId="0E9A8470" w14:textId="0D0FC3DB" w:rsidR="00263F19" w:rsidRPr="00A41EA1" w:rsidRDefault="00263F19" w:rsidP="00263F19">
            <w:pPr>
              <w:rPr>
                <w:rFonts w:ascii="Arial" w:eastAsia="Arial" w:hAnsi="Arial" w:cs="Arial"/>
                <w:sz w:val="20"/>
                <w:szCs w:val="20"/>
                <w:lang w:val="en-SG"/>
              </w:rPr>
            </w:pPr>
            <w:proofErr w:type="spellStart"/>
            <w:r w:rsidRPr="00A41EA1">
              <w:rPr>
                <w:rFonts w:ascii="Arial" w:hAnsi="Arial" w:cs="Arial"/>
                <w:color w:val="000000"/>
                <w:sz w:val="20"/>
                <w:szCs w:val="20"/>
              </w:rPr>
              <w:t>paymentStatus</w:t>
            </w:r>
            <w:proofErr w:type="spellEnd"/>
            <w:r w:rsidRPr="00A41EA1">
              <w:rPr>
                <w:rFonts w:ascii="Arial" w:hAnsi="Arial" w:cs="Arial"/>
                <w:color w:val="000000"/>
                <w:sz w:val="20"/>
                <w:szCs w:val="20"/>
              </w:rPr>
              <w:t xml:space="preserve"> = Error/Incomplete</w:t>
            </w:r>
          </w:p>
        </w:tc>
      </w:tr>
      <w:tr w:rsidR="00263F19" w:rsidRPr="00A41EA1" w14:paraId="72DB1481" w14:textId="77777777" w:rsidTr="00732699">
        <w:tc>
          <w:tcPr>
            <w:tcW w:w="0" w:type="auto"/>
            <w:vAlign w:val="center"/>
          </w:tcPr>
          <w:p w14:paraId="5CDCC295" w14:textId="30D968EC"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 xml:space="preserve">Patch </w:t>
            </w:r>
            <w:proofErr w:type="spellStart"/>
            <w:r w:rsidRPr="00A41EA1">
              <w:rPr>
                <w:rFonts w:ascii="Arial" w:hAnsi="Arial" w:cs="Arial"/>
                <w:color w:val="000000"/>
                <w:sz w:val="20"/>
                <w:szCs w:val="20"/>
              </w:rPr>
              <w:t>txn</w:t>
            </w:r>
            <w:proofErr w:type="spellEnd"/>
            <w:r w:rsidRPr="00A41EA1">
              <w:rPr>
                <w:rFonts w:ascii="Arial" w:hAnsi="Arial" w:cs="Arial"/>
                <w:color w:val="000000"/>
                <w:sz w:val="20"/>
                <w:szCs w:val="20"/>
              </w:rPr>
              <w:t xml:space="preserve"> (failure)</w:t>
            </w:r>
          </w:p>
        </w:tc>
        <w:tc>
          <w:tcPr>
            <w:tcW w:w="0" w:type="auto"/>
            <w:vAlign w:val="center"/>
          </w:tcPr>
          <w:p w14:paraId="1C21B71B" w14:textId="1F9B00B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Data Update</w:t>
            </w:r>
          </w:p>
        </w:tc>
        <w:tc>
          <w:tcPr>
            <w:tcW w:w="0" w:type="auto"/>
            <w:vAlign w:val="center"/>
          </w:tcPr>
          <w:p w14:paraId="547A4CA4" w14:textId="18769A2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lang w:val="en-US"/>
              </w:rPr>
              <w:t xml:space="preserve">patch </w:t>
            </w:r>
            <w:proofErr w:type="spellStart"/>
            <w:r w:rsidRPr="00A41EA1">
              <w:rPr>
                <w:rFonts w:ascii="Arial" w:hAnsi="Arial" w:cs="Arial"/>
                <w:color w:val="000000"/>
                <w:sz w:val="20"/>
                <w:szCs w:val="20"/>
                <w:lang w:val="en-US"/>
              </w:rPr>
              <w:t>eocms_web_txn_details</w:t>
            </w:r>
            <w:proofErr w:type="spellEnd"/>
            <w:r w:rsidRPr="00A41EA1">
              <w:rPr>
                <w:rFonts w:ascii="Arial" w:hAnsi="Arial" w:cs="Arial"/>
                <w:color w:val="000000"/>
                <w:sz w:val="20"/>
                <w:szCs w:val="20"/>
                <w:lang w:val="en-US"/>
              </w:rPr>
              <w:t> </w:t>
            </w:r>
            <w:del w:id="9604" w:author="Mubiyarto Wibisono" w:date="2025-09-23T21:47:00Z" w16du:dateUtc="2025-09-23T14:47:00Z">
              <w:r w:rsidRPr="00A41EA1" w:rsidDel="00761258">
                <w:rPr>
                  <w:rFonts w:ascii="Arial" w:hAnsi="Arial" w:cs="Arial"/>
                  <w:color w:val="000000"/>
                  <w:sz w:val="20"/>
                  <w:szCs w:val="20"/>
                  <w:lang w:val="en-US"/>
                </w:rPr>
                <w:delText>transaction_date_and_time</w:delText>
              </w:r>
            </w:del>
          </w:p>
        </w:tc>
      </w:tr>
      <w:tr w:rsidR="00263F19" w:rsidRPr="00A41EA1" w14:paraId="225A6273" w14:textId="77777777" w:rsidTr="00732699">
        <w:tc>
          <w:tcPr>
            <w:tcW w:w="0" w:type="auto"/>
            <w:vAlign w:val="center"/>
          </w:tcPr>
          <w:p w14:paraId="59AE8C67" w14:textId="1903F2A8"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Response to eService</w:t>
            </w:r>
          </w:p>
        </w:tc>
        <w:tc>
          <w:tcPr>
            <w:tcW w:w="0" w:type="auto"/>
            <w:vAlign w:val="center"/>
          </w:tcPr>
          <w:p w14:paraId="184D28DB" w14:textId="4780C483"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System Action</w:t>
            </w:r>
          </w:p>
        </w:tc>
        <w:tc>
          <w:tcPr>
            <w:tcW w:w="0" w:type="auto"/>
            <w:vAlign w:val="center"/>
          </w:tcPr>
          <w:p w14:paraId="63252070" w14:textId="31FFB93F"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Show payment status to eService Payment Failed/Success</w:t>
            </w:r>
          </w:p>
        </w:tc>
      </w:tr>
      <w:tr w:rsidR="00263F19" w:rsidRPr="00A41EA1" w14:paraId="4910FBBF" w14:textId="77777777" w:rsidTr="00732699">
        <w:tc>
          <w:tcPr>
            <w:tcW w:w="0" w:type="auto"/>
            <w:vAlign w:val="center"/>
          </w:tcPr>
          <w:p w14:paraId="40CF5E92" w14:textId="3A726FB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End</w:t>
            </w:r>
          </w:p>
        </w:tc>
        <w:tc>
          <w:tcPr>
            <w:tcW w:w="0" w:type="auto"/>
            <w:vAlign w:val="center"/>
          </w:tcPr>
          <w:p w14:paraId="6E6BD257" w14:textId="5333AFEB"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End</w:t>
            </w:r>
          </w:p>
        </w:tc>
        <w:tc>
          <w:tcPr>
            <w:tcW w:w="0" w:type="auto"/>
            <w:vAlign w:val="center"/>
          </w:tcPr>
          <w:p w14:paraId="39714280" w14:textId="00F0A351" w:rsidR="00263F19" w:rsidRPr="00A41EA1" w:rsidRDefault="00263F19" w:rsidP="00263F19">
            <w:pPr>
              <w:rPr>
                <w:rFonts w:ascii="Arial" w:eastAsia="Arial" w:hAnsi="Arial" w:cs="Arial"/>
                <w:sz w:val="20"/>
                <w:szCs w:val="20"/>
                <w:lang w:val="en-SG"/>
              </w:rPr>
            </w:pPr>
            <w:r w:rsidRPr="00A41EA1">
              <w:rPr>
                <w:rFonts w:ascii="Arial" w:hAnsi="Arial" w:cs="Arial"/>
                <w:color w:val="000000"/>
                <w:sz w:val="20"/>
                <w:szCs w:val="20"/>
              </w:rPr>
              <w:t>Process completes.</w:t>
            </w:r>
          </w:p>
        </w:tc>
      </w:tr>
      <w:tr w:rsidR="00AA6FEC" w:rsidRPr="00A41EA1" w14:paraId="6F6272B2" w14:textId="77777777" w:rsidTr="00A417F9">
        <w:tc>
          <w:tcPr>
            <w:tcW w:w="0" w:type="auto"/>
            <w:hideMark/>
          </w:tcPr>
          <w:p w14:paraId="21DB64B3" w14:textId="77777777" w:rsidR="00A417F9" w:rsidRPr="009E749B" w:rsidRDefault="00A417F9" w:rsidP="00A417F9">
            <w:pPr>
              <w:rPr>
                <w:rFonts w:ascii="Arial" w:eastAsia="Arial" w:hAnsi="Arial" w:cs="Arial"/>
                <w:strike/>
                <w:sz w:val="20"/>
                <w:szCs w:val="20"/>
                <w:lang w:val="en-SG"/>
              </w:rPr>
            </w:pPr>
            <w:r w:rsidRPr="009E749B">
              <w:rPr>
                <w:rFonts w:ascii="Arial" w:eastAsia="Arial" w:hAnsi="Arial" w:cs="Arial"/>
                <w:strike/>
                <w:sz w:val="20"/>
                <w:szCs w:val="20"/>
                <w:lang w:val="en-SG"/>
              </w:rPr>
              <w:t>Verify / Check Status</w:t>
            </w:r>
          </w:p>
        </w:tc>
        <w:tc>
          <w:tcPr>
            <w:tcW w:w="0" w:type="auto"/>
            <w:hideMark/>
          </w:tcPr>
          <w:p w14:paraId="78B2ECA2" w14:textId="77777777" w:rsidR="00A417F9" w:rsidRPr="009E749B" w:rsidRDefault="00A417F9" w:rsidP="00A417F9">
            <w:pPr>
              <w:rPr>
                <w:rFonts w:ascii="Arial" w:eastAsia="Arial" w:hAnsi="Arial" w:cs="Arial"/>
                <w:strike/>
                <w:sz w:val="20"/>
                <w:szCs w:val="20"/>
                <w:lang w:val="en-SG"/>
              </w:rPr>
            </w:pPr>
            <w:r w:rsidRPr="009E749B">
              <w:rPr>
                <w:rFonts w:ascii="Arial" w:eastAsia="Arial" w:hAnsi="Arial" w:cs="Arial"/>
                <w:strike/>
                <w:sz w:val="20"/>
                <w:szCs w:val="20"/>
                <w:lang w:val="en-SG"/>
              </w:rPr>
              <w:t>External API Call</w:t>
            </w:r>
          </w:p>
        </w:tc>
        <w:tc>
          <w:tcPr>
            <w:tcW w:w="0" w:type="auto"/>
            <w:hideMark/>
          </w:tcPr>
          <w:p w14:paraId="032CF93E" w14:textId="5369DD41" w:rsidR="00A417F9" w:rsidRPr="009E749B" w:rsidRDefault="00A417F9" w:rsidP="00A417F9">
            <w:pPr>
              <w:rPr>
                <w:rFonts w:ascii="Arial" w:eastAsia="Arial" w:hAnsi="Arial" w:cs="Arial"/>
                <w:strike/>
                <w:sz w:val="20"/>
                <w:szCs w:val="20"/>
                <w:lang w:val="en-SG"/>
              </w:rPr>
            </w:pPr>
            <w:r w:rsidRPr="009E749B">
              <w:rPr>
                <w:rFonts w:ascii="Arial" w:eastAsia="Arial" w:hAnsi="Arial" w:cs="Arial"/>
                <w:strike/>
                <w:sz w:val="20"/>
                <w:szCs w:val="20"/>
                <w:lang w:val="en-SG"/>
              </w:rPr>
              <w:t xml:space="preserve">OCMS </w:t>
            </w:r>
            <w:proofErr w:type="gramStart"/>
            <w:r w:rsidRPr="009E749B">
              <w:rPr>
                <w:rFonts w:ascii="Arial" w:eastAsia="Arial" w:hAnsi="Arial" w:cs="Arial"/>
                <w:strike/>
                <w:sz w:val="20"/>
                <w:szCs w:val="20"/>
                <w:lang w:val="en-SG"/>
              </w:rPr>
              <w:t>BE may call</w:t>
            </w:r>
            <w:proofErr w:type="gramEnd"/>
            <w:r w:rsidRPr="009E749B">
              <w:rPr>
                <w:rFonts w:ascii="Arial" w:eastAsia="Arial" w:hAnsi="Arial" w:cs="Arial"/>
                <w:strike/>
                <w:sz w:val="20"/>
                <w:szCs w:val="20"/>
                <w:lang w:val="en-SG"/>
              </w:rPr>
              <w:t xml:space="preserve"> URA PG </w:t>
            </w:r>
            <w:proofErr w:type="spellStart"/>
            <w:r w:rsidRPr="009E749B">
              <w:rPr>
                <w:rFonts w:ascii="Arial" w:eastAsia="Arial" w:hAnsi="Arial" w:cs="Arial"/>
                <w:strike/>
                <w:sz w:val="20"/>
                <w:szCs w:val="20"/>
                <w:lang w:val="en-SG"/>
              </w:rPr>
              <w:t>checkPaymentStatus</w:t>
            </w:r>
            <w:proofErr w:type="spellEnd"/>
            <w:r w:rsidRPr="009E749B">
              <w:rPr>
                <w:rFonts w:ascii="Arial" w:eastAsia="Arial" w:hAnsi="Arial" w:cs="Arial"/>
                <w:strike/>
                <w:sz w:val="20"/>
                <w:szCs w:val="20"/>
                <w:lang w:val="en-SG"/>
              </w:rPr>
              <w:t>/v1 API to confirm transaction result.</w:t>
            </w:r>
            <w:commentRangeStart w:id="9605"/>
            <w:commentRangeStart w:id="9606"/>
            <w:commentRangeStart w:id="9607"/>
            <w:commentRangeStart w:id="9608"/>
            <w:commentRangeStart w:id="9609"/>
            <w:commentRangeStart w:id="9610"/>
            <w:r w:rsidR="008D6E8C" w:rsidRPr="009E749B">
              <w:rPr>
                <w:rFonts w:ascii="Arial" w:eastAsia="Arial" w:hAnsi="Arial" w:cs="Arial"/>
                <w:strike/>
                <w:sz w:val="20"/>
                <w:szCs w:val="20"/>
                <w:lang w:val="en-SG"/>
              </w:rPr>
              <w:t xml:space="preserve"> +++ </w:t>
            </w:r>
            <w:commentRangeEnd w:id="9605"/>
            <w:r w:rsidR="008D6E8C" w:rsidRPr="009E749B">
              <w:rPr>
                <w:rStyle w:val="CommentReference"/>
                <w:strike/>
                <w:lang w:eastAsia="en-US" w:bidi="my-MM"/>
              </w:rPr>
              <w:commentReference w:id="9605"/>
            </w:r>
            <w:commentRangeEnd w:id="9606"/>
            <w:r w:rsidR="007F0E6D" w:rsidRPr="009E749B">
              <w:rPr>
                <w:rStyle w:val="CommentReference"/>
                <w:strike/>
                <w:lang w:eastAsia="en-US" w:bidi="my-MM"/>
              </w:rPr>
              <w:commentReference w:id="9606"/>
            </w:r>
            <w:commentRangeEnd w:id="9607"/>
            <w:r w:rsidR="001A2F0F" w:rsidRPr="009E749B">
              <w:rPr>
                <w:rStyle w:val="CommentReference"/>
                <w:strike/>
                <w:lang w:eastAsia="en-US" w:bidi="my-MM"/>
              </w:rPr>
              <w:commentReference w:id="9607"/>
            </w:r>
            <w:commentRangeEnd w:id="9608"/>
            <w:r w:rsidR="0044291E" w:rsidRPr="009E749B">
              <w:rPr>
                <w:rStyle w:val="CommentReference"/>
                <w:strike/>
                <w:lang w:eastAsia="en-US" w:bidi="my-MM"/>
              </w:rPr>
              <w:commentReference w:id="9608"/>
            </w:r>
            <w:commentRangeEnd w:id="9609"/>
            <w:r w:rsidR="007576AA" w:rsidRPr="009E749B">
              <w:rPr>
                <w:rStyle w:val="CommentReference"/>
                <w:strike/>
                <w:lang w:eastAsia="en-US" w:bidi="my-MM"/>
              </w:rPr>
              <w:commentReference w:id="9609"/>
            </w:r>
            <w:commentRangeEnd w:id="9610"/>
            <w:r w:rsidR="00E62EA2">
              <w:rPr>
                <w:rStyle w:val="CommentReference"/>
                <w:lang w:eastAsia="en-US" w:bidi="my-MM"/>
              </w:rPr>
              <w:commentReference w:id="9610"/>
            </w:r>
          </w:p>
        </w:tc>
      </w:tr>
      <w:tr w:rsidR="00AA6FEC" w:rsidRPr="00A41EA1" w14:paraId="1E2D3A8C" w14:textId="77777777" w:rsidTr="00A417F9">
        <w:tc>
          <w:tcPr>
            <w:tcW w:w="0" w:type="auto"/>
            <w:hideMark/>
          </w:tcPr>
          <w:p w14:paraId="2ED71931" w14:textId="77777777" w:rsidR="00A417F9" w:rsidRPr="009E749B" w:rsidRDefault="00A417F9" w:rsidP="00A417F9">
            <w:pPr>
              <w:rPr>
                <w:rFonts w:ascii="Arial" w:eastAsia="Arial" w:hAnsi="Arial" w:cs="Arial"/>
                <w:strike/>
                <w:sz w:val="20"/>
                <w:szCs w:val="20"/>
                <w:lang w:val="en-SG"/>
              </w:rPr>
            </w:pPr>
            <w:r w:rsidRPr="009E749B">
              <w:rPr>
                <w:rFonts w:ascii="Arial" w:eastAsia="Arial" w:hAnsi="Arial" w:cs="Arial"/>
                <w:strike/>
                <w:sz w:val="20"/>
                <w:szCs w:val="20"/>
                <w:lang w:val="en-SG"/>
              </w:rPr>
              <w:t>Update Transaction Record</w:t>
            </w:r>
          </w:p>
        </w:tc>
        <w:tc>
          <w:tcPr>
            <w:tcW w:w="0" w:type="auto"/>
            <w:hideMark/>
          </w:tcPr>
          <w:p w14:paraId="0CEE4764" w14:textId="77777777" w:rsidR="00A417F9" w:rsidRPr="009E749B" w:rsidRDefault="00A417F9" w:rsidP="00A417F9">
            <w:pPr>
              <w:rPr>
                <w:rFonts w:ascii="Arial" w:eastAsia="Arial" w:hAnsi="Arial" w:cs="Arial"/>
                <w:strike/>
                <w:sz w:val="20"/>
                <w:szCs w:val="20"/>
                <w:lang w:val="en-SG"/>
              </w:rPr>
            </w:pPr>
            <w:r w:rsidRPr="009E749B">
              <w:rPr>
                <w:rFonts w:ascii="Arial" w:eastAsia="Arial" w:hAnsi="Arial" w:cs="Arial"/>
                <w:strike/>
                <w:sz w:val="20"/>
                <w:szCs w:val="20"/>
                <w:lang w:val="en-SG"/>
              </w:rPr>
              <w:t>Database Update</w:t>
            </w:r>
          </w:p>
        </w:tc>
        <w:tc>
          <w:tcPr>
            <w:tcW w:w="0" w:type="auto"/>
            <w:hideMark/>
          </w:tcPr>
          <w:p w14:paraId="3CA2DA50" w14:textId="77777777" w:rsidR="00F02ABC" w:rsidRPr="009E749B" w:rsidRDefault="00A417F9" w:rsidP="00A417F9">
            <w:pPr>
              <w:rPr>
                <w:rFonts w:ascii="Arial" w:eastAsia="Arial" w:hAnsi="Arial" w:cs="Arial"/>
                <w:strike/>
                <w:sz w:val="20"/>
                <w:szCs w:val="20"/>
                <w:lang w:val="en-SG"/>
              </w:rPr>
            </w:pPr>
            <w:commentRangeStart w:id="9611"/>
            <w:commentRangeStart w:id="9612"/>
            <w:r w:rsidRPr="009E749B">
              <w:rPr>
                <w:rFonts w:ascii="Arial" w:eastAsia="Arial" w:hAnsi="Arial" w:cs="Arial"/>
                <w:strike/>
                <w:sz w:val="20"/>
                <w:szCs w:val="20"/>
                <w:lang w:val="en-SG"/>
              </w:rPr>
              <w:t xml:space="preserve">Update </w:t>
            </w:r>
            <w:proofErr w:type="spellStart"/>
            <w:r w:rsidRPr="009E749B">
              <w:rPr>
                <w:rFonts w:ascii="Arial" w:eastAsia="Arial" w:hAnsi="Arial" w:cs="Arial"/>
                <w:strike/>
                <w:sz w:val="20"/>
                <w:szCs w:val="20"/>
                <w:lang w:val="en-SG"/>
              </w:rPr>
              <w:t>eocms_web_txn_detail</w:t>
            </w:r>
            <w:commentRangeEnd w:id="9611"/>
            <w:proofErr w:type="spellEnd"/>
            <w:r w:rsidR="008E38F7" w:rsidRPr="009E749B">
              <w:rPr>
                <w:rStyle w:val="CommentReference"/>
                <w:strike/>
                <w:lang w:eastAsia="en-US" w:bidi="my-MM"/>
              </w:rPr>
              <w:commentReference w:id="9611"/>
            </w:r>
            <w:commentRangeEnd w:id="9612"/>
            <w:r w:rsidR="002C2F52" w:rsidRPr="009E749B">
              <w:rPr>
                <w:rStyle w:val="CommentReference"/>
                <w:strike/>
                <w:lang w:eastAsia="en-US" w:bidi="my-MM"/>
              </w:rPr>
              <w:commentReference w:id="9612"/>
            </w:r>
            <w:r w:rsidRPr="009E749B">
              <w:rPr>
                <w:rFonts w:ascii="Arial" w:eastAsia="Arial" w:hAnsi="Arial" w:cs="Arial"/>
                <w:strike/>
                <w:sz w:val="20"/>
                <w:szCs w:val="20"/>
                <w:lang w:val="en-SG"/>
              </w:rPr>
              <w:t>:</w:t>
            </w:r>
          </w:p>
          <w:p w14:paraId="61EE312E" w14:textId="77777777" w:rsidR="00F02ABC" w:rsidRPr="009E749B" w:rsidRDefault="00A417F9" w:rsidP="00F02ABC">
            <w:pPr>
              <w:pStyle w:val="ListParagraph"/>
              <w:numPr>
                <w:ilvl w:val="0"/>
                <w:numId w:val="46"/>
              </w:numPr>
              <w:rPr>
                <w:rFonts w:ascii="Arial" w:eastAsia="Arial" w:hAnsi="Arial" w:cs="Arial"/>
                <w:strike/>
                <w:sz w:val="20"/>
                <w:szCs w:val="20"/>
                <w:lang w:val="en-SG"/>
              </w:rPr>
            </w:pPr>
            <w:r w:rsidRPr="009E749B">
              <w:rPr>
                <w:rFonts w:ascii="Arial" w:eastAsia="Arial" w:hAnsi="Arial" w:cs="Arial"/>
                <w:strike/>
                <w:sz w:val="20"/>
                <w:szCs w:val="20"/>
                <w:lang w:val="en-SG"/>
              </w:rPr>
              <w:t xml:space="preserve">S (Success) → patch with </w:t>
            </w:r>
            <w:proofErr w:type="spellStart"/>
            <w:r w:rsidRPr="009E749B">
              <w:rPr>
                <w:rFonts w:ascii="Arial" w:eastAsia="Arial" w:hAnsi="Arial" w:cs="Arial"/>
                <w:strike/>
                <w:sz w:val="20"/>
                <w:szCs w:val="20"/>
                <w:lang w:val="en-SG"/>
              </w:rPr>
              <w:t>txn</w:t>
            </w:r>
            <w:proofErr w:type="spellEnd"/>
            <w:r w:rsidRPr="009E749B">
              <w:rPr>
                <w:rFonts w:ascii="Arial" w:eastAsia="Arial" w:hAnsi="Arial" w:cs="Arial"/>
                <w:strike/>
                <w:sz w:val="20"/>
                <w:szCs w:val="20"/>
                <w:lang w:val="en-SG"/>
              </w:rPr>
              <w:t xml:space="preserve"> date/time.</w:t>
            </w:r>
          </w:p>
          <w:p w14:paraId="6E6A1991" w14:textId="77777777" w:rsidR="00F02ABC" w:rsidRPr="009E749B" w:rsidRDefault="00A417F9" w:rsidP="00F02ABC">
            <w:pPr>
              <w:pStyle w:val="ListParagraph"/>
              <w:numPr>
                <w:ilvl w:val="0"/>
                <w:numId w:val="46"/>
              </w:numPr>
              <w:rPr>
                <w:rFonts w:ascii="Arial" w:eastAsia="Arial" w:hAnsi="Arial" w:cs="Arial"/>
                <w:strike/>
                <w:sz w:val="20"/>
                <w:szCs w:val="20"/>
                <w:lang w:val="en-SG"/>
              </w:rPr>
            </w:pPr>
            <w:r w:rsidRPr="009E749B">
              <w:rPr>
                <w:rFonts w:ascii="Arial" w:eastAsia="Arial" w:hAnsi="Arial" w:cs="Arial"/>
                <w:strike/>
                <w:sz w:val="20"/>
                <w:szCs w:val="20"/>
                <w:lang w:val="en-SG"/>
              </w:rPr>
              <w:t>E (Error/Fail) → patch with error remarks.</w:t>
            </w:r>
          </w:p>
          <w:p w14:paraId="68AB3E58" w14:textId="41F9509D" w:rsidR="00AA6FEC" w:rsidRPr="009E749B" w:rsidRDefault="00A417F9" w:rsidP="00F02ABC">
            <w:pPr>
              <w:rPr>
                <w:rFonts w:ascii="Arial" w:eastAsia="Arial" w:hAnsi="Arial" w:cs="Arial"/>
                <w:strike/>
                <w:sz w:val="20"/>
                <w:szCs w:val="20"/>
                <w:lang w:val="en-SG"/>
              </w:rPr>
            </w:pPr>
            <w:r w:rsidRPr="009E749B">
              <w:rPr>
                <w:rFonts w:ascii="Arial" w:eastAsia="Arial" w:hAnsi="Arial" w:cs="Arial"/>
                <w:strike/>
                <w:sz w:val="20"/>
                <w:szCs w:val="20"/>
                <w:lang w:val="en-SG"/>
              </w:rPr>
              <w:t xml:space="preserve">For success: also update </w:t>
            </w:r>
            <w:proofErr w:type="spellStart"/>
            <w:r w:rsidRPr="009E749B">
              <w:rPr>
                <w:rFonts w:ascii="Arial" w:eastAsia="Arial" w:hAnsi="Arial" w:cs="Arial"/>
                <w:strike/>
                <w:sz w:val="20"/>
                <w:szCs w:val="20"/>
                <w:lang w:val="en-SG"/>
              </w:rPr>
              <w:t>eocms_valid_offence_notice</w:t>
            </w:r>
            <w:proofErr w:type="spellEnd"/>
          </w:p>
          <w:p w14:paraId="4DCF6BC0" w14:textId="77777777" w:rsidR="00AA6FEC" w:rsidRPr="009E749B" w:rsidRDefault="00A417F9" w:rsidP="00AA6FEC">
            <w:pPr>
              <w:pStyle w:val="ListParagraph"/>
              <w:numPr>
                <w:ilvl w:val="0"/>
                <w:numId w:val="45"/>
              </w:numPr>
              <w:rPr>
                <w:rFonts w:ascii="Arial" w:eastAsia="Arial" w:hAnsi="Arial" w:cs="Arial"/>
                <w:strike/>
                <w:sz w:val="20"/>
                <w:szCs w:val="20"/>
                <w:lang w:val="en-SG"/>
              </w:rPr>
            </w:pPr>
            <w:proofErr w:type="spellStart"/>
            <w:r w:rsidRPr="009E749B">
              <w:rPr>
                <w:rFonts w:ascii="Arial" w:eastAsia="Arial" w:hAnsi="Arial" w:cs="Arial"/>
                <w:strike/>
                <w:sz w:val="20"/>
                <w:szCs w:val="20"/>
                <w:lang w:val="en-SG"/>
              </w:rPr>
              <w:t>payment_status</w:t>
            </w:r>
            <w:proofErr w:type="spellEnd"/>
            <w:r w:rsidRPr="009E749B">
              <w:rPr>
                <w:rFonts w:ascii="Arial" w:eastAsia="Arial" w:hAnsi="Arial" w:cs="Arial"/>
                <w:strike/>
                <w:sz w:val="20"/>
                <w:szCs w:val="20"/>
                <w:lang w:val="en-SG"/>
              </w:rPr>
              <w:t>=FP</w:t>
            </w:r>
          </w:p>
          <w:p w14:paraId="63C8653F" w14:textId="77777777" w:rsidR="00AA6FEC" w:rsidRPr="009E749B" w:rsidRDefault="00A417F9" w:rsidP="00AA6FEC">
            <w:pPr>
              <w:pStyle w:val="ListParagraph"/>
              <w:numPr>
                <w:ilvl w:val="0"/>
                <w:numId w:val="45"/>
              </w:numPr>
              <w:rPr>
                <w:rFonts w:ascii="Arial" w:eastAsia="Arial" w:hAnsi="Arial" w:cs="Arial"/>
                <w:strike/>
                <w:sz w:val="20"/>
                <w:szCs w:val="20"/>
                <w:lang w:val="en-SG"/>
              </w:rPr>
            </w:pPr>
            <w:proofErr w:type="spellStart"/>
            <w:r w:rsidRPr="009E749B">
              <w:rPr>
                <w:rFonts w:ascii="Arial" w:eastAsia="Arial" w:hAnsi="Arial" w:cs="Arial"/>
                <w:strike/>
                <w:sz w:val="20"/>
                <w:szCs w:val="20"/>
                <w:lang w:val="en-SG"/>
              </w:rPr>
              <w:t>suspension_type</w:t>
            </w:r>
            <w:proofErr w:type="spellEnd"/>
            <w:r w:rsidRPr="009E749B">
              <w:rPr>
                <w:rFonts w:ascii="Arial" w:eastAsia="Arial" w:hAnsi="Arial" w:cs="Arial"/>
                <w:strike/>
                <w:sz w:val="20"/>
                <w:szCs w:val="20"/>
                <w:lang w:val="en-SG"/>
              </w:rPr>
              <w:t>=PS</w:t>
            </w:r>
          </w:p>
          <w:p w14:paraId="2C3591F5" w14:textId="5A115686" w:rsidR="00A417F9" w:rsidRPr="009E749B" w:rsidRDefault="00A417F9" w:rsidP="00AA6FEC">
            <w:pPr>
              <w:pStyle w:val="ListParagraph"/>
              <w:numPr>
                <w:ilvl w:val="0"/>
                <w:numId w:val="45"/>
              </w:numPr>
              <w:rPr>
                <w:rFonts w:ascii="Arial" w:eastAsia="Arial" w:hAnsi="Arial" w:cs="Arial"/>
                <w:strike/>
                <w:sz w:val="20"/>
                <w:szCs w:val="20"/>
                <w:lang w:val="en-SG"/>
              </w:rPr>
            </w:pPr>
            <w:proofErr w:type="spellStart"/>
            <w:r w:rsidRPr="009E749B">
              <w:rPr>
                <w:rFonts w:ascii="Arial" w:eastAsia="Arial" w:hAnsi="Arial" w:cs="Arial"/>
                <w:strike/>
                <w:sz w:val="20"/>
                <w:szCs w:val="20"/>
                <w:lang w:val="en-SG"/>
              </w:rPr>
              <w:t>crs_reason_of_suspension</w:t>
            </w:r>
            <w:proofErr w:type="spellEnd"/>
            <w:r w:rsidRPr="009E749B">
              <w:rPr>
                <w:rFonts w:ascii="Arial" w:eastAsia="Arial" w:hAnsi="Arial" w:cs="Arial"/>
                <w:strike/>
                <w:sz w:val="20"/>
                <w:szCs w:val="20"/>
                <w:lang w:val="en-SG"/>
              </w:rPr>
              <w:t>=FP.</w:t>
            </w:r>
            <w:r w:rsidR="008D6E8C" w:rsidRPr="009E749B">
              <w:rPr>
                <w:rFonts w:ascii="Arial" w:eastAsia="Arial" w:hAnsi="Arial" w:cs="Arial"/>
                <w:strike/>
                <w:sz w:val="20"/>
                <w:szCs w:val="20"/>
                <w:lang w:val="en-SG"/>
              </w:rPr>
              <w:t xml:space="preserve"> </w:t>
            </w:r>
          </w:p>
        </w:tc>
      </w:tr>
    </w:tbl>
    <w:p w14:paraId="7778429A" w14:textId="77777777" w:rsidR="00036227" w:rsidRPr="00A41EA1" w:rsidRDefault="00036227" w:rsidP="009B733C">
      <w:pPr>
        <w:rPr>
          <w:rFonts w:ascii="Arial" w:eastAsia="Arial" w:hAnsi="Arial" w:cs="Arial"/>
          <w:sz w:val="20"/>
          <w:szCs w:val="20"/>
          <w:rPrChange w:id="9613" w:author="Mubiyarto Wibisono" w:date="2025-09-05T08:31:00Z" w16du:dateUtc="2025-09-05T01:31:00Z">
            <w:rPr>
              <w:rFonts w:eastAsia="Arial"/>
            </w:rPr>
          </w:rPrChange>
        </w:rPr>
      </w:pPr>
    </w:p>
    <w:p w14:paraId="34262EAC" w14:textId="0D7BB0DE" w:rsidR="00466F63" w:rsidRPr="00A41EA1" w:rsidDel="00065103" w:rsidRDefault="00620F9E" w:rsidP="00620F9E">
      <w:pPr>
        <w:pStyle w:val="Heading2"/>
        <w:rPr>
          <w:del w:id="9614" w:author="Mubiyarto Wibisono" w:date="2025-09-04T16:33:00Z" w16du:dateUtc="2025-09-04T09:33:00Z"/>
          <w:rFonts w:ascii="Arial" w:eastAsia="Arial" w:hAnsi="Arial" w:cs="Arial"/>
          <w:b/>
          <w:bCs/>
          <w:sz w:val="20"/>
          <w:szCs w:val="20"/>
          <w:rPrChange w:id="9615" w:author="Mubiyarto Wibisono" w:date="2025-09-05T08:31:00Z" w16du:dateUtc="2025-09-05T01:31:00Z">
            <w:rPr>
              <w:del w:id="9616" w:author="Mubiyarto Wibisono" w:date="2025-09-04T16:33:00Z" w16du:dateUtc="2025-09-04T09:33:00Z"/>
              <w:rFonts w:ascii="Arial" w:eastAsia="Arial" w:hAnsi="Arial" w:cs="Arial"/>
              <w:b/>
              <w:bCs/>
              <w:sz w:val="28"/>
              <w:szCs w:val="28"/>
            </w:rPr>
          </w:rPrChange>
        </w:rPr>
      </w:pPr>
      <w:bookmarkStart w:id="9617" w:name="_Toc205930439"/>
      <w:bookmarkStart w:id="9618" w:name="_Toc206576705"/>
      <w:bookmarkStart w:id="9619" w:name="_Toc206577239"/>
      <w:del w:id="9620" w:author="Mubiyarto Wibisono" w:date="2025-09-04T16:33:00Z" w16du:dateUtc="2025-09-04T09:33:00Z">
        <w:r w:rsidRPr="00A41EA1" w:rsidDel="00065103">
          <w:rPr>
            <w:rFonts w:ascii="Arial" w:eastAsia="Arial" w:hAnsi="Arial" w:cs="Arial"/>
            <w:b/>
            <w:bCs/>
            <w:sz w:val="20"/>
            <w:szCs w:val="20"/>
            <w:rPrChange w:id="9621" w:author="Mubiyarto Wibisono" w:date="2025-09-05T08:31:00Z" w16du:dateUtc="2025-09-05T01:31:00Z">
              <w:rPr>
                <w:rFonts w:ascii="Arial" w:eastAsia="Arial" w:hAnsi="Arial" w:cs="Arial"/>
                <w:b/>
                <w:bCs/>
              </w:rPr>
            </w:rPrChange>
          </w:rPr>
          <w:delText>4</w:delText>
        </w:r>
        <w:r w:rsidR="005D4D7E" w:rsidRPr="00A41EA1" w:rsidDel="00065103">
          <w:rPr>
            <w:rFonts w:ascii="Arial" w:eastAsia="Arial" w:hAnsi="Arial" w:cs="Arial"/>
            <w:b/>
            <w:bCs/>
            <w:sz w:val="20"/>
            <w:szCs w:val="20"/>
            <w:rPrChange w:id="9622" w:author="Mubiyarto Wibisono" w:date="2025-09-05T08:31:00Z" w16du:dateUtc="2025-09-05T01:31:00Z">
              <w:rPr>
                <w:rFonts w:ascii="Arial" w:eastAsia="Arial" w:hAnsi="Arial" w:cs="Arial"/>
                <w:b/>
                <w:bCs/>
              </w:rPr>
            </w:rPrChange>
          </w:rPr>
          <w:delText xml:space="preserve">.4 </w:delText>
        </w:r>
        <w:r w:rsidR="00466F63" w:rsidRPr="00A41EA1" w:rsidDel="00065103">
          <w:rPr>
            <w:rFonts w:ascii="Arial" w:eastAsia="Arial" w:hAnsi="Arial" w:cs="Arial"/>
            <w:b/>
            <w:bCs/>
            <w:sz w:val="20"/>
            <w:szCs w:val="20"/>
            <w:rPrChange w:id="9623" w:author="Mubiyarto Wibisono" w:date="2025-09-05T08:31:00Z" w16du:dateUtc="2025-09-05T01:31:00Z">
              <w:rPr>
                <w:rFonts w:ascii="Arial" w:eastAsia="Arial" w:hAnsi="Arial" w:cs="Arial"/>
                <w:b/>
                <w:bCs/>
              </w:rPr>
            </w:rPrChange>
          </w:rPr>
          <w:delText>Design Rationale</w:delText>
        </w:r>
        <w:bookmarkEnd w:id="9617"/>
        <w:bookmarkEnd w:id="9618"/>
        <w:bookmarkEnd w:id="9619"/>
      </w:del>
    </w:p>
    <w:tbl>
      <w:tblPr>
        <w:tblStyle w:val="TableGrid"/>
        <w:tblW w:w="0" w:type="auto"/>
        <w:tblInd w:w="-5" w:type="dxa"/>
        <w:tblCellMar>
          <w:top w:w="113" w:type="dxa"/>
          <w:bottom w:w="113" w:type="dxa"/>
        </w:tblCellMar>
        <w:tblLook w:val="04A0" w:firstRow="1" w:lastRow="0" w:firstColumn="1" w:lastColumn="0" w:noHBand="0" w:noVBand="1"/>
      </w:tblPr>
      <w:tblGrid>
        <w:gridCol w:w="4315"/>
        <w:gridCol w:w="4315"/>
      </w:tblGrid>
      <w:tr w:rsidR="00466F63" w:rsidRPr="00A41EA1" w:rsidDel="00065103" w14:paraId="0AC8AEC6" w14:textId="4B74FF15" w:rsidTr="0035752A">
        <w:trPr>
          <w:del w:id="9624" w:author="Mubiyarto Wibisono" w:date="2025-09-04T16:33:00Z"/>
        </w:trPr>
        <w:tc>
          <w:tcPr>
            <w:tcW w:w="4315" w:type="dxa"/>
            <w:shd w:val="clear" w:color="auto" w:fill="F2F2F2" w:themeFill="background1" w:themeFillShade="F2"/>
            <w:vAlign w:val="center"/>
          </w:tcPr>
          <w:p w14:paraId="55B9D49D" w14:textId="07A72283" w:rsidR="00466F63" w:rsidRPr="00A41EA1" w:rsidDel="00065103" w:rsidRDefault="00466F63" w:rsidP="00466F63">
            <w:pPr>
              <w:pStyle w:val="ListParagraph"/>
              <w:ind w:left="0"/>
              <w:jc w:val="center"/>
              <w:rPr>
                <w:del w:id="9625" w:author="Mubiyarto Wibisono" w:date="2025-09-04T16:33:00Z" w16du:dateUtc="2025-09-04T09:33:00Z"/>
                <w:rFonts w:ascii="Arial" w:eastAsia="Arial" w:hAnsi="Arial" w:cs="Arial"/>
                <w:b/>
                <w:bCs/>
                <w:color w:val="0F4761" w:themeColor="accent1" w:themeShade="BF"/>
                <w:sz w:val="20"/>
                <w:szCs w:val="20"/>
              </w:rPr>
            </w:pPr>
            <w:del w:id="9626" w:author="Mubiyarto Wibisono" w:date="2025-09-04T16:33:00Z" w16du:dateUtc="2025-09-04T09:33:00Z">
              <w:r w:rsidRPr="00A41EA1" w:rsidDel="00065103">
                <w:rPr>
                  <w:rFonts w:ascii="Arial" w:hAnsi="Arial" w:cs="Arial"/>
                  <w:b/>
                  <w:bCs/>
                  <w:color w:val="000000"/>
                  <w:sz w:val="20"/>
                  <w:szCs w:val="20"/>
                </w:rPr>
                <w:delText>Mechanism</w:delText>
              </w:r>
            </w:del>
          </w:p>
        </w:tc>
        <w:tc>
          <w:tcPr>
            <w:tcW w:w="4315" w:type="dxa"/>
            <w:shd w:val="clear" w:color="auto" w:fill="F2F2F2" w:themeFill="background1" w:themeFillShade="F2"/>
            <w:vAlign w:val="center"/>
          </w:tcPr>
          <w:p w14:paraId="551E69AB" w14:textId="07470AC6" w:rsidR="00466F63" w:rsidRPr="00A41EA1" w:rsidDel="00065103" w:rsidRDefault="00466F63" w:rsidP="00466F63">
            <w:pPr>
              <w:pStyle w:val="ListParagraph"/>
              <w:ind w:left="0"/>
              <w:jc w:val="center"/>
              <w:rPr>
                <w:del w:id="9627" w:author="Mubiyarto Wibisono" w:date="2025-09-04T16:33:00Z" w16du:dateUtc="2025-09-04T09:33:00Z"/>
                <w:rFonts w:ascii="Arial" w:eastAsia="Arial" w:hAnsi="Arial" w:cs="Arial"/>
                <w:b/>
                <w:bCs/>
                <w:color w:val="0F4761" w:themeColor="accent1" w:themeShade="BF"/>
                <w:sz w:val="20"/>
                <w:szCs w:val="20"/>
              </w:rPr>
            </w:pPr>
            <w:del w:id="9628" w:author="Mubiyarto Wibisono" w:date="2025-09-04T16:33:00Z" w16du:dateUtc="2025-09-04T09:33:00Z">
              <w:r w:rsidRPr="00A41EA1" w:rsidDel="00065103">
                <w:rPr>
                  <w:rFonts w:ascii="Arial" w:hAnsi="Arial" w:cs="Arial"/>
                  <w:b/>
                  <w:bCs/>
                  <w:color w:val="000000"/>
                  <w:sz w:val="20"/>
                  <w:szCs w:val="20"/>
                </w:rPr>
                <w:delText>Purpose</w:delText>
              </w:r>
            </w:del>
          </w:p>
        </w:tc>
      </w:tr>
      <w:tr w:rsidR="00466F63" w:rsidRPr="00A41EA1" w:rsidDel="00065103" w14:paraId="4A7ACEDC" w14:textId="3E048830" w:rsidTr="0035752A">
        <w:trPr>
          <w:del w:id="9629" w:author="Mubiyarto Wibisono" w:date="2025-09-04T16:33:00Z"/>
        </w:trPr>
        <w:tc>
          <w:tcPr>
            <w:tcW w:w="4315" w:type="dxa"/>
            <w:vAlign w:val="center"/>
          </w:tcPr>
          <w:p w14:paraId="06649265" w14:textId="30CD9CEC" w:rsidR="00466F63" w:rsidRPr="00A41EA1" w:rsidDel="00065103" w:rsidRDefault="00466F63" w:rsidP="00466F63">
            <w:pPr>
              <w:pStyle w:val="ListParagraph"/>
              <w:ind w:left="0"/>
              <w:rPr>
                <w:del w:id="9630" w:author="Mubiyarto Wibisono" w:date="2025-09-04T16:33:00Z" w16du:dateUtc="2025-09-04T09:33:00Z"/>
                <w:rFonts w:ascii="Arial" w:eastAsia="Arial" w:hAnsi="Arial" w:cs="Arial"/>
                <w:b/>
                <w:bCs/>
                <w:color w:val="0F4761" w:themeColor="accent1" w:themeShade="BF"/>
                <w:sz w:val="20"/>
                <w:szCs w:val="20"/>
              </w:rPr>
            </w:pPr>
            <w:del w:id="9631" w:author="Mubiyarto Wibisono" w:date="2025-09-04T16:33:00Z" w16du:dateUtc="2025-09-04T09:33:00Z">
              <w:r w:rsidRPr="00A41EA1" w:rsidDel="00065103">
                <w:rPr>
                  <w:rFonts w:ascii="Arial" w:hAnsi="Arial" w:cs="Arial"/>
                  <w:color w:val="000000"/>
                  <w:sz w:val="20"/>
                  <w:szCs w:val="20"/>
                </w:rPr>
                <w:delText>System retrieves payment and notice details</w:delText>
              </w:r>
            </w:del>
          </w:p>
        </w:tc>
        <w:tc>
          <w:tcPr>
            <w:tcW w:w="4315" w:type="dxa"/>
            <w:vAlign w:val="center"/>
          </w:tcPr>
          <w:p w14:paraId="5B50EC01" w14:textId="21F1382B" w:rsidR="00466F63" w:rsidRPr="00A41EA1" w:rsidDel="00065103" w:rsidRDefault="00466F63" w:rsidP="00466F63">
            <w:pPr>
              <w:pStyle w:val="ListParagraph"/>
              <w:ind w:left="0"/>
              <w:rPr>
                <w:del w:id="9632" w:author="Mubiyarto Wibisono" w:date="2025-09-04T16:33:00Z" w16du:dateUtc="2025-09-04T09:33:00Z"/>
                <w:rFonts w:ascii="Arial" w:eastAsia="Arial" w:hAnsi="Arial" w:cs="Arial"/>
                <w:b/>
                <w:bCs/>
                <w:color w:val="0F4761" w:themeColor="accent1" w:themeShade="BF"/>
                <w:sz w:val="20"/>
                <w:szCs w:val="20"/>
              </w:rPr>
            </w:pPr>
            <w:del w:id="9633" w:author="Mubiyarto Wibisono" w:date="2025-09-04T16:33:00Z" w16du:dateUtc="2025-09-04T09:33:00Z">
              <w:r w:rsidRPr="00A41EA1" w:rsidDel="00065103">
                <w:rPr>
                  <w:rFonts w:ascii="Arial" w:hAnsi="Arial" w:cs="Arial"/>
                  <w:color w:val="000000"/>
                  <w:sz w:val="20"/>
                  <w:szCs w:val="20"/>
                </w:rPr>
                <w:delText>Prepare payment information</w:delText>
              </w:r>
            </w:del>
          </w:p>
        </w:tc>
      </w:tr>
      <w:tr w:rsidR="00466F63" w:rsidRPr="00A41EA1" w:rsidDel="00065103" w14:paraId="71B18B1A" w14:textId="4E7ECF4D" w:rsidTr="0035752A">
        <w:trPr>
          <w:del w:id="9634" w:author="Mubiyarto Wibisono" w:date="2025-09-04T16:33:00Z"/>
        </w:trPr>
        <w:tc>
          <w:tcPr>
            <w:tcW w:w="4315" w:type="dxa"/>
            <w:vAlign w:val="center"/>
          </w:tcPr>
          <w:p w14:paraId="645EA85C" w14:textId="6B127252" w:rsidR="00466F63" w:rsidRPr="00A41EA1" w:rsidDel="00065103" w:rsidRDefault="00466F63" w:rsidP="00466F63">
            <w:pPr>
              <w:pStyle w:val="ListParagraph"/>
              <w:ind w:left="0"/>
              <w:rPr>
                <w:del w:id="9635" w:author="Mubiyarto Wibisono" w:date="2025-09-04T16:33:00Z" w16du:dateUtc="2025-09-04T09:33:00Z"/>
                <w:rFonts w:ascii="Arial" w:eastAsia="Arial" w:hAnsi="Arial" w:cs="Arial"/>
                <w:b/>
                <w:bCs/>
                <w:color w:val="0F4761" w:themeColor="accent1" w:themeShade="BF"/>
                <w:sz w:val="20"/>
                <w:szCs w:val="20"/>
              </w:rPr>
            </w:pPr>
            <w:del w:id="9636" w:author="Mubiyarto Wibisono" w:date="2025-09-04T16:33:00Z" w16du:dateUtc="2025-09-04T09:33:00Z">
              <w:r w:rsidRPr="00A41EA1" w:rsidDel="00065103">
                <w:rPr>
                  <w:rFonts w:ascii="Arial" w:hAnsi="Arial" w:cs="Arial"/>
                  <w:color w:val="000000"/>
                  <w:sz w:val="20"/>
                  <w:szCs w:val="20"/>
                </w:rPr>
                <w:delText>System initiates payment with URA Gateway</w:delText>
              </w:r>
            </w:del>
          </w:p>
        </w:tc>
        <w:tc>
          <w:tcPr>
            <w:tcW w:w="4315" w:type="dxa"/>
            <w:vAlign w:val="center"/>
          </w:tcPr>
          <w:p w14:paraId="1E6DB47B" w14:textId="6CF001B8" w:rsidR="00466F63" w:rsidRPr="00A41EA1" w:rsidDel="00065103" w:rsidRDefault="00466F63" w:rsidP="00466F63">
            <w:pPr>
              <w:pStyle w:val="ListParagraph"/>
              <w:ind w:left="0"/>
              <w:rPr>
                <w:del w:id="9637" w:author="Mubiyarto Wibisono" w:date="2025-09-04T16:33:00Z" w16du:dateUtc="2025-09-04T09:33:00Z"/>
                <w:rFonts w:ascii="Arial" w:eastAsia="Arial" w:hAnsi="Arial" w:cs="Arial"/>
                <w:b/>
                <w:bCs/>
                <w:color w:val="0F4761" w:themeColor="accent1" w:themeShade="BF"/>
                <w:sz w:val="20"/>
                <w:szCs w:val="20"/>
              </w:rPr>
            </w:pPr>
            <w:del w:id="9638" w:author="Mubiyarto Wibisono" w:date="2025-09-04T16:33:00Z" w16du:dateUtc="2025-09-04T09:33:00Z">
              <w:r w:rsidRPr="00A41EA1" w:rsidDel="00065103">
                <w:rPr>
                  <w:rFonts w:ascii="Arial" w:hAnsi="Arial" w:cs="Arial"/>
                  <w:color w:val="000000"/>
                  <w:sz w:val="20"/>
                  <w:szCs w:val="20"/>
                </w:rPr>
                <w:delText>Process payment through the external gateway</w:delText>
              </w:r>
            </w:del>
          </w:p>
        </w:tc>
      </w:tr>
      <w:tr w:rsidR="00466F63" w:rsidRPr="00A41EA1" w:rsidDel="00065103" w14:paraId="18EC8FC9" w14:textId="488F4C85" w:rsidTr="0035752A">
        <w:trPr>
          <w:del w:id="9639" w:author="Mubiyarto Wibisono" w:date="2025-09-04T16:33:00Z"/>
        </w:trPr>
        <w:tc>
          <w:tcPr>
            <w:tcW w:w="4315" w:type="dxa"/>
            <w:vAlign w:val="center"/>
          </w:tcPr>
          <w:p w14:paraId="43325C08" w14:textId="457EDFD1" w:rsidR="00466F63" w:rsidRPr="00A41EA1" w:rsidDel="00065103" w:rsidRDefault="00466F63" w:rsidP="00466F63">
            <w:pPr>
              <w:pStyle w:val="ListParagraph"/>
              <w:ind w:left="0"/>
              <w:rPr>
                <w:del w:id="9640" w:author="Mubiyarto Wibisono" w:date="2025-09-04T16:33:00Z" w16du:dateUtc="2025-09-04T09:33:00Z"/>
                <w:rFonts w:ascii="Arial" w:eastAsia="Arial" w:hAnsi="Arial" w:cs="Arial"/>
                <w:b/>
                <w:bCs/>
                <w:color w:val="0F4761" w:themeColor="accent1" w:themeShade="BF"/>
                <w:sz w:val="20"/>
                <w:szCs w:val="20"/>
              </w:rPr>
            </w:pPr>
            <w:del w:id="9641" w:author="Mubiyarto Wibisono" w:date="2025-09-04T16:33:00Z" w16du:dateUtc="2025-09-04T09:33:00Z">
              <w:r w:rsidRPr="00A41EA1" w:rsidDel="00065103">
                <w:rPr>
                  <w:rFonts w:ascii="Arial" w:hAnsi="Arial" w:cs="Arial"/>
                  <w:color w:val="000000"/>
                  <w:sz w:val="20"/>
                  <w:szCs w:val="20"/>
                </w:rPr>
                <w:delText>User completes payment on URA platform</w:delText>
              </w:r>
            </w:del>
          </w:p>
        </w:tc>
        <w:tc>
          <w:tcPr>
            <w:tcW w:w="4315" w:type="dxa"/>
            <w:vAlign w:val="center"/>
          </w:tcPr>
          <w:p w14:paraId="7E0174D8" w14:textId="2619D864" w:rsidR="00466F63" w:rsidRPr="00A41EA1" w:rsidDel="00065103" w:rsidRDefault="00466F63" w:rsidP="00466F63">
            <w:pPr>
              <w:pStyle w:val="ListParagraph"/>
              <w:ind w:left="0"/>
              <w:rPr>
                <w:del w:id="9642" w:author="Mubiyarto Wibisono" w:date="2025-09-04T16:33:00Z" w16du:dateUtc="2025-09-04T09:33:00Z"/>
                <w:rFonts w:ascii="Arial" w:eastAsia="Arial" w:hAnsi="Arial" w:cs="Arial"/>
                <w:b/>
                <w:bCs/>
                <w:color w:val="0F4761" w:themeColor="accent1" w:themeShade="BF"/>
                <w:sz w:val="20"/>
                <w:szCs w:val="20"/>
              </w:rPr>
            </w:pPr>
            <w:del w:id="9643" w:author="Mubiyarto Wibisono" w:date="2025-09-04T16:33:00Z" w16du:dateUtc="2025-09-04T09:33:00Z">
              <w:r w:rsidRPr="00A41EA1" w:rsidDel="00065103">
                <w:rPr>
                  <w:rFonts w:ascii="Arial" w:hAnsi="Arial" w:cs="Arial"/>
                  <w:color w:val="000000"/>
                  <w:sz w:val="20"/>
                  <w:szCs w:val="20"/>
                </w:rPr>
                <w:delText>User makes the actual payment</w:delText>
              </w:r>
            </w:del>
          </w:p>
        </w:tc>
      </w:tr>
      <w:tr w:rsidR="00466F63" w:rsidRPr="00A41EA1" w:rsidDel="00065103" w14:paraId="7A5DD039" w14:textId="1ADF26E0" w:rsidTr="0035752A">
        <w:trPr>
          <w:del w:id="9644" w:author="Mubiyarto Wibisono" w:date="2025-09-04T16:33:00Z"/>
        </w:trPr>
        <w:tc>
          <w:tcPr>
            <w:tcW w:w="4315" w:type="dxa"/>
            <w:vAlign w:val="center"/>
          </w:tcPr>
          <w:p w14:paraId="4654DBAD" w14:textId="4A16920A" w:rsidR="00466F63" w:rsidRPr="00A41EA1" w:rsidDel="00065103" w:rsidRDefault="00466F63" w:rsidP="00466F63">
            <w:pPr>
              <w:pStyle w:val="ListParagraph"/>
              <w:ind w:left="0"/>
              <w:rPr>
                <w:del w:id="9645" w:author="Mubiyarto Wibisono" w:date="2025-09-04T16:33:00Z" w16du:dateUtc="2025-09-04T09:33:00Z"/>
                <w:rFonts w:ascii="Arial" w:eastAsia="Arial" w:hAnsi="Arial" w:cs="Arial"/>
                <w:b/>
                <w:bCs/>
                <w:color w:val="0F4761" w:themeColor="accent1" w:themeShade="BF"/>
                <w:sz w:val="20"/>
                <w:szCs w:val="20"/>
              </w:rPr>
            </w:pPr>
            <w:del w:id="9646" w:author="Mubiyarto Wibisono" w:date="2025-09-04T16:33:00Z" w16du:dateUtc="2025-09-04T09:33:00Z">
              <w:r w:rsidRPr="00A41EA1" w:rsidDel="00065103">
                <w:rPr>
                  <w:rFonts w:ascii="Arial" w:hAnsi="Arial" w:cs="Arial"/>
                  <w:color w:val="000000"/>
                  <w:sz w:val="20"/>
                  <w:szCs w:val="20"/>
                </w:rPr>
                <w:delText>System receives payment confirmation callback</w:delText>
              </w:r>
            </w:del>
          </w:p>
        </w:tc>
        <w:tc>
          <w:tcPr>
            <w:tcW w:w="4315" w:type="dxa"/>
            <w:vAlign w:val="center"/>
          </w:tcPr>
          <w:p w14:paraId="407C4487" w14:textId="56D3EAAF" w:rsidR="00466F63" w:rsidRPr="00A41EA1" w:rsidDel="00065103" w:rsidRDefault="00466F63" w:rsidP="00466F63">
            <w:pPr>
              <w:pStyle w:val="ListParagraph"/>
              <w:ind w:left="0"/>
              <w:rPr>
                <w:del w:id="9647" w:author="Mubiyarto Wibisono" w:date="2025-09-04T16:33:00Z" w16du:dateUtc="2025-09-04T09:33:00Z"/>
                <w:rFonts w:ascii="Arial" w:eastAsia="Arial" w:hAnsi="Arial" w:cs="Arial"/>
                <w:b/>
                <w:bCs/>
                <w:color w:val="0F4761" w:themeColor="accent1" w:themeShade="BF"/>
                <w:sz w:val="20"/>
                <w:szCs w:val="20"/>
              </w:rPr>
            </w:pPr>
            <w:del w:id="9648" w:author="Mubiyarto Wibisono" w:date="2025-09-04T16:33:00Z" w16du:dateUtc="2025-09-04T09:33:00Z">
              <w:r w:rsidRPr="00A41EA1" w:rsidDel="00065103">
                <w:rPr>
                  <w:rFonts w:ascii="Arial" w:hAnsi="Arial" w:cs="Arial"/>
                  <w:color w:val="000000"/>
                  <w:sz w:val="20"/>
                  <w:szCs w:val="20"/>
                </w:rPr>
                <w:delText>Update payment status based on URA response</w:delText>
              </w:r>
            </w:del>
          </w:p>
        </w:tc>
      </w:tr>
      <w:tr w:rsidR="00466F63" w:rsidRPr="00A41EA1" w:rsidDel="00065103" w14:paraId="6C6F6BF5" w14:textId="4B48591E" w:rsidTr="0035752A">
        <w:trPr>
          <w:del w:id="9649" w:author="Mubiyarto Wibisono" w:date="2025-09-04T16:33:00Z"/>
        </w:trPr>
        <w:tc>
          <w:tcPr>
            <w:tcW w:w="4315" w:type="dxa"/>
            <w:vAlign w:val="center"/>
          </w:tcPr>
          <w:p w14:paraId="7C0A0B19" w14:textId="0BF7FFA1" w:rsidR="00466F63" w:rsidRPr="00A41EA1" w:rsidDel="00065103" w:rsidRDefault="00466F63" w:rsidP="00466F63">
            <w:pPr>
              <w:pStyle w:val="ListParagraph"/>
              <w:ind w:left="0"/>
              <w:rPr>
                <w:del w:id="9650" w:author="Mubiyarto Wibisono" w:date="2025-09-04T16:33:00Z" w16du:dateUtc="2025-09-04T09:33:00Z"/>
                <w:rFonts w:ascii="Arial" w:eastAsia="Arial" w:hAnsi="Arial" w:cs="Arial"/>
                <w:b/>
                <w:bCs/>
                <w:color w:val="0F4761" w:themeColor="accent1" w:themeShade="BF"/>
                <w:sz w:val="20"/>
                <w:szCs w:val="20"/>
              </w:rPr>
            </w:pPr>
            <w:del w:id="9651" w:author="Mubiyarto Wibisono" w:date="2025-09-04T16:33:00Z" w16du:dateUtc="2025-09-04T09:33:00Z">
              <w:r w:rsidRPr="00A41EA1" w:rsidDel="00065103">
                <w:rPr>
                  <w:rFonts w:ascii="Arial" w:hAnsi="Arial" w:cs="Arial"/>
                  <w:color w:val="000000"/>
                  <w:sz w:val="20"/>
                  <w:szCs w:val="20"/>
                </w:rPr>
                <w:delText>System verifies final payment status</w:delText>
              </w:r>
            </w:del>
          </w:p>
        </w:tc>
        <w:tc>
          <w:tcPr>
            <w:tcW w:w="4315" w:type="dxa"/>
            <w:vAlign w:val="center"/>
          </w:tcPr>
          <w:p w14:paraId="2858A99B" w14:textId="2CBC34F5" w:rsidR="00466F63" w:rsidRPr="00A41EA1" w:rsidDel="00065103" w:rsidRDefault="00466F63" w:rsidP="00466F63">
            <w:pPr>
              <w:pStyle w:val="ListParagraph"/>
              <w:ind w:left="0"/>
              <w:rPr>
                <w:del w:id="9652" w:author="Mubiyarto Wibisono" w:date="2025-09-04T16:33:00Z" w16du:dateUtc="2025-09-04T09:33:00Z"/>
                <w:rFonts w:ascii="Arial" w:eastAsia="Arial" w:hAnsi="Arial" w:cs="Arial"/>
                <w:b/>
                <w:bCs/>
                <w:color w:val="0F4761" w:themeColor="accent1" w:themeShade="BF"/>
                <w:sz w:val="20"/>
                <w:szCs w:val="20"/>
              </w:rPr>
            </w:pPr>
            <w:del w:id="9653" w:author="Mubiyarto Wibisono" w:date="2025-09-04T16:33:00Z" w16du:dateUtc="2025-09-04T09:33:00Z">
              <w:r w:rsidRPr="00A41EA1" w:rsidDel="00065103">
                <w:rPr>
                  <w:rFonts w:ascii="Arial" w:hAnsi="Arial" w:cs="Arial"/>
                  <w:color w:val="000000"/>
                  <w:sz w:val="20"/>
                  <w:szCs w:val="20"/>
                </w:rPr>
                <w:delText>Ensure payment success or failure</w:delText>
              </w:r>
            </w:del>
          </w:p>
        </w:tc>
      </w:tr>
    </w:tbl>
    <w:p w14:paraId="475175E7" w14:textId="318FC3FE" w:rsidR="00466F63" w:rsidRPr="00A41EA1" w:rsidDel="00065103" w:rsidRDefault="00466F63" w:rsidP="00466F63">
      <w:pPr>
        <w:pStyle w:val="ListParagraph"/>
        <w:ind w:hanging="436"/>
        <w:rPr>
          <w:del w:id="9654" w:author="Mubiyarto Wibisono" w:date="2025-09-04T16:33:00Z" w16du:dateUtc="2025-09-04T09:33:00Z"/>
          <w:rFonts w:ascii="Arial" w:eastAsia="Arial" w:hAnsi="Arial" w:cs="Arial"/>
          <w:b/>
          <w:bCs/>
          <w:color w:val="0F4761" w:themeColor="accent1" w:themeShade="BF"/>
          <w:sz w:val="20"/>
          <w:szCs w:val="20"/>
          <w:rPrChange w:id="9655" w:author="Mubiyarto Wibisono" w:date="2025-09-05T08:31:00Z" w16du:dateUtc="2025-09-05T01:31:00Z">
            <w:rPr>
              <w:del w:id="9656" w:author="Mubiyarto Wibisono" w:date="2025-09-04T16:33:00Z" w16du:dateUtc="2025-09-04T09:33:00Z"/>
              <w:rFonts w:ascii="Arial" w:eastAsia="Arial" w:hAnsi="Arial" w:cs="Arial"/>
              <w:b/>
              <w:bCs/>
              <w:color w:val="0F4761" w:themeColor="accent1" w:themeShade="BF"/>
              <w:sz w:val="32"/>
              <w:szCs w:val="32"/>
            </w:rPr>
          </w:rPrChange>
        </w:rPr>
      </w:pPr>
    </w:p>
    <w:p w14:paraId="48B9179E" w14:textId="735EB6EB" w:rsidR="0035752A" w:rsidRPr="00A41EA1" w:rsidDel="00065103" w:rsidRDefault="0035752A" w:rsidP="00466F63">
      <w:pPr>
        <w:pStyle w:val="ListParagraph"/>
        <w:ind w:hanging="436"/>
        <w:rPr>
          <w:del w:id="9657" w:author="Mubiyarto Wibisono" w:date="2025-09-04T16:33:00Z" w16du:dateUtc="2025-09-04T09:33:00Z"/>
          <w:rFonts w:ascii="Arial" w:eastAsia="Arial" w:hAnsi="Arial" w:cs="Arial"/>
          <w:b/>
          <w:bCs/>
          <w:color w:val="0F4761" w:themeColor="accent1" w:themeShade="BF"/>
          <w:sz w:val="20"/>
          <w:szCs w:val="20"/>
          <w:rPrChange w:id="9658" w:author="Mubiyarto Wibisono" w:date="2025-09-05T08:31:00Z" w16du:dateUtc="2025-09-05T01:31:00Z">
            <w:rPr>
              <w:del w:id="9659" w:author="Mubiyarto Wibisono" w:date="2025-09-04T16:33:00Z" w16du:dateUtc="2025-09-04T09:33:00Z"/>
              <w:rFonts w:ascii="Arial" w:eastAsia="Arial" w:hAnsi="Arial" w:cs="Arial"/>
              <w:b/>
              <w:bCs/>
              <w:color w:val="0F4761" w:themeColor="accent1" w:themeShade="BF"/>
              <w:sz w:val="32"/>
              <w:szCs w:val="32"/>
            </w:rPr>
          </w:rPrChange>
        </w:rPr>
      </w:pPr>
    </w:p>
    <w:p w14:paraId="4E061510" w14:textId="77777777" w:rsidR="0035752A" w:rsidRPr="00A41EA1" w:rsidRDefault="0035752A" w:rsidP="00466F63">
      <w:pPr>
        <w:pStyle w:val="ListParagraph"/>
        <w:ind w:hanging="436"/>
        <w:rPr>
          <w:rFonts w:ascii="Arial" w:eastAsia="Arial" w:hAnsi="Arial" w:cs="Arial"/>
          <w:b/>
          <w:bCs/>
          <w:color w:val="0F4761" w:themeColor="accent1" w:themeShade="BF"/>
          <w:sz w:val="20"/>
          <w:szCs w:val="20"/>
          <w:rPrChange w:id="9660" w:author="Mubiyarto Wibisono" w:date="2025-09-05T08:31:00Z" w16du:dateUtc="2025-09-05T01:31:00Z">
            <w:rPr>
              <w:rFonts w:ascii="Arial" w:eastAsia="Arial" w:hAnsi="Arial" w:cs="Arial"/>
              <w:b/>
              <w:bCs/>
              <w:color w:val="0F4761" w:themeColor="accent1" w:themeShade="BF"/>
              <w:sz w:val="32"/>
              <w:szCs w:val="32"/>
            </w:rPr>
          </w:rPrChange>
        </w:rPr>
      </w:pPr>
    </w:p>
    <w:p w14:paraId="1CE708A3" w14:textId="77777777" w:rsidR="0035752A" w:rsidRPr="00A41EA1" w:rsidRDefault="0035752A" w:rsidP="00466F63">
      <w:pPr>
        <w:pStyle w:val="ListParagraph"/>
        <w:ind w:hanging="436"/>
        <w:rPr>
          <w:rFonts w:ascii="Arial" w:eastAsia="Arial" w:hAnsi="Arial" w:cs="Arial"/>
          <w:b/>
          <w:bCs/>
          <w:color w:val="0F4761" w:themeColor="accent1" w:themeShade="BF"/>
          <w:sz w:val="20"/>
          <w:szCs w:val="20"/>
          <w:rPrChange w:id="9661" w:author="Mubiyarto Wibisono" w:date="2025-09-05T08:31:00Z" w16du:dateUtc="2025-09-05T01:31:00Z">
            <w:rPr>
              <w:rFonts w:ascii="Arial" w:eastAsia="Arial" w:hAnsi="Arial" w:cs="Arial"/>
              <w:b/>
              <w:bCs/>
              <w:color w:val="0F4761" w:themeColor="accent1" w:themeShade="BF"/>
              <w:sz w:val="32"/>
              <w:szCs w:val="32"/>
            </w:rPr>
          </w:rPrChange>
        </w:rPr>
      </w:pPr>
    </w:p>
    <w:p w14:paraId="72C32047"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2" w:author="Mubiyarto Wibisono" w:date="2025-09-05T08:31:00Z" w16du:dateUtc="2025-09-05T01:31:00Z">
            <w:rPr>
              <w:rFonts w:ascii="Arial" w:eastAsia="Arial" w:hAnsi="Arial" w:cs="Arial"/>
              <w:b/>
              <w:bCs/>
              <w:color w:val="0F4761" w:themeColor="accent1" w:themeShade="BF"/>
              <w:sz w:val="32"/>
              <w:szCs w:val="32"/>
            </w:rPr>
          </w:rPrChange>
        </w:rPr>
      </w:pPr>
    </w:p>
    <w:p w14:paraId="7F08DCCB"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3" w:author="Mubiyarto Wibisono" w:date="2025-09-05T08:31:00Z" w16du:dateUtc="2025-09-05T01:31:00Z">
            <w:rPr>
              <w:rFonts w:ascii="Arial" w:eastAsia="Arial" w:hAnsi="Arial" w:cs="Arial"/>
              <w:b/>
              <w:bCs/>
              <w:color w:val="0F4761" w:themeColor="accent1" w:themeShade="BF"/>
              <w:sz w:val="32"/>
              <w:szCs w:val="32"/>
            </w:rPr>
          </w:rPrChange>
        </w:rPr>
      </w:pPr>
    </w:p>
    <w:p w14:paraId="585975AD"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4" w:author="Mubiyarto Wibisono" w:date="2025-09-05T08:31:00Z" w16du:dateUtc="2025-09-05T01:31:00Z">
            <w:rPr>
              <w:rFonts w:ascii="Arial" w:eastAsia="Arial" w:hAnsi="Arial" w:cs="Arial"/>
              <w:b/>
              <w:bCs/>
              <w:color w:val="0F4761" w:themeColor="accent1" w:themeShade="BF"/>
              <w:sz w:val="32"/>
              <w:szCs w:val="32"/>
            </w:rPr>
          </w:rPrChange>
        </w:rPr>
      </w:pPr>
    </w:p>
    <w:p w14:paraId="6F39115B"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5" w:author="Mubiyarto Wibisono" w:date="2025-09-05T08:31:00Z" w16du:dateUtc="2025-09-05T01:31:00Z">
            <w:rPr>
              <w:rFonts w:ascii="Arial" w:eastAsia="Arial" w:hAnsi="Arial" w:cs="Arial"/>
              <w:b/>
              <w:bCs/>
              <w:color w:val="0F4761" w:themeColor="accent1" w:themeShade="BF"/>
              <w:sz w:val="32"/>
              <w:szCs w:val="32"/>
            </w:rPr>
          </w:rPrChange>
        </w:rPr>
      </w:pPr>
    </w:p>
    <w:p w14:paraId="5C66083B"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6" w:author="Mubiyarto Wibisono" w:date="2025-09-05T08:31:00Z" w16du:dateUtc="2025-09-05T01:31:00Z">
            <w:rPr>
              <w:rFonts w:ascii="Arial" w:eastAsia="Arial" w:hAnsi="Arial" w:cs="Arial"/>
              <w:b/>
              <w:bCs/>
              <w:color w:val="0F4761" w:themeColor="accent1" w:themeShade="BF"/>
              <w:sz w:val="32"/>
              <w:szCs w:val="32"/>
            </w:rPr>
          </w:rPrChange>
        </w:rPr>
      </w:pPr>
    </w:p>
    <w:p w14:paraId="161618C8"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667" w:author="Mubiyarto Wibisono" w:date="2025-09-05T08:31:00Z" w16du:dateUtc="2025-09-05T01:31:00Z">
            <w:rPr>
              <w:rFonts w:ascii="Arial" w:eastAsia="Arial" w:hAnsi="Arial" w:cs="Arial"/>
              <w:b/>
              <w:bCs/>
              <w:color w:val="0F4761" w:themeColor="accent1" w:themeShade="BF"/>
              <w:sz w:val="32"/>
              <w:szCs w:val="32"/>
            </w:rPr>
          </w:rPrChange>
        </w:rPr>
      </w:pPr>
    </w:p>
    <w:p w14:paraId="61BD6BE6" w14:textId="27FD9160" w:rsidR="00EE5AD0" w:rsidRPr="00A41EA1" w:rsidDel="00065103" w:rsidRDefault="00EE5AD0" w:rsidP="00466F63">
      <w:pPr>
        <w:pStyle w:val="ListParagraph"/>
        <w:ind w:hanging="436"/>
        <w:rPr>
          <w:del w:id="9668" w:author="Mubiyarto Wibisono" w:date="2025-09-04T16:33:00Z" w16du:dateUtc="2025-09-04T09:33:00Z"/>
          <w:rFonts w:ascii="Arial" w:eastAsia="Arial" w:hAnsi="Arial" w:cs="Arial"/>
          <w:b/>
          <w:bCs/>
          <w:color w:val="0F4761" w:themeColor="accent1" w:themeShade="BF"/>
          <w:sz w:val="20"/>
          <w:szCs w:val="20"/>
          <w:rPrChange w:id="9669" w:author="Mubiyarto Wibisono" w:date="2025-09-05T08:31:00Z" w16du:dateUtc="2025-09-05T01:31:00Z">
            <w:rPr>
              <w:del w:id="9670" w:author="Mubiyarto Wibisono" w:date="2025-09-04T16:33:00Z" w16du:dateUtc="2025-09-04T09:33:00Z"/>
              <w:rFonts w:ascii="Arial" w:eastAsia="Arial" w:hAnsi="Arial" w:cs="Arial"/>
              <w:b/>
              <w:bCs/>
              <w:color w:val="0F4761" w:themeColor="accent1" w:themeShade="BF"/>
              <w:sz w:val="32"/>
              <w:szCs w:val="32"/>
            </w:rPr>
          </w:rPrChange>
        </w:rPr>
      </w:pPr>
    </w:p>
    <w:p w14:paraId="6F715D2D" w14:textId="45BEEA77" w:rsidR="00EE5AD0" w:rsidRPr="00A41EA1" w:rsidDel="00065103" w:rsidRDefault="00EE5AD0" w:rsidP="00466F63">
      <w:pPr>
        <w:pStyle w:val="ListParagraph"/>
        <w:ind w:hanging="436"/>
        <w:rPr>
          <w:del w:id="9671" w:author="Mubiyarto Wibisono" w:date="2025-09-04T16:33:00Z" w16du:dateUtc="2025-09-04T09:33:00Z"/>
          <w:rFonts w:ascii="Arial" w:eastAsia="Arial" w:hAnsi="Arial" w:cs="Arial"/>
          <w:b/>
          <w:bCs/>
          <w:color w:val="0F4761" w:themeColor="accent1" w:themeShade="BF"/>
          <w:sz w:val="20"/>
          <w:szCs w:val="20"/>
          <w:rPrChange w:id="9672" w:author="Mubiyarto Wibisono" w:date="2025-09-05T08:31:00Z" w16du:dateUtc="2025-09-05T01:31:00Z">
            <w:rPr>
              <w:del w:id="9673" w:author="Mubiyarto Wibisono" w:date="2025-09-04T16:33:00Z" w16du:dateUtc="2025-09-04T09:33:00Z"/>
              <w:rFonts w:ascii="Arial" w:eastAsia="Arial" w:hAnsi="Arial" w:cs="Arial"/>
              <w:b/>
              <w:bCs/>
              <w:color w:val="0F4761" w:themeColor="accent1" w:themeShade="BF"/>
              <w:sz w:val="32"/>
              <w:szCs w:val="32"/>
            </w:rPr>
          </w:rPrChange>
        </w:rPr>
      </w:pPr>
    </w:p>
    <w:p w14:paraId="05733F60" w14:textId="4835A1DC" w:rsidR="00EE5AD0" w:rsidRPr="00A41EA1" w:rsidDel="00065103" w:rsidRDefault="00EE5AD0" w:rsidP="00466F63">
      <w:pPr>
        <w:pStyle w:val="ListParagraph"/>
        <w:ind w:hanging="436"/>
        <w:rPr>
          <w:del w:id="9674" w:author="Mubiyarto Wibisono" w:date="2025-09-04T16:33:00Z" w16du:dateUtc="2025-09-04T09:33:00Z"/>
          <w:rFonts w:ascii="Arial" w:eastAsia="Arial" w:hAnsi="Arial" w:cs="Arial"/>
          <w:b/>
          <w:bCs/>
          <w:color w:val="0F4761" w:themeColor="accent1" w:themeShade="BF"/>
          <w:sz w:val="20"/>
          <w:szCs w:val="20"/>
          <w:rPrChange w:id="9675" w:author="Mubiyarto Wibisono" w:date="2025-09-05T08:31:00Z" w16du:dateUtc="2025-09-05T01:31:00Z">
            <w:rPr>
              <w:del w:id="9676" w:author="Mubiyarto Wibisono" w:date="2025-09-04T16:33:00Z" w16du:dateUtc="2025-09-04T09:33:00Z"/>
              <w:rFonts w:ascii="Arial" w:eastAsia="Arial" w:hAnsi="Arial" w:cs="Arial"/>
              <w:b/>
              <w:bCs/>
              <w:color w:val="0F4761" w:themeColor="accent1" w:themeShade="BF"/>
              <w:sz w:val="32"/>
              <w:szCs w:val="32"/>
            </w:rPr>
          </w:rPrChange>
        </w:rPr>
      </w:pPr>
    </w:p>
    <w:p w14:paraId="59F7E38D" w14:textId="4C8F4B77" w:rsidR="00EE5AD0" w:rsidRPr="00A41EA1" w:rsidDel="00065103" w:rsidRDefault="00EE5AD0" w:rsidP="00466F63">
      <w:pPr>
        <w:pStyle w:val="ListParagraph"/>
        <w:ind w:hanging="436"/>
        <w:rPr>
          <w:del w:id="9677" w:author="Mubiyarto Wibisono" w:date="2025-09-04T16:33:00Z" w16du:dateUtc="2025-09-04T09:33:00Z"/>
          <w:rFonts w:ascii="Arial" w:eastAsia="Arial" w:hAnsi="Arial" w:cs="Arial"/>
          <w:b/>
          <w:bCs/>
          <w:color w:val="0F4761" w:themeColor="accent1" w:themeShade="BF"/>
          <w:sz w:val="20"/>
          <w:szCs w:val="20"/>
          <w:rPrChange w:id="9678" w:author="Mubiyarto Wibisono" w:date="2025-09-05T08:31:00Z" w16du:dateUtc="2025-09-05T01:31:00Z">
            <w:rPr>
              <w:del w:id="9679" w:author="Mubiyarto Wibisono" w:date="2025-09-04T16:33:00Z" w16du:dateUtc="2025-09-04T09:33:00Z"/>
              <w:rFonts w:ascii="Arial" w:eastAsia="Arial" w:hAnsi="Arial" w:cs="Arial"/>
              <w:b/>
              <w:bCs/>
              <w:color w:val="0F4761" w:themeColor="accent1" w:themeShade="BF"/>
              <w:sz w:val="32"/>
              <w:szCs w:val="32"/>
            </w:rPr>
          </w:rPrChange>
        </w:rPr>
      </w:pPr>
    </w:p>
    <w:p w14:paraId="1347324C" w14:textId="304EE634" w:rsidR="00620F9E" w:rsidRPr="00A41EA1" w:rsidDel="00065103" w:rsidRDefault="00620F9E" w:rsidP="00466F63">
      <w:pPr>
        <w:pStyle w:val="ListParagraph"/>
        <w:ind w:hanging="436"/>
        <w:rPr>
          <w:del w:id="9680" w:author="Mubiyarto Wibisono" w:date="2025-09-04T16:33:00Z" w16du:dateUtc="2025-09-04T09:33:00Z"/>
          <w:rFonts w:ascii="Arial" w:eastAsia="Arial" w:hAnsi="Arial" w:cs="Arial"/>
          <w:b/>
          <w:bCs/>
          <w:color w:val="0F4761" w:themeColor="accent1" w:themeShade="BF"/>
          <w:sz w:val="20"/>
          <w:szCs w:val="20"/>
          <w:rPrChange w:id="9681" w:author="Mubiyarto Wibisono" w:date="2025-09-05T08:31:00Z" w16du:dateUtc="2025-09-05T01:31:00Z">
            <w:rPr>
              <w:del w:id="9682" w:author="Mubiyarto Wibisono" w:date="2025-09-04T16:33:00Z" w16du:dateUtc="2025-09-04T09:33:00Z"/>
              <w:rFonts w:ascii="Arial" w:eastAsia="Arial" w:hAnsi="Arial" w:cs="Arial"/>
              <w:b/>
              <w:bCs/>
              <w:color w:val="0F4761" w:themeColor="accent1" w:themeShade="BF"/>
              <w:sz w:val="32"/>
              <w:szCs w:val="32"/>
            </w:rPr>
          </w:rPrChange>
        </w:rPr>
      </w:pPr>
    </w:p>
    <w:p w14:paraId="08A5C82D" w14:textId="5DE227CA" w:rsidR="00620F9E" w:rsidRPr="00A41EA1" w:rsidDel="00065103" w:rsidRDefault="00620F9E" w:rsidP="00466F63">
      <w:pPr>
        <w:pStyle w:val="ListParagraph"/>
        <w:ind w:hanging="436"/>
        <w:rPr>
          <w:del w:id="9683" w:author="Mubiyarto Wibisono" w:date="2025-09-04T16:33:00Z" w16du:dateUtc="2025-09-04T09:33:00Z"/>
          <w:rFonts w:ascii="Arial" w:eastAsia="Arial" w:hAnsi="Arial" w:cs="Arial"/>
          <w:b/>
          <w:bCs/>
          <w:color w:val="0F4761" w:themeColor="accent1" w:themeShade="BF"/>
          <w:sz w:val="20"/>
          <w:szCs w:val="20"/>
          <w:rPrChange w:id="9684" w:author="Mubiyarto Wibisono" w:date="2025-09-05T08:31:00Z" w16du:dateUtc="2025-09-05T01:31:00Z">
            <w:rPr>
              <w:del w:id="9685" w:author="Mubiyarto Wibisono" w:date="2025-09-04T16:33:00Z" w16du:dateUtc="2025-09-04T09:33:00Z"/>
              <w:rFonts w:ascii="Arial" w:eastAsia="Arial" w:hAnsi="Arial" w:cs="Arial"/>
              <w:b/>
              <w:bCs/>
              <w:color w:val="0F4761" w:themeColor="accent1" w:themeShade="BF"/>
              <w:sz w:val="32"/>
              <w:szCs w:val="32"/>
            </w:rPr>
          </w:rPrChange>
        </w:rPr>
      </w:pPr>
    </w:p>
    <w:p w14:paraId="38AF7E07" w14:textId="481D547D" w:rsidR="00620F9E" w:rsidRPr="00A41EA1" w:rsidDel="00065103" w:rsidRDefault="00620F9E" w:rsidP="00466F63">
      <w:pPr>
        <w:pStyle w:val="ListParagraph"/>
        <w:ind w:hanging="436"/>
        <w:rPr>
          <w:del w:id="9686" w:author="Mubiyarto Wibisono" w:date="2025-09-04T16:33:00Z" w16du:dateUtc="2025-09-04T09:33:00Z"/>
          <w:rFonts w:ascii="Arial" w:eastAsia="Arial" w:hAnsi="Arial" w:cs="Arial"/>
          <w:b/>
          <w:bCs/>
          <w:color w:val="0F4761" w:themeColor="accent1" w:themeShade="BF"/>
          <w:sz w:val="20"/>
          <w:szCs w:val="20"/>
          <w:rPrChange w:id="9687" w:author="Mubiyarto Wibisono" w:date="2025-09-05T08:31:00Z" w16du:dateUtc="2025-09-05T01:31:00Z">
            <w:rPr>
              <w:del w:id="9688" w:author="Mubiyarto Wibisono" w:date="2025-09-04T16:33:00Z" w16du:dateUtc="2025-09-04T09:33:00Z"/>
              <w:rFonts w:ascii="Arial" w:eastAsia="Arial" w:hAnsi="Arial" w:cs="Arial"/>
              <w:b/>
              <w:bCs/>
              <w:color w:val="0F4761" w:themeColor="accent1" w:themeShade="BF"/>
              <w:sz w:val="32"/>
              <w:szCs w:val="32"/>
            </w:rPr>
          </w:rPrChange>
        </w:rPr>
      </w:pPr>
    </w:p>
    <w:p w14:paraId="1044BDFF" w14:textId="283F0CAA" w:rsidR="00620F9E" w:rsidRPr="00A41EA1" w:rsidDel="00065103" w:rsidRDefault="00620F9E" w:rsidP="00466F63">
      <w:pPr>
        <w:pStyle w:val="ListParagraph"/>
        <w:ind w:hanging="436"/>
        <w:rPr>
          <w:del w:id="9689" w:author="Mubiyarto Wibisono" w:date="2025-09-04T16:33:00Z" w16du:dateUtc="2025-09-04T09:33:00Z"/>
          <w:rFonts w:ascii="Arial" w:eastAsia="Arial" w:hAnsi="Arial" w:cs="Arial"/>
          <w:b/>
          <w:bCs/>
          <w:color w:val="0F4761" w:themeColor="accent1" w:themeShade="BF"/>
          <w:sz w:val="20"/>
          <w:szCs w:val="20"/>
          <w:rPrChange w:id="9690" w:author="Mubiyarto Wibisono" w:date="2025-09-05T08:31:00Z" w16du:dateUtc="2025-09-05T01:31:00Z">
            <w:rPr>
              <w:del w:id="9691" w:author="Mubiyarto Wibisono" w:date="2025-09-04T16:33:00Z" w16du:dateUtc="2025-09-04T09:33:00Z"/>
              <w:rFonts w:ascii="Arial" w:eastAsia="Arial" w:hAnsi="Arial" w:cs="Arial"/>
              <w:b/>
              <w:bCs/>
              <w:color w:val="0F4761" w:themeColor="accent1" w:themeShade="BF"/>
              <w:sz w:val="32"/>
              <w:szCs w:val="32"/>
            </w:rPr>
          </w:rPrChange>
        </w:rPr>
      </w:pPr>
    </w:p>
    <w:p w14:paraId="735C4510" w14:textId="15D593A7" w:rsidR="00982134" w:rsidRPr="00A41EA1" w:rsidDel="00065103" w:rsidRDefault="00982134" w:rsidP="00466F63">
      <w:pPr>
        <w:pStyle w:val="ListParagraph"/>
        <w:ind w:hanging="436"/>
        <w:rPr>
          <w:del w:id="9692" w:author="Mubiyarto Wibisono" w:date="2025-09-04T16:33:00Z" w16du:dateUtc="2025-09-04T09:33:00Z"/>
          <w:rFonts w:ascii="Arial" w:eastAsia="Arial" w:hAnsi="Arial" w:cs="Arial"/>
          <w:b/>
          <w:bCs/>
          <w:color w:val="0F4761" w:themeColor="accent1" w:themeShade="BF"/>
          <w:sz w:val="20"/>
          <w:szCs w:val="20"/>
          <w:rPrChange w:id="9693" w:author="Mubiyarto Wibisono" w:date="2025-09-05T08:31:00Z" w16du:dateUtc="2025-09-05T01:31:00Z">
            <w:rPr>
              <w:del w:id="9694" w:author="Mubiyarto Wibisono" w:date="2025-09-04T16:33:00Z" w16du:dateUtc="2025-09-04T09:33:00Z"/>
              <w:rFonts w:ascii="Arial" w:eastAsia="Arial" w:hAnsi="Arial" w:cs="Arial"/>
              <w:b/>
              <w:bCs/>
              <w:color w:val="0F4761" w:themeColor="accent1" w:themeShade="BF"/>
              <w:sz w:val="32"/>
              <w:szCs w:val="32"/>
            </w:rPr>
          </w:rPrChange>
        </w:rPr>
      </w:pPr>
    </w:p>
    <w:p w14:paraId="635846CA" w14:textId="3D8E227E" w:rsidR="00982134" w:rsidRPr="00A41EA1" w:rsidDel="00065103" w:rsidRDefault="00982134" w:rsidP="00466F63">
      <w:pPr>
        <w:pStyle w:val="ListParagraph"/>
        <w:ind w:hanging="436"/>
        <w:rPr>
          <w:del w:id="9695" w:author="Mubiyarto Wibisono" w:date="2025-09-04T16:33:00Z" w16du:dateUtc="2025-09-04T09:33:00Z"/>
          <w:rFonts w:ascii="Arial" w:eastAsia="Arial" w:hAnsi="Arial" w:cs="Arial"/>
          <w:b/>
          <w:bCs/>
          <w:color w:val="0F4761" w:themeColor="accent1" w:themeShade="BF"/>
          <w:sz w:val="20"/>
          <w:szCs w:val="20"/>
          <w:rPrChange w:id="9696" w:author="Mubiyarto Wibisono" w:date="2025-09-05T08:31:00Z" w16du:dateUtc="2025-09-05T01:31:00Z">
            <w:rPr>
              <w:del w:id="9697" w:author="Mubiyarto Wibisono" w:date="2025-09-04T16:33:00Z" w16du:dateUtc="2025-09-04T09:33:00Z"/>
              <w:rFonts w:ascii="Arial" w:eastAsia="Arial" w:hAnsi="Arial" w:cs="Arial"/>
              <w:b/>
              <w:bCs/>
              <w:color w:val="0F4761" w:themeColor="accent1" w:themeShade="BF"/>
              <w:sz w:val="32"/>
              <w:szCs w:val="32"/>
            </w:rPr>
          </w:rPrChange>
        </w:rPr>
      </w:pPr>
    </w:p>
    <w:p w14:paraId="47B82579" w14:textId="10CE17CA" w:rsidR="00982134" w:rsidRPr="00A41EA1" w:rsidDel="00065103" w:rsidRDefault="00982134" w:rsidP="00466F63">
      <w:pPr>
        <w:pStyle w:val="ListParagraph"/>
        <w:ind w:hanging="436"/>
        <w:rPr>
          <w:del w:id="9698" w:author="Mubiyarto Wibisono" w:date="2025-09-04T16:33:00Z" w16du:dateUtc="2025-09-04T09:33:00Z"/>
          <w:rFonts w:ascii="Arial" w:eastAsia="Arial" w:hAnsi="Arial" w:cs="Arial"/>
          <w:b/>
          <w:bCs/>
          <w:color w:val="0F4761" w:themeColor="accent1" w:themeShade="BF"/>
          <w:sz w:val="20"/>
          <w:szCs w:val="20"/>
          <w:rPrChange w:id="9699" w:author="Mubiyarto Wibisono" w:date="2025-09-05T08:31:00Z" w16du:dateUtc="2025-09-05T01:31:00Z">
            <w:rPr>
              <w:del w:id="9700" w:author="Mubiyarto Wibisono" w:date="2025-09-04T16:33:00Z" w16du:dateUtc="2025-09-04T09:33:00Z"/>
              <w:rFonts w:ascii="Arial" w:eastAsia="Arial" w:hAnsi="Arial" w:cs="Arial"/>
              <w:b/>
              <w:bCs/>
              <w:color w:val="0F4761" w:themeColor="accent1" w:themeShade="BF"/>
              <w:sz w:val="32"/>
              <w:szCs w:val="32"/>
            </w:rPr>
          </w:rPrChange>
        </w:rPr>
      </w:pPr>
    </w:p>
    <w:p w14:paraId="6B4A0EA7" w14:textId="6B5D839C" w:rsidR="00982134" w:rsidRPr="00A41EA1" w:rsidDel="00065103" w:rsidRDefault="00982134" w:rsidP="00466F63">
      <w:pPr>
        <w:pStyle w:val="ListParagraph"/>
        <w:ind w:hanging="436"/>
        <w:rPr>
          <w:del w:id="9701" w:author="Mubiyarto Wibisono" w:date="2025-09-04T16:33:00Z" w16du:dateUtc="2025-09-04T09:33:00Z"/>
          <w:rFonts w:ascii="Arial" w:eastAsia="Arial" w:hAnsi="Arial" w:cs="Arial"/>
          <w:b/>
          <w:bCs/>
          <w:color w:val="0F4761" w:themeColor="accent1" w:themeShade="BF"/>
          <w:sz w:val="20"/>
          <w:szCs w:val="20"/>
          <w:rPrChange w:id="9702" w:author="Mubiyarto Wibisono" w:date="2025-09-05T08:31:00Z" w16du:dateUtc="2025-09-05T01:31:00Z">
            <w:rPr>
              <w:del w:id="9703" w:author="Mubiyarto Wibisono" w:date="2025-09-04T16:33:00Z" w16du:dateUtc="2025-09-04T09:33:00Z"/>
              <w:rFonts w:ascii="Arial" w:eastAsia="Arial" w:hAnsi="Arial" w:cs="Arial"/>
              <w:b/>
              <w:bCs/>
              <w:color w:val="0F4761" w:themeColor="accent1" w:themeShade="BF"/>
              <w:sz w:val="32"/>
              <w:szCs w:val="32"/>
            </w:rPr>
          </w:rPrChange>
        </w:rPr>
      </w:pPr>
    </w:p>
    <w:p w14:paraId="74979436" w14:textId="7D8EDAF3" w:rsidR="00982134" w:rsidRPr="00A41EA1" w:rsidDel="00065103" w:rsidRDefault="00982134" w:rsidP="00466F63">
      <w:pPr>
        <w:pStyle w:val="ListParagraph"/>
        <w:ind w:hanging="436"/>
        <w:rPr>
          <w:del w:id="9704" w:author="Mubiyarto Wibisono" w:date="2025-09-04T16:33:00Z" w16du:dateUtc="2025-09-04T09:33:00Z"/>
          <w:rFonts w:ascii="Arial" w:eastAsia="Arial" w:hAnsi="Arial" w:cs="Arial"/>
          <w:b/>
          <w:bCs/>
          <w:color w:val="0F4761" w:themeColor="accent1" w:themeShade="BF"/>
          <w:sz w:val="20"/>
          <w:szCs w:val="20"/>
          <w:rPrChange w:id="9705" w:author="Mubiyarto Wibisono" w:date="2025-09-05T08:31:00Z" w16du:dateUtc="2025-09-05T01:31:00Z">
            <w:rPr>
              <w:del w:id="9706" w:author="Mubiyarto Wibisono" w:date="2025-09-04T16:33:00Z" w16du:dateUtc="2025-09-04T09:33:00Z"/>
              <w:rFonts w:ascii="Arial" w:eastAsia="Arial" w:hAnsi="Arial" w:cs="Arial"/>
              <w:b/>
              <w:bCs/>
              <w:color w:val="0F4761" w:themeColor="accent1" w:themeShade="BF"/>
              <w:sz w:val="32"/>
              <w:szCs w:val="32"/>
            </w:rPr>
          </w:rPrChange>
        </w:rPr>
      </w:pPr>
    </w:p>
    <w:p w14:paraId="6E4B29DD" w14:textId="6C72900A" w:rsidR="00982134" w:rsidRPr="00A41EA1" w:rsidDel="00065103" w:rsidRDefault="00982134" w:rsidP="00466F63">
      <w:pPr>
        <w:pStyle w:val="ListParagraph"/>
        <w:ind w:hanging="436"/>
        <w:rPr>
          <w:del w:id="9707" w:author="Mubiyarto Wibisono" w:date="2025-09-04T16:33:00Z" w16du:dateUtc="2025-09-04T09:33:00Z"/>
          <w:rFonts w:ascii="Arial" w:eastAsia="Arial" w:hAnsi="Arial" w:cs="Arial"/>
          <w:b/>
          <w:bCs/>
          <w:color w:val="0F4761" w:themeColor="accent1" w:themeShade="BF"/>
          <w:sz w:val="20"/>
          <w:szCs w:val="20"/>
          <w:rPrChange w:id="9708" w:author="Mubiyarto Wibisono" w:date="2025-09-05T08:31:00Z" w16du:dateUtc="2025-09-05T01:31:00Z">
            <w:rPr>
              <w:del w:id="9709" w:author="Mubiyarto Wibisono" w:date="2025-09-04T16:33:00Z" w16du:dateUtc="2025-09-04T09:33:00Z"/>
              <w:rFonts w:ascii="Arial" w:eastAsia="Arial" w:hAnsi="Arial" w:cs="Arial"/>
              <w:b/>
              <w:bCs/>
              <w:color w:val="0F4761" w:themeColor="accent1" w:themeShade="BF"/>
              <w:sz w:val="32"/>
              <w:szCs w:val="32"/>
            </w:rPr>
          </w:rPrChange>
        </w:rPr>
      </w:pPr>
    </w:p>
    <w:p w14:paraId="7FC22DFB" w14:textId="020CC1E7" w:rsidR="00982134" w:rsidRPr="00A41EA1" w:rsidDel="00065103" w:rsidRDefault="00982134" w:rsidP="00466F63">
      <w:pPr>
        <w:pStyle w:val="ListParagraph"/>
        <w:ind w:hanging="436"/>
        <w:rPr>
          <w:del w:id="9710" w:author="Mubiyarto Wibisono" w:date="2025-09-04T16:33:00Z" w16du:dateUtc="2025-09-04T09:33:00Z"/>
          <w:rFonts w:ascii="Arial" w:eastAsia="Arial" w:hAnsi="Arial" w:cs="Arial"/>
          <w:b/>
          <w:bCs/>
          <w:color w:val="0F4761" w:themeColor="accent1" w:themeShade="BF"/>
          <w:sz w:val="20"/>
          <w:szCs w:val="20"/>
          <w:rPrChange w:id="9711" w:author="Mubiyarto Wibisono" w:date="2025-09-05T08:31:00Z" w16du:dateUtc="2025-09-05T01:31:00Z">
            <w:rPr>
              <w:del w:id="9712" w:author="Mubiyarto Wibisono" w:date="2025-09-04T16:33:00Z" w16du:dateUtc="2025-09-04T09:33:00Z"/>
              <w:rFonts w:ascii="Arial" w:eastAsia="Arial" w:hAnsi="Arial" w:cs="Arial"/>
              <w:b/>
              <w:bCs/>
              <w:color w:val="0F4761" w:themeColor="accent1" w:themeShade="BF"/>
              <w:sz w:val="32"/>
              <w:szCs w:val="32"/>
            </w:rPr>
          </w:rPrChange>
        </w:rPr>
      </w:pPr>
    </w:p>
    <w:p w14:paraId="3F668FAC" w14:textId="3E776E8B" w:rsidR="00982134" w:rsidRPr="00A41EA1" w:rsidDel="00065103" w:rsidRDefault="00982134" w:rsidP="00466F63">
      <w:pPr>
        <w:pStyle w:val="ListParagraph"/>
        <w:ind w:hanging="436"/>
        <w:rPr>
          <w:del w:id="9713" w:author="Mubiyarto Wibisono" w:date="2025-09-04T16:33:00Z" w16du:dateUtc="2025-09-04T09:33:00Z"/>
          <w:rFonts w:ascii="Arial" w:eastAsia="Arial" w:hAnsi="Arial" w:cs="Arial"/>
          <w:b/>
          <w:bCs/>
          <w:color w:val="0F4761" w:themeColor="accent1" w:themeShade="BF"/>
          <w:sz w:val="20"/>
          <w:szCs w:val="20"/>
          <w:rPrChange w:id="9714" w:author="Mubiyarto Wibisono" w:date="2025-09-05T08:31:00Z" w16du:dateUtc="2025-09-05T01:31:00Z">
            <w:rPr>
              <w:del w:id="9715" w:author="Mubiyarto Wibisono" w:date="2025-09-04T16:33:00Z" w16du:dateUtc="2025-09-04T09:33:00Z"/>
              <w:rFonts w:ascii="Arial" w:eastAsia="Arial" w:hAnsi="Arial" w:cs="Arial"/>
              <w:b/>
              <w:bCs/>
              <w:color w:val="0F4761" w:themeColor="accent1" w:themeShade="BF"/>
              <w:sz w:val="32"/>
              <w:szCs w:val="32"/>
            </w:rPr>
          </w:rPrChange>
        </w:rPr>
      </w:pPr>
    </w:p>
    <w:p w14:paraId="63E0C9FC" w14:textId="06D8AA1C" w:rsidR="00982134" w:rsidRPr="00A41EA1" w:rsidDel="00065103" w:rsidRDefault="00982134" w:rsidP="00466F63">
      <w:pPr>
        <w:pStyle w:val="ListParagraph"/>
        <w:ind w:hanging="436"/>
        <w:rPr>
          <w:del w:id="9716" w:author="Mubiyarto Wibisono" w:date="2025-09-04T16:33:00Z" w16du:dateUtc="2025-09-04T09:33:00Z"/>
          <w:rFonts w:ascii="Arial" w:eastAsia="Arial" w:hAnsi="Arial" w:cs="Arial"/>
          <w:b/>
          <w:bCs/>
          <w:color w:val="0F4761" w:themeColor="accent1" w:themeShade="BF"/>
          <w:sz w:val="20"/>
          <w:szCs w:val="20"/>
          <w:rPrChange w:id="9717" w:author="Mubiyarto Wibisono" w:date="2025-09-05T08:31:00Z" w16du:dateUtc="2025-09-05T01:31:00Z">
            <w:rPr>
              <w:del w:id="9718" w:author="Mubiyarto Wibisono" w:date="2025-09-04T16:33:00Z" w16du:dateUtc="2025-09-04T09:33:00Z"/>
              <w:rFonts w:ascii="Arial" w:eastAsia="Arial" w:hAnsi="Arial" w:cs="Arial"/>
              <w:b/>
              <w:bCs/>
              <w:color w:val="0F4761" w:themeColor="accent1" w:themeShade="BF"/>
              <w:sz w:val="32"/>
              <w:szCs w:val="32"/>
            </w:rPr>
          </w:rPrChange>
        </w:rPr>
      </w:pPr>
    </w:p>
    <w:p w14:paraId="5C2D2265" w14:textId="4102B5F6" w:rsidR="00982134" w:rsidRPr="00A41EA1" w:rsidDel="00065103" w:rsidRDefault="00982134" w:rsidP="00466F63">
      <w:pPr>
        <w:pStyle w:val="ListParagraph"/>
        <w:ind w:hanging="436"/>
        <w:rPr>
          <w:del w:id="9719" w:author="Mubiyarto Wibisono" w:date="2025-09-04T16:33:00Z" w16du:dateUtc="2025-09-04T09:33:00Z"/>
          <w:rFonts w:ascii="Arial" w:eastAsia="Arial" w:hAnsi="Arial" w:cs="Arial"/>
          <w:b/>
          <w:bCs/>
          <w:color w:val="0F4761" w:themeColor="accent1" w:themeShade="BF"/>
          <w:sz w:val="20"/>
          <w:szCs w:val="20"/>
          <w:rPrChange w:id="9720" w:author="Mubiyarto Wibisono" w:date="2025-09-05T08:31:00Z" w16du:dateUtc="2025-09-05T01:31:00Z">
            <w:rPr>
              <w:del w:id="9721" w:author="Mubiyarto Wibisono" w:date="2025-09-04T16:33:00Z" w16du:dateUtc="2025-09-04T09:33:00Z"/>
              <w:rFonts w:ascii="Arial" w:eastAsia="Arial" w:hAnsi="Arial" w:cs="Arial"/>
              <w:b/>
              <w:bCs/>
              <w:color w:val="0F4761" w:themeColor="accent1" w:themeShade="BF"/>
              <w:sz w:val="32"/>
              <w:szCs w:val="32"/>
            </w:rPr>
          </w:rPrChange>
        </w:rPr>
      </w:pPr>
    </w:p>
    <w:p w14:paraId="2DE0F2B0"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22" w:author="Mubiyarto Wibisono" w:date="2025-09-05T08:31:00Z" w16du:dateUtc="2025-09-05T01:31:00Z">
            <w:rPr>
              <w:rFonts w:ascii="Arial" w:eastAsia="Arial" w:hAnsi="Arial" w:cs="Arial"/>
              <w:b/>
              <w:bCs/>
              <w:color w:val="0F4761" w:themeColor="accent1" w:themeShade="BF"/>
              <w:sz w:val="32"/>
              <w:szCs w:val="32"/>
            </w:rPr>
          </w:rPrChange>
        </w:rPr>
      </w:pPr>
    </w:p>
    <w:p w14:paraId="6FAFCBE7" w14:textId="284B8D79" w:rsidR="00982134" w:rsidRPr="00A41EA1" w:rsidDel="00065103" w:rsidRDefault="00982134" w:rsidP="00466F63">
      <w:pPr>
        <w:pStyle w:val="ListParagraph"/>
        <w:ind w:hanging="436"/>
        <w:rPr>
          <w:del w:id="9723" w:author="Mubiyarto Wibisono" w:date="2025-09-04T16:33:00Z" w16du:dateUtc="2025-09-04T09:33:00Z"/>
          <w:rFonts w:ascii="Arial" w:eastAsia="Arial" w:hAnsi="Arial" w:cs="Arial"/>
          <w:b/>
          <w:bCs/>
          <w:color w:val="0F4761" w:themeColor="accent1" w:themeShade="BF"/>
          <w:sz w:val="20"/>
          <w:szCs w:val="20"/>
          <w:rPrChange w:id="9724" w:author="Mubiyarto Wibisono" w:date="2025-09-05T08:31:00Z" w16du:dateUtc="2025-09-05T01:31:00Z">
            <w:rPr>
              <w:del w:id="9725" w:author="Mubiyarto Wibisono" w:date="2025-09-04T16:33:00Z" w16du:dateUtc="2025-09-04T09:33:00Z"/>
              <w:rFonts w:ascii="Arial" w:eastAsia="Arial" w:hAnsi="Arial" w:cs="Arial"/>
              <w:b/>
              <w:bCs/>
              <w:color w:val="0F4761" w:themeColor="accent1" w:themeShade="BF"/>
              <w:sz w:val="32"/>
              <w:szCs w:val="32"/>
            </w:rPr>
          </w:rPrChange>
        </w:rPr>
      </w:pPr>
    </w:p>
    <w:p w14:paraId="7C105C12" w14:textId="757F317F" w:rsidR="00982134" w:rsidRPr="00A41EA1" w:rsidDel="00065103" w:rsidRDefault="00982134" w:rsidP="00466F63">
      <w:pPr>
        <w:pStyle w:val="ListParagraph"/>
        <w:ind w:hanging="436"/>
        <w:rPr>
          <w:del w:id="9726" w:author="Mubiyarto Wibisono" w:date="2025-09-04T16:33:00Z" w16du:dateUtc="2025-09-04T09:33:00Z"/>
          <w:rFonts w:ascii="Arial" w:eastAsia="Arial" w:hAnsi="Arial" w:cs="Arial"/>
          <w:b/>
          <w:bCs/>
          <w:color w:val="0F4761" w:themeColor="accent1" w:themeShade="BF"/>
          <w:sz w:val="20"/>
          <w:szCs w:val="20"/>
          <w:rPrChange w:id="9727" w:author="Mubiyarto Wibisono" w:date="2025-09-05T08:31:00Z" w16du:dateUtc="2025-09-05T01:31:00Z">
            <w:rPr>
              <w:del w:id="9728" w:author="Mubiyarto Wibisono" w:date="2025-09-04T16:33:00Z" w16du:dateUtc="2025-09-04T09:33:00Z"/>
              <w:rFonts w:ascii="Arial" w:eastAsia="Arial" w:hAnsi="Arial" w:cs="Arial"/>
              <w:b/>
              <w:bCs/>
              <w:color w:val="0F4761" w:themeColor="accent1" w:themeShade="BF"/>
              <w:sz w:val="32"/>
              <w:szCs w:val="32"/>
            </w:rPr>
          </w:rPrChange>
        </w:rPr>
      </w:pPr>
    </w:p>
    <w:p w14:paraId="652CCF6C" w14:textId="2B9ACD79" w:rsidR="00982134" w:rsidRPr="00A41EA1" w:rsidDel="00065103" w:rsidRDefault="00982134" w:rsidP="00466F63">
      <w:pPr>
        <w:pStyle w:val="ListParagraph"/>
        <w:ind w:hanging="436"/>
        <w:rPr>
          <w:del w:id="9729" w:author="Mubiyarto Wibisono" w:date="2025-09-04T16:33:00Z" w16du:dateUtc="2025-09-04T09:33:00Z"/>
          <w:rFonts w:ascii="Arial" w:eastAsia="Arial" w:hAnsi="Arial" w:cs="Arial"/>
          <w:b/>
          <w:bCs/>
          <w:color w:val="0F4761" w:themeColor="accent1" w:themeShade="BF"/>
          <w:sz w:val="20"/>
          <w:szCs w:val="20"/>
          <w:rPrChange w:id="9730" w:author="Mubiyarto Wibisono" w:date="2025-09-05T08:31:00Z" w16du:dateUtc="2025-09-05T01:31:00Z">
            <w:rPr>
              <w:del w:id="9731" w:author="Mubiyarto Wibisono" w:date="2025-09-04T16:33:00Z" w16du:dateUtc="2025-09-04T09:33:00Z"/>
              <w:rFonts w:ascii="Arial" w:eastAsia="Arial" w:hAnsi="Arial" w:cs="Arial"/>
              <w:b/>
              <w:bCs/>
              <w:color w:val="0F4761" w:themeColor="accent1" w:themeShade="BF"/>
              <w:sz w:val="32"/>
              <w:szCs w:val="32"/>
            </w:rPr>
          </w:rPrChange>
        </w:rPr>
      </w:pPr>
    </w:p>
    <w:p w14:paraId="3AED8B53"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32" w:author="Mubiyarto Wibisono" w:date="2025-09-05T08:31:00Z" w16du:dateUtc="2025-09-05T01:31:00Z">
            <w:rPr>
              <w:rFonts w:ascii="Arial" w:eastAsia="Arial" w:hAnsi="Arial" w:cs="Arial"/>
              <w:b/>
              <w:bCs/>
              <w:color w:val="0F4761" w:themeColor="accent1" w:themeShade="BF"/>
              <w:sz w:val="32"/>
              <w:szCs w:val="32"/>
            </w:rPr>
          </w:rPrChange>
        </w:rPr>
      </w:pPr>
    </w:p>
    <w:p w14:paraId="0B4B989E"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33" w:author="Mubiyarto Wibisono" w:date="2025-09-05T08:31:00Z" w16du:dateUtc="2025-09-05T01:31:00Z">
            <w:rPr>
              <w:rFonts w:ascii="Arial" w:eastAsia="Arial" w:hAnsi="Arial" w:cs="Arial"/>
              <w:b/>
              <w:bCs/>
              <w:color w:val="0F4761" w:themeColor="accent1" w:themeShade="BF"/>
              <w:sz w:val="32"/>
              <w:szCs w:val="32"/>
            </w:rPr>
          </w:rPrChange>
        </w:rPr>
      </w:pPr>
    </w:p>
    <w:p w14:paraId="75933FE3"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34" w:author="Mubiyarto Wibisono" w:date="2025-09-05T08:31:00Z" w16du:dateUtc="2025-09-05T01:31:00Z">
            <w:rPr>
              <w:rFonts w:ascii="Arial" w:eastAsia="Arial" w:hAnsi="Arial" w:cs="Arial"/>
              <w:b/>
              <w:bCs/>
              <w:color w:val="0F4761" w:themeColor="accent1" w:themeShade="BF"/>
              <w:sz w:val="32"/>
              <w:szCs w:val="32"/>
            </w:rPr>
          </w:rPrChange>
        </w:rPr>
      </w:pPr>
    </w:p>
    <w:p w14:paraId="79AB02A1"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35" w:author="Mubiyarto Wibisono" w:date="2025-09-05T08:31:00Z" w16du:dateUtc="2025-09-05T01:31:00Z">
            <w:rPr>
              <w:rFonts w:ascii="Arial" w:eastAsia="Arial" w:hAnsi="Arial" w:cs="Arial"/>
              <w:b/>
              <w:bCs/>
              <w:color w:val="0F4761" w:themeColor="accent1" w:themeShade="BF"/>
              <w:sz w:val="32"/>
              <w:szCs w:val="32"/>
            </w:rPr>
          </w:rPrChange>
        </w:rPr>
      </w:pPr>
    </w:p>
    <w:p w14:paraId="3D7948C6" w14:textId="77777777" w:rsidR="00982134" w:rsidRDefault="00982134" w:rsidP="00466F63">
      <w:pPr>
        <w:pStyle w:val="ListParagraph"/>
        <w:ind w:hanging="436"/>
        <w:rPr>
          <w:ins w:id="9736" w:author="Mubiyarto Wibisono" w:date="2025-09-05T09:12:00Z" w16du:dateUtc="2025-09-05T02:12:00Z"/>
          <w:rFonts w:ascii="Arial" w:eastAsia="Arial" w:hAnsi="Arial" w:cs="Arial"/>
          <w:b/>
          <w:bCs/>
          <w:color w:val="0F4761" w:themeColor="accent1" w:themeShade="BF"/>
          <w:sz w:val="20"/>
          <w:szCs w:val="20"/>
        </w:rPr>
      </w:pPr>
    </w:p>
    <w:p w14:paraId="006E4F55" w14:textId="77777777" w:rsidR="00242EF7" w:rsidRDefault="00242EF7" w:rsidP="00466F63">
      <w:pPr>
        <w:pStyle w:val="ListParagraph"/>
        <w:ind w:hanging="436"/>
        <w:rPr>
          <w:ins w:id="9737" w:author="Mubiyarto Wibisono" w:date="2025-09-05T09:12:00Z" w16du:dateUtc="2025-09-05T02:12:00Z"/>
          <w:rFonts w:ascii="Arial" w:eastAsia="Arial" w:hAnsi="Arial" w:cs="Arial"/>
          <w:b/>
          <w:bCs/>
          <w:color w:val="0F4761" w:themeColor="accent1" w:themeShade="BF"/>
          <w:sz w:val="20"/>
          <w:szCs w:val="20"/>
        </w:rPr>
      </w:pPr>
    </w:p>
    <w:p w14:paraId="5F6D21E2" w14:textId="77777777" w:rsidR="00242EF7" w:rsidRDefault="00242EF7" w:rsidP="00466F63">
      <w:pPr>
        <w:pStyle w:val="ListParagraph"/>
        <w:ind w:hanging="436"/>
        <w:rPr>
          <w:ins w:id="9738" w:author="Mubiyarto Wibisono" w:date="2025-09-05T09:12:00Z" w16du:dateUtc="2025-09-05T02:12:00Z"/>
          <w:rFonts w:ascii="Arial" w:eastAsia="Arial" w:hAnsi="Arial" w:cs="Arial"/>
          <w:b/>
          <w:bCs/>
          <w:color w:val="0F4761" w:themeColor="accent1" w:themeShade="BF"/>
          <w:sz w:val="20"/>
          <w:szCs w:val="20"/>
        </w:rPr>
      </w:pPr>
    </w:p>
    <w:p w14:paraId="078D5128" w14:textId="77777777" w:rsidR="00242EF7" w:rsidRDefault="00242EF7" w:rsidP="00466F63">
      <w:pPr>
        <w:pStyle w:val="ListParagraph"/>
        <w:ind w:hanging="436"/>
        <w:rPr>
          <w:ins w:id="9739" w:author="Mubiyarto Wibisono" w:date="2025-09-05T09:12:00Z" w16du:dateUtc="2025-09-05T02:12:00Z"/>
          <w:rFonts w:ascii="Arial" w:eastAsia="Arial" w:hAnsi="Arial" w:cs="Arial"/>
          <w:b/>
          <w:bCs/>
          <w:color w:val="0F4761" w:themeColor="accent1" w:themeShade="BF"/>
          <w:sz w:val="20"/>
          <w:szCs w:val="20"/>
        </w:rPr>
      </w:pPr>
    </w:p>
    <w:p w14:paraId="6A97CF4A" w14:textId="77777777" w:rsidR="00242EF7" w:rsidRDefault="00242EF7" w:rsidP="00466F63">
      <w:pPr>
        <w:pStyle w:val="ListParagraph"/>
        <w:ind w:hanging="436"/>
        <w:rPr>
          <w:ins w:id="9740" w:author="Mubiyarto Wibisono" w:date="2025-09-05T09:12:00Z" w16du:dateUtc="2025-09-05T02:12:00Z"/>
          <w:rFonts w:ascii="Arial" w:eastAsia="Arial" w:hAnsi="Arial" w:cs="Arial"/>
          <w:b/>
          <w:bCs/>
          <w:color w:val="0F4761" w:themeColor="accent1" w:themeShade="BF"/>
          <w:sz w:val="20"/>
          <w:szCs w:val="20"/>
        </w:rPr>
      </w:pPr>
    </w:p>
    <w:p w14:paraId="3BF44307" w14:textId="77777777" w:rsidR="00242EF7" w:rsidRDefault="00242EF7" w:rsidP="00466F63">
      <w:pPr>
        <w:pStyle w:val="ListParagraph"/>
        <w:ind w:hanging="436"/>
        <w:rPr>
          <w:ins w:id="9741" w:author="Mubiyarto Wibisono" w:date="2025-09-05T09:12:00Z" w16du:dateUtc="2025-09-05T02:12:00Z"/>
          <w:rFonts w:ascii="Arial" w:eastAsia="Arial" w:hAnsi="Arial" w:cs="Arial"/>
          <w:b/>
          <w:bCs/>
          <w:color w:val="0F4761" w:themeColor="accent1" w:themeShade="BF"/>
          <w:sz w:val="20"/>
          <w:szCs w:val="20"/>
        </w:rPr>
      </w:pPr>
    </w:p>
    <w:p w14:paraId="6349B8C2" w14:textId="77777777" w:rsidR="00242EF7" w:rsidRDefault="00242EF7" w:rsidP="00466F63">
      <w:pPr>
        <w:pStyle w:val="ListParagraph"/>
        <w:ind w:hanging="436"/>
        <w:rPr>
          <w:ins w:id="9742" w:author="Mubiyarto Wibisono" w:date="2025-09-05T09:12:00Z" w16du:dateUtc="2025-09-05T02:12:00Z"/>
          <w:rFonts w:ascii="Arial" w:eastAsia="Arial" w:hAnsi="Arial" w:cs="Arial"/>
          <w:b/>
          <w:bCs/>
          <w:color w:val="0F4761" w:themeColor="accent1" w:themeShade="BF"/>
          <w:sz w:val="20"/>
          <w:szCs w:val="20"/>
        </w:rPr>
      </w:pPr>
    </w:p>
    <w:p w14:paraId="5C31E7CE" w14:textId="77777777" w:rsidR="00242EF7" w:rsidRDefault="00242EF7" w:rsidP="00466F63">
      <w:pPr>
        <w:pStyle w:val="ListParagraph"/>
        <w:ind w:hanging="436"/>
        <w:rPr>
          <w:ins w:id="9743" w:author="Mubiyarto Wibisono" w:date="2025-09-05T09:12:00Z" w16du:dateUtc="2025-09-05T02:12:00Z"/>
          <w:rFonts w:ascii="Arial" w:eastAsia="Arial" w:hAnsi="Arial" w:cs="Arial"/>
          <w:b/>
          <w:bCs/>
          <w:color w:val="0F4761" w:themeColor="accent1" w:themeShade="BF"/>
          <w:sz w:val="20"/>
          <w:szCs w:val="20"/>
        </w:rPr>
      </w:pPr>
    </w:p>
    <w:p w14:paraId="0A937B37" w14:textId="77777777" w:rsidR="00242EF7" w:rsidRDefault="00242EF7" w:rsidP="00466F63">
      <w:pPr>
        <w:pStyle w:val="ListParagraph"/>
        <w:ind w:hanging="436"/>
        <w:rPr>
          <w:ins w:id="9744" w:author="Mubiyarto Wibisono" w:date="2025-09-05T09:12:00Z" w16du:dateUtc="2025-09-05T02:12:00Z"/>
          <w:rFonts w:ascii="Arial" w:eastAsia="Arial" w:hAnsi="Arial" w:cs="Arial"/>
          <w:b/>
          <w:bCs/>
          <w:color w:val="0F4761" w:themeColor="accent1" w:themeShade="BF"/>
          <w:sz w:val="20"/>
          <w:szCs w:val="20"/>
        </w:rPr>
      </w:pPr>
    </w:p>
    <w:p w14:paraId="0076D890" w14:textId="77777777" w:rsidR="00242EF7" w:rsidRDefault="00242EF7" w:rsidP="00466F63">
      <w:pPr>
        <w:pStyle w:val="ListParagraph"/>
        <w:ind w:hanging="436"/>
        <w:rPr>
          <w:ins w:id="9745" w:author="Mubiyarto Wibisono" w:date="2025-09-05T09:12:00Z" w16du:dateUtc="2025-09-05T02:12:00Z"/>
          <w:rFonts w:ascii="Arial" w:eastAsia="Arial" w:hAnsi="Arial" w:cs="Arial"/>
          <w:b/>
          <w:bCs/>
          <w:color w:val="0F4761" w:themeColor="accent1" w:themeShade="BF"/>
          <w:sz w:val="20"/>
          <w:szCs w:val="20"/>
        </w:rPr>
      </w:pPr>
    </w:p>
    <w:p w14:paraId="503E1690" w14:textId="77777777" w:rsidR="00242EF7" w:rsidRDefault="00242EF7" w:rsidP="00466F63">
      <w:pPr>
        <w:pStyle w:val="ListParagraph"/>
        <w:ind w:hanging="436"/>
        <w:rPr>
          <w:ins w:id="9746" w:author="Mubiyarto Wibisono" w:date="2025-09-05T09:12:00Z" w16du:dateUtc="2025-09-05T02:12:00Z"/>
          <w:rFonts w:ascii="Arial" w:eastAsia="Arial" w:hAnsi="Arial" w:cs="Arial"/>
          <w:b/>
          <w:bCs/>
          <w:color w:val="0F4761" w:themeColor="accent1" w:themeShade="BF"/>
          <w:sz w:val="20"/>
          <w:szCs w:val="20"/>
        </w:rPr>
      </w:pPr>
    </w:p>
    <w:p w14:paraId="3E75B46F" w14:textId="77777777" w:rsidR="00242EF7" w:rsidRDefault="00242EF7" w:rsidP="00466F63">
      <w:pPr>
        <w:pStyle w:val="ListParagraph"/>
        <w:ind w:hanging="436"/>
        <w:rPr>
          <w:ins w:id="9747" w:author="Mubiyarto Wibisono" w:date="2025-09-05T09:12:00Z" w16du:dateUtc="2025-09-05T02:12:00Z"/>
          <w:rFonts w:ascii="Arial" w:eastAsia="Arial" w:hAnsi="Arial" w:cs="Arial"/>
          <w:b/>
          <w:bCs/>
          <w:color w:val="0F4761" w:themeColor="accent1" w:themeShade="BF"/>
          <w:sz w:val="20"/>
          <w:szCs w:val="20"/>
        </w:rPr>
      </w:pPr>
    </w:p>
    <w:p w14:paraId="60424E56" w14:textId="77777777" w:rsidR="00242EF7" w:rsidRDefault="00242EF7" w:rsidP="00466F63">
      <w:pPr>
        <w:pStyle w:val="ListParagraph"/>
        <w:ind w:hanging="436"/>
        <w:rPr>
          <w:ins w:id="9748" w:author="Mubiyarto Wibisono" w:date="2025-09-05T09:12:00Z" w16du:dateUtc="2025-09-05T02:12:00Z"/>
          <w:rFonts w:ascii="Arial" w:eastAsia="Arial" w:hAnsi="Arial" w:cs="Arial"/>
          <w:b/>
          <w:bCs/>
          <w:color w:val="0F4761" w:themeColor="accent1" w:themeShade="BF"/>
          <w:sz w:val="20"/>
          <w:szCs w:val="20"/>
        </w:rPr>
      </w:pPr>
    </w:p>
    <w:p w14:paraId="0394EAD5" w14:textId="77777777" w:rsidR="00242EF7" w:rsidRDefault="00242EF7" w:rsidP="00466F63">
      <w:pPr>
        <w:pStyle w:val="ListParagraph"/>
        <w:ind w:hanging="436"/>
        <w:rPr>
          <w:ins w:id="9749" w:author="Mubiyarto Wibisono" w:date="2025-09-05T09:12:00Z" w16du:dateUtc="2025-09-05T02:12:00Z"/>
          <w:rFonts w:ascii="Arial" w:eastAsia="Arial" w:hAnsi="Arial" w:cs="Arial"/>
          <w:b/>
          <w:bCs/>
          <w:color w:val="0F4761" w:themeColor="accent1" w:themeShade="BF"/>
          <w:sz w:val="20"/>
          <w:szCs w:val="20"/>
        </w:rPr>
      </w:pPr>
    </w:p>
    <w:p w14:paraId="71DDB3B5" w14:textId="77777777" w:rsidR="00242EF7" w:rsidRDefault="00242EF7" w:rsidP="00466F63">
      <w:pPr>
        <w:pStyle w:val="ListParagraph"/>
        <w:ind w:hanging="436"/>
        <w:rPr>
          <w:ins w:id="9750" w:author="Mubiyarto Wibisono" w:date="2025-09-05T09:12:00Z" w16du:dateUtc="2025-09-05T02:12:00Z"/>
          <w:rFonts w:ascii="Arial" w:eastAsia="Arial" w:hAnsi="Arial" w:cs="Arial"/>
          <w:b/>
          <w:bCs/>
          <w:color w:val="0F4761" w:themeColor="accent1" w:themeShade="BF"/>
          <w:sz w:val="20"/>
          <w:szCs w:val="20"/>
        </w:rPr>
      </w:pPr>
    </w:p>
    <w:p w14:paraId="0F272737" w14:textId="77777777" w:rsidR="00242EF7" w:rsidRDefault="00242EF7" w:rsidP="00466F63">
      <w:pPr>
        <w:pStyle w:val="ListParagraph"/>
        <w:ind w:hanging="436"/>
        <w:rPr>
          <w:ins w:id="9751" w:author="Mubiyarto Wibisono" w:date="2025-09-05T09:12:00Z" w16du:dateUtc="2025-09-05T02:12:00Z"/>
          <w:rFonts w:ascii="Arial" w:eastAsia="Arial" w:hAnsi="Arial" w:cs="Arial"/>
          <w:b/>
          <w:bCs/>
          <w:color w:val="0F4761" w:themeColor="accent1" w:themeShade="BF"/>
          <w:sz w:val="20"/>
          <w:szCs w:val="20"/>
        </w:rPr>
      </w:pPr>
    </w:p>
    <w:p w14:paraId="57F49454" w14:textId="77777777" w:rsidR="00242EF7" w:rsidRDefault="00242EF7" w:rsidP="00466F63">
      <w:pPr>
        <w:pStyle w:val="ListParagraph"/>
        <w:ind w:hanging="436"/>
        <w:rPr>
          <w:ins w:id="9752" w:author="Mubiyarto Wibisono" w:date="2025-09-05T09:12:00Z" w16du:dateUtc="2025-09-05T02:12:00Z"/>
          <w:rFonts w:ascii="Arial" w:eastAsia="Arial" w:hAnsi="Arial" w:cs="Arial"/>
          <w:b/>
          <w:bCs/>
          <w:color w:val="0F4761" w:themeColor="accent1" w:themeShade="BF"/>
          <w:sz w:val="20"/>
          <w:szCs w:val="20"/>
        </w:rPr>
      </w:pPr>
    </w:p>
    <w:p w14:paraId="097F501A" w14:textId="77777777" w:rsidR="00242EF7" w:rsidRDefault="00242EF7" w:rsidP="00466F63">
      <w:pPr>
        <w:pStyle w:val="ListParagraph"/>
        <w:ind w:hanging="436"/>
        <w:rPr>
          <w:ins w:id="9753" w:author="Mubiyarto Wibisono" w:date="2025-09-05T09:12:00Z" w16du:dateUtc="2025-09-05T02:12:00Z"/>
          <w:rFonts w:ascii="Arial" w:eastAsia="Arial" w:hAnsi="Arial" w:cs="Arial"/>
          <w:b/>
          <w:bCs/>
          <w:color w:val="0F4761" w:themeColor="accent1" w:themeShade="BF"/>
          <w:sz w:val="20"/>
          <w:szCs w:val="20"/>
        </w:rPr>
      </w:pPr>
    </w:p>
    <w:p w14:paraId="0D0E9BD5" w14:textId="77777777" w:rsidR="00242EF7" w:rsidRDefault="00242EF7" w:rsidP="00466F63">
      <w:pPr>
        <w:pStyle w:val="ListParagraph"/>
        <w:ind w:hanging="436"/>
        <w:rPr>
          <w:rFonts w:ascii="Arial" w:eastAsia="Arial" w:hAnsi="Arial" w:cs="Arial"/>
          <w:b/>
          <w:bCs/>
          <w:color w:val="0F4761" w:themeColor="accent1" w:themeShade="BF"/>
          <w:sz w:val="20"/>
          <w:szCs w:val="20"/>
        </w:rPr>
      </w:pPr>
    </w:p>
    <w:p w14:paraId="0141F30E"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1B38B5A7"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5C52EC0A"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5BE23D9C"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05CCF30F"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538B375F"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616683A4"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700DD561"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23BD6364"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505F8E9A"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63F7F690"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2D30AF14"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47EDD40C"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5A0798A4"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3D89D812"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7D94BF63"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025671A6"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7F8AA5E0"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7C325CB0"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22929B62"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0B1A1C9F" w14:textId="77777777" w:rsidR="0049066A" w:rsidRDefault="0049066A" w:rsidP="00466F63">
      <w:pPr>
        <w:pStyle w:val="ListParagraph"/>
        <w:ind w:hanging="436"/>
        <w:rPr>
          <w:rFonts w:ascii="Arial" w:eastAsia="Arial" w:hAnsi="Arial" w:cs="Arial"/>
          <w:b/>
          <w:bCs/>
          <w:color w:val="0F4761" w:themeColor="accent1" w:themeShade="BF"/>
          <w:sz w:val="20"/>
          <w:szCs w:val="20"/>
        </w:rPr>
      </w:pPr>
    </w:p>
    <w:p w14:paraId="47CA233A" w14:textId="77777777" w:rsidR="0049066A" w:rsidRDefault="0049066A" w:rsidP="00466F63">
      <w:pPr>
        <w:pStyle w:val="ListParagraph"/>
        <w:ind w:hanging="436"/>
        <w:rPr>
          <w:ins w:id="9754" w:author="Mubiyarto Wibisono" w:date="2025-09-05T09:12:00Z" w16du:dateUtc="2025-09-05T02:12:00Z"/>
          <w:rFonts w:ascii="Arial" w:eastAsia="Arial" w:hAnsi="Arial" w:cs="Arial"/>
          <w:b/>
          <w:bCs/>
          <w:color w:val="0F4761" w:themeColor="accent1" w:themeShade="BF"/>
          <w:sz w:val="20"/>
          <w:szCs w:val="20"/>
        </w:rPr>
      </w:pPr>
    </w:p>
    <w:p w14:paraId="68E6E089" w14:textId="77777777" w:rsidR="00242EF7" w:rsidRPr="00A41EA1" w:rsidRDefault="00242EF7" w:rsidP="00466F63">
      <w:pPr>
        <w:pStyle w:val="ListParagraph"/>
        <w:ind w:hanging="436"/>
        <w:rPr>
          <w:rFonts w:ascii="Arial" w:eastAsia="Arial" w:hAnsi="Arial" w:cs="Arial"/>
          <w:b/>
          <w:bCs/>
          <w:color w:val="0F4761" w:themeColor="accent1" w:themeShade="BF"/>
          <w:sz w:val="20"/>
          <w:szCs w:val="20"/>
          <w:rPrChange w:id="9755" w:author="Mubiyarto Wibisono" w:date="2025-09-05T08:31:00Z" w16du:dateUtc="2025-09-05T01:31:00Z">
            <w:rPr>
              <w:rFonts w:ascii="Arial" w:eastAsia="Arial" w:hAnsi="Arial" w:cs="Arial"/>
              <w:b/>
              <w:bCs/>
              <w:color w:val="0F4761" w:themeColor="accent1" w:themeShade="BF"/>
              <w:sz w:val="32"/>
              <w:szCs w:val="32"/>
            </w:rPr>
          </w:rPrChange>
        </w:rPr>
      </w:pPr>
    </w:p>
    <w:p w14:paraId="4EA55CC8"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56" w:author="Mubiyarto Wibisono" w:date="2025-09-05T08:31:00Z" w16du:dateUtc="2025-09-05T01:31:00Z">
            <w:rPr>
              <w:rFonts w:ascii="Arial" w:eastAsia="Arial" w:hAnsi="Arial" w:cs="Arial"/>
              <w:b/>
              <w:bCs/>
              <w:color w:val="0F4761" w:themeColor="accent1" w:themeShade="BF"/>
              <w:sz w:val="32"/>
              <w:szCs w:val="32"/>
            </w:rPr>
          </w:rPrChange>
        </w:rPr>
      </w:pPr>
    </w:p>
    <w:p w14:paraId="4FF704A6"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57" w:author="Mubiyarto Wibisono" w:date="2025-09-05T08:31:00Z" w16du:dateUtc="2025-09-05T01:31:00Z">
            <w:rPr>
              <w:rFonts w:ascii="Arial" w:eastAsia="Arial" w:hAnsi="Arial" w:cs="Arial"/>
              <w:b/>
              <w:bCs/>
              <w:color w:val="0F4761" w:themeColor="accent1" w:themeShade="BF"/>
              <w:sz w:val="32"/>
              <w:szCs w:val="32"/>
            </w:rPr>
          </w:rPrChange>
        </w:rPr>
      </w:pPr>
    </w:p>
    <w:p w14:paraId="36C176AA" w14:textId="77777777" w:rsidR="00982134" w:rsidRPr="00A41EA1" w:rsidRDefault="00982134" w:rsidP="00466F63">
      <w:pPr>
        <w:pStyle w:val="ListParagraph"/>
        <w:ind w:hanging="436"/>
        <w:rPr>
          <w:rFonts w:ascii="Arial" w:eastAsia="Arial" w:hAnsi="Arial" w:cs="Arial"/>
          <w:b/>
          <w:bCs/>
          <w:color w:val="0F4761" w:themeColor="accent1" w:themeShade="BF"/>
          <w:sz w:val="20"/>
          <w:szCs w:val="20"/>
          <w:rPrChange w:id="9758" w:author="Mubiyarto Wibisono" w:date="2025-09-05T08:31:00Z" w16du:dateUtc="2025-09-05T01:31:00Z">
            <w:rPr>
              <w:rFonts w:ascii="Arial" w:eastAsia="Arial" w:hAnsi="Arial" w:cs="Arial"/>
              <w:b/>
              <w:bCs/>
              <w:color w:val="0F4761" w:themeColor="accent1" w:themeShade="BF"/>
              <w:sz w:val="32"/>
              <w:szCs w:val="32"/>
            </w:rPr>
          </w:rPrChange>
        </w:rPr>
      </w:pPr>
    </w:p>
    <w:p w14:paraId="081D7C3E"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59" w:author="Mubiyarto Wibisono" w:date="2025-09-05T08:31:00Z" w16du:dateUtc="2025-09-05T01:31:00Z">
            <w:rPr>
              <w:rFonts w:ascii="Arial" w:eastAsia="Arial" w:hAnsi="Arial" w:cs="Arial"/>
              <w:b/>
              <w:bCs/>
              <w:color w:val="0F4761" w:themeColor="accent1" w:themeShade="BF"/>
              <w:sz w:val="32"/>
              <w:szCs w:val="32"/>
            </w:rPr>
          </w:rPrChange>
        </w:rPr>
      </w:pPr>
    </w:p>
    <w:p w14:paraId="5DBB304F" w14:textId="5C9BFFB1" w:rsidR="00EE5AD0" w:rsidRPr="00A41EA1" w:rsidDel="00065103" w:rsidRDefault="00EE5AD0" w:rsidP="00466F63">
      <w:pPr>
        <w:pStyle w:val="ListParagraph"/>
        <w:ind w:hanging="436"/>
        <w:rPr>
          <w:del w:id="9760" w:author="Mubiyarto Wibisono" w:date="2025-09-04T16:33:00Z" w16du:dateUtc="2025-09-04T09:33:00Z"/>
          <w:rFonts w:ascii="Arial" w:eastAsia="Arial" w:hAnsi="Arial" w:cs="Arial"/>
          <w:b/>
          <w:bCs/>
          <w:color w:val="0F4761" w:themeColor="accent1" w:themeShade="BF"/>
          <w:sz w:val="20"/>
          <w:szCs w:val="20"/>
          <w:rPrChange w:id="9761" w:author="Mubiyarto Wibisono" w:date="2025-09-05T08:31:00Z" w16du:dateUtc="2025-09-05T01:31:00Z">
            <w:rPr>
              <w:del w:id="9762" w:author="Mubiyarto Wibisono" w:date="2025-09-04T16:33:00Z" w16du:dateUtc="2025-09-04T09:33:00Z"/>
              <w:rFonts w:ascii="Arial" w:eastAsia="Arial" w:hAnsi="Arial" w:cs="Arial"/>
              <w:b/>
              <w:bCs/>
              <w:color w:val="0F4761" w:themeColor="accent1" w:themeShade="BF"/>
              <w:sz w:val="32"/>
              <w:szCs w:val="32"/>
            </w:rPr>
          </w:rPrChange>
        </w:rPr>
      </w:pPr>
    </w:p>
    <w:p w14:paraId="38C192DF"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63" w:author="Mubiyarto Wibisono" w:date="2025-09-05T08:31:00Z" w16du:dateUtc="2025-09-05T01:31:00Z">
            <w:rPr>
              <w:rFonts w:ascii="Arial" w:eastAsia="Arial" w:hAnsi="Arial" w:cs="Arial"/>
              <w:b/>
              <w:bCs/>
              <w:color w:val="0F4761" w:themeColor="accent1" w:themeShade="BF"/>
              <w:sz w:val="32"/>
              <w:szCs w:val="32"/>
            </w:rPr>
          </w:rPrChange>
        </w:rPr>
      </w:pPr>
    </w:p>
    <w:p w14:paraId="4149C250"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64" w:author="Mubiyarto Wibisono" w:date="2025-09-05T08:31:00Z" w16du:dateUtc="2025-09-05T01:31:00Z">
            <w:rPr>
              <w:rFonts w:ascii="Arial" w:eastAsia="Arial" w:hAnsi="Arial" w:cs="Arial"/>
              <w:b/>
              <w:bCs/>
              <w:color w:val="0F4761" w:themeColor="accent1" w:themeShade="BF"/>
              <w:sz w:val="32"/>
              <w:szCs w:val="32"/>
            </w:rPr>
          </w:rPrChange>
        </w:rPr>
      </w:pPr>
    </w:p>
    <w:p w14:paraId="1980EF8E" w14:textId="5463A0EB" w:rsidR="00EE5AD0" w:rsidRPr="00242EF7" w:rsidRDefault="00EE5AD0">
      <w:pPr>
        <w:pStyle w:val="Heading1"/>
        <w:jc w:val="center"/>
        <w:rPr>
          <w:rFonts w:ascii="Arial" w:eastAsia="Arial" w:hAnsi="Arial" w:cs="Arial"/>
          <w:b/>
          <w:bCs/>
          <w:color w:val="215E99" w:themeColor="text2" w:themeTint="BF"/>
          <w:sz w:val="36"/>
          <w:szCs w:val="36"/>
          <w:rPrChange w:id="9765" w:author="Mubiyarto Wibisono" w:date="2025-09-05T09:12:00Z" w16du:dateUtc="2025-09-05T02:12:00Z">
            <w:rPr>
              <w:rFonts w:ascii="Arial" w:eastAsia="Arial" w:hAnsi="Arial" w:cs="Arial"/>
              <w:b/>
              <w:bCs/>
            </w:rPr>
          </w:rPrChange>
        </w:rPr>
        <w:pPrChange w:id="9766" w:author="Mubiyarto Wibisono" w:date="2025-09-05T09:12:00Z" w16du:dateUtc="2025-09-05T02:12:00Z">
          <w:pPr>
            <w:pStyle w:val="Heading1"/>
          </w:pPr>
        </w:pPrChange>
      </w:pPr>
      <w:bookmarkStart w:id="9767" w:name="_Toc205930443"/>
      <w:bookmarkStart w:id="9768" w:name="_Toc206576706"/>
      <w:bookmarkStart w:id="9769" w:name="_Toc206577240"/>
      <w:bookmarkStart w:id="9770" w:name="_Toc207935922"/>
      <w:bookmarkStart w:id="9771" w:name="_Toc207957463"/>
      <w:bookmarkStart w:id="9772" w:name="_Toc207961774"/>
      <w:r w:rsidRPr="00242EF7">
        <w:rPr>
          <w:rFonts w:ascii="Arial" w:eastAsia="Arial" w:hAnsi="Arial" w:cs="Arial"/>
          <w:b/>
          <w:bCs/>
          <w:color w:val="215E99" w:themeColor="text2" w:themeTint="BF"/>
          <w:sz w:val="36"/>
          <w:szCs w:val="36"/>
          <w:rPrChange w:id="9773" w:author="Mubiyarto Wibisono" w:date="2025-09-05T09:12:00Z" w16du:dateUtc="2025-09-05T02:12:00Z">
            <w:rPr>
              <w:rFonts w:ascii="Arial" w:eastAsia="Arial" w:hAnsi="Arial" w:cs="Arial"/>
              <w:b/>
              <w:bCs/>
            </w:rPr>
          </w:rPrChange>
        </w:rPr>
        <w:t xml:space="preserve">Section </w:t>
      </w:r>
      <w:r w:rsidR="00A123C3" w:rsidRPr="00242EF7">
        <w:rPr>
          <w:rFonts w:ascii="Arial" w:eastAsia="Arial" w:hAnsi="Arial" w:cs="Arial"/>
          <w:b/>
          <w:bCs/>
          <w:color w:val="215E99" w:themeColor="text2" w:themeTint="BF"/>
          <w:sz w:val="36"/>
          <w:szCs w:val="36"/>
          <w:rPrChange w:id="9774" w:author="Mubiyarto Wibisono" w:date="2025-09-05T09:12:00Z" w16du:dateUtc="2025-09-05T02:12:00Z">
            <w:rPr>
              <w:rFonts w:ascii="Arial" w:eastAsia="Arial" w:hAnsi="Arial" w:cs="Arial"/>
              <w:b/>
              <w:bCs/>
            </w:rPr>
          </w:rPrChange>
        </w:rPr>
        <w:t>5</w:t>
      </w:r>
      <w:r w:rsidRPr="00242EF7">
        <w:rPr>
          <w:rFonts w:ascii="Arial" w:eastAsia="Arial" w:hAnsi="Arial" w:cs="Arial"/>
          <w:b/>
          <w:bCs/>
          <w:color w:val="215E99" w:themeColor="text2" w:themeTint="BF"/>
          <w:sz w:val="36"/>
          <w:szCs w:val="36"/>
          <w:rPrChange w:id="9775" w:author="Mubiyarto Wibisono" w:date="2025-09-05T09:12:00Z" w16du:dateUtc="2025-09-05T02:12:00Z">
            <w:rPr>
              <w:rFonts w:ascii="Arial" w:eastAsia="Arial" w:hAnsi="Arial" w:cs="Arial"/>
              <w:b/>
              <w:bCs/>
            </w:rPr>
          </w:rPrChange>
        </w:rPr>
        <w:t xml:space="preserve"> - Payment processing and integration with URA Payment Gateway</w:t>
      </w:r>
      <w:bookmarkEnd w:id="9767"/>
      <w:bookmarkEnd w:id="9768"/>
      <w:bookmarkEnd w:id="9769"/>
      <w:bookmarkEnd w:id="9770"/>
      <w:bookmarkEnd w:id="9771"/>
      <w:bookmarkEnd w:id="9772"/>
    </w:p>
    <w:p w14:paraId="0D2F2142"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76" w:author="Mubiyarto Wibisono" w:date="2025-09-05T08:31:00Z" w16du:dateUtc="2025-09-05T01:31:00Z">
            <w:rPr>
              <w:rFonts w:ascii="Arial" w:eastAsia="Arial" w:hAnsi="Arial" w:cs="Arial"/>
              <w:b/>
              <w:bCs/>
              <w:color w:val="0F4761" w:themeColor="accent1" w:themeShade="BF"/>
              <w:sz w:val="32"/>
              <w:szCs w:val="32"/>
            </w:rPr>
          </w:rPrChange>
        </w:rPr>
      </w:pPr>
    </w:p>
    <w:p w14:paraId="128AFE41"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77" w:author="Mubiyarto Wibisono" w:date="2025-09-05T08:31:00Z" w16du:dateUtc="2025-09-05T01:31:00Z">
            <w:rPr>
              <w:rFonts w:ascii="Arial" w:eastAsia="Arial" w:hAnsi="Arial" w:cs="Arial"/>
              <w:b/>
              <w:bCs/>
              <w:color w:val="0F4761" w:themeColor="accent1" w:themeShade="BF"/>
              <w:sz w:val="32"/>
              <w:szCs w:val="32"/>
            </w:rPr>
          </w:rPrChange>
        </w:rPr>
      </w:pPr>
    </w:p>
    <w:p w14:paraId="1C4C5422" w14:textId="77777777" w:rsidR="00F40343" w:rsidRPr="00A41EA1" w:rsidRDefault="00F40343" w:rsidP="00466F63">
      <w:pPr>
        <w:pStyle w:val="ListParagraph"/>
        <w:ind w:hanging="436"/>
        <w:rPr>
          <w:rFonts w:ascii="Arial" w:eastAsia="Arial" w:hAnsi="Arial" w:cs="Arial"/>
          <w:b/>
          <w:bCs/>
          <w:color w:val="0F4761" w:themeColor="accent1" w:themeShade="BF"/>
          <w:sz w:val="20"/>
          <w:szCs w:val="20"/>
          <w:rPrChange w:id="9778" w:author="Mubiyarto Wibisono" w:date="2025-09-05T08:31:00Z" w16du:dateUtc="2025-09-05T01:31:00Z">
            <w:rPr>
              <w:rFonts w:ascii="Arial" w:eastAsia="Arial" w:hAnsi="Arial" w:cs="Arial"/>
              <w:b/>
              <w:bCs/>
              <w:color w:val="0F4761" w:themeColor="accent1" w:themeShade="BF"/>
              <w:sz w:val="32"/>
              <w:szCs w:val="32"/>
            </w:rPr>
          </w:rPrChange>
        </w:rPr>
      </w:pPr>
    </w:p>
    <w:p w14:paraId="56D63A39" w14:textId="77777777" w:rsidR="00F40343" w:rsidRPr="00A41EA1" w:rsidRDefault="00F40343" w:rsidP="00466F63">
      <w:pPr>
        <w:pStyle w:val="ListParagraph"/>
        <w:ind w:hanging="436"/>
        <w:rPr>
          <w:rFonts w:ascii="Arial" w:eastAsia="Arial" w:hAnsi="Arial" w:cs="Arial"/>
          <w:b/>
          <w:bCs/>
          <w:color w:val="0F4761" w:themeColor="accent1" w:themeShade="BF"/>
          <w:sz w:val="20"/>
          <w:szCs w:val="20"/>
          <w:rPrChange w:id="9779" w:author="Mubiyarto Wibisono" w:date="2025-09-05T08:31:00Z" w16du:dateUtc="2025-09-05T01:31:00Z">
            <w:rPr>
              <w:rFonts w:ascii="Arial" w:eastAsia="Arial" w:hAnsi="Arial" w:cs="Arial"/>
              <w:b/>
              <w:bCs/>
              <w:color w:val="0F4761" w:themeColor="accent1" w:themeShade="BF"/>
              <w:sz w:val="32"/>
              <w:szCs w:val="32"/>
            </w:rPr>
          </w:rPrChange>
        </w:rPr>
      </w:pPr>
    </w:p>
    <w:p w14:paraId="04BA1D14" w14:textId="77777777" w:rsidR="00F40343" w:rsidRPr="00A41EA1" w:rsidRDefault="00F40343" w:rsidP="00466F63">
      <w:pPr>
        <w:pStyle w:val="ListParagraph"/>
        <w:ind w:hanging="436"/>
        <w:rPr>
          <w:rFonts w:ascii="Arial" w:eastAsia="Arial" w:hAnsi="Arial" w:cs="Arial"/>
          <w:b/>
          <w:bCs/>
          <w:color w:val="0F4761" w:themeColor="accent1" w:themeShade="BF"/>
          <w:sz w:val="20"/>
          <w:szCs w:val="20"/>
          <w:rPrChange w:id="9780" w:author="Mubiyarto Wibisono" w:date="2025-09-05T08:31:00Z" w16du:dateUtc="2025-09-05T01:31:00Z">
            <w:rPr>
              <w:rFonts w:ascii="Arial" w:eastAsia="Arial" w:hAnsi="Arial" w:cs="Arial"/>
              <w:b/>
              <w:bCs/>
              <w:color w:val="0F4761" w:themeColor="accent1" w:themeShade="BF"/>
              <w:sz w:val="32"/>
              <w:szCs w:val="32"/>
            </w:rPr>
          </w:rPrChange>
        </w:rPr>
      </w:pPr>
    </w:p>
    <w:p w14:paraId="07313E69" w14:textId="77777777" w:rsidR="00F40343" w:rsidRPr="00A41EA1" w:rsidRDefault="00F40343" w:rsidP="00466F63">
      <w:pPr>
        <w:pStyle w:val="ListParagraph"/>
        <w:ind w:hanging="436"/>
        <w:rPr>
          <w:rFonts w:ascii="Arial" w:eastAsia="Arial" w:hAnsi="Arial" w:cs="Arial"/>
          <w:b/>
          <w:bCs/>
          <w:color w:val="0F4761" w:themeColor="accent1" w:themeShade="BF"/>
          <w:sz w:val="20"/>
          <w:szCs w:val="20"/>
          <w:rPrChange w:id="9781" w:author="Mubiyarto Wibisono" w:date="2025-09-05T08:31:00Z" w16du:dateUtc="2025-09-05T01:31:00Z">
            <w:rPr>
              <w:rFonts w:ascii="Arial" w:eastAsia="Arial" w:hAnsi="Arial" w:cs="Arial"/>
              <w:b/>
              <w:bCs/>
              <w:color w:val="0F4761" w:themeColor="accent1" w:themeShade="BF"/>
              <w:sz w:val="32"/>
              <w:szCs w:val="32"/>
            </w:rPr>
          </w:rPrChange>
        </w:rPr>
      </w:pPr>
    </w:p>
    <w:p w14:paraId="713FD0F6" w14:textId="77777777" w:rsidR="00F40343" w:rsidRPr="00A41EA1" w:rsidRDefault="00F40343" w:rsidP="00466F63">
      <w:pPr>
        <w:pStyle w:val="ListParagraph"/>
        <w:ind w:hanging="436"/>
        <w:rPr>
          <w:rFonts w:ascii="Arial" w:eastAsia="Arial" w:hAnsi="Arial" w:cs="Arial"/>
          <w:b/>
          <w:bCs/>
          <w:color w:val="0F4761" w:themeColor="accent1" w:themeShade="BF"/>
          <w:sz w:val="20"/>
          <w:szCs w:val="20"/>
          <w:rPrChange w:id="9782" w:author="Mubiyarto Wibisono" w:date="2025-09-05T08:31:00Z" w16du:dateUtc="2025-09-05T01:31:00Z">
            <w:rPr>
              <w:rFonts w:ascii="Arial" w:eastAsia="Arial" w:hAnsi="Arial" w:cs="Arial"/>
              <w:b/>
              <w:bCs/>
              <w:color w:val="0F4761" w:themeColor="accent1" w:themeShade="BF"/>
              <w:sz w:val="32"/>
              <w:szCs w:val="32"/>
            </w:rPr>
          </w:rPrChange>
        </w:rPr>
      </w:pPr>
    </w:p>
    <w:p w14:paraId="29C5D5A2"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3" w:author="Mubiyarto Wibisono" w:date="2025-09-05T08:31:00Z" w16du:dateUtc="2025-09-05T01:31:00Z">
            <w:rPr>
              <w:rFonts w:ascii="Arial" w:eastAsia="Arial" w:hAnsi="Arial" w:cs="Arial"/>
              <w:b/>
              <w:bCs/>
              <w:color w:val="0F4761" w:themeColor="accent1" w:themeShade="BF"/>
              <w:sz w:val="32"/>
              <w:szCs w:val="32"/>
            </w:rPr>
          </w:rPrChange>
        </w:rPr>
      </w:pPr>
    </w:p>
    <w:p w14:paraId="3D69D276"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4" w:author="Mubiyarto Wibisono" w:date="2025-09-05T08:31:00Z" w16du:dateUtc="2025-09-05T01:31:00Z">
            <w:rPr>
              <w:rFonts w:ascii="Arial" w:eastAsia="Arial" w:hAnsi="Arial" w:cs="Arial"/>
              <w:b/>
              <w:bCs/>
              <w:color w:val="0F4761" w:themeColor="accent1" w:themeShade="BF"/>
              <w:sz w:val="32"/>
              <w:szCs w:val="32"/>
            </w:rPr>
          </w:rPrChange>
        </w:rPr>
      </w:pPr>
    </w:p>
    <w:p w14:paraId="00929DD5"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5" w:author="Mubiyarto Wibisono" w:date="2025-09-05T08:31:00Z" w16du:dateUtc="2025-09-05T01:31:00Z">
            <w:rPr>
              <w:rFonts w:ascii="Arial" w:eastAsia="Arial" w:hAnsi="Arial" w:cs="Arial"/>
              <w:b/>
              <w:bCs/>
              <w:color w:val="0F4761" w:themeColor="accent1" w:themeShade="BF"/>
              <w:sz w:val="32"/>
              <w:szCs w:val="32"/>
            </w:rPr>
          </w:rPrChange>
        </w:rPr>
      </w:pPr>
    </w:p>
    <w:p w14:paraId="6B596B33"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6" w:author="Mubiyarto Wibisono" w:date="2025-09-05T08:31:00Z" w16du:dateUtc="2025-09-05T01:31:00Z">
            <w:rPr>
              <w:rFonts w:ascii="Arial" w:eastAsia="Arial" w:hAnsi="Arial" w:cs="Arial"/>
              <w:b/>
              <w:bCs/>
              <w:color w:val="0F4761" w:themeColor="accent1" w:themeShade="BF"/>
              <w:sz w:val="32"/>
              <w:szCs w:val="32"/>
            </w:rPr>
          </w:rPrChange>
        </w:rPr>
      </w:pPr>
    </w:p>
    <w:p w14:paraId="2078A9B9"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7" w:author="Mubiyarto Wibisono" w:date="2025-09-05T08:31:00Z" w16du:dateUtc="2025-09-05T01:31:00Z">
            <w:rPr>
              <w:rFonts w:ascii="Arial" w:eastAsia="Arial" w:hAnsi="Arial" w:cs="Arial"/>
              <w:b/>
              <w:bCs/>
              <w:color w:val="0F4761" w:themeColor="accent1" w:themeShade="BF"/>
              <w:sz w:val="32"/>
              <w:szCs w:val="32"/>
            </w:rPr>
          </w:rPrChange>
        </w:rPr>
      </w:pPr>
    </w:p>
    <w:p w14:paraId="234059AC"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8" w:author="Mubiyarto Wibisono" w:date="2025-09-05T08:31:00Z" w16du:dateUtc="2025-09-05T01:31:00Z">
            <w:rPr>
              <w:rFonts w:ascii="Arial" w:eastAsia="Arial" w:hAnsi="Arial" w:cs="Arial"/>
              <w:b/>
              <w:bCs/>
              <w:color w:val="0F4761" w:themeColor="accent1" w:themeShade="BF"/>
              <w:sz w:val="32"/>
              <w:szCs w:val="32"/>
            </w:rPr>
          </w:rPrChange>
        </w:rPr>
      </w:pPr>
    </w:p>
    <w:p w14:paraId="455699CA"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89" w:author="Mubiyarto Wibisono" w:date="2025-09-05T08:31:00Z" w16du:dateUtc="2025-09-05T01:31:00Z">
            <w:rPr>
              <w:rFonts w:ascii="Arial" w:eastAsia="Arial" w:hAnsi="Arial" w:cs="Arial"/>
              <w:b/>
              <w:bCs/>
              <w:color w:val="0F4761" w:themeColor="accent1" w:themeShade="BF"/>
              <w:sz w:val="32"/>
              <w:szCs w:val="32"/>
            </w:rPr>
          </w:rPrChange>
        </w:rPr>
      </w:pPr>
    </w:p>
    <w:p w14:paraId="654197EA"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90" w:author="Mubiyarto Wibisono" w:date="2025-09-05T08:31:00Z" w16du:dateUtc="2025-09-05T01:31:00Z">
            <w:rPr>
              <w:rFonts w:ascii="Arial" w:eastAsia="Arial" w:hAnsi="Arial" w:cs="Arial"/>
              <w:b/>
              <w:bCs/>
              <w:color w:val="0F4761" w:themeColor="accent1" w:themeShade="BF"/>
              <w:sz w:val="32"/>
              <w:szCs w:val="32"/>
            </w:rPr>
          </w:rPrChange>
        </w:rPr>
      </w:pPr>
    </w:p>
    <w:p w14:paraId="316543D0" w14:textId="77777777" w:rsidR="00EE5AD0" w:rsidRPr="00A41EA1" w:rsidRDefault="00EE5AD0" w:rsidP="00466F63">
      <w:pPr>
        <w:pStyle w:val="ListParagraph"/>
        <w:ind w:hanging="436"/>
        <w:rPr>
          <w:rFonts w:ascii="Arial" w:eastAsia="Arial" w:hAnsi="Arial" w:cs="Arial"/>
          <w:b/>
          <w:bCs/>
          <w:color w:val="0F4761" w:themeColor="accent1" w:themeShade="BF"/>
          <w:sz w:val="20"/>
          <w:szCs w:val="20"/>
          <w:rPrChange w:id="9791" w:author="Mubiyarto Wibisono" w:date="2025-09-05T08:31:00Z" w16du:dateUtc="2025-09-05T01:31:00Z">
            <w:rPr>
              <w:rFonts w:ascii="Arial" w:eastAsia="Arial" w:hAnsi="Arial" w:cs="Arial"/>
              <w:b/>
              <w:bCs/>
              <w:color w:val="0F4761" w:themeColor="accent1" w:themeShade="BF"/>
              <w:sz w:val="32"/>
              <w:szCs w:val="32"/>
            </w:rPr>
          </w:rPrChange>
        </w:rPr>
      </w:pPr>
    </w:p>
    <w:p w14:paraId="070518CE" w14:textId="77777777" w:rsidR="00EE5AD0" w:rsidRDefault="00EE5AD0" w:rsidP="00466F63">
      <w:pPr>
        <w:pStyle w:val="ListParagraph"/>
        <w:ind w:hanging="436"/>
        <w:rPr>
          <w:rFonts w:ascii="Arial" w:eastAsia="Arial" w:hAnsi="Arial" w:cs="Arial"/>
          <w:b/>
          <w:bCs/>
          <w:color w:val="0F4761" w:themeColor="accent1" w:themeShade="BF"/>
          <w:sz w:val="20"/>
          <w:szCs w:val="20"/>
        </w:rPr>
      </w:pPr>
    </w:p>
    <w:p w14:paraId="2CAC863B" w14:textId="77777777" w:rsidR="006F66A3" w:rsidRDefault="006F66A3" w:rsidP="00466F63">
      <w:pPr>
        <w:pStyle w:val="ListParagraph"/>
        <w:ind w:hanging="436"/>
        <w:rPr>
          <w:rFonts w:ascii="Arial" w:eastAsia="Arial" w:hAnsi="Arial" w:cs="Arial"/>
          <w:b/>
          <w:bCs/>
          <w:color w:val="0F4761" w:themeColor="accent1" w:themeShade="BF"/>
          <w:sz w:val="20"/>
          <w:szCs w:val="20"/>
        </w:rPr>
      </w:pPr>
    </w:p>
    <w:p w14:paraId="7872230C" w14:textId="77777777" w:rsidR="006F66A3" w:rsidRPr="00A41EA1" w:rsidRDefault="006F66A3" w:rsidP="00466F63">
      <w:pPr>
        <w:pStyle w:val="ListParagraph"/>
        <w:ind w:hanging="436"/>
        <w:rPr>
          <w:rFonts w:ascii="Arial" w:eastAsia="Arial" w:hAnsi="Arial" w:cs="Arial"/>
          <w:b/>
          <w:bCs/>
          <w:color w:val="0F4761" w:themeColor="accent1" w:themeShade="BF"/>
          <w:sz w:val="20"/>
          <w:szCs w:val="20"/>
          <w:rPrChange w:id="9792" w:author="Mubiyarto Wibisono" w:date="2025-09-05T08:31:00Z" w16du:dateUtc="2025-09-05T01:31:00Z">
            <w:rPr>
              <w:rFonts w:ascii="Arial" w:eastAsia="Arial" w:hAnsi="Arial" w:cs="Arial"/>
              <w:b/>
              <w:bCs/>
              <w:color w:val="0F4761" w:themeColor="accent1" w:themeShade="BF"/>
              <w:sz w:val="32"/>
              <w:szCs w:val="32"/>
            </w:rPr>
          </w:rPrChange>
        </w:rPr>
      </w:pPr>
    </w:p>
    <w:p w14:paraId="6100AD08" w14:textId="77777777" w:rsidR="00016260" w:rsidRPr="00A41EA1" w:rsidRDefault="00016260" w:rsidP="00466F63">
      <w:pPr>
        <w:pStyle w:val="ListParagraph"/>
        <w:ind w:hanging="436"/>
        <w:rPr>
          <w:rFonts w:ascii="Arial" w:eastAsia="Arial" w:hAnsi="Arial" w:cs="Arial"/>
          <w:b/>
          <w:bCs/>
          <w:color w:val="0F4761" w:themeColor="accent1" w:themeShade="BF"/>
          <w:sz w:val="20"/>
          <w:szCs w:val="20"/>
          <w:rPrChange w:id="9793" w:author="Mubiyarto Wibisono" w:date="2025-09-05T08:31:00Z" w16du:dateUtc="2025-09-05T01:31:00Z">
            <w:rPr>
              <w:rFonts w:ascii="Arial" w:eastAsia="Arial" w:hAnsi="Arial" w:cs="Arial"/>
              <w:b/>
              <w:bCs/>
              <w:color w:val="0F4761" w:themeColor="accent1" w:themeShade="BF"/>
              <w:sz w:val="32"/>
              <w:szCs w:val="32"/>
            </w:rPr>
          </w:rPrChange>
        </w:rPr>
      </w:pPr>
    </w:p>
    <w:p w14:paraId="094255D0" w14:textId="7D4BE271" w:rsidR="00EE5AD0" w:rsidRPr="00242EF7" w:rsidRDefault="00065103">
      <w:pPr>
        <w:pStyle w:val="Heading3"/>
        <w:numPr>
          <w:ilvl w:val="0"/>
          <w:numId w:val="92"/>
        </w:numPr>
        <w:ind w:left="426" w:hanging="426"/>
        <w:rPr>
          <w:rFonts w:eastAsia="Arial" w:cs="Arial"/>
          <w:b/>
          <w:bCs/>
          <w:color w:val="215E99" w:themeColor="text2" w:themeTint="BF"/>
          <w:rPrChange w:id="9794" w:author="Mubiyarto Wibisono" w:date="2025-09-05T09:13:00Z" w16du:dateUtc="2025-09-05T02:13:00Z">
            <w:rPr>
              <w:rFonts w:eastAsia="Arial"/>
            </w:rPr>
          </w:rPrChange>
        </w:rPr>
        <w:pPrChange w:id="9795" w:author="Mubiyarto Wibisono" w:date="2025-09-04T16:34:00Z" w16du:dateUtc="2025-09-04T09:34:00Z">
          <w:pPr>
            <w:pStyle w:val="Heading2"/>
            <w:numPr>
              <w:ilvl w:val="1"/>
              <w:numId w:val="19"/>
            </w:numPr>
            <w:ind w:left="528" w:hanging="528"/>
          </w:pPr>
        </w:pPrChange>
      </w:pPr>
      <w:bookmarkStart w:id="9796" w:name="_Toc205930444"/>
      <w:bookmarkStart w:id="9797" w:name="_Toc206576707"/>
      <w:bookmarkStart w:id="9798" w:name="_Toc206577241"/>
      <w:ins w:id="9799" w:author="Mubiyarto Wibisono" w:date="2025-09-04T16:34:00Z" w16du:dateUtc="2025-09-04T09:34:00Z">
        <w:r w:rsidRPr="00242EF7">
          <w:rPr>
            <w:rFonts w:eastAsia="Arial" w:cs="Arial"/>
            <w:b/>
            <w:bCs/>
            <w:color w:val="215E99" w:themeColor="text2" w:themeTint="BF"/>
            <w:rPrChange w:id="9800" w:author="Mubiyarto Wibisono" w:date="2025-09-05T09:13:00Z" w16du:dateUtc="2025-09-05T02:13:00Z">
              <w:rPr>
                <w:rFonts w:eastAsia="Arial"/>
              </w:rPr>
            </w:rPrChange>
          </w:rPr>
          <w:t xml:space="preserve"> </w:t>
        </w:r>
      </w:ins>
      <w:bookmarkStart w:id="9801" w:name="_Toc207935923"/>
      <w:bookmarkStart w:id="9802" w:name="_Toc207957464"/>
      <w:bookmarkStart w:id="9803" w:name="_Toc207961775"/>
      <w:r w:rsidR="00EE5AD0" w:rsidRPr="00242EF7">
        <w:rPr>
          <w:rFonts w:eastAsia="Arial" w:cs="Arial"/>
          <w:b/>
          <w:bCs/>
          <w:color w:val="215E99" w:themeColor="text2" w:themeTint="BF"/>
          <w:rPrChange w:id="9804" w:author="Mubiyarto Wibisono" w:date="2025-09-05T09:13:00Z" w16du:dateUtc="2025-09-05T02:13:00Z">
            <w:rPr>
              <w:rFonts w:eastAsia="Arial"/>
            </w:rPr>
          </w:rPrChange>
        </w:rPr>
        <w:t>Use Case</w:t>
      </w:r>
      <w:bookmarkEnd w:id="9796"/>
      <w:bookmarkEnd w:id="9797"/>
      <w:bookmarkEnd w:id="9798"/>
      <w:bookmarkEnd w:id="9801"/>
      <w:bookmarkEnd w:id="9802"/>
      <w:bookmarkEnd w:id="9803"/>
    </w:p>
    <w:p w14:paraId="4F8E9300" w14:textId="77777777" w:rsidR="006E50F9" w:rsidRPr="00A41EA1" w:rsidDel="00065103" w:rsidRDefault="00EE5AD0">
      <w:pPr>
        <w:pStyle w:val="ListParagraph"/>
        <w:numPr>
          <w:ilvl w:val="0"/>
          <w:numId w:val="21"/>
        </w:numPr>
        <w:tabs>
          <w:tab w:val="clear" w:pos="720"/>
          <w:tab w:val="num" w:pos="993"/>
        </w:tabs>
        <w:spacing w:before="240" w:line="480" w:lineRule="auto"/>
        <w:ind w:left="709" w:hanging="283"/>
        <w:rPr>
          <w:del w:id="9805" w:author="Mubiyarto Wibisono" w:date="2025-09-04T16:34:00Z" w16du:dateUtc="2025-09-04T09:34:00Z"/>
          <w:rFonts w:ascii="Arial" w:eastAsia="Arial" w:hAnsi="Arial" w:cs="Arial"/>
          <w:sz w:val="20"/>
          <w:szCs w:val="20"/>
        </w:rPr>
        <w:pPrChange w:id="9806" w:author="Mubiyarto Wibisono" w:date="2025-09-04T16:34:00Z" w16du:dateUtc="2025-09-04T09:34:00Z">
          <w:pPr>
            <w:pStyle w:val="ListParagraph"/>
            <w:numPr>
              <w:numId w:val="21"/>
            </w:numPr>
            <w:tabs>
              <w:tab w:val="num" w:pos="720"/>
              <w:tab w:val="num" w:pos="993"/>
            </w:tabs>
            <w:spacing w:before="240" w:line="360" w:lineRule="auto"/>
            <w:ind w:left="709" w:hanging="283"/>
          </w:pPr>
        </w:pPrChange>
      </w:pPr>
      <w:r w:rsidRPr="00A41EA1">
        <w:rPr>
          <w:rFonts w:ascii="Arial" w:eastAsia="Arial" w:hAnsi="Arial" w:cs="Arial"/>
          <w:sz w:val="20"/>
          <w:szCs w:val="20"/>
        </w:rPr>
        <w:t>This Pay Parking Offence Notice eService is integrated with the URA payment gateway to enable payment processing. </w:t>
      </w:r>
    </w:p>
    <w:p w14:paraId="5FF0E29F" w14:textId="77777777" w:rsidR="006E50F9" w:rsidRPr="00A41EA1" w:rsidRDefault="006E50F9">
      <w:pPr>
        <w:pStyle w:val="ListParagraph"/>
        <w:numPr>
          <w:ilvl w:val="0"/>
          <w:numId w:val="21"/>
        </w:numPr>
        <w:tabs>
          <w:tab w:val="clear" w:pos="720"/>
          <w:tab w:val="num" w:pos="993"/>
        </w:tabs>
        <w:spacing w:before="240" w:line="480" w:lineRule="auto"/>
        <w:ind w:left="709" w:hanging="283"/>
        <w:rPr>
          <w:rFonts w:ascii="Arial" w:eastAsia="Arial" w:hAnsi="Arial" w:cs="Arial"/>
          <w:sz w:val="20"/>
          <w:szCs w:val="20"/>
          <w:rPrChange w:id="9807" w:author="Mubiyarto Wibisono" w:date="2025-09-05T08:31:00Z" w16du:dateUtc="2025-09-05T01:31:00Z">
            <w:rPr>
              <w:rFonts w:eastAsia="Arial"/>
            </w:rPr>
          </w:rPrChange>
        </w:rPr>
        <w:pPrChange w:id="9808" w:author="Mubiyarto Wibisono" w:date="2025-09-04T16:34:00Z" w16du:dateUtc="2025-09-04T09:34:00Z">
          <w:pPr>
            <w:pStyle w:val="ListParagraph"/>
            <w:spacing w:before="240" w:line="360" w:lineRule="auto"/>
            <w:ind w:left="709"/>
          </w:pPr>
        </w:pPrChange>
      </w:pPr>
    </w:p>
    <w:p w14:paraId="62CDCC69" w14:textId="098BB43F" w:rsidR="00EE5AD0" w:rsidRPr="00A41EA1" w:rsidRDefault="00EE5AD0">
      <w:pPr>
        <w:pStyle w:val="ListParagraph"/>
        <w:numPr>
          <w:ilvl w:val="0"/>
          <w:numId w:val="21"/>
        </w:numPr>
        <w:tabs>
          <w:tab w:val="clear" w:pos="720"/>
          <w:tab w:val="num" w:pos="993"/>
        </w:tabs>
        <w:spacing w:before="240" w:line="480" w:lineRule="auto"/>
        <w:ind w:left="709" w:hanging="283"/>
        <w:rPr>
          <w:rFonts w:ascii="Arial" w:eastAsia="Arial" w:hAnsi="Arial" w:cs="Arial"/>
          <w:sz w:val="20"/>
          <w:szCs w:val="20"/>
        </w:rPr>
        <w:pPrChange w:id="9809" w:author="Mubiyarto Wibisono" w:date="2025-09-04T16:34:00Z" w16du:dateUtc="2025-09-04T09:34:00Z">
          <w:pPr>
            <w:pStyle w:val="ListParagraph"/>
            <w:numPr>
              <w:numId w:val="21"/>
            </w:numPr>
            <w:tabs>
              <w:tab w:val="num" w:pos="720"/>
              <w:tab w:val="num" w:pos="993"/>
            </w:tabs>
            <w:spacing w:before="240" w:line="360" w:lineRule="auto"/>
            <w:ind w:left="709" w:hanging="283"/>
          </w:pPr>
        </w:pPrChange>
      </w:pPr>
      <w:r w:rsidRPr="00A41EA1">
        <w:rPr>
          <w:rFonts w:ascii="Arial" w:eastAsia="Arial" w:hAnsi="Arial" w:cs="Arial"/>
          <w:sz w:val="20"/>
          <w:szCs w:val="20"/>
        </w:rPr>
        <w:t>The eService allows Motorists to select one or more Notices from the Payable to make payment using one of the following payment methods: </w:t>
      </w:r>
    </w:p>
    <w:p w14:paraId="61B83CDF" w14:textId="77777777" w:rsidR="006E50F9" w:rsidRPr="00A41EA1" w:rsidRDefault="00EE5AD0">
      <w:pPr>
        <w:pStyle w:val="ListParagraph"/>
        <w:numPr>
          <w:ilvl w:val="0"/>
          <w:numId w:val="29"/>
        </w:numPr>
        <w:spacing w:before="240" w:line="480" w:lineRule="auto"/>
        <w:ind w:left="993" w:hanging="284"/>
        <w:rPr>
          <w:rFonts w:ascii="Arial" w:eastAsia="Arial" w:hAnsi="Arial" w:cs="Arial"/>
          <w:sz w:val="20"/>
          <w:szCs w:val="20"/>
        </w:rPr>
        <w:pPrChange w:id="9810" w:author="Mubiyarto Wibisono" w:date="2025-09-04T16:34:00Z" w16du:dateUtc="2025-09-04T09:34:00Z">
          <w:pPr>
            <w:pStyle w:val="ListParagraph"/>
            <w:numPr>
              <w:numId w:val="29"/>
            </w:numPr>
            <w:spacing w:before="240" w:line="360" w:lineRule="auto"/>
            <w:ind w:left="993" w:hanging="284"/>
          </w:pPr>
        </w:pPrChange>
      </w:pPr>
      <w:proofErr w:type="spellStart"/>
      <w:r w:rsidRPr="00A41EA1">
        <w:rPr>
          <w:rFonts w:ascii="Arial" w:eastAsia="Arial" w:hAnsi="Arial" w:cs="Arial"/>
          <w:sz w:val="20"/>
          <w:szCs w:val="20"/>
        </w:rPr>
        <w:t>eNets</w:t>
      </w:r>
      <w:proofErr w:type="spellEnd"/>
      <w:r w:rsidRPr="00A41EA1">
        <w:rPr>
          <w:rFonts w:ascii="Arial" w:eastAsia="Arial" w:hAnsi="Arial" w:cs="Arial"/>
          <w:sz w:val="20"/>
          <w:szCs w:val="20"/>
        </w:rPr>
        <w:t> </w:t>
      </w:r>
    </w:p>
    <w:p w14:paraId="5AFD481D" w14:textId="77777777" w:rsidR="006E50F9" w:rsidRPr="00A41EA1" w:rsidRDefault="00EE5AD0">
      <w:pPr>
        <w:pStyle w:val="ListParagraph"/>
        <w:numPr>
          <w:ilvl w:val="0"/>
          <w:numId w:val="29"/>
        </w:numPr>
        <w:spacing w:before="240" w:line="480" w:lineRule="auto"/>
        <w:ind w:left="993" w:hanging="284"/>
        <w:rPr>
          <w:rFonts w:ascii="Arial" w:eastAsia="Arial" w:hAnsi="Arial" w:cs="Arial"/>
          <w:sz w:val="20"/>
          <w:szCs w:val="20"/>
        </w:rPr>
        <w:pPrChange w:id="9811" w:author="Mubiyarto Wibisono" w:date="2025-09-04T16:34:00Z" w16du:dateUtc="2025-09-04T09:34:00Z">
          <w:pPr>
            <w:pStyle w:val="ListParagraph"/>
            <w:numPr>
              <w:numId w:val="29"/>
            </w:numPr>
            <w:spacing w:before="240" w:line="360" w:lineRule="auto"/>
            <w:ind w:left="993" w:hanging="284"/>
          </w:pPr>
        </w:pPrChange>
      </w:pPr>
      <w:r w:rsidRPr="00A41EA1">
        <w:rPr>
          <w:rFonts w:ascii="Arial" w:eastAsia="Arial" w:hAnsi="Arial" w:cs="Arial"/>
          <w:sz w:val="20"/>
          <w:szCs w:val="20"/>
        </w:rPr>
        <w:t>Credit card </w:t>
      </w:r>
    </w:p>
    <w:p w14:paraId="1B05684B" w14:textId="7551B798" w:rsidR="006E50F9" w:rsidRPr="00A41EA1" w:rsidDel="00065103" w:rsidRDefault="00EE5AD0">
      <w:pPr>
        <w:pStyle w:val="ListParagraph"/>
        <w:numPr>
          <w:ilvl w:val="0"/>
          <w:numId w:val="29"/>
        </w:numPr>
        <w:spacing w:before="240" w:line="480" w:lineRule="auto"/>
        <w:ind w:left="993" w:hanging="284"/>
        <w:rPr>
          <w:del w:id="9812" w:author="Mubiyarto Wibisono" w:date="2025-09-04T16:34:00Z" w16du:dateUtc="2025-09-04T09:34:00Z"/>
          <w:rFonts w:ascii="Arial" w:eastAsia="Arial" w:hAnsi="Arial" w:cs="Arial"/>
          <w:sz w:val="20"/>
          <w:szCs w:val="20"/>
        </w:rPr>
        <w:pPrChange w:id="9813" w:author="Mubiyarto Wibisono" w:date="2025-09-04T16:34:00Z" w16du:dateUtc="2025-09-04T09:34:00Z">
          <w:pPr>
            <w:pStyle w:val="ListParagraph"/>
            <w:numPr>
              <w:numId w:val="29"/>
            </w:numPr>
            <w:spacing w:before="240" w:line="360" w:lineRule="auto"/>
            <w:ind w:left="993" w:hanging="284"/>
          </w:pPr>
        </w:pPrChange>
      </w:pPr>
      <w:proofErr w:type="spellStart"/>
      <w:r w:rsidRPr="00A41EA1">
        <w:rPr>
          <w:rFonts w:ascii="Arial" w:eastAsia="Arial" w:hAnsi="Arial" w:cs="Arial"/>
          <w:sz w:val="20"/>
          <w:szCs w:val="20"/>
        </w:rPr>
        <w:t>PayNow</w:t>
      </w:r>
      <w:proofErr w:type="spellEnd"/>
    </w:p>
    <w:p w14:paraId="33E09C72" w14:textId="77777777" w:rsidR="006E50F9" w:rsidRPr="00A41EA1" w:rsidRDefault="006E50F9">
      <w:pPr>
        <w:pStyle w:val="ListParagraph"/>
        <w:numPr>
          <w:ilvl w:val="0"/>
          <w:numId w:val="29"/>
        </w:numPr>
        <w:spacing w:before="240" w:line="480" w:lineRule="auto"/>
        <w:ind w:left="993" w:hanging="284"/>
        <w:rPr>
          <w:rFonts w:ascii="Arial" w:eastAsia="Arial" w:hAnsi="Arial" w:cs="Arial"/>
          <w:sz w:val="20"/>
          <w:szCs w:val="20"/>
          <w:rPrChange w:id="9814" w:author="Mubiyarto Wibisono" w:date="2025-09-05T08:31:00Z" w16du:dateUtc="2025-09-05T01:31:00Z">
            <w:rPr>
              <w:rFonts w:eastAsia="Arial"/>
            </w:rPr>
          </w:rPrChange>
        </w:rPr>
        <w:pPrChange w:id="9815" w:author="Mubiyarto Wibisono" w:date="2025-09-04T16:34:00Z" w16du:dateUtc="2025-09-04T09:34:00Z">
          <w:pPr>
            <w:pStyle w:val="ListParagraph"/>
            <w:spacing w:before="240" w:line="360" w:lineRule="auto"/>
            <w:ind w:left="993"/>
          </w:pPr>
        </w:pPrChange>
      </w:pPr>
    </w:p>
    <w:p w14:paraId="5FE23957" w14:textId="397EB8F3" w:rsidR="00EE5AD0" w:rsidRPr="00A41EA1" w:rsidRDefault="00EE5AD0">
      <w:pPr>
        <w:pStyle w:val="ListParagraph"/>
        <w:numPr>
          <w:ilvl w:val="0"/>
          <w:numId w:val="21"/>
        </w:numPr>
        <w:tabs>
          <w:tab w:val="clear" w:pos="720"/>
          <w:tab w:val="num" w:pos="993"/>
        </w:tabs>
        <w:spacing w:before="240" w:line="480" w:lineRule="auto"/>
        <w:ind w:left="709" w:hanging="283"/>
        <w:rPr>
          <w:rFonts w:ascii="Arial" w:eastAsia="Arial" w:hAnsi="Arial" w:cs="Arial"/>
          <w:sz w:val="20"/>
          <w:szCs w:val="20"/>
        </w:rPr>
        <w:pPrChange w:id="9816" w:author="Mubiyarto Wibisono" w:date="2025-09-04T16:34:00Z" w16du:dateUtc="2025-09-04T09:34:00Z">
          <w:pPr>
            <w:pStyle w:val="ListParagraph"/>
            <w:numPr>
              <w:numId w:val="21"/>
            </w:numPr>
            <w:tabs>
              <w:tab w:val="num" w:pos="720"/>
              <w:tab w:val="num" w:pos="993"/>
            </w:tabs>
            <w:spacing w:before="240" w:line="360" w:lineRule="auto"/>
            <w:ind w:left="709" w:hanging="283"/>
          </w:pPr>
        </w:pPrChange>
      </w:pPr>
      <w:r w:rsidRPr="00A41EA1">
        <w:rPr>
          <w:rFonts w:ascii="Arial" w:eastAsia="Arial" w:hAnsi="Arial" w:cs="Arial"/>
          <w:sz w:val="20"/>
          <w:szCs w:val="20"/>
        </w:rPr>
        <w:t xml:space="preserve">The eService interfaces with the URA Payment Gateway to initiate the payment session and re-direct the Motorist to the Payment Gateway webpage to perform and complete the payment transaction. </w:t>
      </w:r>
    </w:p>
    <w:p w14:paraId="5241418E" w14:textId="77777777" w:rsidR="00EE5AD0" w:rsidRPr="00A41EA1" w:rsidRDefault="00EE5AD0" w:rsidP="00EE5AD0">
      <w:pPr>
        <w:pStyle w:val="ListParagraph"/>
        <w:ind w:left="528"/>
        <w:rPr>
          <w:rFonts w:ascii="Arial" w:eastAsia="Arial" w:hAnsi="Arial" w:cs="Arial"/>
          <w:sz w:val="20"/>
          <w:szCs w:val="20"/>
          <w:rPrChange w:id="9817" w:author="Mubiyarto Wibisono" w:date="2025-09-05T08:31:00Z" w16du:dateUtc="2025-09-05T01:31:00Z">
            <w:rPr>
              <w:rFonts w:eastAsia="Arial"/>
            </w:rPr>
          </w:rPrChange>
        </w:rPr>
      </w:pPr>
    </w:p>
    <w:p w14:paraId="502A53BE" w14:textId="77777777" w:rsidR="00EE5AD0" w:rsidRPr="00A41EA1" w:rsidRDefault="00EE5AD0" w:rsidP="00EE5AD0">
      <w:pPr>
        <w:pStyle w:val="ListParagraph"/>
        <w:ind w:left="528"/>
        <w:rPr>
          <w:rFonts w:ascii="Arial" w:eastAsia="Arial" w:hAnsi="Arial" w:cs="Arial"/>
          <w:sz w:val="20"/>
          <w:szCs w:val="20"/>
          <w:rPrChange w:id="9818" w:author="Mubiyarto Wibisono" w:date="2025-09-05T08:31:00Z" w16du:dateUtc="2025-09-05T01:31:00Z">
            <w:rPr>
              <w:rFonts w:eastAsia="Arial"/>
            </w:rPr>
          </w:rPrChange>
        </w:rPr>
      </w:pPr>
    </w:p>
    <w:p w14:paraId="3ADE8DF0" w14:textId="77777777" w:rsidR="00EE5AD0" w:rsidRPr="00A41EA1" w:rsidRDefault="00EE5AD0" w:rsidP="00EE5AD0">
      <w:pPr>
        <w:pStyle w:val="ListParagraph"/>
        <w:ind w:left="528"/>
        <w:rPr>
          <w:rFonts w:ascii="Arial" w:eastAsia="Arial" w:hAnsi="Arial" w:cs="Arial"/>
          <w:sz w:val="20"/>
          <w:szCs w:val="20"/>
          <w:rPrChange w:id="9819" w:author="Mubiyarto Wibisono" w:date="2025-09-05T08:31:00Z" w16du:dateUtc="2025-09-05T01:31:00Z">
            <w:rPr>
              <w:rFonts w:eastAsia="Arial"/>
            </w:rPr>
          </w:rPrChange>
        </w:rPr>
      </w:pPr>
    </w:p>
    <w:p w14:paraId="73E22002" w14:textId="77777777" w:rsidR="00EE5AD0" w:rsidRPr="00A41EA1" w:rsidRDefault="00EE5AD0" w:rsidP="00EE5AD0">
      <w:pPr>
        <w:pStyle w:val="ListParagraph"/>
        <w:ind w:left="528"/>
        <w:rPr>
          <w:rFonts w:ascii="Arial" w:eastAsia="Arial" w:hAnsi="Arial" w:cs="Arial"/>
          <w:sz w:val="20"/>
          <w:szCs w:val="20"/>
          <w:rPrChange w:id="9820" w:author="Mubiyarto Wibisono" w:date="2025-09-05T08:31:00Z" w16du:dateUtc="2025-09-05T01:31:00Z">
            <w:rPr>
              <w:rFonts w:eastAsia="Arial"/>
            </w:rPr>
          </w:rPrChange>
        </w:rPr>
      </w:pPr>
    </w:p>
    <w:p w14:paraId="36CB9462" w14:textId="77777777" w:rsidR="00EE5AD0" w:rsidRPr="00A41EA1" w:rsidRDefault="00EE5AD0" w:rsidP="00EE5AD0">
      <w:pPr>
        <w:pStyle w:val="ListParagraph"/>
        <w:ind w:left="528"/>
        <w:rPr>
          <w:rFonts w:ascii="Arial" w:eastAsia="Arial" w:hAnsi="Arial" w:cs="Arial"/>
          <w:sz w:val="20"/>
          <w:szCs w:val="20"/>
          <w:rPrChange w:id="9821" w:author="Mubiyarto Wibisono" w:date="2025-09-05T08:31:00Z" w16du:dateUtc="2025-09-05T01:31:00Z">
            <w:rPr>
              <w:rFonts w:eastAsia="Arial"/>
            </w:rPr>
          </w:rPrChange>
        </w:rPr>
      </w:pPr>
    </w:p>
    <w:p w14:paraId="47D4E221" w14:textId="77777777" w:rsidR="00EE5AD0" w:rsidRPr="00A41EA1" w:rsidRDefault="00EE5AD0" w:rsidP="00EE5AD0">
      <w:pPr>
        <w:pStyle w:val="ListParagraph"/>
        <w:ind w:left="528"/>
        <w:rPr>
          <w:rFonts w:ascii="Arial" w:eastAsia="Arial" w:hAnsi="Arial" w:cs="Arial"/>
          <w:sz w:val="20"/>
          <w:szCs w:val="20"/>
          <w:rPrChange w:id="9822" w:author="Mubiyarto Wibisono" w:date="2025-09-05T08:31:00Z" w16du:dateUtc="2025-09-05T01:31:00Z">
            <w:rPr>
              <w:rFonts w:eastAsia="Arial"/>
            </w:rPr>
          </w:rPrChange>
        </w:rPr>
      </w:pPr>
    </w:p>
    <w:p w14:paraId="4399A9A1" w14:textId="77777777" w:rsidR="00EE5AD0" w:rsidRPr="00A41EA1" w:rsidRDefault="00EE5AD0" w:rsidP="00EE5AD0">
      <w:pPr>
        <w:pStyle w:val="ListParagraph"/>
        <w:ind w:left="528"/>
        <w:rPr>
          <w:rFonts w:ascii="Arial" w:eastAsia="Arial" w:hAnsi="Arial" w:cs="Arial"/>
          <w:sz w:val="20"/>
          <w:szCs w:val="20"/>
          <w:rPrChange w:id="9823" w:author="Mubiyarto Wibisono" w:date="2025-09-05T08:31:00Z" w16du:dateUtc="2025-09-05T01:31:00Z">
            <w:rPr>
              <w:rFonts w:eastAsia="Arial"/>
            </w:rPr>
          </w:rPrChange>
        </w:rPr>
      </w:pPr>
    </w:p>
    <w:p w14:paraId="0EC1A5B4" w14:textId="77777777" w:rsidR="00EE5AD0" w:rsidRPr="00A41EA1" w:rsidRDefault="00EE5AD0" w:rsidP="00EE5AD0">
      <w:pPr>
        <w:pStyle w:val="ListParagraph"/>
        <w:ind w:left="528"/>
        <w:rPr>
          <w:rFonts w:ascii="Arial" w:eastAsia="Arial" w:hAnsi="Arial" w:cs="Arial"/>
          <w:sz w:val="20"/>
          <w:szCs w:val="20"/>
          <w:rPrChange w:id="9824" w:author="Mubiyarto Wibisono" w:date="2025-09-05T08:31:00Z" w16du:dateUtc="2025-09-05T01:31:00Z">
            <w:rPr>
              <w:rFonts w:eastAsia="Arial"/>
            </w:rPr>
          </w:rPrChange>
        </w:rPr>
      </w:pPr>
    </w:p>
    <w:p w14:paraId="040C5E8C" w14:textId="77777777" w:rsidR="00EE5AD0" w:rsidRPr="00A41EA1" w:rsidRDefault="00EE5AD0" w:rsidP="00EE5AD0">
      <w:pPr>
        <w:pStyle w:val="ListParagraph"/>
        <w:ind w:left="528"/>
        <w:rPr>
          <w:rFonts w:ascii="Arial" w:eastAsia="Arial" w:hAnsi="Arial" w:cs="Arial"/>
          <w:sz w:val="20"/>
          <w:szCs w:val="20"/>
          <w:rPrChange w:id="9825" w:author="Mubiyarto Wibisono" w:date="2025-09-05T08:31:00Z" w16du:dateUtc="2025-09-05T01:31:00Z">
            <w:rPr>
              <w:rFonts w:eastAsia="Arial"/>
            </w:rPr>
          </w:rPrChange>
        </w:rPr>
      </w:pPr>
    </w:p>
    <w:p w14:paraId="693FA227" w14:textId="77777777" w:rsidR="00EE5AD0" w:rsidRPr="00A41EA1" w:rsidRDefault="00EE5AD0" w:rsidP="00EE5AD0">
      <w:pPr>
        <w:pStyle w:val="ListParagraph"/>
        <w:ind w:left="528"/>
        <w:rPr>
          <w:rFonts w:ascii="Arial" w:eastAsia="Arial" w:hAnsi="Arial" w:cs="Arial"/>
          <w:sz w:val="20"/>
          <w:szCs w:val="20"/>
          <w:rPrChange w:id="9826" w:author="Mubiyarto Wibisono" w:date="2025-09-05T08:31:00Z" w16du:dateUtc="2025-09-05T01:31:00Z">
            <w:rPr>
              <w:rFonts w:eastAsia="Arial"/>
            </w:rPr>
          </w:rPrChange>
        </w:rPr>
      </w:pPr>
    </w:p>
    <w:p w14:paraId="334CB4F8" w14:textId="77777777" w:rsidR="00EE5AD0" w:rsidRPr="00A41EA1" w:rsidRDefault="00EE5AD0" w:rsidP="00EE5AD0">
      <w:pPr>
        <w:pStyle w:val="ListParagraph"/>
        <w:ind w:left="528"/>
        <w:rPr>
          <w:rFonts w:ascii="Arial" w:eastAsia="Arial" w:hAnsi="Arial" w:cs="Arial"/>
          <w:sz w:val="20"/>
          <w:szCs w:val="20"/>
          <w:rPrChange w:id="9827" w:author="Mubiyarto Wibisono" w:date="2025-09-05T08:31:00Z" w16du:dateUtc="2025-09-05T01:31:00Z">
            <w:rPr>
              <w:rFonts w:eastAsia="Arial"/>
            </w:rPr>
          </w:rPrChange>
        </w:rPr>
      </w:pPr>
    </w:p>
    <w:p w14:paraId="19E8B028" w14:textId="77777777" w:rsidR="00EE5AD0" w:rsidRPr="00A41EA1" w:rsidRDefault="00EE5AD0" w:rsidP="00EE5AD0">
      <w:pPr>
        <w:pStyle w:val="ListParagraph"/>
        <w:ind w:left="528"/>
        <w:rPr>
          <w:rFonts w:ascii="Arial" w:eastAsia="Arial" w:hAnsi="Arial" w:cs="Arial"/>
          <w:sz w:val="20"/>
          <w:szCs w:val="20"/>
          <w:rPrChange w:id="9828" w:author="Mubiyarto Wibisono" w:date="2025-09-05T08:31:00Z" w16du:dateUtc="2025-09-05T01:31:00Z">
            <w:rPr>
              <w:rFonts w:eastAsia="Arial"/>
            </w:rPr>
          </w:rPrChange>
        </w:rPr>
      </w:pPr>
    </w:p>
    <w:p w14:paraId="2D5E04EE" w14:textId="77777777" w:rsidR="00EE5AD0" w:rsidRPr="00A41EA1" w:rsidRDefault="00EE5AD0" w:rsidP="00EE5AD0">
      <w:pPr>
        <w:pStyle w:val="ListParagraph"/>
        <w:ind w:left="528"/>
        <w:rPr>
          <w:rFonts w:ascii="Arial" w:eastAsia="Arial" w:hAnsi="Arial" w:cs="Arial"/>
          <w:sz w:val="20"/>
          <w:szCs w:val="20"/>
          <w:rPrChange w:id="9829" w:author="Mubiyarto Wibisono" w:date="2025-09-05T08:31:00Z" w16du:dateUtc="2025-09-05T01:31:00Z">
            <w:rPr>
              <w:rFonts w:eastAsia="Arial"/>
            </w:rPr>
          </w:rPrChange>
        </w:rPr>
      </w:pPr>
    </w:p>
    <w:p w14:paraId="2EAEA657" w14:textId="77777777" w:rsidR="00EE5AD0" w:rsidRPr="00A41EA1" w:rsidRDefault="00EE5AD0" w:rsidP="00EE5AD0">
      <w:pPr>
        <w:pStyle w:val="ListParagraph"/>
        <w:ind w:left="528"/>
        <w:rPr>
          <w:rFonts w:ascii="Arial" w:eastAsia="Arial" w:hAnsi="Arial" w:cs="Arial"/>
          <w:sz w:val="20"/>
          <w:szCs w:val="20"/>
          <w:rPrChange w:id="9830" w:author="Mubiyarto Wibisono" w:date="2025-09-05T08:31:00Z" w16du:dateUtc="2025-09-05T01:31:00Z">
            <w:rPr>
              <w:rFonts w:eastAsia="Arial"/>
            </w:rPr>
          </w:rPrChange>
        </w:rPr>
      </w:pPr>
    </w:p>
    <w:p w14:paraId="3D756D9F" w14:textId="77777777" w:rsidR="00EE5AD0" w:rsidRPr="00A41EA1" w:rsidRDefault="00EE5AD0" w:rsidP="00EE5AD0">
      <w:pPr>
        <w:pStyle w:val="ListParagraph"/>
        <w:ind w:left="528"/>
        <w:rPr>
          <w:rFonts w:ascii="Arial" w:eastAsia="Arial" w:hAnsi="Arial" w:cs="Arial"/>
          <w:sz w:val="20"/>
          <w:szCs w:val="20"/>
          <w:rPrChange w:id="9831" w:author="Mubiyarto Wibisono" w:date="2025-09-05T08:31:00Z" w16du:dateUtc="2025-09-05T01:31:00Z">
            <w:rPr>
              <w:rFonts w:eastAsia="Arial"/>
            </w:rPr>
          </w:rPrChange>
        </w:rPr>
      </w:pPr>
    </w:p>
    <w:p w14:paraId="2C9CECF7" w14:textId="77777777" w:rsidR="00EE5AD0" w:rsidRPr="00A41EA1" w:rsidRDefault="00EE5AD0" w:rsidP="00EE5AD0">
      <w:pPr>
        <w:pStyle w:val="ListParagraph"/>
        <w:ind w:left="528"/>
        <w:rPr>
          <w:rFonts w:ascii="Arial" w:eastAsia="Arial" w:hAnsi="Arial" w:cs="Arial"/>
          <w:sz w:val="20"/>
          <w:szCs w:val="20"/>
          <w:rPrChange w:id="9832" w:author="Mubiyarto Wibisono" w:date="2025-09-05T08:31:00Z" w16du:dateUtc="2025-09-05T01:31:00Z">
            <w:rPr>
              <w:rFonts w:eastAsia="Arial"/>
            </w:rPr>
          </w:rPrChange>
        </w:rPr>
      </w:pPr>
    </w:p>
    <w:p w14:paraId="58BE84DD" w14:textId="77777777" w:rsidR="00EE5AD0" w:rsidRPr="00A41EA1" w:rsidRDefault="00EE5AD0" w:rsidP="00EE5AD0">
      <w:pPr>
        <w:pStyle w:val="ListParagraph"/>
        <w:ind w:left="528"/>
        <w:rPr>
          <w:rFonts w:ascii="Arial" w:eastAsia="Arial" w:hAnsi="Arial" w:cs="Arial"/>
          <w:sz w:val="20"/>
          <w:szCs w:val="20"/>
          <w:rPrChange w:id="9833" w:author="Mubiyarto Wibisono" w:date="2025-09-05T08:31:00Z" w16du:dateUtc="2025-09-05T01:31:00Z">
            <w:rPr>
              <w:rFonts w:eastAsia="Arial"/>
            </w:rPr>
          </w:rPrChange>
        </w:rPr>
      </w:pPr>
    </w:p>
    <w:p w14:paraId="22362FEA" w14:textId="77777777" w:rsidR="00EE5AD0" w:rsidRPr="00A41EA1" w:rsidRDefault="00EE5AD0" w:rsidP="00EE5AD0">
      <w:pPr>
        <w:pStyle w:val="ListParagraph"/>
        <w:ind w:left="528"/>
        <w:rPr>
          <w:rFonts w:ascii="Arial" w:eastAsia="Arial" w:hAnsi="Arial" w:cs="Arial"/>
          <w:sz w:val="20"/>
          <w:szCs w:val="20"/>
          <w:rPrChange w:id="9834" w:author="Mubiyarto Wibisono" w:date="2025-09-05T08:31:00Z" w16du:dateUtc="2025-09-05T01:31:00Z">
            <w:rPr>
              <w:rFonts w:eastAsia="Arial"/>
            </w:rPr>
          </w:rPrChange>
        </w:rPr>
      </w:pPr>
    </w:p>
    <w:p w14:paraId="0456191D" w14:textId="77777777" w:rsidR="00EE5AD0" w:rsidRPr="00A41EA1" w:rsidRDefault="00EE5AD0" w:rsidP="00EE5AD0">
      <w:pPr>
        <w:pStyle w:val="ListParagraph"/>
        <w:ind w:left="528"/>
        <w:rPr>
          <w:rFonts w:ascii="Arial" w:eastAsia="Arial" w:hAnsi="Arial" w:cs="Arial"/>
          <w:sz w:val="20"/>
          <w:szCs w:val="20"/>
          <w:rPrChange w:id="9835" w:author="Mubiyarto Wibisono" w:date="2025-09-05T08:31:00Z" w16du:dateUtc="2025-09-05T01:31:00Z">
            <w:rPr>
              <w:rFonts w:eastAsia="Arial"/>
            </w:rPr>
          </w:rPrChange>
        </w:rPr>
      </w:pPr>
    </w:p>
    <w:p w14:paraId="1890B0B2" w14:textId="77777777" w:rsidR="00EE5AD0" w:rsidRPr="00A41EA1" w:rsidRDefault="00EE5AD0" w:rsidP="00EE5AD0">
      <w:pPr>
        <w:pStyle w:val="ListParagraph"/>
        <w:ind w:left="528"/>
        <w:rPr>
          <w:rFonts w:ascii="Arial" w:eastAsia="Arial" w:hAnsi="Arial" w:cs="Arial"/>
          <w:sz w:val="20"/>
          <w:szCs w:val="20"/>
          <w:rPrChange w:id="9836" w:author="Mubiyarto Wibisono" w:date="2025-09-05T08:31:00Z" w16du:dateUtc="2025-09-05T01:31:00Z">
            <w:rPr>
              <w:rFonts w:eastAsia="Arial"/>
            </w:rPr>
          </w:rPrChange>
        </w:rPr>
      </w:pPr>
    </w:p>
    <w:p w14:paraId="3B16532A" w14:textId="77777777" w:rsidR="00EE5AD0" w:rsidRPr="00A41EA1" w:rsidRDefault="00EE5AD0" w:rsidP="00EE5AD0">
      <w:pPr>
        <w:pStyle w:val="ListParagraph"/>
        <w:ind w:left="528"/>
        <w:rPr>
          <w:rFonts w:ascii="Arial" w:eastAsia="Arial" w:hAnsi="Arial" w:cs="Arial"/>
          <w:sz w:val="20"/>
          <w:szCs w:val="20"/>
          <w:rPrChange w:id="9837" w:author="Mubiyarto Wibisono" w:date="2025-09-05T08:31:00Z" w16du:dateUtc="2025-09-05T01:31:00Z">
            <w:rPr>
              <w:rFonts w:eastAsia="Arial"/>
            </w:rPr>
          </w:rPrChange>
        </w:rPr>
      </w:pPr>
    </w:p>
    <w:p w14:paraId="170BEFD8" w14:textId="77777777" w:rsidR="00EE5AD0" w:rsidRPr="00A41EA1" w:rsidRDefault="00EE5AD0" w:rsidP="00EE5AD0">
      <w:pPr>
        <w:pStyle w:val="ListParagraph"/>
        <w:ind w:left="528"/>
        <w:rPr>
          <w:rFonts w:ascii="Arial" w:eastAsia="Arial" w:hAnsi="Arial" w:cs="Arial"/>
          <w:sz w:val="20"/>
          <w:szCs w:val="20"/>
          <w:rPrChange w:id="9838" w:author="Mubiyarto Wibisono" w:date="2025-09-05T08:31:00Z" w16du:dateUtc="2025-09-05T01:31:00Z">
            <w:rPr>
              <w:rFonts w:eastAsia="Arial"/>
            </w:rPr>
          </w:rPrChange>
        </w:rPr>
      </w:pPr>
    </w:p>
    <w:p w14:paraId="651B7BBF" w14:textId="77777777" w:rsidR="00EE5AD0" w:rsidRPr="00A41EA1" w:rsidRDefault="00EE5AD0" w:rsidP="00EE5AD0">
      <w:pPr>
        <w:pStyle w:val="ListParagraph"/>
        <w:ind w:left="528"/>
        <w:rPr>
          <w:rFonts w:ascii="Arial" w:eastAsia="Arial" w:hAnsi="Arial" w:cs="Arial"/>
          <w:sz w:val="20"/>
          <w:szCs w:val="20"/>
          <w:rPrChange w:id="9839" w:author="Mubiyarto Wibisono" w:date="2025-09-05T08:31:00Z" w16du:dateUtc="2025-09-05T01:31:00Z">
            <w:rPr>
              <w:rFonts w:eastAsia="Arial"/>
            </w:rPr>
          </w:rPrChange>
        </w:rPr>
      </w:pPr>
    </w:p>
    <w:p w14:paraId="15564A07" w14:textId="77777777" w:rsidR="00EE5AD0" w:rsidRPr="00A41EA1" w:rsidRDefault="00EE5AD0" w:rsidP="00EE5AD0">
      <w:pPr>
        <w:pStyle w:val="ListParagraph"/>
        <w:ind w:left="528"/>
        <w:rPr>
          <w:rFonts w:ascii="Arial" w:eastAsia="Arial" w:hAnsi="Arial" w:cs="Arial"/>
          <w:sz w:val="20"/>
          <w:szCs w:val="20"/>
          <w:rPrChange w:id="9840" w:author="Mubiyarto Wibisono" w:date="2025-09-05T08:31:00Z" w16du:dateUtc="2025-09-05T01:31:00Z">
            <w:rPr>
              <w:rFonts w:eastAsia="Arial"/>
            </w:rPr>
          </w:rPrChange>
        </w:rPr>
      </w:pPr>
    </w:p>
    <w:p w14:paraId="23D79809" w14:textId="77777777" w:rsidR="00EE5AD0" w:rsidRPr="00A41EA1" w:rsidRDefault="00EE5AD0" w:rsidP="00EE5AD0">
      <w:pPr>
        <w:pStyle w:val="ListParagraph"/>
        <w:ind w:left="528"/>
        <w:rPr>
          <w:rFonts w:ascii="Arial" w:eastAsia="Arial" w:hAnsi="Arial" w:cs="Arial"/>
          <w:sz w:val="20"/>
          <w:szCs w:val="20"/>
          <w:rPrChange w:id="9841" w:author="Mubiyarto Wibisono" w:date="2025-09-05T08:31:00Z" w16du:dateUtc="2025-09-05T01:31:00Z">
            <w:rPr>
              <w:rFonts w:eastAsia="Arial"/>
            </w:rPr>
          </w:rPrChange>
        </w:rPr>
      </w:pPr>
    </w:p>
    <w:p w14:paraId="3EE2EA08" w14:textId="77777777" w:rsidR="00EE5AD0" w:rsidRPr="00A41EA1" w:rsidRDefault="00EE5AD0" w:rsidP="00EE5AD0">
      <w:pPr>
        <w:pStyle w:val="ListParagraph"/>
        <w:ind w:left="528"/>
        <w:rPr>
          <w:rFonts w:ascii="Arial" w:eastAsia="Arial" w:hAnsi="Arial" w:cs="Arial"/>
          <w:sz w:val="20"/>
          <w:szCs w:val="20"/>
          <w:rPrChange w:id="9842" w:author="Mubiyarto Wibisono" w:date="2025-09-05T08:31:00Z" w16du:dateUtc="2025-09-05T01:31:00Z">
            <w:rPr>
              <w:rFonts w:eastAsia="Arial"/>
            </w:rPr>
          </w:rPrChange>
        </w:rPr>
      </w:pPr>
    </w:p>
    <w:p w14:paraId="7F4E45B5" w14:textId="77777777" w:rsidR="00EE5AD0" w:rsidRPr="00A41EA1" w:rsidRDefault="00EE5AD0" w:rsidP="00EE5AD0">
      <w:pPr>
        <w:pStyle w:val="ListParagraph"/>
        <w:ind w:left="528"/>
        <w:rPr>
          <w:rFonts w:ascii="Arial" w:eastAsia="Arial" w:hAnsi="Arial" w:cs="Arial"/>
          <w:sz w:val="20"/>
          <w:szCs w:val="20"/>
          <w:rPrChange w:id="9843" w:author="Mubiyarto Wibisono" w:date="2025-09-05T08:31:00Z" w16du:dateUtc="2025-09-05T01:31:00Z">
            <w:rPr>
              <w:rFonts w:eastAsia="Arial"/>
            </w:rPr>
          </w:rPrChange>
        </w:rPr>
      </w:pPr>
    </w:p>
    <w:p w14:paraId="22967D47" w14:textId="77777777" w:rsidR="00EE5AD0" w:rsidRPr="00A41EA1" w:rsidRDefault="00EE5AD0" w:rsidP="00EE5AD0">
      <w:pPr>
        <w:pStyle w:val="ListParagraph"/>
        <w:ind w:left="528"/>
        <w:rPr>
          <w:rFonts w:ascii="Arial" w:eastAsia="Arial" w:hAnsi="Arial" w:cs="Arial"/>
          <w:sz w:val="20"/>
          <w:szCs w:val="20"/>
          <w:rPrChange w:id="9844" w:author="Mubiyarto Wibisono" w:date="2025-09-05T08:31:00Z" w16du:dateUtc="2025-09-05T01:31:00Z">
            <w:rPr>
              <w:rFonts w:eastAsia="Arial"/>
            </w:rPr>
          </w:rPrChange>
        </w:rPr>
      </w:pPr>
    </w:p>
    <w:p w14:paraId="518BE29B" w14:textId="23E32A29" w:rsidR="00EE5AD0" w:rsidRPr="00242EF7" w:rsidDel="00065103" w:rsidRDefault="00F947F0">
      <w:pPr>
        <w:pStyle w:val="Heading3"/>
        <w:numPr>
          <w:ilvl w:val="0"/>
          <w:numId w:val="92"/>
        </w:numPr>
        <w:ind w:left="426" w:hanging="426"/>
        <w:rPr>
          <w:del w:id="9845" w:author="Mubiyarto Wibisono" w:date="2025-09-04T16:34:00Z" w16du:dateUtc="2025-09-04T09:34:00Z"/>
          <w:rFonts w:eastAsia="Arial" w:cs="Arial"/>
          <w:b/>
          <w:bCs/>
          <w:color w:val="215E99" w:themeColor="text2" w:themeTint="BF"/>
          <w:rPrChange w:id="9846" w:author="Mubiyarto Wibisono" w:date="2025-09-05T09:14:00Z" w16du:dateUtc="2025-09-05T02:14:00Z">
            <w:rPr>
              <w:del w:id="9847" w:author="Mubiyarto Wibisono" w:date="2025-09-04T16:34:00Z" w16du:dateUtc="2025-09-04T09:34:00Z"/>
              <w:rFonts w:eastAsia="Arial"/>
            </w:rPr>
          </w:rPrChange>
        </w:rPr>
        <w:pPrChange w:id="9848" w:author="Mubiyarto Wibisono" w:date="2025-09-04T16:35:00Z" w16du:dateUtc="2025-09-04T09:35:00Z">
          <w:pPr/>
        </w:pPrChange>
      </w:pPr>
      <w:ins w:id="9849" w:author="Mubiyarto Wibisono" w:date="2025-09-04T16:36:00Z" w16du:dateUtc="2025-09-04T09:36:00Z">
        <w:r w:rsidRPr="00A41EA1">
          <w:rPr>
            <w:rFonts w:eastAsia="Arial" w:cs="Arial"/>
            <w:b/>
            <w:bCs/>
            <w:color w:val="215E99" w:themeColor="text2" w:themeTint="BF"/>
            <w:sz w:val="20"/>
            <w:szCs w:val="20"/>
            <w:rPrChange w:id="9850" w:author="Mubiyarto Wibisono" w:date="2025-09-05T08:31:00Z" w16du:dateUtc="2025-09-05T01:31:00Z">
              <w:rPr>
                <w:rFonts w:eastAsia="Arial"/>
                <w:b/>
                <w:bCs/>
                <w:color w:val="215E99" w:themeColor="text2" w:themeTint="BF"/>
              </w:rPr>
            </w:rPrChange>
          </w:rPr>
          <w:lastRenderedPageBreak/>
          <w:t xml:space="preserve"> </w:t>
        </w:r>
      </w:ins>
      <w:bookmarkStart w:id="9851" w:name="_Toc207935924"/>
      <w:bookmarkStart w:id="9852" w:name="_Toc207956893"/>
      <w:bookmarkStart w:id="9853" w:name="_Toc207957465"/>
      <w:bookmarkStart w:id="9854" w:name="_Toc207961776"/>
      <w:bookmarkEnd w:id="9851"/>
      <w:bookmarkEnd w:id="9852"/>
      <w:bookmarkEnd w:id="9853"/>
      <w:bookmarkEnd w:id="9854"/>
      <w:commentRangeStart w:id="9855"/>
      <w:commentRangeStart w:id="9856"/>
    </w:p>
    <w:p w14:paraId="201A1A1E" w14:textId="29DBBAA5" w:rsidR="0007210C" w:rsidRPr="00242EF7" w:rsidRDefault="000E514F">
      <w:pPr>
        <w:pStyle w:val="Heading3"/>
        <w:numPr>
          <w:ilvl w:val="0"/>
          <w:numId w:val="92"/>
        </w:numPr>
        <w:ind w:left="426" w:hanging="426"/>
        <w:rPr>
          <w:rFonts w:eastAsia="Arial" w:cs="Arial"/>
          <w:b/>
          <w:bCs/>
          <w:color w:val="215E99" w:themeColor="text2" w:themeTint="BF"/>
          <w:rPrChange w:id="9857" w:author="Mubiyarto Wibisono" w:date="2025-09-05T09:14:00Z" w16du:dateUtc="2025-09-05T02:14:00Z">
            <w:rPr>
              <w:rFonts w:eastAsia="Arial" w:cs="Arial"/>
              <w:b/>
              <w:bCs/>
            </w:rPr>
          </w:rPrChange>
        </w:rPr>
        <w:pPrChange w:id="9858" w:author="Mubiyarto Wibisono" w:date="2025-09-04T16:36:00Z" w16du:dateUtc="2025-09-04T09:36:00Z">
          <w:pPr>
            <w:pStyle w:val="Heading2"/>
            <w:numPr>
              <w:ilvl w:val="1"/>
              <w:numId w:val="19"/>
            </w:numPr>
            <w:ind w:left="528" w:hanging="528"/>
          </w:pPr>
        </w:pPrChange>
      </w:pPr>
      <w:bookmarkStart w:id="9859" w:name="_Toc205930445"/>
      <w:bookmarkStart w:id="9860" w:name="_Toc206576708"/>
      <w:bookmarkStart w:id="9861" w:name="_Toc206577242"/>
      <w:bookmarkStart w:id="9862" w:name="_Toc207935925"/>
      <w:bookmarkStart w:id="9863" w:name="_Toc207957466"/>
      <w:bookmarkStart w:id="9864" w:name="_Toc207961777"/>
      <w:r w:rsidRPr="00242EF7">
        <w:rPr>
          <w:rFonts w:eastAsia="Arial" w:cs="Arial"/>
          <w:b/>
          <w:bCs/>
          <w:color w:val="215E99" w:themeColor="text2" w:themeTint="BF"/>
          <w:rPrChange w:id="9865" w:author="Mubiyarto Wibisono" w:date="2025-09-05T09:14:00Z" w16du:dateUtc="2025-09-05T02:14:00Z">
            <w:rPr>
              <w:rFonts w:eastAsia="Arial" w:cs="Arial"/>
              <w:b/>
              <w:bCs/>
            </w:rPr>
          </w:rPrChange>
        </w:rPr>
        <w:t>Diagram Flow Image</w:t>
      </w:r>
      <w:bookmarkEnd w:id="9859"/>
      <w:bookmarkEnd w:id="9860"/>
      <w:bookmarkEnd w:id="9861"/>
      <w:bookmarkEnd w:id="9862"/>
      <w:bookmarkEnd w:id="9863"/>
      <w:bookmarkEnd w:id="9864"/>
      <w:commentRangeEnd w:id="9855"/>
      <w:r w:rsidR="005660E5">
        <w:rPr>
          <w:rStyle w:val="CommentReference"/>
          <w:rFonts w:ascii="Times New Roman" w:eastAsia="Times New Roman" w:hAnsi="Times New Roman" w:cs="Times New Roman"/>
          <w:color w:val="auto"/>
          <w:lang w:eastAsia="en-US" w:bidi="my-MM"/>
        </w:rPr>
        <w:commentReference w:id="9855"/>
      </w:r>
      <w:commentRangeEnd w:id="9856"/>
      <w:r w:rsidR="006F66A3">
        <w:rPr>
          <w:rStyle w:val="CommentReference"/>
          <w:rFonts w:ascii="Times New Roman" w:eastAsia="Times New Roman" w:hAnsi="Times New Roman" w:cs="Times New Roman"/>
          <w:color w:val="auto"/>
          <w:lang w:eastAsia="en-US" w:bidi="my-MM"/>
        </w:rPr>
        <w:commentReference w:id="9856"/>
      </w:r>
    </w:p>
    <w:p w14:paraId="21625091" w14:textId="54F38307" w:rsidR="00FF4855" w:rsidRPr="00A41EA1" w:rsidRDefault="004F7156" w:rsidP="0007210C">
      <w:pPr>
        <w:rPr>
          <w:rFonts w:ascii="Arial" w:eastAsia="Arial" w:hAnsi="Arial" w:cs="Arial"/>
          <w:sz w:val="20"/>
          <w:szCs w:val="20"/>
          <w:rPrChange w:id="9866" w:author="Mubiyarto Wibisono" w:date="2025-09-05T08:31:00Z" w16du:dateUtc="2025-09-05T01:31:00Z">
            <w:rPr>
              <w:rFonts w:ascii="Arial" w:eastAsia="Arial" w:hAnsi="Arial" w:cs="Arial"/>
            </w:rPr>
          </w:rPrChange>
        </w:rPr>
      </w:pPr>
      <w:ins w:id="9867" w:author="Mubiyarto Wibisono" w:date="2025-09-23T21:34:00Z" w16du:dateUtc="2025-09-23T14:34:00Z">
        <w:r w:rsidRPr="004F7156">
          <w:t xml:space="preserve"> </w:t>
        </w:r>
        <w:r>
          <w:rPr>
            <w:noProof/>
          </w:rPr>
          <w:drawing>
            <wp:inline distT="0" distB="0" distL="0" distR="0" wp14:anchorId="40B0207D" wp14:editId="75AC1FA1">
              <wp:extent cx="4983480" cy="5019152"/>
              <wp:effectExtent l="0" t="0" r="7620" b="0"/>
              <wp:docPr id="2036594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84843" cy="5020525"/>
                      </a:xfrm>
                      <a:prstGeom prst="rect">
                        <a:avLst/>
                      </a:prstGeom>
                      <a:noFill/>
                      <a:ln>
                        <a:noFill/>
                      </a:ln>
                    </pic:spPr>
                  </pic:pic>
                </a:graphicData>
              </a:graphic>
            </wp:inline>
          </w:drawing>
        </w:r>
      </w:ins>
    </w:p>
    <w:p w14:paraId="37E412ED" w14:textId="2EF252E1" w:rsidR="00E51C2C" w:rsidRPr="00A41EA1" w:rsidRDefault="00E51C2C" w:rsidP="0007210C">
      <w:pPr>
        <w:rPr>
          <w:rFonts w:ascii="Arial" w:eastAsia="Arial" w:hAnsi="Arial" w:cs="Arial"/>
          <w:sz w:val="20"/>
          <w:szCs w:val="20"/>
          <w:rPrChange w:id="9868" w:author="Mubiyarto Wibisono" w:date="2025-09-05T08:31:00Z" w16du:dateUtc="2025-09-05T01:31:00Z">
            <w:rPr>
              <w:rFonts w:ascii="Arial" w:eastAsia="Arial" w:hAnsi="Arial" w:cs="Arial"/>
            </w:rPr>
          </w:rPrChange>
        </w:rPr>
      </w:pPr>
      <w:r w:rsidRPr="00A41EA1">
        <w:rPr>
          <w:rFonts w:ascii="Arial" w:eastAsia="Arial" w:hAnsi="Arial" w:cs="Arial"/>
          <w:sz w:val="20"/>
          <w:szCs w:val="20"/>
          <w:rPrChange w:id="9869" w:author="Mubiyarto Wibisono" w:date="2025-09-05T08:31:00Z" w16du:dateUtc="2025-09-05T01:31:00Z">
            <w:rPr>
              <w:rFonts w:ascii="Arial" w:eastAsia="Arial" w:hAnsi="Arial" w:cs="Arial"/>
            </w:rPr>
          </w:rPrChange>
        </w:rPr>
        <w:t>NOTE: Due to page size limit, the full-sized image is appended.</w:t>
      </w:r>
    </w:p>
    <w:p w14:paraId="6F904509" w14:textId="49334088" w:rsidR="00E51C2C" w:rsidRDefault="009E749B" w:rsidP="0007210C">
      <w:pPr>
        <w:rPr>
          <w:ins w:id="9870" w:author="Mubiyarto Wibisono" w:date="2025-09-05T09:14:00Z" w16du:dateUtc="2025-09-05T02:14:00Z"/>
          <w:rFonts w:ascii="Arial" w:eastAsia="Arial" w:hAnsi="Arial" w:cs="Arial"/>
          <w:sz w:val="20"/>
          <w:szCs w:val="20"/>
        </w:rPr>
      </w:pPr>
      <w:ins w:id="9871" w:author="Mubiyarto Wibisono" w:date="2025-09-23T21:34:00Z" w16du:dateUtc="2025-09-23T14:34:00Z">
        <w:r>
          <w:rPr>
            <w:rFonts w:ascii="Arial" w:eastAsia="Arial" w:hAnsi="Arial" w:cs="Arial"/>
            <w:sz w:val="20"/>
            <w:szCs w:val="20"/>
          </w:rPr>
          <w:object w:dxaOrig="1155" w:dyaOrig="752" w14:anchorId="6915FF4E">
            <v:shape id="_x0000_i1038" type="#_x0000_t75" style="width:57.95pt;height:37.4pt" o:ole="">
              <v:imagedata r:id="rId56" o:title=""/>
            </v:shape>
            <o:OLEObject Type="Embed" ProgID="Package" ShapeID="_x0000_i1038" DrawAspect="Icon" ObjectID="_1827411916" r:id="rId57"/>
          </w:object>
        </w:r>
      </w:ins>
    </w:p>
    <w:p w14:paraId="0E8933BE" w14:textId="7785B250" w:rsidR="00242EF7" w:rsidDel="008959B0" w:rsidRDefault="00242EF7" w:rsidP="0007210C">
      <w:pPr>
        <w:rPr>
          <w:ins w:id="9872" w:author="Mubiyarto Wibisono" w:date="2025-09-05T09:14:00Z" w16du:dateUtc="2025-09-05T02:14:00Z"/>
          <w:del w:id="9873" w:author="Mubiyarto Wibisono" w:date="2025-09-23T16:51:00Z" w16du:dateUtc="2025-09-23T08:51:00Z"/>
          <w:rFonts w:ascii="Arial" w:eastAsia="Arial" w:hAnsi="Arial" w:cs="Arial"/>
          <w:sz w:val="20"/>
          <w:szCs w:val="20"/>
        </w:rPr>
      </w:pPr>
    </w:p>
    <w:p w14:paraId="25AC1EEB" w14:textId="5F16A670" w:rsidR="00242EF7" w:rsidDel="008959B0" w:rsidRDefault="00242EF7" w:rsidP="0007210C">
      <w:pPr>
        <w:rPr>
          <w:ins w:id="9874" w:author="Mubiyarto Wibisono" w:date="2025-09-05T09:14:00Z" w16du:dateUtc="2025-09-05T02:14:00Z"/>
          <w:del w:id="9875" w:author="Mubiyarto Wibisono" w:date="2025-09-23T16:51:00Z" w16du:dateUtc="2025-09-23T08:51:00Z"/>
          <w:rFonts w:ascii="Arial" w:eastAsia="Arial" w:hAnsi="Arial" w:cs="Arial"/>
          <w:sz w:val="20"/>
          <w:szCs w:val="20"/>
        </w:rPr>
      </w:pPr>
    </w:p>
    <w:p w14:paraId="1D0192D1" w14:textId="02FC0ECD" w:rsidR="00242EF7" w:rsidDel="008959B0" w:rsidRDefault="00242EF7" w:rsidP="0007210C">
      <w:pPr>
        <w:rPr>
          <w:ins w:id="9876" w:author="Mubiyarto Wibisono" w:date="2025-09-05T09:14:00Z" w16du:dateUtc="2025-09-05T02:14:00Z"/>
          <w:del w:id="9877" w:author="Mubiyarto Wibisono" w:date="2025-09-23T16:51:00Z" w16du:dateUtc="2025-09-23T08:51:00Z"/>
          <w:rFonts w:ascii="Arial" w:eastAsia="Arial" w:hAnsi="Arial" w:cs="Arial"/>
          <w:sz w:val="20"/>
          <w:szCs w:val="20"/>
        </w:rPr>
      </w:pPr>
    </w:p>
    <w:p w14:paraId="639A5931" w14:textId="1AD08878" w:rsidR="00242EF7" w:rsidDel="008959B0" w:rsidRDefault="00242EF7" w:rsidP="0007210C">
      <w:pPr>
        <w:rPr>
          <w:ins w:id="9878" w:author="Mubiyarto Wibisono" w:date="2025-09-05T09:14:00Z" w16du:dateUtc="2025-09-05T02:14:00Z"/>
          <w:del w:id="9879" w:author="Mubiyarto Wibisono" w:date="2025-09-23T16:51:00Z" w16du:dateUtc="2025-09-23T08:51:00Z"/>
          <w:rFonts w:ascii="Arial" w:eastAsia="Arial" w:hAnsi="Arial" w:cs="Arial"/>
          <w:sz w:val="20"/>
          <w:szCs w:val="20"/>
        </w:rPr>
      </w:pPr>
    </w:p>
    <w:p w14:paraId="5061A7A1" w14:textId="4D102DB3" w:rsidR="00242EF7" w:rsidRPr="00A41EA1" w:rsidDel="008959B0" w:rsidRDefault="00242EF7" w:rsidP="0007210C">
      <w:pPr>
        <w:rPr>
          <w:del w:id="9880" w:author="Mubiyarto Wibisono" w:date="2025-09-23T16:51:00Z" w16du:dateUtc="2025-09-23T08:51:00Z"/>
          <w:rFonts w:ascii="Arial" w:eastAsia="Arial" w:hAnsi="Arial" w:cs="Arial"/>
          <w:sz w:val="20"/>
          <w:szCs w:val="20"/>
          <w:rPrChange w:id="9881" w:author="Mubiyarto Wibisono" w:date="2025-09-05T08:31:00Z" w16du:dateUtc="2025-09-05T01:31:00Z">
            <w:rPr>
              <w:del w:id="9882" w:author="Mubiyarto Wibisono" w:date="2025-09-23T16:51:00Z" w16du:dateUtc="2025-09-23T08:51:00Z"/>
              <w:rFonts w:ascii="Arial" w:eastAsia="Arial" w:hAnsi="Arial" w:cs="Arial"/>
            </w:rPr>
          </w:rPrChange>
        </w:rPr>
      </w:pPr>
    </w:p>
    <w:p w14:paraId="07944473" w14:textId="00B60F29" w:rsidR="00414FCF" w:rsidRPr="00A41EA1" w:rsidDel="008959B0" w:rsidRDefault="00414FCF" w:rsidP="0007210C">
      <w:pPr>
        <w:rPr>
          <w:del w:id="9883" w:author="Mubiyarto Wibisono" w:date="2025-09-23T16:51:00Z" w16du:dateUtc="2025-09-23T08:51:00Z"/>
          <w:rFonts w:ascii="Arial" w:eastAsia="Arial" w:hAnsi="Arial" w:cs="Arial"/>
          <w:sz w:val="20"/>
          <w:szCs w:val="20"/>
          <w:rPrChange w:id="9884" w:author="Mubiyarto Wibisono" w:date="2025-09-05T08:31:00Z" w16du:dateUtc="2025-09-05T01:31:00Z">
            <w:rPr>
              <w:del w:id="9885" w:author="Mubiyarto Wibisono" w:date="2025-09-23T16:51:00Z" w16du:dateUtc="2025-09-23T08:51:00Z"/>
              <w:rFonts w:ascii="Arial" w:eastAsia="Arial" w:hAnsi="Arial" w:cs="Arial"/>
            </w:rPr>
          </w:rPrChange>
        </w:rPr>
      </w:pPr>
    </w:p>
    <w:p w14:paraId="09CEE027" w14:textId="3ED348B5" w:rsidR="00414FCF" w:rsidRPr="00A41EA1" w:rsidDel="00242EF7" w:rsidRDefault="00414FCF" w:rsidP="0007210C">
      <w:pPr>
        <w:rPr>
          <w:del w:id="9886" w:author="Mubiyarto Wibisono" w:date="2025-09-05T09:14:00Z" w16du:dateUtc="2025-09-05T02:14:00Z"/>
          <w:rFonts w:ascii="Arial" w:eastAsia="Arial" w:hAnsi="Arial" w:cs="Arial"/>
          <w:sz w:val="20"/>
          <w:szCs w:val="20"/>
          <w:rPrChange w:id="9887" w:author="Mubiyarto Wibisono" w:date="2025-09-05T08:31:00Z" w16du:dateUtc="2025-09-05T01:31:00Z">
            <w:rPr>
              <w:del w:id="9888" w:author="Mubiyarto Wibisono" w:date="2025-09-05T09:14:00Z" w16du:dateUtc="2025-09-05T02:14:00Z"/>
              <w:rFonts w:ascii="Arial" w:eastAsia="Arial" w:hAnsi="Arial" w:cs="Arial"/>
            </w:rPr>
          </w:rPrChange>
        </w:rPr>
      </w:pPr>
    </w:p>
    <w:p w14:paraId="046411DB" w14:textId="3ED6188F" w:rsidR="0007210C" w:rsidRPr="00A41EA1" w:rsidDel="00242EF7" w:rsidRDefault="0007210C" w:rsidP="0007210C">
      <w:pPr>
        <w:rPr>
          <w:del w:id="9889" w:author="Mubiyarto Wibisono" w:date="2025-09-05T09:14:00Z" w16du:dateUtc="2025-09-05T02:14:00Z"/>
          <w:rFonts w:ascii="Arial" w:eastAsia="Arial" w:hAnsi="Arial" w:cs="Arial"/>
          <w:sz w:val="20"/>
          <w:szCs w:val="20"/>
          <w:rPrChange w:id="9890" w:author="Mubiyarto Wibisono" w:date="2025-09-05T08:31:00Z" w16du:dateUtc="2025-09-05T01:31:00Z">
            <w:rPr>
              <w:del w:id="9891" w:author="Mubiyarto Wibisono" w:date="2025-09-05T09:14:00Z" w16du:dateUtc="2025-09-05T02:14:00Z"/>
              <w:rFonts w:ascii="Arial" w:eastAsia="Arial" w:hAnsi="Arial" w:cs="Arial"/>
            </w:rPr>
          </w:rPrChange>
        </w:rPr>
      </w:pPr>
    </w:p>
    <w:p w14:paraId="1CEB97C5" w14:textId="12038EB7" w:rsidR="004C49F8" w:rsidRPr="00A41EA1" w:rsidDel="00242EF7" w:rsidRDefault="004C49F8" w:rsidP="0007210C">
      <w:pPr>
        <w:rPr>
          <w:del w:id="9892" w:author="Mubiyarto Wibisono" w:date="2025-09-05T09:14:00Z" w16du:dateUtc="2025-09-05T02:14:00Z"/>
          <w:rFonts w:ascii="Arial" w:eastAsia="Arial" w:hAnsi="Arial" w:cs="Arial"/>
          <w:sz w:val="20"/>
          <w:szCs w:val="20"/>
          <w:rPrChange w:id="9893" w:author="Mubiyarto Wibisono" w:date="2025-09-05T08:31:00Z" w16du:dateUtc="2025-09-05T01:31:00Z">
            <w:rPr>
              <w:del w:id="9894" w:author="Mubiyarto Wibisono" w:date="2025-09-05T09:14:00Z" w16du:dateUtc="2025-09-05T02:14:00Z"/>
              <w:rFonts w:ascii="Arial" w:eastAsia="Arial" w:hAnsi="Arial" w:cs="Arial"/>
            </w:rPr>
          </w:rPrChange>
        </w:rPr>
      </w:pPr>
    </w:p>
    <w:p w14:paraId="45E63454" w14:textId="438448E7" w:rsidR="00965EA9" w:rsidRPr="00A41EA1" w:rsidDel="00242EF7" w:rsidRDefault="00965EA9" w:rsidP="0007210C">
      <w:pPr>
        <w:rPr>
          <w:del w:id="9895" w:author="Mubiyarto Wibisono" w:date="2025-09-05T09:14:00Z" w16du:dateUtc="2025-09-05T02:14:00Z"/>
          <w:rFonts w:ascii="Arial" w:eastAsia="Arial" w:hAnsi="Arial" w:cs="Arial"/>
          <w:sz w:val="20"/>
          <w:szCs w:val="20"/>
          <w:rPrChange w:id="9896" w:author="Mubiyarto Wibisono" w:date="2025-09-05T08:31:00Z" w16du:dateUtc="2025-09-05T01:31:00Z">
            <w:rPr>
              <w:del w:id="9897" w:author="Mubiyarto Wibisono" w:date="2025-09-05T09:14:00Z" w16du:dateUtc="2025-09-05T02:14:00Z"/>
              <w:rFonts w:ascii="Arial" w:eastAsia="Arial" w:hAnsi="Arial" w:cs="Arial"/>
            </w:rPr>
          </w:rPrChange>
        </w:rPr>
      </w:pPr>
    </w:p>
    <w:tbl>
      <w:tblPr>
        <w:tblStyle w:val="TableGrid"/>
        <w:tblW w:w="0" w:type="auto"/>
        <w:tblCellMar>
          <w:top w:w="113" w:type="dxa"/>
          <w:bottom w:w="113" w:type="dxa"/>
        </w:tblCellMar>
        <w:tblLook w:val="04A0" w:firstRow="1" w:lastRow="0" w:firstColumn="1" w:lastColumn="0" w:noHBand="0" w:noVBand="1"/>
      </w:tblPr>
      <w:tblGrid>
        <w:gridCol w:w="2634"/>
        <w:gridCol w:w="2041"/>
        <w:gridCol w:w="4675"/>
      </w:tblGrid>
      <w:tr w:rsidR="004C49F8" w:rsidRPr="00A41EA1" w14:paraId="0AD77A10" w14:textId="77777777" w:rsidTr="00242EF7">
        <w:tc>
          <w:tcPr>
            <w:tcW w:w="2634" w:type="dxa"/>
            <w:shd w:val="clear" w:color="auto" w:fill="F2F2F2" w:themeFill="background1" w:themeFillShade="F2"/>
            <w:vAlign w:val="center"/>
          </w:tcPr>
          <w:p w14:paraId="139BD82A" w14:textId="56C0DB23" w:rsidR="004C49F8" w:rsidRPr="00A41EA1" w:rsidRDefault="004C49F8" w:rsidP="004C49F8">
            <w:pPr>
              <w:jc w:val="center"/>
              <w:rPr>
                <w:rFonts w:ascii="Arial" w:eastAsia="Arial" w:hAnsi="Arial" w:cs="Arial"/>
                <w:sz w:val="20"/>
                <w:szCs w:val="20"/>
              </w:rPr>
            </w:pPr>
            <w:r w:rsidRPr="00A41EA1">
              <w:rPr>
                <w:rFonts w:ascii="Arial" w:hAnsi="Arial" w:cs="Arial"/>
                <w:b/>
                <w:bCs/>
                <w:color w:val="000000"/>
                <w:sz w:val="20"/>
                <w:szCs w:val="20"/>
              </w:rPr>
              <w:t>Step</w:t>
            </w:r>
          </w:p>
        </w:tc>
        <w:tc>
          <w:tcPr>
            <w:tcW w:w="2041" w:type="dxa"/>
            <w:shd w:val="clear" w:color="auto" w:fill="F2F2F2" w:themeFill="background1" w:themeFillShade="F2"/>
            <w:vAlign w:val="center"/>
          </w:tcPr>
          <w:p w14:paraId="5CC072E9" w14:textId="3FA3C2C1" w:rsidR="004C49F8" w:rsidRPr="00A41EA1" w:rsidRDefault="004C49F8" w:rsidP="004C49F8">
            <w:pPr>
              <w:jc w:val="center"/>
              <w:rPr>
                <w:rFonts w:ascii="Arial" w:eastAsia="Arial" w:hAnsi="Arial" w:cs="Arial"/>
                <w:sz w:val="20"/>
                <w:szCs w:val="20"/>
              </w:rPr>
            </w:pPr>
            <w:r w:rsidRPr="00A41EA1">
              <w:rPr>
                <w:rFonts w:ascii="Arial" w:hAnsi="Arial" w:cs="Arial"/>
                <w:b/>
                <w:bCs/>
                <w:color w:val="000000"/>
                <w:sz w:val="20"/>
                <w:szCs w:val="20"/>
              </w:rPr>
              <w:t>Definition</w:t>
            </w:r>
          </w:p>
        </w:tc>
        <w:tc>
          <w:tcPr>
            <w:tcW w:w="4675" w:type="dxa"/>
            <w:shd w:val="clear" w:color="auto" w:fill="F2F2F2" w:themeFill="background1" w:themeFillShade="F2"/>
            <w:vAlign w:val="center"/>
          </w:tcPr>
          <w:p w14:paraId="5E054290" w14:textId="08733551" w:rsidR="004C49F8" w:rsidRPr="00A41EA1" w:rsidRDefault="004C49F8" w:rsidP="004C49F8">
            <w:pPr>
              <w:jc w:val="center"/>
              <w:rPr>
                <w:rFonts w:ascii="Arial" w:eastAsia="Arial" w:hAnsi="Arial" w:cs="Arial"/>
                <w:sz w:val="20"/>
                <w:szCs w:val="20"/>
              </w:rPr>
            </w:pPr>
            <w:r w:rsidRPr="00A41EA1">
              <w:rPr>
                <w:rFonts w:ascii="Arial" w:hAnsi="Arial" w:cs="Arial"/>
                <w:b/>
                <w:bCs/>
                <w:color w:val="000000"/>
                <w:sz w:val="20"/>
                <w:szCs w:val="20"/>
              </w:rPr>
              <w:t>Brief Description</w:t>
            </w:r>
          </w:p>
        </w:tc>
      </w:tr>
      <w:tr w:rsidR="004C49F8" w:rsidRPr="00A41EA1" w14:paraId="2CADB6A2" w14:textId="77777777" w:rsidTr="00242EF7">
        <w:tc>
          <w:tcPr>
            <w:tcW w:w="2634" w:type="dxa"/>
            <w:vAlign w:val="center"/>
          </w:tcPr>
          <w:p w14:paraId="603E7BBF" w14:textId="106F3A82"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Select notice(s) for payment</w:t>
            </w:r>
          </w:p>
        </w:tc>
        <w:tc>
          <w:tcPr>
            <w:tcW w:w="2041" w:type="dxa"/>
            <w:vAlign w:val="center"/>
          </w:tcPr>
          <w:p w14:paraId="581E48F8" w14:textId="16243D2F"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User action</w:t>
            </w:r>
          </w:p>
        </w:tc>
        <w:tc>
          <w:tcPr>
            <w:tcW w:w="4675" w:type="dxa"/>
            <w:vAlign w:val="center"/>
          </w:tcPr>
          <w:p w14:paraId="1CE2323B" w14:textId="6EC8BCEB" w:rsidR="004C49F8" w:rsidRPr="0079296F" w:rsidRDefault="0079296F" w:rsidP="004C49F8">
            <w:pPr>
              <w:rPr>
                <w:rFonts w:ascii="Arial" w:eastAsia="Arial" w:hAnsi="Arial" w:cs="Arial"/>
                <w:i/>
                <w:iCs/>
                <w:sz w:val="20"/>
                <w:szCs w:val="20"/>
              </w:rPr>
            </w:pPr>
            <w:r w:rsidRPr="0079296F">
              <w:rPr>
                <w:rFonts w:ascii="Arial" w:hAnsi="Arial" w:cs="Arial"/>
                <w:i/>
                <w:iCs/>
                <w:color w:val="000000"/>
                <w:sz w:val="20"/>
                <w:szCs w:val="20"/>
              </w:rPr>
              <w:t>Refer to Section 4.2</w:t>
            </w:r>
          </w:p>
        </w:tc>
      </w:tr>
      <w:tr w:rsidR="004C49F8" w:rsidRPr="00A41EA1" w14:paraId="69A0AF7A" w14:textId="77777777" w:rsidTr="00242EF7">
        <w:tc>
          <w:tcPr>
            <w:tcW w:w="2634" w:type="dxa"/>
            <w:vAlign w:val="center"/>
          </w:tcPr>
          <w:p w14:paraId="6D51DF80" w14:textId="47F49B74"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Confirm to Payment</w:t>
            </w:r>
          </w:p>
        </w:tc>
        <w:tc>
          <w:tcPr>
            <w:tcW w:w="2041" w:type="dxa"/>
            <w:vAlign w:val="center"/>
          </w:tcPr>
          <w:p w14:paraId="78F8294F" w14:textId="0DFC9A58"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User action</w:t>
            </w:r>
          </w:p>
        </w:tc>
        <w:tc>
          <w:tcPr>
            <w:tcW w:w="4675" w:type="dxa"/>
            <w:vAlign w:val="center"/>
          </w:tcPr>
          <w:p w14:paraId="6355B229" w14:textId="5F72FACC" w:rsidR="004C49F8" w:rsidRPr="00A41EA1" w:rsidRDefault="0079296F" w:rsidP="004C49F8">
            <w:pPr>
              <w:rPr>
                <w:rFonts w:ascii="Arial" w:eastAsia="Arial" w:hAnsi="Arial" w:cs="Arial"/>
                <w:sz w:val="20"/>
                <w:szCs w:val="20"/>
              </w:rPr>
            </w:pPr>
            <w:r w:rsidRPr="0079296F">
              <w:rPr>
                <w:rFonts w:ascii="Arial" w:hAnsi="Arial" w:cs="Arial"/>
                <w:i/>
                <w:iCs/>
                <w:color w:val="000000"/>
                <w:sz w:val="20"/>
                <w:szCs w:val="20"/>
              </w:rPr>
              <w:t>Refer to Section 4.2</w:t>
            </w:r>
          </w:p>
        </w:tc>
      </w:tr>
      <w:tr w:rsidR="004C49F8" w:rsidRPr="00A41EA1" w14:paraId="6A6D6B64" w14:textId="77777777" w:rsidTr="00242EF7">
        <w:tc>
          <w:tcPr>
            <w:tcW w:w="2634" w:type="dxa"/>
            <w:vAlign w:val="center"/>
          </w:tcPr>
          <w:p w14:paraId="5478BA54" w14:textId="2A60C689"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eService call OCMS BE</w:t>
            </w:r>
          </w:p>
        </w:tc>
        <w:tc>
          <w:tcPr>
            <w:tcW w:w="2041" w:type="dxa"/>
            <w:vAlign w:val="center"/>
          </w:tcPr>
          <w:p w14:paraId="36910EA5" w14:textId="5DAD4411" w:rsidR="004C49F8" w:rsidRPr="00A41EA1" w:rsidRDefault="004C49F8" w:rsidP="004C49F8">
            <w:pPr>
              <w:rPr>
                <w:rFonts w:ascii="Arial" w:eastAsia="Arial" w:hAnsi="Arial" w:cs="Arial"/>
                <w:sz w:val="20"/>
                <w:szCs w:val="20"/>
              </w:rPr>
            </w:pPr>
            <w:r w:rsidRPr="00A41EA1">
              <w:rPr>
                <w:rFonts w:ascii="Arial" w:hAnsi="Arial" w:cs="Arial"/>
                <w:color w:val="000000"/>
                <w:sz w:val="20"/>
                <w:szCs w:val="20"/>
              </w:rPr>
              <w:t>API entry</w:t>
            </w:r>
          </w:p>
        </w:tc>
        <w:tc>
          <w:tcPr>
            <w:tcW w:w="4675" w:type="dxa"/>
            <w:vAlign w:val="center"/>
          </w:tcPr>
          <w:p w14:paraId="75EB9985" w14:textId="458926C2" w:rsidR="004C49F8" w:rsidRPr="00A41EA1" w:rsidRDefault="0079296F" w:rsidP="004C49F8">
            <w:pPr>
              <w:rPr>
                <w:rFonts w:ascii="Arial" w:hAnsi="Arial" w:cs="Arial"/>
                <w:color w:val="000000"/>
                <w:sz w:val="20"/>
                <w:szCs w:val="20"/>
                <w:lang w:val="en-US"/>
              </w:rPr>
            </w:pPr>
            <w:r w:rsidRPr="0079296F">
              <w:rPr>
                <w:rFonts w:ascii="Arial" w:hAnsi="Arial" w:cs="Arial"/>
                <w:i/>
                <w:iCs/>
                <w:color w:val="000000"/>
                <w:sz w:val="20"/>
                <w:szCs w:val="20"/>
              </w:rPr>
              <w:t>Refer to Section 4.2</w:t>
            </w:r>
          </w:p>
        </w:tc>
      </w:tr>
      <w:tr w:rsidR="0079296F" w:rsidRPr="00A41EA1" w14:paraId="7AB4FE7F" w14:textId="77777777" w:rsidTr="00CE17F7">
        <w:tc>
          <w:tcPr>
            <w:tcW w:w="2634" w:type="dxa"/>
            <w:vAlign w:val="center"/>
          </w:tcPr>
          <w:p w14:paraId="33984124" w14:textId="1F66542A"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 xml:space="preserve">gen </w:t>
            </w:r>
            <w:proofErr w:type="spellStart"/>
            <w:r w:rsidRPr="00A41EA1">
              <w:rPr>
                <w:rFonts w:ascii="Arial" w:hAnsi="Arial" w:cs="Arial"/>
                <w:color w:val="000000"/>
                <w:sz w:val="20"/>
                <w:szCs w:val="20"/>
              </w:rPr>
              <w:t>receipt_no</w:t>
            </w:r>
            <w:proofErr w:type="spellEnd"/>
          </w:p>
        </w:tc>
        <w:tc>
          <w:tcPr>
            <w:tcW w:w="2041" w:type="dxa"/>
            <w:vAlign w:val="center"/>
          </w:tcPr>
          <w:p w14:paraId="7307CAC1" w14:textId="33B7923F"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Generator</w:t>
            </w:r>
          </w:p>
        </w:tc>
        <w:tc>
          <w:tcPr>
            <w:tcW w:w="4675" w:type="dxa"/>
          </w:tcPr>
          <w:p w14:paraId="0CFA55A9" w14:textId="591AB4CF" w:rsidR="0079296F" w:rsidRPr="00555B6E" w:rsidRDefault="0079296F" w:rsidP="0079296F">
            <w:pPr>
              <w:rPr>
                <w:rFonts w:ascii="Arial" w:hAnsi="Arial" w:cs="Arial"/>
                <w:color w:val="000000"/>
                <w:sz w:val="20"/>
                <w:szCs w:val="20"/>
              </w:rPr>
            </w:pPr>
            <w:r w:rsidRPr="0068328C">
              <w:rPr>
                <w:rFonts w:ascii="Arial" w:hAnsi="Arial" w:cs="Arial"/>
                <w:i/>
                <w:iCs/>
                <w:color w:val="000000"/>
                <w:sz w:val="20"/>
                <w:szCs w:val="20"/>
              </w:rPr>
              <w:t>Refer to Section 4.2</w:t>
            </w:r>
          </w:p>
        </w:tc>
      </w:tr>
      <w:tr w:rsidR="0079296F" w:rsidRPr="00A41EA1" w14:paraId="3C6E6632" w14:textId="77777777" w:rsidTr="00CE17F7">
        <w:tc>
          <w:tcPr>
            <w:tcW w:w="2634" w:type="dxa"/>
            <w:vAlign w:val="center"/>
          </w:tcPr>
          <w:p w14:paraId="0C9440A1" w14:textId="4DA29DDA"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 xml:space="preserve">generate </w:t>
            </w:r>
            <w:proofErr w:type="spellStart"/>
            <w:r w:rsidRPr="00A41EA1">
              <w:rPr>
                <w:rFonts w:ascii="Arial" w:hAnsi="Arial" w:cs="Arial"/>
                <w:color w:val="000000"/>
                <w:sz w:val="20"/>
                <w:szCs w:val="20"/>
              </w:rPr>
              <w:t>StorePG</w:t>
            </w:r>
            <w:proofErr w:type="spellEnd"/>
            <w:r w:rsidRPr="00A41EA1">
              <w:rPr>
                <w:rFonts w:ascii="Arial" w:hAnsi="Arial" w:cs="Arial"/>
                <w:color w:val="000000"/>
                <w:sz w:val="20"/>
                <w:szCs w:val="20"/>
              </w:rPr>
              <w:t xml:space="preserve"> JSON</w:t>
            </w:r>
          </w:p>
        </w:tc>
        <w:tc>
          <w:tcPr>
            <w:tcW w:w="2041" w:type="dxa"/>
            <w:vAlign w:val="center"/>
          </w:tcPr>
          <w:p w14:paraId="2E8028F2" w14:textId="728E833E"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Build payload</w:t>
            </w:r>
          </w:p>
        </w:tc>
        <w:tc>
          <w:tcPr>
            <w:tcW w:w="4675" w:type="dxa"/>
          </w:tcPr>
          <w:p w14:paraId="05AF9832" w14:textId="768361D6"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r w:rsidR="0079296F" w:rsidRPr="00A41EA1" w14:paraId="123ECC00" w14:textId="77777777" w:rsidTr="00CE17F7">
        <w:tc>
          <w:tcPr>
            <w:tcW w:w="2634" w:type="dxa"/>
            <w:vAlign w:val="center"/>
          </w:tcPr>
          <w:p w14:paraId="4286A191" w14:textId="3BD50D37"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call URAPG using APIM</w:t>
            </w:r>
          </w:p>
        </w:tc>
        <w:tc>
          <w:tcPr>
            <w:tcW w:w="2041" w:type="dxa"/>
            <w:vAlign w:val="center"/>
          </w:tcPr>
          <w:p w14:paraId="41F10E71" w14:textId="7768CF9E"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Outbound call</w:t>
            </w:r>
          </w:p>
        </w:tc>
        <w:tc>
          <w:tcPr>
            <w:tcW w:w="4675" w:type="dxa"/>
          </w:tcPr>
          <w:p w14:paraId="57C3EBED" w14:textId="13A70503" w:rsidR="0079296F" w:rsidRPr="00555B6E" w:rsidRDefault="0079296F" w:rsidP="0079296F">
            <w:pPr>
              <w:rPr>
                <w:rFonts w:ascii="Arial" w:eastAsia="Arial" w:hAnsi="Arial" w:cs="Arial"/>
                <w:sz w:val="20"/>
                <w:szCs w:val="20"/>
                <w:lang w:val="en-US"/>
              </w:rPr>
            </w:pPr>
            <w:r w:rsidRPr="0068328C">
              <w:rPr>
                <w:rFonts w:ascii="Arial" w:hAnsi="Arial" w:cs="Arial"/>
                <w:i/>
                <w:iCs/>
                <w:color w:val="000000"/>
                <w:sz w:val="20"/>
                <w:szCs w:val="20"/>
              </w:rPr>
              <w:t>Refer to Section 4.2</w:t>
            </w:r>
          </w:p>
        </w:tc>
      </w:tr>
      <w:tr w:rsidR="0079296F" w:rsidRPr="00A41EA1" w14:paraId="023E5D95" w14:textId="77777777" w:rsidTr="00CE17F7">
        <w:tc>
          <w:tcPr>
            <w:tcW w:w="2634" w:type="dxa"/>
            <w:vAlign w:val="center"/>
          </w:tcPr>
          <w:p w14:paraId="40D5814B" w14:textId="5852EE8E"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lastRenderedPageBreak/>
              <w:t>Validate Payload</w:t>
            </w:r>
          </w:p>
        </w:tc>
        <w:tc>
          <w:tcPr>
            <w:tcW w:w="2041" w:type="dxa"/>
            <w:vAlign w:val="center"/>
          </w:tcPr>
          <w:p w14:paraId="59CDE566" w14:textId="0096B3C1"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Gateway step</w:t>
            </w:r>
          </w:p>
        </w:tc>
        <w:tc>
          <w:tcPr>
            <w:tcW w:w="4675" w:type="dxa"/>
          </w:tcPr>
          <w:p w14:paraId="4AE65B03" w14:textId="5BABD879"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r w:rsidR="0079296F" w:rsidRPr="00A41EA1" w14:paraId="663F186A" w14:textId="77777777" w:rsidTr="00CE17F7">
        <w:tc>
          <w:tcPr>
            <w:tcW w:w="2634" w:type="dxa"/>
            <w:vAlign w:val="center"/>
          </w:tcPr>
          <w:p w14:paraId="2D98C84A" w14:textId="69284520"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Return Response</w:t>
            </w:r>
          </w:p>
        </w:tc>
        <w:tc>
          <w:tcPr>
            <w:tcW w:w="2041" w:type="dxa"/>
            <w:vAlign w:val="center"/>
          </w:tcPr>
          <w:p w14:paraId="59488A56" w14:textId="48F0D0E0"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Gateway step</w:t>
            </w:r>
          </w:p>
        </w:tc>
        <w:tc>
          <w:tcPr>
            <w:tcW w:w="4675" w:type="dxa"/>
          </w:tcPr>
          <w:p w14:paraId="4EEFF2B6" w14:textId="12B960C1"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r w:rsidR="0079296F" w:rsidRPr="00A41EA1" w14:paraId="39D5D6F5" w14:textId="77777777" w:rsidTr="00CE17F7">
        <w:tc>
          <w:tcPr>
            <w:tcW w:w="2634" w:type="dxa"/>
            <w:vAlign w:val="center"/>
          </w:tcPr>
          <w:p w14:paraId="68F70683" w14:textId="41266FD8"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 xml:space="preserve">OCMS BE Response add parameter </w:t>
            </w:r>
            <w:proofErr w:type="spellStart"/>
            <w:r w:rsidRPr="00A41EA1">
              <w:rPr>
                <w:rFonts w:ascii="Arial" w:eastAsia="Arial Unicode MS" w:hAnsi="Arial" w:cs="Arial"/>
                <w:color w:val="000000"/>
                <w:sz w:val="20"/>
                <w:szCs w:val="20"/>
              </w:rPr>
              <w:t>tid</w:t>
            </w:r>
            <w:proofErr w:type="spellEnd"/>
            <w:r w:rsidRPr="00A41EA1">
              <w:rPr>
                <w:rFonts w:ascii="Arial" w:eastAsia="Arial Unicode MS" w:hAnsi="Arial" w:cs="Arial"/>
                <w:color w:val="000000"/>
                <w:sz w:val="20"/>
                <w:szCs w:val="20"/>
              </w:rPr>
              <w:t>=&lt;</w:t>
            </w:r>
            <w:proofErr w:type="spellStart"/>
            <w:r w:rsidRPr="00A41EA1">
              <w:rPr>
                <w:rFonts w:ascii="Arial" w:eastAsia="Arial Unicode MS" w:hAnsi="Arial" w:cs="Arial"/>
                <w:color w:val="000000"/>
                <w:sz w:val="20"/>
                <w:szCs w:val="20"/>
              </w:rPr>
              <w:t>receipt_no</w:t>
            </w:r>
            <w:proofErr w:type="spellEnd"/>
            <w:r w:rsidRPr="00A41EA1">
              <w:rPr>
                <w:rFonts w:ascii="Arial" w:eastAsia="Arial Unicode MS" w:hAnsi="Arial" w:cs="Arial"/>
                <w:color w:val="000000"/>
                <w:sz w:val="20"/>
                <w:szCs w:val="20"/>
              </w:rPr>
              <w:t>&gt;</w:t>
            </w:r>
            <w:r w:rsidRPr="00A41EA1">
              <w:rPr>
                <w:rFonts w:ascii="Arial" w:hAnsi="Arial" w:cs="Arial"/>
                <w:color w:val="000000"/>
                <w:sz w:val="20"/>
                <w:szCs w:val="20"/>
              </w:rPr>
              <w:t xml:space="preserve"> to eService portal</w:t>
            </w:r>
          </w:p>
        </w:tc>
        <w:tc>
          <w:tcPr>
            <w:tcW w:w="2041" w:type="dxa"/>
            <w:vAlign w:val="center"/>
          </w:tcPr>
          <w:p w14:paraId="67C1C2FA" w14:textId="0F37041E"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System Process</w:t>
            </w:r>
          </w:p>
        </w:tc>
        <w:tc>
          <w:tcPr>
            <w:tcW w:w="4675" w:type="dxa"/>
          </w:tcPr>
          <w:p w14:paraId="0F61E689" w14:textId="56B8B07C"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r w:rsidR="0079296F" w:rsidRPr="00A41EA1" w14:paraId="319AC20D" w14:textId="77777777" w:rsidTr="00CE17F7">
        <w:tc>
          <w:tcPr>
            <w:tcW w:w="2634" w:type="dxa"/>
            <w:vAlign w:val="center"/>
          </w:tcPr>
          <w:p w14:paraId="70FD5C34" w14:textId="4AD227B6"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eService Redirect &lt;Payment URL&gt; to make payment in URA PG FE</w:t>
            </w:r>
          </w:p>
        </w:tc>
        <w:tc>
          <w:tcPr>
            <w:tcW w:w="2041" w:type="dxa"/>
            <w:vAlign w:val="center"/>
          </w:tcPr>
          <w:p w14:paraId="42C73BAA" w14:textId="7B4A4A5A"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Navigation</w:t>
            </w:r>
          </w:p>
        </w:tc>
        <w:tc>
          <w:tcPr>
            <w:tcW w:w="4675" w:type="dxa"/>
          </w:tcPr>
          <w:p w14:paraId="7048BD80" w14:textId="5FBAC954"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r w:rsidR="0079296F" w:rsidRPr="00A41EA1" w14:paraId="280D536B" w14:textId="77777777" w:rsidTr="00CE17F7">
        <w:tc>
          <w:tcPr>
            <w:tcW w:w="2634" w:type="dxa"/>
            <w:vAlign w:val="center"/>
          </w:tcPr>
          <w:p w14:paraId="19132B97" w14:textId="4017F943"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Redirect to URA PG</w:t>
            </w:r>
          </w:p>
        </w:tc>
        <w:tc>
          <w:tcPr>
            <w:tcW w:w="2041" w:type="dxa"/>
            <w:vAlign w:val="center"/>
          </w:tcPr>
          <w:p w14:paraId="0F7C028C" w14:textId="72C25894" w:rsidR="0079296F" w:rsidRPr="00A41EA1" w:rsidRDefault="0079296F" w:rsidP="0079296F">
            <w:pPr>
              <w:rPr>
                <w:rFonts w:ascii="Arial" w:eastAsia="Arial" w:hAnsi="Arial" w:cs="Arial"/>
                <w:sz w:val="20"/>
                <w:szCs w:val="20"/>
              </w:rPr>
            </w:pPr>
            <w:r w:rsidRPr="00A41EA1">
              <w:rPr>
                <w:rFonts w:ascii="Arial" w:hAnsi="Arial" w:cs="Arial"/>
                <w:color w:val="000000"/>
                <w:sz w:val="20"/>
                <w:szCs w:val="20"/>
              </w:rPr>
              <w:t>FE navigation</w:t>
            </w:r>
          </w:p>
        </w:tc>
        <w:tc>
          <w:tcPr>
            <w:tcW w:w="4675" w:type="dxa"/>
          </w:tcPr>
          <w:p w14:paraId="237A5B4D" w14:textId="40B4795A" w:rsidR="0079296F" w:rsidRPr="00A41EA1" w:rsidRDefault="0079296F" w:rsidP="0079296F">
            <w:pPr>
              <w:rPr>
                <w:rFonts w:ascii="Arial" w:eastAsia="Arial" w:hAnsi="Arial" w:cs="Arial"/>
                <w:sz w:val="20"/>
                <w:szCs w:val="20"/>
              </w:rPr>
            </w:pPr>
            <w:r w:rsidRPr="0068328C">
              <w:rPr>
                <w:rFonts w:ascii="Arial" w:hAnsi="Arial" w:cs="Arial"/>
                <w:i/>
                <w:iCs/>
                <w:color w:val="000000"/>
                <w:sz w:val="20"/>
                <w:szCs w:val="20"/>
              </w:rPr>
              <w:t>Refer to Section 4.2</w:t>
            </w:r>
          </w:p>
        </w:tc>
      </w:tr>
    </w:tbl>
    <w:p w14:paraId="63F889C5" w14:textId="1A87EF21" w:rsidR="00904913" w:rsidRPr="00A41EA1" w:rsidDel="00AA0751" w:rsidRDefault="00904913" w:rsidP="0007210C">
      <w:pPr>
        <w:rPr>
          <w:del w:id="9898" w:author="Mubiyarto Wibisono" w:date="2025-09-05T10:28:00Z" w16du:dateUtc="2025-09-05T03:28:00Z"/>
          <w:rFonts w:ascii="Arial" w:eastAsia="Arial" w:hAnsi="Arial" w:cs="Arial"/>
          <w:sz w:val="20"/>
          <w:szCs w:val="20"/>
          <w:rPrChange w:id="9899" w:author="Mubiyarto Wibisono" w:date="2025-09-05T08:31:00Z" w16du:dateUtc="2025-09-05T01:31:00Z">
            <w:rPr>
              <w:del w:id="9900" w:author="Mubiyarto Wibisono" w:date="2025-09-05T10:28:00Z" w16du:dateUtc="2025-09-05T03:28:00Z"/>
              <w:rFonts w:ascii="Arial" w:eastAsia="Arial" w:hAnsi="Arial" w:cs="Arial"/>
            </w:rPr>
          </w:rPrChange>
        </w:rPr>
      </w:pPr>
      <w:bookmarkStart w:id="9901" w:name="_Toc207961778"/>
      <w:bookmarkEnd w:id="9901"/>
    </w:p>
    <w:p w14:paraId="2355857B" w14:textId="3B3118B0" w:rsidR="00E74613" w:rsidRPr="00A41EA1" w:rsidDel="00242EF7" w:rsidRDefault="00E74613" w:rsidP="0007210C">
      <w:pPr>
        <w:rPr>
          <w:del w:id="9902" w:author="Mubiyarto Wibisono" w:date="2025-09-05T09:14:00Z" w16du:dateUtc="2025-09-05T02:14:00Z"/>
          <w:rFonts w:ascii="Arial" w:eastAsia="Arial" w:hAnsi="Arial" w:cs="Arial"/>
          <w:sz w:val="20"/>
          <w:szCs w:val="20"/>
          <w:rPrChange w:id="9903" w:author="Mubiyarto Wibisono" w:date="2025-09-05T08:31:00Z" w16du:dateUtc="2025-09-05T01:31:00Z">
            <w:rPr>
              <w:del w:id="9904" w:author="Mubiyarto Wibisono" w:date="2025-09-05T09:14:00Z" w16du:dateUtc="2025-09-05T02:14:00Z"/>
              <w:rFonts w:ascii="Arial" w:eastAsia="Arial" w:hAnsi="Arial" w:cs="Arial"/>
            </w:rPr>
          </w:rPrChange>
        </w:rPr>
      </w:pPr>
      <w:bookmarkStart w:id="9905" w:name="_Toc207956895"/>
      <w:bookmarkStart w:id="9906" w:name="_Toc207957467"/>
      <w:bookmarkStart w:id="9907" w:name="_Toc207961779"/>
      <w:bookmarkEnd w:id="9905"/>
      <w:bookmarkEnd w:id="9906"/>
      <w:bookmarkEnd w:id="9907"/>
    </w:p>
    <w:p w14:paraId="3E0A67F1" w14:textId="7BAB109B" w:rsidR="00EE4C82" w:rsidRPr="00A41EA1" w:rsidDel="00F947F0" w:rsidRDefault="0007210C">
      <w:pPr>
        <w:pStyle w:val="Heading2"/>
        <w:rPr>
          <w:del w:id="9908" w:author="Mubiyarto Wibisono" w:date="2025-09-04T16:37:00Z" w16du:dateUtc="2025-09-04T09:37:00Z"/>
          <w:rFonts w:ascii="Arial" w:eastAsia="Arial" w:hAnsi="Arial" w:cs="Arial"/>
          <w:b/>
          <w:bCs/>
          <w:sz w:val="20"/>
          <w:szCs w:val="20"/>
          <w:rPrChange w:id="9909" w:author="Mubiyarto Wibisono" w:date="2025-09-05T08:31:00Z" w16du:dateUtc="2025-09-05T01:31:00Z">
            <w:rPr>
              <w:del w:id="9910" w:author="Mubiyarto Wibisono" w:date="2025-09-04T16:37:00Z" w16du:dateUtc="2025-09-04T09:37:00Z"/>
              <w:rFonts w:ascii="Arial" w:eastAsia="Arial" w:hAnsi="Arial" w:cs="Arial"/>
              <w:b/>
              <w:bCs/>
            </w:rPr>
          </w:rPrChange>
        </w:rPr>
        <w:pPrChange w:id="9911" w:author="Mubiyarto Wibisono" w:date="2025-09-04T16:36:00Z" w16du:dateUtc="2025-09-04T09:36:00Z">
          <w:pPr>
            <w:pStyle w:val="Heading2"/>
            <w:numPr>
              <w:ilvl w:val="1"/>
              <w:numId w:val="19"/>
            </w:numPr>
            <w:ind w:left="528" w:hanging="528"/>
          </w:pPr>
        </w:pPrChange>
      </w:pPr>
      <w:del w:id="9912" w:author="Mubiyarto Wibisono" w:date="2025-09-04T16:37:00Z" w16du:dateUtc="2025-09-04T09:37:00Z">
        <w:r w:rsidRPr="00A41EA1" w:rsidDel="00F947F0">
          <w:rPr>
            <w:rFonts w:ascii="Arial" w:eastAsia="Arial" w:hAnsi="Arial" w:cs="Arial"/>
            <w:b/>
            <w:bCs/>
            <w:sz w:val="20"/>
            <w:szCs w:val="20"/>
            <w:rPrChange w:id="9913" w:author="Mubiyarto Wibisono" w:date="2025-09-05T08:31:00Z" w16du:dateUtc="2025-09-05T01:31:00Z">
              <w:rPr>
                <w:rFonts w:ascii="Arial" w:eastAsia="Arial" w:hAnsi="Arial" w:cs="Arial"/>
                <w:b/>
                <w:bCs/>
              </w:rPr>
            </w:rPrChange>
          </w:rPr>
          <w:delText xml:space="preserve"> </w:delText>
        </w:r>
        <w:bookmarkStart w:id="9914" w:name="_Toc205930446"/>
        <w:bookmarkStart w:id="9915" w:name="_Toc206576709"/>
        <w:bookmarkStart w:id="9916" w:name="_Toc206577243"/>
        <w:r w:rsidRPr="00A41EA1" w:rsidDel="00F947F0">
          <w:rPr>
            <w:rFonts w:ascii="Arial" w:eastAsia="Arial" w:hAnsi="Arial" w:cs="Arial"/>
            <w:b/>
            <w:bCs/>
            <w:sz w:val="20"/>
            <w:szCs w:val="20"/>
            <w:rPrChange w:id="9917" w:author="Mubiyarto Wibisono" w:date="2025-09-05T08:31:00Z" w16du:dateUtc="2025-09-05T01:31:00Z">
              <w:rPr>
                <w:rFonts w:ascii="Arial" w:eastAsia="Arial" w:hAnsi="Arial" w:cs="Arial"/>
                <w:b/>
                <w:bCs/>
              </w:rPr>
            </w:rPrChange>
          </w:rPr>
          <w:delText>Design Rationale</w:delText>
        </w:r>
        <w:bookmarkStart w:id="9918" w:name="_Toc207956896"/>
        <w:bookmarkStart w:id="9919" w:name="_Toc207957468"/>
        <w:bookmarkStart w:id="9920" w:name="_Toc207961780"/>
        <w:bookmarkEnd w:id="9914"/>
        <w:bookmarkEnd w:id="9915"/>
        <w:bookmarkEnd w:id="9916"/>
        <w:bookmarkEnd w:id="9918"/>
        <w:bookmarkEnd w:id="9919"/>
        <w:bookmarkEnd w:id="9920"/>
      </w:del>
    </w:p>
    <w:tbl>
      <w:tblPr>
        <w:tblStyle w:val="TableGrid"/>
        <w:tblW w:w="8784" w:type="dxa"/>
        <w:tblCellMar>
          <w:top w:w="113" w:type="dxa"/>
          <w:bottom w:w="113" w:type="dxa"/>
        </w:tblCellMar>
        <w:tblLook w:val="04A0" w:firstRow="1" w:lastRow="0" w:firstColumn="1" w:lastColumn="0" w:noHBand="0" w:noVBand="1"/>
      </w:tblPr>
      <w:tblGrid>
        <w:gridCol w:w="3681"/>
        <w:gridCol w:w="5103"/>
      </w:tblGrid>
      <w:tr w:rsidR="00EE4C82" w:rsidRPr="00A41EA1" w:rsidDel="00F947F0" w14:paraId="5C4C31B3" w14:textId="07418418" w:rsidTr="00620F9E">
        <w:trPr>
          <w:del w:id="9921" w:author="Mubiyarto Wibisono" w:date="2025-09-04T16:37:00Z"/>
        </w:trPr>
        <w:tc>
          <w:tcPr>
            <w:tcW w:w="3681" w:type="dxa"/>
            <w:shd w:val="clear" w:color="auto" w:fill="E8E8E8" w:themeFill="background2"/>
          </w:tcPr>
          <w:p w14:paraId="30425CB2" w14:textId="2DB441F0" w:rsidR="00EE4C82" w:rsidRPr="00A41EA1" w:rsidDel="00F947F0" w:rsidRDefault="00EE4C82" w:rsidP="00312C4A">
            <w:pPr>
              <w:spacing w:line="360" w:lineRule="auto"/>
              <w:jc w:val="center"/>
              <w:rPr>
                <w:del w:id="9922" w:author="Mubiyarto Wibisono" w:date="2025-09-04T16:37:00Z" w16du:dateUtc="2025-09-04T09:37:00Z"/>
                <w:rFonts w:ascii="Arial" w:eastAsia="Arial" w:hAnsi="Arial" w:cs="Arial"/>
                <w:b/>
                <w:bCs/>
                <w:sz w:val="20"/>
                <w:szCs w:val="20"/>
              </w:rPr>
            </w:pPr>
            <w:del w:id="9923" w:author="Mubiyarto Wibisono" w:date="2025-09-04T16:37:00Z" w16du:dateUtc="2025-09-04T09:37:00Z">
              <w:r w:rsidRPr="00A41EA1" w:rsidDel="00F947F0">
                <w:rPr>
                  <w:rFonts w:ascii="Arial" w:eastAsia="Arial" w:hAnsi="Arial" w:cs="Arial"/>
                  <w:b/>
                  <w:bCs/>
                  <w:sz w:val="20"/>
                  <w:szCs w:val="20"/>
                </w:rPr>
                <w:delText>Mechanism</w:delText>
              </w:r>
              <w:bookmarkStart w:id="9924" w:name="_Toc207956897"/>
              <w:bookmarkStart w:id="9925" w:name="_Toc207957469"/>
              <w:bookmarkStart w:id="9926" w:name="_Toc207961781"/>
              <w:bookmarkEnd w:id="9924"/>
              <w:bookmarkEnd w:id="9925"/>
              <w:bookmarkEnd w:id="9926"/>
            </w:del>
          </w:p>
        </w:tc>
        <w:tc>
          <w:tcPr>
            <w:tcW w:w="5103" w:type="dxa"/>
            <w:shd w:val="clear" w:color="auto" w:fill="E8E8E8" w:themeFill="background2"/>
          </w:tcPr>
          <w:p w14:paraId="7CEAF1D3" w14:textId="30AA1056" w:rsidR="00EE4C82" w:rsidRPr="00A41EA1" w:rsidDel="00F947F0" w:rsidRDefault="00EE4C82" w:rsidP="00312C4A">
            <w:pPr>
              <w:spacing w:line="360" w:lineRule="auto"/>
              <w:jc w:val="center"/>
              <w:rPr>
                <w:del w:id="9927" w:author="Mubiyarto Wibisono" w:date="2025-09-04T16:37:00Z" w16du:dateUtc="2025-09-04T09:37:00Z"/>
                <w:rFonts w:ascii="Arial" w:eastAsia="Arial" w:hAnsi="Arial" w:cs="Arial"/>
                <w:b/>
                <w:bCs/>
                <w:sz w:val="20"/>
                <w:szCs w:val="20"/>
              </w:rPr>
            </w:pPr>
            <w:del w:id="9928" w:author="Mubiyarto Wibisono" w:date="2025-09-04T16:37:00Z" w16du:dateUtc="2025-09-04T09:37:00Z">
              <w:r w:rsidRPr="00A41EA1" w:rsidDel="00F947F0">
                <w:rPr>
                  <w:rFonts w:ascii="Arial" w:eastAsia="Arial" w:hAnsi="Arial" w:cs="Arial"/>
                  <w:b/>
                  <w:bCs/>
                  <w:sz w:val="20"/>
                  <w:szCs w:val="20"/>
                </w:rPr>
                <w:delText>Description</w:delText>
              </w:r>
              <w:bookmarkStart w:id="9929" w:name="_Toc207956898"/>
              <w:bookmarkStart w:id="9930" w:name="_Toc207957470"/>
              <w:bookmarkStart w:id="9931" w:name="_Toc207961782"/>
              <w:bookmarkEnd w:id="9929"/>
              <w:bookmarkEnd w:id="9930"/>
              <w:bookmarkEnd w:id="9931"/>
            </w:del>
          </w:p>
        </w:tc>
        <w:bookmarkStart w:id="9932" w:name="_Toc207956899"/>
        <w:bookmarkStart w:id="9933" w:name="_Toc207957471"/>
        <w:bookmarkStart w:id="9934" w:name="_Toc207961783"/>
        <w:bookmarkEnd w:id="9932"/>
        <w:bookmarkEnd w:id="9933"/>
        <w:bookmarkEnd w:id="9934"/>
      </w:tr>
      <w:tr w:rsidR="00EE4C82" w:rsidRPr="00A41EA1" w:rsidDel="00F947F0" w14:paraId="7EF50895" w14:textId="70440A90" w:rsidTr="00620F9E">
        <w:trPr>
          <w:del w:id="9935" w:author="Mubiyarto Wibisono" w:date="2025-09-04T16:37:00Z"/>
        </w:trPr>
        <w:tc>
          <w:tcPr>
            <w:tcW w:w="3681" w:type="dxa"/>
          </w:tcPr>
          <w:p w14:paraId="721B7837" w14:textId="681E307B" w:rsidR="00EE4C82" w:rsidRPr="00A41EA1" w:rsidDel="00F947F0" w:rsidRDefault="00D67CCF" w:rsidP="00E9397B">
            <w:pPr>
              <w:spacing w:line="360" w:lineRule="auto"/>
              <w:rPr>
                <w:del w:id="9936" w:author="Mubiyarto Wibisono" w:date="2025-09-04T16:37:00Z" w16du:dateUtc="2025-09-04T09:37:00Z"/>
                <w:rFonts w:ascii="Arial" w:eastAsia="Arial" w:hAnsi="Arial" w:cs="Arial"/>
                <w:sz w:val="20"/>
                <w:szCs w:val="20"/>
              </w:rPr>
            </w:pPr>
            <w:del w:id="9937" w:author="Mubiyarto Wibisono" w:date="2025-09-04T16:37:00Z" w16du:dateUtc="2025-09-04T09:37:00Z">
              <w:r w:rsidRPr="00A41EA1" w:rsidDel="00F947F0">
                <w:rPr>
                  <w:rFonts w:ascii="Arial" w:eastAsia="Arial" w:hAnsi="Arial" w:cs="Arial"/>
                  <w:sz w:val="20"/>
                  <w:szCs w:val="20"/>
                </w:rPr>
                <w:delText>Payment Method Selection</w:delText>
              </w:r>
              <w:bookmarkStart w:id="9938" w:name="_Toc207956900"/>
              <w:bookmarkStart w:id="9939" w:name="_Toc207957472"/>
              <w:bookmarkStart w:id="9940" w:name="_Toc207961784"/>
              <w:bookmarkEnd w:id="9938"/>
              <w:bookmarkEnd w:id="9939"/>
              <w:bookmarkEnd w:id="9940"/>
            </w:del>
          </w:p>
        </w:tc>
        <w:tc>
          <w:tcPr>
            <w:tcW w:w="5103" w:type="dxa"/>
          </w:tcPr>
          <w:p w14:paraId="22DFCE2B" w14:textId="7659DB6E" w:rsidR="00EE4C82" w:rsidRPr="00A41EA1" w:rsidDel="00F947F0" w:rsidRDefault="00D67CCF" w:rsidP="00E9397B">
            <w:pPr>
              <w:spacing w:line="360" w:lineRule="auto"/>
              <w:rPr>
                <w:del w:id="9941" w:author="Mubiyarto Wibisono" w:date="2025-09-04T16:37:00Z" w16du:dateUtc="2025-09-04T09:37:00Z"/>
                <w:rFonts w:ascii="Arial" w:eastAsia="Arial" w:hAnsi="Arial" w:cs="Arial"/>
                <w:sz w:val="20"/>
                <w:szCs w:val="20"/>
              </w:rPr>
            </w:pPr>
            <w:del w:id="9942" w:author="Mubiyarto Wibisono" w:date="2025-09-04T16:37:00Z" w16du:dateUtc="2025-09-04T09:37:00Z">
              <w:r w:rsidRPr="00A41EA1" w:rsidDel="00F947F0">
                <w:rPr>
                  <w:rFonts w:ascii="Arial" w:eastAsia="Arial" w:hAnsi="Arial" w:cs="Arial"/>
                  <w:sz w:val="20"/>
                  <w:szCs w:val="20"/>
                </w:rPr>
                <w:delText>Users select a preferred payment method from the available options.</w:delText>
              </w:r>
              <w:bookmarkStart w:id="9943" w:name="_Toc207956901"/>
              <w:bookmarkStart w:id="9944" w:name="_Toc207957473"/>
              <w:bookmarkStart w:id="9945" w:name="_Toc207961785"/>
              <w:bookmarkEnd w:id="9943"/>
              <w:bookmarkEnd w:id="9944"/>
              <w:bookmarkEnd w:id="9945"/>
            </w:del>
          </w:p>
        </w:tc>
        <w:bookmarkStart w:id="9946" w:name="_Toc207956902"/>
        <w:bookmarkStart w:id="9947" w:name="_Toc207957474"/>
        <w:bookmarkStart w:id="9948" w:name="_Toc207961786"/>
        <w:bookmarkEnd w:id="9946"/>
        <w:bookmarkEnd w:id="9947"/>
        <w:bookmarkEnd w:id="9948"/>
      </w:tr>
      <w:tr w:rsidR="00E9397B" w:rsidRPr="00A41EA1" w:rsidDel="00F947F0" w14:paraId="40D6C175" w14:textId="3A1D7CF8" w:rsidTr="00620F9E">
        <w:trPr>
          <w:del w:id="9949" w:author="Mubiyarto Wibisono" w:date="2025-09-04T16:37:00Z"/>
        </w:trPr>
        <w:tc>
          <w:tcPr>
            <w:tcW w:w="3681" w:type="dxa"/>
            <w:vAlign w:val="bottom"/>
          </w:tcPr>
          <w:p w14:paraId="08C301EE" w14:textId="6BA4E3AB" w:rsidR="00E9397B" w:rsidRPr="00A41EA1" w:rsidDel="00F947F0" w:rsidRDefault="00E9397B" w:rsidP="00E9397B">
            <w:pPr>
              <w:spacing w:line="360" w:lineRule="auto"/>
              <w:rPr>
                <w:del w:id="9950" w:author="Mubiyarto Wibisono" w:date="2025-09-04T16:37:00Z" w16du:dateUtc="2025-09-04T09:37:00Z"/>
                <w:rFonts w:ascii="Arial" w:eastAsia="Arial" w:hAnsi="Arial" w:cs="Arial"/>
                <w:sz w:val="20"/>
                <w:szCs w:val="20"/>
              </w:rPr>
            </w:pPr>
            <w:del w:id="9951" w:author="Mubiyarto Wibisono" w:date="2025-09-04T16:37:00Z" w16du:dateUtc="2025-09-04T09:37:00Z">
              <w:r w:rsidRPr="00A41EA1" w:rsidDel="00F947F0">
                <w:rPr>
                  <w:rFonts w:ascii="Arial" w:hAnsi="Arial" w:cs="Arial"/>
                  <w:color w:val="000000"/>
                  <w:sz w:val="20"/>
                  <w:szCs w:val="20"/>
                </w:rPr>
                <w:delText>Auto-Calculation of Amount Payable</w:delText>
              </w:r>
              <w:bookmarkStart w:id="9952" w:name="_Toc207956903"/>
              <w:bookmarkStart w:id="9953" w:name="_Toc207957475"/>
              <w:bookmarkStart w:id="9954" w:name="_Toc207961787"/>
              <w:bookmarkEnd w:id="9952"/>
              <w:bookmarkEnd w:id="9953"/>
              <w:bookmarkEnd w:id="9954"/>
            </w:del>
          </w:p>
        </w:tc>
        <w:tc>
          <w:tcPr>
            <w:tcW w:w="5103" w:type="dxa"/>
            <w:vAlign w:val="bottom"/>
          </w:tcPr>
          <w:p w14:paraId="3C2DB71E" w14:textId="4F2E3113" w:rsidR="00E9397B" w:rsidRPr="00A41EA1" w:rsidDel="00F947F0" w:rsidRDefault="00E9397B" w:rsidP="00E9397B">
            <w:pPr>
              <w:spacing w:line="360" w:lineRule="auto"/>
              <w:rPr>
                <w:del w:id="9955" w:author="Mubiyarto Wibisono" w:date="2025-09-04T16:37:00Z" w16du:dateUtc="2025-09-04T09:37:00Z"/>
                <w:rFonts w:ascii="Arial" w:eastAsia="Arial" w:hAnsi="Arial" w:cs="Arial"/>
                <w:sz w:val="20"/>
                <w:szCs w:val="20"/>
              </w:rPr>
            </w:pPr>
            <w:del w:id="9956" w:author="Mubiyarto Wibisono" w:date="2025-09-04T16:37:00Z" w16du:dateUtc="2025-09-04T09:37:00Z">
              <w:r w:rsidRPr="00A41EA1" w:rsidDel="00F947F0">
                <w:rPr>
                  <w:rFonts w:ascii="Arial" w:hAnsi="Arial" w:cs="Arial"/>
                  <w:color w:val="000000"/>
                  <w:sz w:val="20"/>
                  <w:szCs w:val="20"/>
                </w:rPr>
                <w:delText>Calculates total amount based on selected notices to provide accurate payment details.</w:delText>
              </w:r>
              <w:bookmarkStart w:id="9957" w:name="_Toc207956904"/>
              <w:bookmarkStart w:id="9958" w:name="_Toc207957476"/>
              <w:bookmarkStart w:id="9959" w:name="_Toc207961788"/>
              <w:bookmarkEnd w:id="9957"/>
              <w:bookmarkEnd w:id="9958"/>
              <w:bookmarkEnd w:id="9959"/>
            </w:del>
          </w:p>
        </w:tc>
        <w:bookmarkStart w:id="9960" w:name="_Toc207956905"/>
        <w:bookmarkStart w:id="9961" w:name="_Toc207957477"/>
        <w:bookmarkStart w:id="9962" w:name="_Toc207961789"/>
        <w:bookmarkEnd w:id="9960"/>
        <w:bookmarkEnd w:id="9961"/>
        <w:bookmarkEnd w:id="9962"/>
      </w:tr>
      <w:tr w:rsidR="00EE4C82" w:rsidRPr="00A41EA1" w:rsidDel="00F947F0" w14:paraId="286ACF54" w14:textId="6ED7145D" w:rsidTr="00620F9E">
        <w:trPr>
          <w:del w:id="9963" w:author="Mubiyarto Wibisono" w:date="2025-09-04T16:37:00Z"/>
        </w:trPr>
        <w:tc>
          <w:tcPr>
            <w:tcW w:w="3681" w:type="dxa"/>
          </w:tcPr>
          <w:p w14:paraId="1957287A" w14:textId="52E1D119" w:rsidR="00EE4C82" w:rsidRPr="00A41EA1" w:rsidDel="00F947F0" w:rsidRDefault="00D67CCF" w:rsidP="00E9397B">
            <w:pPr>
              <w:spacing w:line="360" w:lineRule="auto"/>
              <w:rPr>
                <w:del w:id="9964" w:author="Mubiyarto Wibisono" w:date="2025-09-04T16:37:00Z" w16du:dateUtc="2025-09-04T09:37:00Z"/>
                <w:rFonts w:ascii="Arial" w:eastAsia="Arial" w:hAnsi="Arial" w:cs="Arial"/>
                <w:sz w:val="20"/>
                <w:szCs w:val="20"/>
              </w:rPr>
            </w:pPr>
            <w:del w:id="9965" w:author="Mubiyarto Wibisono" w:date="2025-09-04T16:37:00Z" w16du:dateUtc="2025-09-04T09:37:00Z">
              <w:r w:rsidRPr="00A41EA1" w:rsidDel="00F947F0">
                <w:rPr>
                  <w:rFonts w:ascii="Arial" w:eastAsia="Arial" w:hAnsi="Arial" w:cs="Arial"/>
                  <w:sz w:val="20"/>
                  <w:szCs w:val="20"/>
                </w:rPr>
                <w:delText>Transaction Generation</w:delText>
              </w:r>
              <w:bookmarkStart w:id="9966" w:name="_Toc207956906"/>
              <w:bookmarkStart w:id="9967" w:name="_Toc207957478"/>
              <w:bookmarkStart w:id="9968" w:name="_Toc207961790"/>
              <w:bookmarkEnd w:id="9966"/>
              <w:bookmarkEnd w:id="9967"/>
              <w:bookmarkEnd w:id="9968"/>
            </w:del>
          </w:p>
        </w:tc>
        <w:tc>
          <w:tcPr>
            <w:tcW w:w="5103" w:type="dxa"/>
          </w:tcPr>
          <w:p w14:paraId="3FB89CF9" w14:textId="224FEA2A" w:rsidR="00EE4C82" w:rsidRPr="00A41EA1" w:rsidDel="00F947F0" w:rsidRDefault="00D67CCF" w:rsidP="00D67CCF">
            <w:pPr>
              <w:spacing w:line="360" w:lineRule="auto"/>
              <w:rPr>
                <w:del w:id="9969" w:author="Mubiyarto Wibisono" w:date="2025-09-04T16:37:00Z" w16du:dateUtc="2025-09-04T09:37:00Z"/>
                <w:rFonts w:ascii="Arial" w:eastAsia="Arial" w:hAnsi="Arial" w:cs="Arial"/>
                <w:sz w:val="20"/>
                <w:szCs w:val="20"/>
              </w:rPr>
            </w:pPr>
            <w:del w:id="9970" w:author="Mubiyarto Wibisono" w:date="2025-09-04T16:37:00Z" w16du:dateUtc="2025-09-04T09:37:00Z">
              <w:r w:rsidRPr="00A41EA1" w:rsidDel="00F947F0">
                <w:rPr>
                  <w:rFonts w:ascii="Arial" w:eastAsia="Arial" w:hAnsi="Arial" w:cs="Arial"/>
                  <w:sz w:val="20"/>
                  <w:szCs w:val="20"/>
                </w:rPr>
                <w:delText>A unique transaction reference number is generated to track the payment and avoid duplication.</w:delText>
              </w:r>
              <w:bookmarkStart w:id="9971" w:name="_Toc207956907"/>
              <w:bookmarkStart w:id="9972" w:name="_Toc207957479"/>
              <w:bookmarkStart w:id="9973" w:name="_Toc207961791"/>
              <w:bookmarkEnd w:id="9971"/>
              <w:bookmarkEnd w:id="9972"/>
              <w:bookmarkEnd w:id="9973"/>
            </w:del>
          </w:p>
        </w:tc>
        <w:bookmarkStart w:id="9974" w:name="_Toc207956908"/>
        <w:bookmarkStart w:id="9975" w:name="_Toc207957480"/>
        <w:bookmarkStart w:id="9976" w:name="_Toc207961792"/>
        <w:bookmarkEnd w:id="9974"/>
        <w:bookmarkEnd w:id="9975"/>
        <w:bookmarkEnd w:id="9976"/>
      </w:tr>
      <w:tr w:rsidR="00EE4C82" w:rsidRPr="00A41EA1" w:rsidDel="00F947F0" w14:paraId="1599A83B" w14:textId="33622C8A" w:rsidTr="00620F9E">
        <w:trPr>
          <w:del w:id="9977" w:author="Mubiyarto Wibisono" w:date="2025-09-04T16:37:00Z"/>
        </w:trPr>
        <w:tc>
          <w:tcPr>
            <w:tcW w:w="3681" w:type="dxa"/>
          </w:tcPr>
          <w:p w14:paraId="24A09F4F" w14:textId="2C834BD7" w:rsidR="00EE4C82" w:rsidRPr="00A41EA1" w:rsidDel="00F947F0" w:rsidRDefault="00D67CCF" w:rsidP="00E9397B">
            <w:pPr>
              <w:spacing w:line="360" w:lineRule="auto"/>
              <w:rPr>
                <w:del w:id="9978" w:author="Mubiyarto Wibisono" w:date="2025-09-04T16:37:00Z" w16du:dateUtc="2025-09-04T09:37:00Z"/>
                <w:rFonts w:ascii="Arial" w:eastAsia="Arial" w:hAnsi="Arial" w:cs="Arial"/>
                <w:sz w:val="20"/>
                <w:szCs w:val="20"/>
              </w:rPr>
            </w:pPr>
            <w:del w:id="9979" w:author="Mubiyarto Wibisono" w:date="2025-09-04T16:37:00Z" w16du:dateUtc="2025-09-04T09:37:00Z">
              <w:r w:rsidRPr="00A41EA1" w:rsidDel="00F947F0">
                <w:rPr>
                  <w:rFonts w:ascii="Arial" w:eastAsia="Arial" w:hAnsi="Arial" w:cs="Arial"/>
                  <w:sz w:val="20"/>
                  <w:szCs w:val="20"/>
                </w:rPr>
                <w:delText>Payment Gateway Integration</w:delText>
              </w:r>
              <w:bookmarkStart w:id="9980" w:name="_Toc207956909"/>
              <w:bookmarkStart w:id="9981" w:name="_Toc207957481"/>
              <w:bookmarkStart w:id="9982" w:name="_Toc207961793"/>
              <w:bookmarkEnd w:id="9980"/>
              <w:bookmarkEnd w:id="9981"/>
              <w:bookmarkEnd w:id="9982"/>
            </w:del>
          </w:p>
        </w:tc>
        <w:tc>
          <w:tcPr>
            <w:tcW w:w="5103" w:type="dxa"/>
          </w:tcPr>
          <w:p w14:paraId="410C72B7" w14:textId="7D43F6DB" w:rsidR="00EE4C82" w:rsidRPr="00A41EA1" w:rsidDel="00F947F0" w:rsidRDefault="00D67CCF" w:rsidP="00E9397B">
            <w:pPr>
              <w:spacing w:line="360" w:lineRule="auto"/>
              <w:rPr>
                <w:del w:id="9983" w:author="Mubiyarto Wibisono" w:date="2025-09-04T16:37:00Z" w16du:dateUtc="2025-09-04T09:37:00Z"/>
                <w:rFonts w:ascii="Arial" w:eastAsia="Arial" w:hAnsi="Arial" w:cs="Arial"/>
                <w:sz w:val="20"/>
                <w:szCs w:val="20"/>
              </w:rPr>
            </w:pPr>
            <w:del w:id="9984" w:author="Mubiyarto Wibisono" w:date="2025-09-04T16:37:00Z" w16du:dateUtc="2025-09-04T09:37:00Z">
              <w:r w:rsidRPr="00A41EA1" w:rsidDel="00F947F0">
                <w:rPr>
                  <w:rFonts w:ascii="Arial" w:eastAsia="Arial" w:hAnsi="Arial" w:cs="Arial"/>
                  <w:sz w:val="20"/>
                  <w:szCs w:val="20"/>
                </w:rPr>
                <w:delText>The system interacts with the URA Payment Gateway via API calls for payment processing.</w:delText>
              </w:r>
              <w:bookmarkStart w:id="9985" w:name="_Toc207956910"/>
              <w:bookmarkStart w:id="9986" w:name="_Toc207957482"/>
              <w:bookmarkStart w:id="9987" w:name="_Toc207961794"/>
              <w:bookmarkEnd w:id="9985"/>
              <w:bookmarkEnd w:id="9986"/>
              <w:bookmarkEnd w:id="9987"/>
            </w:del>
          </w:p>
        </w:tc>
        <w:bookmarkStart w:id="9988" w:name="_Toc207956911"/>
        <w:bookmarkStart w:id="9989" w:name="_Toc207957483"/>
        <w:bookmarkStart w:id="9990" w:name="_Toc207961795"/>
        <w:bookmarkEnd w:id="9988"/>
        <w:bookmarkEnd w:id="9989"/>
        <w:bookmarkEnd w:id="9990"/>
      </w:tr>
      <w:tr w:rsidR="00D67CCF" w:rsidRPr="00A41EA1" w:rsidDel="00F947F0" w14:paraId="71956DE1" w14:textId="5AB2238E" w:rsidTr="00620F9E">
        <w:trPr>
          <w:del w:id="9991" w:author="Mubiyarto Wibisono" w:date="2025-09-04T16:37:00Z"/>
        </w:trPr>
        <w:tc>
          <w:tcPr>
            <w:tcW w:w="3681" w:type="dxa"/>
          </w:tcPr>
          <w:p w14:paraId="20764AA0" w14:textId="16D83AAF" w:rsidR="00D67CCF" w:rsidRPr="00A41EA1" w:rsidDel="00F947F0" w:rsidRDefault="00D67CCF" w:rsidP="00D67CCF">
            <w:pPr>
              <w:spacing w:line="360" w:lineRule="auto"/>
              <w:rPr>
                <w:del w:id="9992" w:author="Mubiyarto Wibisono" w:date="2025-09-04T16:37:00Z" w16du:dateUtc="2025-09-04T09:37:00Z"/>
                <w:rFonts w:ascii="Arial" w:eastAsia="Arial" w:hAnsi="Arial" w:cs="Arial"/>
                <w:sz w:val="20"/>
                <w:szCs w:val="20"/>
              </w:rPr>
            </w:pPr>
            <w:del w:id="9993" w:author="Mubiyarto Wibisono" w:date="2025-09-04T16:37:00Z" w16du:dateUtc="2025-09-04T09:37:00Z">
              <w:r w:rsidRPr="00A41EA1" w:rsidDel="00F947F0">
                <w:rPr>
                  <w:rFonts w:ascii="Arial" w:eastAsia="Arial" w:hAnsi="Arial" w:cs="Arial"/>
                  <w:sz w:val="20"/>
                  <w:szCs w:val="20"/>
                </w:rPr>
                <w:delText>Payment Verification</w:delText>
              </w:r>
              <w:bookmarkStart w:id="9994" w:name="_Toc207956912"/>
              <w:bookmarkStart w:id="9995" w:name="_Toc207957484"/>
              <w:bookmarkStart w:id="9996" w:name="_Toc207961796"/>
              <w:bookmarkEnd w:id="9994"/>
              <w:bookmarkEnd w:id="9995"/>
              <w:bookmarkEnd w:id="9996"/>
            </w:del>
          </w:p>
        </w:tc>
        <w:tc>
          <w:tcPr>
            <w:tcW w:w="5103" w:type="dxa"/>
          </w:tcPr>
          <w:p w14:paraId="751995D1" w14:textId="19909508" w:rsidR="00D67CCF" w:rsidRPr="00A41EA1" w:rsidDel="00F947F0" w:rsidRDefault="00D67CCF" w:rsidP="00D67CCF">
            <w:pPr>
              <w:tabs>
                <w:tab w:val="left" w:pos="1095"/>
              </w:tabs>
              <w:spacing w:line="360" w:lineRule="auto"/>
              <w:rPr>
                <w:del w:id="9997" w:author="Mubiyarto Wibisono" w:date="2025-09-04T16:37:00Z" w16du:dateUtc="2025-09-04T09:37:00Z"/>
                <w:rFonts w:ascii="Arial" w:eastAsia="Arial" w:hAnsi="Arial" w:cs="Arial"/>
                <w:sz w:val="20"/>
                <w:szCs w:val="20"/>
              </w:rPr>
            </w:pPr>
            <w:del w:id="9998" w:author="Mubiyarto Wibisono" w:date="2025-09-04T16:37:00Z" w16du:dateUtc="2025-09-04T09:37:00Z">
              <w:r w:rsidRPr="00A41EA1" w:rsidDel="00F947F0">
                <w:rPr>
                  <w:rFonts w:ascii="Arial" w:eastAsia="Arial" w:hAnsi="Arial" w:cs="Arial"/>
                  <w:sz w:val="20"/>
                  <w:szCs w:val="20"/>
                </w:rPr>
                <w:delText>The system verifies the payment amount and transaction details to ensure consistency before submission.</w:delText>
              </w:r>
              <w:bookmarkStart w:id="9999" w:name="_Toc207956913"/>
              <w:bookmarkStart w:id="10000" w:name="_Toc207957485"/>
              <w:bookmarkStart w:id="10001" w:name="_Toc207961797"/>
              <w:bookmarkEnd w:id="9999"/>
              <w:bookmarkEnd w:id="10000"/>
              <w:bookmarkEnd w:id="10001"/>
            </w:del>
          </w:p>
        </w:tc>
        <w:bookmarkStart w:id="10002" w:name="_Toc207956914"/>
        <w:bookmarkStart w:id="10003" w:name="_Toc207957486"/>
        <w:bookmarkStart w:id="10004" w:name="_Toc207961798"/>
        <w:bookmarkEnd w:id="10002"/>
        <w:bookmarkEnd w:id="10003"/>
        <w:bookmarkEnd w:id="10004"/>
      </w:tr>
      <w:tr w:rsidR="00D67CCF" w:rsidRPr="00A41EA1" w:rsidDel="00F947F0" w14:paraId="575AAAAB" w14:textId="02C04065" w:rsidTr="00620F9E">
        <w:trPr>
          <w:del w:id="10005" w:author="Mubiyarto Wibisono" w:date="2025-09-04T16:37:00Z"/>
        </w:trPr>
        <w:tc>
          <w:tcPr>
            <w:tcW w:w="3681" w:type="dxa"/>
          </w:tcPr>
          <w:p w14:paraId="3E14C2D1" w14:textId="60C068ED" w:rsidR="00D67CCF" w:rsidRPr="00A41EA1" w:rsidDel="00F947F0" w:rsidRDefault="00D67CCF" w:rsidP="00D67CCF">
            <w:pPr>
              <w:spacing w:line="360" w:lineRule="auto"/>
              <w:rPr>
                <w:del w:id="10006" w:author="Mubiyarto Wibisono" w:date="2025-09-04T16:37:00Z" w16du:dateUtc="2025-09-04T09:37:00Z"/>
                <w:rFonts w:ascii="Arial" w:eastAsia="Arial" w:hAnsi="Arial" w:cs="Arial"/>
                <w:sz w:val="20"/>
                <w:szCs w:val="20"/>
              </w:rPr>
            </w:pPr>
            <w:del w:id="10007" w:author="Mubiyarto Wibisono" w:date="2025-09-04T16:37:00Z" w16du:dateUtc="2025-09-04T09:37:00Z">
              <w:r w:rsidRPr="00A41EA1" w:rsidDel="00F947F0">
                <w:rPr>
                  <w:rFonts w:ascii="Arial" w:eastAsia="Arial" w:hAnsi="Arial" w:cs="Arial"/>
                  <w:sz w:val="20"/>
                  <w:szCs w:val="20"/>
                </w:rPr>
                <w:delText>Redirection to Payment Page</w:delText>
              </w:r>
              <w:bookmarkStart w:id="10008" w:name="_Toc207956915"/>
              <w:bookmarkStart w:id="10009" w:name="_Toc207957487"/>
              <w:bookmarkStart w:id="10010" w:name="_Toc207961799"/>
              <w:bookmarkEnd w:id="10008"/>
              <w:bookmarkEnd w:id="10009"/>
              <w:bookmarkEnd w:id="10010"/>
            </w:del>
          </w:p>
        </w:tc>
        <w:tc>
          <w:tcPr>
            <w:tcW w:w="5103" w:type="dxa"/>
          </w:tcPr>
          <w:p w14:paraId="3D82A0AC" w14:textId="4A21838B" w:rsidR="00D67CCF" w:rsidRPr="00A41EA1" w:rsidDel="00F947F0" w:rsidRDefault="00D67CCF" w:rsidP="00E9397B">
            <w:pPr>
              <w:spacing w:line="360" w:lineRule="auto"/>
              <w:rPr>
                <w:del w:id="10011" w:author="Mubiyarto Wibisono" w:date="2025-09-04T16:37:00Z" w16du:dateUtc="2025-09-04T09:37:00Z"/>
                <w:rFonts w:ascii="Arial" w:eastAsia="Arial" w:hAnsi="Arial" w:cs="Arial"/>
                <w:sz w:val="20"/>
                <w:szCs w:val="20"/>
              </w:rPr>
            </w:pPr>
            <w:del w:id="10012" w:author="Mubiyarto Wibisono" w:date="2025-09-04T16:37:00Z" w16du:dateUtc="2025-09-04T09:37:00Z">
              <w:r w:rsidRPr="00A41EA1" w:rsidDel="00F947F0">
                <w:rPr>
                  <w:rFonts w:ascii="Arial" w:eastAsia="Arial" w:hAnsi="Arial" w:cs="Arial"/>
                  <w:sz w:val="20"/>
                  <w:szCs w:val="20"/>
                </w:rPr>
                <w:delText>Users are redirected to the URAPG Web Page payment confirmation.</w:delText>
              </w:r>
              <w:bookmarkStart w:id="10013" w:name="_Toc207956916"/>
              <w:bookmarkStart w:id="10014" w:name="_Toc207957488"/>
              <w:bookmarkStart w:id="10015" w:name="_Toc207961800"/>
              <w:bookmarkEnd w:id="10013"/>
              <w:bookmarkEnd w:id="10014"/>
              <w:bookmarkEnd w:id="10015"/>
            </w:del>
          </w:p>
        </w:tc>
        <w:bookmarkStart w:id="10016" w:name="_Toc207956917"/>
        <w:bookmarkStart w:id="10017" w:name="_Toc207957489"/>
        <w:bookmarkStart w:id="10018" w:name="_Toc207961801"/>
        <w:bookmarkEnd w:id="10016"/>
        <w:bookmarkEnd w:id="10017"/>
        <w:bookmarkEnd w:id="10018"/>
      </w:tr>
    </w:tbl>
    <w:p w14:paraId="342501DA" w14:textId="382242EC" w:rsidR="00F947F0" w:rsidRPr="00242EF7" w:rsidDel="00242EF7" w:rsidRDefault="00D43CA6" w:rsidP="00EE4C82">
      <w:pPr>
        <w:rPr>
          <w:del w:id="10019" w:author="Mubiyarto Wibisono" w:date="2025-09-05T09:14:00Z" w16du:dateUtc="2025-09-05T02:14:00Z"/>
          <w:rFonts w:ascii="Arial" w:eastAsia="Arial" w:hAnsi="Arial" w:cs="Arial"/>
          <w:sz w:val="28"/>
          <w:szCs w:val="28"/>
        </w:rPr>
      </w:pPr>
      <w:bookmarkStart w:id="10020" w:name="_Toc207956918"/>
      <w:bookmarkStart w:id="10021" w:name="_Toc207957490"/>
      <w:bookmarkEnd w:id="10020"/>
      <w:bookmarkEnd w:id="10021"/>
      <w:ins w:id="10022" w:author="Mubiyarto Wibisono" w:date="2025-09-05T09:59:00Z" w16du:dateUtc="2025-09-05T02:59:00Z">
        <w:r>
          <w:rPr>
            <w:rFonts w:eastAsia="Arial" w:cs="Arial"/>
          </w:rPr>
          <w:t xml:space="preserve"> </w:t>
        </w:r>
      </w:ins>
      <w:bookmarkStart w:id="10023" w:name="_Toc207961802"/>
      <w:bookmarkEnd w:id="10023"/>
    </w:p>
    <w:p w14:paraId="59FEBF03" w14:textId="0B345A51" w:rsidR="00414FCF" w:rsidRPr="00242EF7" w:rsidRDefault="00A123C3">
      <w:pPr>
        <w:pStyle w:val="Heading3"/>
        <w:numPr>
          <w:ilvl w:val="0"/>
          <w:numId w:val="92"/>
        </w:numPr>
        <w:ind w:left="426" w:hanging="426"/>
        <w:rPr>
          <w:rFonts w:eastAsia="Arial" w:cs="Arial"/>
          <w:b/>
          <w:bCs/>
          <w:color w:val="215E99" w:themeColor="text2" w:themeTint="BF"/>
          <w:rPrChange w:id="10024" w:author="Mubiyarto Wibisono" w:date="2025-09-05T09:15:00Z" w16du:dateUtc="2025-09-05T02:15:00Z">
            <w:rPr>
              <w:rFonts w:ascii="Arial" w:eastAsia="Arial" w:hAnsi="Arial" w:cs="Arial"/>
              <w:b/>
              <w:bCs/>
            </w:rPr>
          </w:rPrChange>
        </w:rPr>
        <w:pPrChange w:id="10025" w:author="Mubiyarto Wibisono" w:date="2025-09-04T16:37:00Z" w16du:dateUtc="2025-09-04T09:37:00Z">
          <w:pPr>
            <w:pStyle w:val="Heading2"/>
          </w:pPr>
        </w:pPrChange>
      </w:pPr>
      <w:bookmarkStart w:id="10026" w:name="_Toc205930450"/>
      <w:bookmarkStart w:id="10027" w:name="_Toc206576710"/>
      <w:bookmarkStart w:id="10028" w:name="_Toc206577244"/>
      <w:del w:id="10029" w:author="Mubiyarto Wibisono" w:date="2025-09-04T16:37:00Z" w16du:dateUtc="2025-09-04T09:37:00Z">
        <w:r w:rsidRPr="00242EF7" w:rsidDel="00F947F0">
          <w:rPr>
            <w:rFonts w:eastAsia="Arial" w:cs="Arial"/>
            <w:b/>
            <w:bCs/>
            <w:color w:val="215E99" w:themeColor="text2" w:themeTint="BF"/>
            <w:rPrChange w:id="10030" w:author="Mubiyarto Wibisono" w:date="2025-09-05T09:15:00Z" w16du:dateUtc="2025-09-05T02:15:00Z">
              <w:rPr>
                <w:rFonts w:eastAsia="Arial" w:cs="Arial"/>
                <w:b/>
                <w:bCs/>
              </w:rPr>
            </w:rPrChange>
          </w:rPr>
          <w:delText>5</w:delText>
        </w:r>
        <w:r w:rsidR="00414FCF" w:rsidRPr="00242EF7" w:rsidDel="00F947F0">
          <w:rPr>
            <w:rFonts w:eastAsia="Arial" w:cs="Arial"/>
            <w:b/>
            <w:bCs/>
            <w:color w:val="215E99" w:themeColor="text2" w:themeTint="BF"/>
            <w:rPrChange w:id="10031" w:author="Mubiyarto Wibisono" w:date="2025-09-05T09:15:00Z" w16du:dateUtc="2025-09-05T02:15:00Z">
              <w:rPr>
                <w:rFonts w:eastAsia="Arial" w:cs="Arial"/>
                <w:b/>
                <w:bCs/>
              </w:rPr>
            </w:rPrChange>
          </w:rPr>
          <w:delText xml:space="preserve">.4 </w:delText>
        </w:r>
      </w:del>
      <w:bookmarkStart w:id="10032" w:name="_Toc207935926"/>
      <w:bookmarkStart w:id="10033" w:name="_Toc207957491"/>
      <w:bookmarkStart w:id="10034" w:name="_Toc207961803"/>
      <w:r w:rsidR="00414FCF" w:rsidRPr="00242EF7">
        <w:rPr>
          <w:rFonts w:eastAsia="Arial" w:cs="Arial"/>
          <w:b/>
          <w:bCs/>
          <w:color w:val="215E99" w:themeColor="text2" w:themeTint="BF"/>
          <w:rPrChange w:id="10035" w:author="Mubiyarto Wibisono" w:date="2025-09-05T09:15:00Z" w16du:dateUtc="2025-09-05T02:15:00Z">
            <w:rPr>
              <w:rFonts w:eastAsia="Arial" w:cs="Arial"/>
              <w:b/>
              <w:bCs/>
            </w:rPr>
          </w:rPrChange>
        </w:rPr>
        <w:t>API Specification</w:t>
      </w:r>
      <w:bookmarkEnd w:id="10026"/>
      <w:bookmarkEnd w:id="10027"/>
      <w:bookmarkEnd w:id="10028"/>
      <w:bookmarkEnd w:id="10032"/>
      <w:bookmarkEnd w:id="10033"/>
      <w:bookmarkEnd w:id="10034"/>
    </w:p>
    <w:p w14:paraId="2933C284" w14:textId="39DC6ABB" w:rsidR="00414FCF" w:rsidRPr="00242EF7" w:rsidRDefault="00A123C3">
      <w:pPr>
        <w:pStyle w:val="Heading4"/>
        <w:numPr>
          <w:ilvl w:val="0"/>
          <w:numId w:val="93"/>
        </w:numPr>
        <w:ind w:left="709" w:hanging="709"/>
        <w:rPr>
          <w:rFonts w:eastAsia="Arial" w:cs="Arial"/>
          <w:b/>
          <w:bCs/>
          <w:color w:val="215E99" w:themeColor="text2" w:themeTint="BF"/>
          <w:rPrChange w:id="10036" w:author="Mubiyarto Wibisono" w:date="2025-09-05T09:15:00Z" w16du:dateUtc="2025-09-05T02:15:00Z">
            <w:rPr>
              <w:rFonts w:eastAsia="Arial"/>
            </w:rPr>
          </w:rPrChange>
        </w:rPr>
        <w:pPrChange w:id="10037" w:author="Mubiyarto Wibisono" w:date="2025-09-04T16:38:00Z" w16du:dateUtc="2025-09-04T09:38:00Z">
          <w:pPr>
            <w:pStyle w:val="Heading3"/>
          </w:pPr>
        </w:pPrChange>
      </w:pPr>
      <w:bookmarkStart w:id="10038" w:name="_Toc205930451"/>
      <w:bookmarkStart w:id="10039" w:name="_Toc206576711"/>
      <w:bookmarkStart w:id="10040" w:name="_Toc206577245"/>
      <w:del w:id="10041" w:author="Mubiyarto Wibisono" w:date="2025-09-04T16:38:00Z" w16du:dateUtc="2025-09-04T09:38:00Z">
        <w:r w:rsidRPr="00242EF7" w:rsidDel="00F947F0">
          <w:rPr>
            <w:rFonts w:ascii="Arial" w:eastAsia="Arial" w:hAnsi="Arial" w:cs="Arial"/>
            <w:b/>
            <w:bCs/>
            <w:i w:val="0"/>
            <w:iCs w:val="0"/>
            <w:color w:val="215E99" w:themeColor="text2" w:themeTint="BF"/>
            <w:sz w:val="28"/>
            <w:szCs w:val="28"/>
            <w:rPrChange w:id="10042" w:author="Mubiyarto Wibisono" w:date="2025-09-05T09:15:00Z" w16du:dateUtc="2025-09-05T02:15:00Z">
              <w:rPr>
                <w:rFonts w:eastAsia="Arial"/>
                <w:i/>
                <w:iCs/>
              </w:rPr>
            </w:rPrChange>
          </w:rPr>
          <w:delText>5</w:delText>
        </w:r>
        <w:r w:rsidR="00414FCF" w:rsidRPr="00242EF7" w:rsidDel="00F947F0">
          <w:rPr>
            <w:rFonts w:ascii="Arial" w:eastAsia="Arial" w:hAnsi="Arial" w:cs="Arial"/>
            <w:b/>
            <w:bCs/>
            <w:i w:val="0"/>
            <w:iCs w:val="0"/>
            <w:color w:val="215E99" w:themeColor="text2" w:themeTint="BF"/>
            <w:sz w:val="28"/>
            <w:szCs w:val="28"/>
            <w:rPrChange w:id="10043" w:author="Mubiyarto Wibisono" w:date="2025-09-05T09:15:00Z" w16du:dateUtc="2025-09-05T02:15:00Z">
              <w:rPr>
                <w:rFonts w:eastAsia="Arial"/>
                <w:i/>
                <w:iCs/>
              </w:rPr>
            </w:rPrChange>
          </w:rPr>
          <w:delText xml:space="preserve">.4.1 </w:delText>
        </w:r>
      </w:del>
      <w:bookmarkStart w:id="10044" w:name="_Toc207935927"/>
      <w:bookmarkStart w:id="10045" w:name="_Toc207957492"/>
      <w:bookmarkStart w:id="10046" w:name="_Toc207961804"/>
      <w:r w:rsidR="00414FCF" w:rsidRPr="00242EF7">
        <w:rPr>
          <w:rFonts w:ascii="Arial" w:eastAsia="Arial" w:hAnsi="Arial" w:cs="Arial"/>
          <w:b/>
          <w:bCs/>
          <w:i w:val="0"/>
          <w:iCs w:val="0"/>
          <w:color w:val="215E99" w:themeColor="text2" w:themeTint="BF"/>
          <w:sz w:val="28"/>
          <w:szCs w:val="28"/>
          <w:rPrChange w:id="10047" w:author="Mubiyarto Wibisono" w:date="2025-09-05T09:15:00Z" w16du:dateUtc="2025-09-05T02:15:00Z">
            <w:rPr>
              <w:rFonts w:eastAsia="Arial"/>
              <w:i/>
              <w:iCs/>
            </w:rPr>
          </w:rPrChange>
        </w:rPr>
        <w:t>API for eService</w:t>
      </w:r>
      <w:bookmarkEnd w:id="10038"/>
      <w:bookmarkEnd w:id="10039"/>
      <w:bookmarkEnd w:id="10040"/>
      <w:bookmarkEnd w:id="10044"/>
      <w:bookmarkEnd w:id="10045"/>
      <w:bookmarkEnd w:id="10046"/>
    </w:p>
    <w:p w14:paraId="41BA1905" w14:textId="47CDC1D8" w:rsidR="00414FCF" w:rsidRPr="00242EF7" w:rsidRDefault="00A123C3">
      <w:pPr>
        <w:pStyle w:val="Heading5"/>
        <w:numPr>
          <w:ilvl w:val="0"/>
          <w:numId w:val="94"/>
        </w:numPr>
        <w:ind w:left="993" w:hanging="993"/>
        <w:rPr>
          <w:rFonts w:ascii="Arial" w:hAnsi="Arial" w:cs="Arial"/>
          <w:b/>
          <w:bCs/>
          <w:color w:val="215E99" w:themeColor="text2" w:themeTint="BF"/>
          <w:sz w:val="28"/>
          <w:szCs w:val="28"/>
          <w:rPrChange w:id="10048" w:author="Mubiyarto Wibisono" w:date="2025-09-05T09:15:00Z" w16du:dateUtc="2025-09-05T02:15:00Z">
            <w:rPr/>
          </w:rPrChange>
        </w:rPr>
        <w:pPrChange w:id="10049" w:author="Mubiyarto Wibisono" w:date="2025-09-04T16:41:00Z" w16du:dateUtc="2025-09-04T09:41:00Z">
          <w:pPr>
            <w:pStyle w:val="Heading4"/>
          </w:pPr>
        </w:pPrChange>
      </w:pPr>
      <w:bookmarkStart w:id="10050" w:name="_Toc205930452"/>
      <w:del w:id="10051" w:author="Mubiyarto Wibisono" w:date="2025-09-04T16:41:00Z" w16du:dateUtc="2025-09-04T09:41:00Z">
        <w:r w:rsidRPr="00242EF7" w:rsidDel="00F947F0">
          <w:rPr>
            <w:rFonts w:ascii="Arial" w:eastAsia="Arial" w:hAnsi="Arial" w:cs="Arial"/>
            <w:b/>
            <w:bCs/>
            <w:color w:val="215E99" w:themeColor="text2" w:themeTint="BF"/>
            <w:sz w:val="28"/>
            <w:szCs w:val="28"/>
            <w:rPrChange w:id="10052" w:author="Mubiyarto Wibisono" w:date="2025-09-05T09:15:00Z" w16du:dateUtc="2025-09-05T02:15:00Z">
              <w:rPr>
                <w:rFonts w:eastAsia="Arial"/>
                <w:i w:val="0"/>
                <w:iCs w:val="0"/>
              </w:rPr>
            </w:rPrChange>
          </w:rPr>
          <w:delText>5</w:delText>
        </w:r>
        <w:r w:rsidR="00414FCF" w:rsidRPr="00242EF7" w:rsidDel="00F947F0">
          <w:rPr>
            <w:rFonts w:ascii="Arial" w:eastAsia="Arial" w:hAnsi="Arial" w:cs="Arial"/>
            <w:b/>
            <w:bCs/>
            <w:color w:val="215E99" w:themeColor="text2" w:themeTint="BF"/>
            <w:sz w:val="28"/>
            <w:szCs w:val="28"/>
            <w:rPrChange w:id="10053" w:author="Mubiyarto Wibisono" w:date="2025-09-05T09:15:00Z" w16du:dateUtc="2025-09-05T02:15:00Z">
              <w:rPr>
                <w:rFonts w:eastAsia="Arial"/>
                <w:i w:val="0"/>
                <w:iCs w:val="0"/>
              </w:rPr>
            </w:rPrChange>
          </w:rPr>
          <w:delText xml:space="preserve">.4.1.1 </w:delText>
        </w:r>
      </w:del>
      <w:bookmarkStart w:id="10054" w:name="_Toc207935928"/>
      <w:bookmarkStart w:id="10055" w:name="_Toc207957493"/>
      <w:bookmarkStart w:id="10056" w:name="_Toc207961805"/>
      <w:r w:rsidR="00414FCF" w:rsidRPr="00242EF7">
        <w:rPr>
          <w:rFonts w:ascii="Arial" w:eastAsia="Arial" w:hAnsi="Arial" w:cs="Arial"/>
          <w:b/>
          <w:bCs/>
          <w:color w:val="215E99" w:themeColor="text2" w:themeTint="BF"/>
          <w:sz w:val="28"/>
          <w:szCs w:val="28"/>
          <w:rPrChange w:id="10057" w:author="Mubiyarto Wibisono" w:date="2025-09-05T09:15:00Z" w16du:dateUtc="2025-09-05T02:15:00Z">
            <w:rPr>
              <w:rFonts w:eastAsia="Arial"/>
              <w:i w:val="0"/>
              <w:iCs w:val="0"/>
            </w:rPr>
          </w:rPrChange>
        </w:rPr>
        <w:t>API Generate Transaction</w:t>
      </w:r>
      <w:bookmarkEnd w:id="10050"/>
      <w:bookmarkEnd w:id="10054"/>
      <w:bookmarkEnd w:id="10055"/>
      <w:bookmarkEnd w:id="10056"/>
    </w:p>
    <w:p w14:paraId="1B5EB135" w14:textId="77777777" w:rsidR="00414FCF" w:rsidRPr="00A41EA1" w:rsidRDefault="00414FCF" w:rsidP="00414FCF">
      <w:pPr>
        <w:rPr>
          <w:rFonts w:ascii="Arial" w:eastAsia="Arial" w:hAnsi="Arial" w:cs="Arial"/>
          <w:sz w:val="20"/>
          <w:szCs w:val="20"/>
          <w:rPrChange w:id="10058" w:author="Mubiyarto Wibisono" w:date="2025-09-05T08:31:00Z" w16du:dateUtc="2025-09-05T01:31:00Z">
            <w:rPr>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414FCF" w:rsidRPr="00A41EA1" w14:paraId="1C148BC7"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AC0F04F"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6CFC70F"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Generate Transaction</w:t>
            </w:r>
          </w:p>
        </w:tc>
      </w:tr>
      <w:tr w:rsidR="00414FCF" w:rsidRPr="00A41EA1" w14:paraId="0B47F0FB"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B43188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811A919" w14:textId="4298039D" w:rsidR="00414FCF" w:rsidRPr="00A41EA1" w:rsidRDefault="00414FCF" w:rsidP="008521CF">
            <w:pPr>
              <w:jc w:val="both"/>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parking2.uraz</w:t>
            </w:r>
            <w:r w:rsidRPr="00A41EA1">
              <w:rPr>
                <w:rFonts w:ascii="Arial" w:eastAsia="Arial" w:hAnsi="Arial" w:cs="Arial"/>
                <w:sz w:val="20"/>
                <w:szCs w:val="20"/>
              </w:rPr>
              <w:t>.gov.sg /</w:t>
            </w:r>
            <w:proofErr w:type="spellStart"/>
            <w:r w:rsidRPr="00A41EA1">
              <w:rPr>
                <w:rFonts w:ascii="Arial" w:eastAsia="Arial" w:hAnsi="Arial" w:cs="Arial"/>
                <w:sz w:val="20"/>
                <w:szCs w:val="20"/>
              </w:rPr>
              <w:t>ocms</w:t>
            </w:r>
            <w:proofErr w:type="spellEnd"/>
            <w:r w:rsidRPr="00A41EA1">
              <w:rPr>
                <w:rFonts w:ascii="Arial" w:eastAsia="Arial" w:hAnsi="Arial" w:cs="Arial"/>
                <w:sz w:val="20"/>
                <w:szCs w:val="20"/>
              </w:rPr>
              <w:t>/v1/</w:t>
            </w:r>
            <w:proofErr w:type="spellStart"/>
            <w:r w:rsidR="000D66D6" w:rsidRPr="00A41EA1">
              <w:rPr>
                <w:rFonts w:ascii="Arial" w:eastAsia="Arial" w:hAnsi="Arial" w:cs="Arial"/>
                <w:sz w:val="20"/>
                <w:szCs w:val="20"/>
              </w:rPr>
              <w:t>generatetransaction</w:t>
            </w:r>
            <w:proofErr w:type="spellEnd"/>
          </w:p>
          <w:p w14:paraId="1890EFB0" w14:textId="1051E254" w:rsidR="00414FCF" w:rsidRPr="00A41EA1" w:rsidRDefault="00414FCF" w:rsidP="008521CF">
            <w:pPr>
              <w:jc w:val="both"/>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parking.uraz</w:t>
            </w:r>
            <w:r w:rsidRPr="00A41EA1">
              <w:rPr>
                <w:rFonts w:ascii="Arial" w:eastAsia="Arial" w:hAnsi="Arial" w:cs="Arial"/>
                <w:sz w:val="20"/>
                <w:szCs w:val="20"/>
              </w:rPr>
              <w:t>.gov.sg/ocms/v1/</w:t>
            </w:r>
            <w:r w:rsidR="000D66D6" w:rsidRPr="00A41EA1">
              <w:rPr>
                <w:rFonts w:ascii="Arial" w:eastAsia="Arial" w:hAnsi="Arial" w:cs="Arial"/>
                <w:sz w:val="20"/>
                <w:szCs w:val="20"/>
              </w:rPr>
              <w:t>generatetransaction</w:t>
            </w:r>
          </w:p>
        </w:tc>
      </w:tr>
      <w:tr w:rsidR="00414FCF" w:rsidRPr="00A41EA1" w14:paraId="6CFDB842"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1F48FF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E430AAE"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The API to Generate Transaction</w:t>
            </w:r>
          </w:p>
        </w:tc>
      </w:tr>
      <w:tr w:rsidR="00414FCF" w:rsidRPr="00A41EA1" w14:paraId="16D7C824"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C92B057"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283D6E5"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POST</w:t>
            </w:r>
          </w:p>
        </w:tc>
      </w:tr>
      <w:tr w:rsidR="00414FCF" w:rsidRPr="00A41EA1" w14:paraId="2B005CC8"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F25C25A"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69DED2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w:t>
            </w:r>
          </w:p>
          <w:p w14:paraId="439FF81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"Authorization": "Bearer eyJhbGciOiJIUzI1NiIsInR5cCI6IkpXVCJ9...",</w:t>
            </w:r>
          </w:p>
          <w:p w14:paraId="6AFE4F8B"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393E6DA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r w:rsidR="00414FCF" w:rsidRPr="00A41EA1" w14:paraId="4E373B01"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7F42D56"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Payload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D7C1D6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1D81A8A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noticeNo</w:t>
            </w:r>
            <w:proofErr w:type="spellEnd"/>
            <w:r w:rsidRPr="00A41EA1">
              <w:rPr>
                <w:rFonts w:ascii="Arial" w:eastAsia="Arial" w:hAnsi="Arial" w:cs="Arial"/>
                <w:sz w:val="20"/>
                <w:szCs w:val="20"/>
              </w:rPr>
              <w:t>”: “[823000001G, 500500272B],</w:t>
            </w:r>
          </w:p>
          <w:p w14:paraId="122EEDA6"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paymentMethod</w:t>
            </w:r>
            <w:proofErr w:type="spellEnd"/>
            <w:r w:rsidRPr="00A41EA1">
              <w:rPr>
                <w:rFonts w:ascii="Arial" w:eastAsia="Arial" w:hAnsi="Arial" w:cs="Arial"/>
                <w:sz w:val="20"/>
                <w:szCs w:val="20"/>
              </w:rPr>
              <w:t>”: “PYNOW”</w:t>
            </w:r>
          </w:p>
          <w:p w14:paraId="2D5FC5E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r w:rsidR="00414FCF" w:rsidRPr="00A41EA1" w14:paraId="5C17E47A"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7DF6F47"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Response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1BCCF7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response:</w:t>
            </w:r>
          </w:p>
          <w:p w14:paraId="136EAA9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179357D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“PG200”,</w:t>
            </w:r>
          </w:p>
          <w:p w14:paraId="0A9CDB86"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paymentUrl</w:t>
            </w:r>
            <w:proofErr w:type="spellEnd"/>
            <w:r w:rsidRPr="00A41EA1">
              <w:rPr>
                <w:rFonts w:ascii="Arial" w:eastAsia="Arial" w:hAnsi="Arial" w:cs="Arial"/>
                <w:sz w:val="20"/>
                <w:szCs w:val="20"/>
              </w:rPr>
              <w:t>”: “&lt;Credit/Debit/</w:t>
            </w:r>
            <w:proofErr w:type="spellStart"/>
            <w:r w:rsidRPr="00A41EA1">
              <w:rPr>
                <w:rFonts w:ascii="Arial" w:eastAsia="Arial" w:hAnsi="Arial" w:cs="Arial"/>
                <w:sz w:val="20"/>
                <w:szCs w:val="20"/>
              </w:rPr>
              <w:t>Paynow</w:t>
            </w:r>
            <w:proofErr w:type="spellEnd"/>
            <w:r w:rsidRPr="00A41EA1">
              <w:rPr>
                <w:rFonts w:ascii="Arial" w:eastAsia="Arial" w:hAnsi="Arial" w:cs="Arial"/>
                <w:sz w:val="20"/>
                <w:szCs w:val="20"/>
              </w:rPr>
              <w:t xml:space="preserve"> payment URL&gt;?</w:t>
            </w:r>
            <w:proofErr w:type="spellStart"/>
            <w:r w:rsidRPr="00A41EA1">
              <w:rPr>
                <w:rFonts w:ascii="Arial" w:eastAsia="Arial" w:hAnsi="Arial" w:cs="Arial"/>
                <w:sz w:val="20"/>
                <w:szCs w:val="20"/>
              </w:rPr>
              <w:t>tid</w:t>
            </w:r>
            <w:proofErr w:type="spellEnd"/>
            <w:r w:rsidRPr="00A41EA1">
              <w:rPr>
                <w:rFonts w:ascii="Arial" w:eastAsia="Arial" w:hAnsi="Arial" w:cs="Arial"/>
                <w:sz w:val="20"/>
                <w:szCs w:val="20"/>
              </w:rPr>
              <w:t>=&lt;</w:t>
            </w:r>
            <w:proofErr w:type="spellStart"/>
            <w:r w:rsidRPr="00A41EA1">
              <w:rPr>
                <w:rFonts w:ascii="Arial" w:eastAsia="Arial" w:hAnsi="Arial" w:cs="Arial"/>
                <w:sz w:val="20"/>
                <w:szCs w:val="20"/>
              </w:rPr>
              <w:t>recipt_no</w:t>
            </w:r>
            <w:proofErr w:type="spellEnd"/>
            <w:r w:rsidRPr="00A41EA1">
              <w:rPr>
                <w:rFonts w:ascii="Arial" w:eastAsia="Arial" w:hAnsi="Arial" w:cs="Arial"/>
                <w:sz w:val="20"/>
                <w:szCs w:val="20"/>
              </w:rPr>
              <w:t>&gt;”</w:t>
            </w:r>
          </w:p>
          <w:p w14:paraId="3E9E5B0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r w:rsidR="00414FCF" w:rsidRPr="00A41EA1" w14:paraId="1501CBB1"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BA5059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Response Failure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4D479E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06564D8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“PG300”,</w:t>
            </w:r>
          </w:p>
          <w:p w14:paraId="37E99C2C" w14:textId="324715F9"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paymentUrl</w:t>
            </w:r>
            <w:proofErr w:type="spellEnd"/>
            <w:r w:rsidRPr="00A41EA1">
              <w:rPr>
                <w:rFonts w:ascii="Arial" w:eastAsia="Arial" w:hAnsi="Arial" w:cs="Arial"/>
                <w:sz w:val="20"/>
                <w:szCs w:val="20"/>
              </w:rPr>
              <w:t xml:space="preserve">”: </w:t>
            </w:r>
            <w:r w:rsidR="00DA0E33" w:rsidRPr="00A41EA1">
              <w:rPr>
                <w:rFonts w:ascii="Arial" w:eastAsia="Arial" w:hAnsi="Arial" w:cs="Arial"/>
                <w:sz w:val="20"/>
                <w:szCs w:val="20"/>
              </w:rPr>
              <w:t>“”</w:t>
            </w:r>
          </w:p>
          <w:p w14:paraId="1819133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bl>
    <w:p w14:paraId="00F00212" w14:textId="3E92DD9E" w:rsidR="00414FCF" w:rsidRPr="00A41EA1" w:rsidDel="00AA0751" w:rsidRDefault="00414FCF" w:rsidP="00414FCF">
      <w:pPr>
        <w:rPr>
          <w:del w:id="10059" w:author="Mubiyarto Wibisono" w:date="2025-09-05T10:28:00Z" w16du:dateUtc="2025-09-05T03:28:00Z"/>
          <w:rFonts w:ascii="Arial" w:eastAsia="Arial" w:hAnsi="Arial" w:cs="Arial"/>
          <w:sz w:val="20"/>
          <w:szCs w:val="20"/>
          <w:rPrChange w:id="10060" w:author="Mubiyarto Wibisono" w:date="2025-09-05T08:31:00Z" w16du:dateUtc="2025-09-05T01:31:00Z">
            <w:rPr>
              <w:del w:id="10061" w:author="Mubiyarto Wibisono" w:date="2025-09-05T10:28:00Z" w16du:dateUtc="2025-09-05T03:28:00Z"/>
              <w:rFonts w:ascii="Arial" w:eastAsia="Arial" w:hAnsi="Arial" w:cs="Arial"/>
            </w:rPr>
          </w:rPrChange>
        </w:rPr>
      </w:pPr>
      <w:bookmarkStart w:id="10062" w:name="_Toc207961806"/>
      <w:bookmarkEnd w:id="10062"/>
    </w:p>
    <w:p w14:paraId="128C2BEE" w14:textId="77E5491C" w:rsidR="00414FCF" w:rsidRPr="00242EF7" w:rsidRDefault="00A123C3">
      <w:pPr>
        <w:pStyle w:val="Heading4"/>
        <w:numPr>
          <w:ilvl w:val="0"/>
          <w:numId w:val="93"/>
        </w:numPr>
        <w:ind w:left="709" w:hanging="709"/>
        <w:rPr>
          <w:rFonts w:eastAsia="Arial" w:cs="Arial"/>
          <w:b/>
          <w:bCs/>
          <w:color w:val="215E99" w:themeColor="text2" w:themeTint="BF"/>
          <w:rPrChange w:id="10063" w:author="Mubiyarto Wibisono" w:date="2025-09-05T09:15:00Z" w16du:dateUtc="2025-09-05T02:15:00Z">
            <w:rPr>
              <w:rFonts w:eastAsia="Arial" w:cs="Arial"/>
              <w:b/>
              <w:bCs/>
            </w:rPr>
          </w:rPrChange>
        </w:rPr>
        <w:pPrChange w:id="10064" w:author="Mubiyarto Wibisono" w:date="2025-09-04T16:41:00Z" w16du:dateUtc="2025-09-04T09:41:00Z">
          <w:pPr>
            <w:pStyle w:val="Heading3"/>
          </w:pPr>
        </w:pPrChange>
      </w:pPr>
      <w:bookmarkStart w:id="10065" w:name="_Toc205930453"/>
      <w:bookmarkStart w:id="10066" w:name="_Toc206576712"/>
      <w:bookmarkStart w:id="10067" w:name="_Toc206577246"/>
      <w:del w:id="10068" w:author="Mubiyarto Wibisono" w:date="2025-09-04T16:42:00Z" w16du:dateUtc="2025-09-04T09:42:00Z">
        <w:r w:rsidRPr="00242EF7" w:rsidDel="00F947F0">
          <w:rPr>
            <w:rFonts w:ascii="Arial" w:eastAsia="Arial" w:hAnsi="Arial" w:cs="Arial"/>
            <w:b/>
            <w:bCs/>
            <w:i w:val="0"/>
            <w:iCs w:val="0"/>
            <w:color w:val="215E99" w:themeColor="text2" w:themeTint="BF"/>
            <w:sz w:val="28"/>
            <w:szCs w:val="28"/>
            <w:rPrChange w:id="10069" w:author="Mubiyarto Wibisono" w:date="2025-09-05T09:15:00Z" w16du:dateUtc="2025-09-05T02:15:00Z">
              <w:rPr>
                <w:rFonts w:eastAsia="Arial" w:cs="Arial"/>
                <w:b/>
                <w:bCs/>
                <w:i/>
                <w:iCs/>
              </w:rPr>
            </w:rPrChange>
          </w:rPr>
          <w:delText>5</w:delText>
        </w:r>
        <w:r w:rsidR="00414FCF" w:rsidRPr="00242EF7" w:rsidDel="00F947F0">
          <w:rPr>
            <w:rFonts w:ascii="Arial" w:eastAsia="Arial" w:hAnsi="Arial" w:cs="Arial"/>
            <w:b/>
            <w:bCs/>
            <w:i w:val="0"/>
            <w:iCs w:val="0"/>
            <w:color w:val="215E99" w:themeColor="text2" w:themeTint="BF"/>
            <w:sz w:val="28"/>
            <w:szCs w:val="28"/>
            <w:rPrChange w:id="10070" w:author="Mubiyarto Wibisono" w:date="2025-09-05T09:15:00Z" w16du:dateUtc="2025-09-05T02:15:00Z">
              <w:rPr>
                <w:rFonts w:eastAsia="Arial" w:cs="Arial"/>
                <w:b/>
                <w:bCs/>
                <w:i/>
                <w:iCs/>
              </w:rPr>
            </w:rPrChange>
          </w:rPr>
          <w:delText xml:space="preserve">.4.2 </w:delText>
        </w:r>
      </w:del>
      <w:bookmarkStart w:id="10071" w:name="_Toc207935929"/>
      <w:bookmarkStart w:id="10072" w:name="_Toc207957494"/>
      <w:bookmarkStart w:id="10073" w:name="_Toc207961807"/>
      <w:r w:rsidR="00414FCF" w:rsidRPr="00242EF7">
        <w:rPr>
          <w:rFonts w:ascii="Arial" w:eastAsia="Arial" w:hAnsi="Arial" w:cs="Arial"/>
          <w:b/>
          <w:bCs/>
          <w:i w:val="0"/>
          <w:iCs w:val="0"/>
          <w:color w:val="215E99" w:themeColor="text2" w:themeTint="BF"/>
          <w:sz w:val="28"/>
          <w:szCs w:val="28"/>
          <w:rPrChange w:id="10074" w:author="Mubiyarto Wibisono" w:date="2025-09-05T09:15:00Z" w16du:dateUtc="2025-09-05T02:15:00Z">
            <w:rPr>
              <w:rFonts w:eastAsia="Arial" w:cs="Arial"/>
              <w:b/>
              <w:bCs/>
              <w:i/>
              <w:iCs/>
            </w:rPr>
          </w:rPrChange>
        </w:rPr>
        <w:t>API Consume</w:t>
      </w:r>
      <w:bookmarkEnd w:id="10065"/>
      <w:bookmarkEnd w:id="10066"/>
      <w:bookmarkEnd w:id="10067"/>
      <w:bookmarkEnd w:id="10071"/>
      <w:bookmarkEnd w:id="10072"/>
      <w:bookmarkEnd w:id="10073"/>
    </w:p>
    <w:p w14:paraId="267E1691" w14:textId="5D643E9F" w:rsidR="00414FCF" w:rsidRPr="00242EF7" w:rsidRDefault="00A123C3">
      <w:pPr>
        <w:pStyle w:val="Heading5"/>
        <w:numPr>
          <w:ilvl w:val="0"/>
          <w:numId w:val="95"/>
        </w:numPr>
        <w:ind w:left="993" w:hanging="993"/>
        <w:rPr>
          <w:rFonts w:ascii="Arial" w:hAnsi="Arial" w:cs="Arial"/>
          <w:b/>
          <w:bCs/>
          <w:color w:val="215E99" w:themeColor="text2" w:themeTint="BF"/>
          <w:sz w:val="28"/>
          <w:szCs w:val="28"/>
          <w:rPrChange w:id="10075" w:author="Mubiyarto Wibisono" w:date="2025-09-05T09:15:00Z" w16du:dateUtc="2025-09-05T02:15:00Z">
            <w:rPr/>
          </w:rPrChange>
        </w:rPr>
        <w:pPrChange w:id="10076" w:author="Mubiyarto Wibisono" w:date="2025-09-05T09:15:00Z" w16du:dateUtc="2025-09-05T02:15:00Z">
          <w:pPr>
            <w:pStyle w:val="Heading4"/>
          </w:pPr>
        </w:pPrChange>
      </w:pPr>
      <w:bookmarkStart w:id="10077" w:name="_Toc205930454"/>
      <w:del w:id="10078" w:author="Mubiyarto Wibisono" w:date="2025-09-04T16:44:00Z" w16du:dateUtc="2025-09-04T09:44:00Z">
        <w:r w:rsidRPr="00242EF7" w:rsidDel="00F947F0">
          <w:rPr>
            <w:rFonts w:ascii="Arial" w:eastAsia="Arial" w:hAnsi="Arial" w:cs="Arial"/>
            <w:b/>
            <w:bCs/>
            <w:color w:val="215E99" w:themeColor="text2" w:themeTint="BF"/>
            <w:sz w:val="28"/>
            <w:szCs w:val="28"/>
            <w:rPrChange w:id="10079" w:author="Mubiyarto Wibisono" w:date="2025-09-05T09:15:00Z" w16du:dateUtc="2025-09-05T02:15:00Z">
              <w:rPr>
                <w:rFonts w:eastAsia="Arial"/>
                <w:i w:val="0"/>
                <w:iCs w:val="0"/>
              </w:rPr>
            </w:rPrChange>
          </w:rPr>
          <w:delText>5</w:delText>
        </w:r>
        <w:r w:rsidR="00414FCF" w:rsidRPr="00242EF7" w:rsidDel="00F947F0">
          <w:rPr>
            <w:rFonts w:ascii="Arial" w:eastAsia="Arial" w:hAnsi="Arial" w:cs="Arial"/>
            <w:b/>
            <w:bCs/>
            <w:color w:val="215E99" w:themeColor="text2" w:themeTint="BF"/>
            <w:sz w:val="28"/>
            <w:szCs w:val="28"/>
            <w:rPrChange w:id="10080" w:author="Mubiyarto Wibisono" w:date="2025-09-05T09:15:00Z" w16du:dateUtc="2025-09-05T02:15:00Z">
              <w:rPr>
                <w:rFonts w:eastAsia="Arial"/>
                <w:i w:val="0"/>
                <w:iCs w:val="0"/>
              </w:rPr>
            </w:rPrChange>
          </w:rPr>
          <w:delText xml:space="preserve">.4.2.1 </w:delText>
        </w:r>
      </w:del>
      <w:bookmarkStart w:id="10081" w:name="_Toc207935930"/>
      <w:bookmarkStart w:id="10082" w:name="_Toc207957495"/>
      <w:bookmarkStart w:id="10083" w:name="_Toc207961808"/>
      <w:r w:rsidR="00414FCF" w:rsidRPr="00242EF7">
        <w:rPr>
          <w:rFonts w:ascii="Arial" w:eastAsia="Arial" w:hAnsi="Arial" w:cs="Arial"/>
          <w:b/>
          <w:bCs/>
          <w:color w:val="215E99" w:themeColor="text2" w:themeTint="BF"/>
          <w:sz w:val="28"/>
          <w:szCs w:val="28"/>
          <w:rPrChange w:id="10084" w:author="Mubiyarto Wibisono" w:date="2025-09-05T09:15:00Z" w16du:dateUtc="2025-09-05T02:15:00Z">
            <w:rPr>
              <w:rFonts w:eastAsia="Arial"/>
              <w:i w:val="0"/>
              <w:iCs w:val="0"/>
            </w:rPr>
          </w:rPrChange>
        </w:rPr>
        <w:t>API Call URA PG</w:t>
      </w:r>
      <w:bookmarkEnd w:id="10077"/>
      <w:bookmarkEnd w:id="10081"/>
      <w:bookmarkEnd w:id="10082"/>
      <w:bookmarkEnd w:id="10083"/>
    </w:p>
    <w:p w14:paraId="4E347421" w14:textId="6B6554D9" w:rsidR="00414FCF" w:rsidRPr="00A41EA1" w:rsidDel="00242EF7" w:rsidRDefault="00414FCF" w:rsidP="00414FCF">
      <w:pPr>
        <w:rPr>
          <w:del w:id="10085" w:author="Mubiyarto Wibisono" w:date="2025-09-05T09:15:00Z" w16du:dateUtc="2025-09-05T02:15:00Z"/>
          <w:rFonts w:ascii="Arial" w:eastAsia="Arial" w:hAnsi="Arial" w:cs="Arial"/>
          <w:sz w:val="20"/>
          <w:szCs w:val="20"/>
          <w:rPrChange w:id="10086" w:author="Mubiyarto Wibisono" w:date="2025-09-05T08:31:00Z" w16du:dateUtc="2025-09-05T01:31:00Z">
            <w:rPr>
              <w:del w:id="10087" w:author="Mubiyarto Wibisono" w:date="2025-09-05T09:15:00Z" w16du:dateUtc="2025-09-05T02:15:00Z"/>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414FCF" w:rsidRPr="00A41EA1" w14:paraId="69179DE4"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D58081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53A4FE3"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Call URAPG using APIM</w:t>
            </w:r>
          </w:p>
        </w:tc>
      </w:tr>
      <w:tr w:rsidR="00414FCF" w:rsidRPr="00A41EA1" w14:paraId="0B02AA80"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A11194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D03B6C0" w14:textId="1FD1B705"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UAT: https://e</w:t>
            </w:r>
            <w:r w:rsidR="0008636F" w:rsidRPr="00A41EA1">
              <w:rPr>
                <w:rFonts w:ascii="Arial" w:eastAsia="Arial" w:hAnsi="Arial" w:cs="Arial"/>
                <w:sz w:val="20"/>
                <w:szCs w:val="20"/>
              </w:rPr>
              <w:t>parking2.uraz</w:t>
            </w:r>
            <w:r w:rsidRPr="00A41EA1">
              <w:rPr>
                <w:rFonts w:ascii="Arial" w:eastAsia="Arial" w:hAnsi="Arial" w:cs="Arial"/>
                <w:sz w:val="20"/>
                <w:szCs w:val="20"/>
              </w:rPr>
              <w:t>.gov.sg/urapgapi/storePG/v1</w:t>
            </w:r>
          </w:p>
          <w:p w14:paraId="6286A430" w14:textId="16FB08D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PRD: https://e</w:t>
            </w:r>
            <w:r w:rsidR="0008636F" w:rsidRPr="00A41EA1">
              <w:rPr>
                <w:rFonts w:ascii="Arial" w:eastAsia="Arial" w:hAnsi="Arial" w:cs="Arial"/>
                <w:sz w:val="20"/>
                <w:szCs w:val="20"/>
              </w:rPr>
              <w:t>parking.uraz</w:t>
            </w:r>
            <w:r w:rsidRPr="00A41EA1">
              <w:rPr>
                <w:rFonts w:ascii="Arial" w:eastAsia="Arial" w:hAnsi="Arial" w:cs="Arial"/>
                <w:sz w:val="20"/>
                <w:szCs w:val="20"/>
              </w:rPr>
              <w:t>.gov.sg/urapgapi/storePG/v1</w:t>
            </w:r>
          </w:p>
          <w:p w14:paraId="6255A75E" w14:textId="77777777" w:rsidR="00414FCF" w:rsidRPr="00A41EA1" w:rsidRDefault="00414FCF" w:rsidP="008521CF">
            <w:pPr>
              <w:jc w:val="both"/>
              <w:rPr>
                <w:rFonts w:ascii="Arial" w:eastAsia="Arial" w:hAnsi="Arial" w:cs="Arial"/>
                <w:sz w:val="20"/>
                <w:szCs w:val="20"/>
              </w:rPr>
            </w:pPr>
          </w:p>
        </w:tc>
      </w:tr>
      <w:tr w:rsidR="00414FCF" w:rsidRPr="00A41EA1" w14:paraId="5B8BC484"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053B2D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lastRenderedPageBreak/>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5FFA5E3"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Call URAPG using APIM</w:t>
            </w:r>
          </w:p>
        </w:tc>
      </w:tr>
      <w:tr w:rsidR="00414FCF" w:rsidRPr="00A41EA1" w14:paraId="390985EF"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BFED605"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A653E0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POST</w:t>
            </w:r>
          </w:p>
        </w:tc>
      </w:tr>
      <w:tr w:rsidR="00414FCF" w:rsidRPr="00A41EA1" w14:paraId="3F5C327C"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D63F12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0BEF77F"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xml:space="preserve">{ </w:t>
            </w:r>
          </w:p>
          <w:p w14:paraId="04D54C70" w14:textId="02D5BD9B"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-Subscription-Key”: “[APIM secret value]”</w:t>
            </w:r>
            <w:r w:rsidR="00181357" w:rsidRPr="00A41EA1">
              <w:rPr>
                <w:rFonts w:ascii="Arial" w:eastAsia="Arial" w:hAnsi="Arial" w:cs="Arial"/>
                <w:sz w:val="20"/>
                <w:szCs w:val="20"/>
              </w:rPr>
              <w:t>,</w:t>
            </w:r>
          </w:p>
          <w:p w14:paraId="553674E6" w14:textId="2CFEA417" w:rsidR="00181357" w:rsidRPr="00A41EA1" w:rsidRDefault="00181357" w:rsidP="00126203">
            <w:pPr>
              <w:jc w:val="both"/>
              <w:rPr>
                <w:rFonts w:ascii="Arial" w:eastAsia="Arial" w:hAnsi="Arial" w:cs="Arial"/>
                <w:sz w:val="20"/>
                <w:szCs w:val="20"/>
              </w:rPr>
            </w:pPr>
            <w:r w:rsidRPr="00A41EA1">
              <w:rPr>
                <w:rFonts w:ascii="Arial" w:eastAsia="Arial" w:hAnsi="Arial" w:cs="Arial"/>
                <w:sz w:val="20"/>
                <w:szCs w:val="20"/>
              </w:rPr>
              <w:t>"Content-Type":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138062D5" w14:textId="05E224FB" w:rsidR="00414FCF"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
        </w:tc>
      </w:tr>
      <w:tr w:rsidR="00414FCF" w:rsidRPr="00A41EA1" w14:paraId="6FF32A7B"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F09A63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Payload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03AB71E"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278FCEA5"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w:t>
            </w:r>
          </w:p>
          <w:p w14:paraId="52F7542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txnDate</w:t>
            </w:r>
            <w:proofErr w:type="spellEnd"/>
            <w:r w:rsidRPr="00A41EA1">
              <w:rPr>
                <w:rFonts w:ascii="Arial" w:eastAsia="Arial" w:hAnsi="Arial" w:cs="Arial"/>
                <w:sz w:val="20"/>
                <w:szCs w:val="20"/>
              </w:rPr>
              <w:t>": "2025-05-01T14:30:00",</w:t>
            </w:r>
          </w:p>
          <w:p w14:paraId="756334B3"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amountPayable</w:t>
            </w:r>
            <w:proofErr w:type="spellEnd"/>
            <w:r w:rsidRPr="00A41EA1">
              <w:rPr>
                <w:rFonts w:ascii="Arial" w:eastAsia="Arial" w:hAnsi="Arial" w:cs="Arial"/>
                <w:sz w:val="20"/>
                <w:szCs w:val="20"/>
              </w:rPr>
              <w:t>": "10.00",</w:t>
            </w:r>
          </w:p>
          <w:p w14:paraId="79E9B88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paymentMethod</w:t>
            </w:r>
            <w:proofErr w:type="spellEnd"/>
            <w:r w:rsidRPr="00A41EA1">
              <w:rPr>
                <w:rFonts w:ascii="Arial" w:eastAsia="Arial" w:hAnsi="Arial" w:cs="Arial"/>
                <w:sz w:val="20"/>
                <w:szCs w:val="20"/>
              </w:rPr>
              <w:t>": “PYNOW",</w:t>
            </w:r>
          </w:p>
          <w:p w14:paraId="165801E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"email": "test@test.com",</w:t>
            </w:r>
          </w:p>
          <w:p w14:paraId="494E016A"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txnDetails</w:t>
            </w:r>
            <w:proofErr w:type="spellEnd"/>
            <w:r w:rsidRPr="00A41EA1">
              <w:rPr>
                <w:rFonts w:ascii="Arial" w:eastAsia="Arial" w:hAnsi="Arial" w:cs="Arial"/>
                <w:sz w:val="20"/>
                <w:szCs w:val="20"/>
              </w:rPr>
              <w:t>": [</w:t>
            </w:r>
          </w:p>
          <w:p w14:paraId="50991B1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
          <w:p w14:paraId="1CB05A0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w:t>
            </w:r>
          </w:p>
          <w:p w14:paraId="347AAC3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productId</w:t>
            </w:r>
            <w:proofErr w:type="spellEnd"/>
            <w:r w:rsidRPr="00A41EA1">
              <w:rPr>
                <w:rFonts w:ascii="Arial" w:eastAsia="Arial" w:hAnsi="Arial" w:cs="Arial"/>
                <w:sz w:val="20"/>
                <w:szCs w:val="20"/>
              </w:rPr>
              <w:t>": "823000001G",</w:t>
            </w:r>
          </w:p>
          <w:p w14:paraId="612E770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unitPrice</w:t>
            </w:r>
            <w:proofErr w:type="spellEnd"/>
            <w:r w:rsidRPr="00A41EA1">
              <w:rPr>
                <w:rFonts w:ascii="Arial" w:eastAsia="Arial" w:hAnsi="Arial" w:cs="Arial"/>
                <w:sz w:val="20"/>
                <w:szCs w:val="20"/>
              </w:rPr>
              <w:t>": "10.00",</w:t>
            </w:r>
          </w:p>
          <w:p w14:paraId="4E9828D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unitGst</w:t>
            </w:r>
            <w:proofErr w:type="spellEnd"/>
            <w:r w:rsidRPr="00A41EA1">
              <w:rPr>
                <w:rFonts w:ascii="Arial" w:eastAsia="Arial" w:hAnsi="Arial" w:cs="Arial"/>
                <w:sz w:val="20"/>
                <w:szCs w:val="20"/>
              </w:rPr>
              <w:t>": 0,</w:t>
            </w:r>
          </w:p>
          <w:p w14:paraId="3E63CB3F"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"quantity": 1,</w:t>
            </w:r>
          </w:p>
          <w:p w14:paraId="1579157E"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totalProductPrice</w:t>
            </w:r>
            <w:proofErr w:type="spellEnd"/>
            <w:r w:rsidRPr="00A41EA1">
              <w:rPr>
                <w:rFonts w:ascii="Arial" w:eastAsia="Arial" w:hAnsi="Arial" w:cs="Arial"/>
                <w:sz w:val="20"/>
                <w:szCs w:val="20"/>
              </w:rPr>
              <w:t>": "10.00"</w:t>
            </w:r>
          </w:p>
          <w:p w14:paraId="613A41F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
          <w:p w14:paraId="130072C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
          <w:p w14:paraId="133EEC1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r w:rsidR="00246C14" w:rsidRPr="00A41EA1" w14:paraId="5D124375"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EB1968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Response Success</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DE7F3B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267E4C77" w14:textId="77777777" w:rsidR="00414FCF" w:rsidRPr="00A41EA1" w:rsidRDefault="00414FCF" w:rsidP="008521CF">
            <w:pPr>
              <w:ind w:left="391" w:hanging="90"/>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“PG200”</w:t>
            </w:r>
          </w:p>
          <w:p w14:paraId="56482A8D" w14:textId="77777777" w:rsidR="00414FCF" w:rsidRPr="00A41EA1" w:rsidRDefault="00414FCF" w:rsidP="008521CF">
            <w:pPr>
              <w:ind w:left="391" w:hanging="90"/>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paymentUrl</w:t>
            </w:r>
            <w:proofErr w:type="spellEnd"/>
            <w:r w:rsidRPr="00A41EA1">
              <w:rPr>
                <w:rFonts w:ascii="Arial" w:eastAsia="Arial" w:hAnsi="Arial" w:cs="Arial"/>
                <w:sz w:val="20"/>
                <w:szCs w:val="20"/>
              </w:rPr>
              <w:t>”: “https://www.ura.gov.sg/paymentgateway/processPayNow.do"</w:t>
            </w:r>
          </w:p>
          <w:p w14:paraId="29953B57"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r w:rsidR="00414FCF" w:rsidRPr="00A41EA1" w14:paraId="2A9D967D" w14:textId="77777777" w:rsidTr="00DD29F6">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0B2CAF4"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Response Failure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620B84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p w14:paraId="30493F46"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“PG300”,</w:t>
            </w:r>
          </w:p>
          <w:p w14:paraId="050D39F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r w:rsidRPr="00A41EA1">
              <w:rPr>
                <w:rFonts w:ascii="Arial" w:eastAsia="Arial" w:hAnsi="Arial" w:cs="Arial"/>
                <w:sz w:val="20"/>
                <w:szCs w:val="20"/>
              </w:rPr>
              <w:t>paymentUrl</w:t>
            </w:r>
            <w:proofErr w:type="spellEnd"/>
            <w:r w:rsidRPr="00A41EA1">
              <w:rPr>
                <w:rFonts w:ascii="Arial" w:eastAsia="Arial" w:hAnsi="Arial" w:cs="Arial"/>
                <w:sz w:val="20"/>
                <w:szCs w:val="20"/>
              </w:rPr>
              <w:t xml:space="preserve">”: </w:t>
            </w:r>
          </w:p>
          <w:p w14:paraId="6775BB4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w:t>
            </w:r>
          </w:p>
        </w:tc>
      </w:tr>
    </w:tbl>
    <w:p w14:paraId="0CBFB833" w14:textId="77777777" w:rsidR="00555B6E" w:rsidRPr="00555B6E" w:rsidDel="00AA0751" w:rsidRDefault="00555B6E" w:rsidP="00555B6E">
      <w:pPr>
        <w:pStyle w:val="Heading3"/>
        <w:numPr>
          <w:ilvl w:val="0"/>
          <w:numId w:val="92"/>
        </w:numPr>
        <w:ind w:left="426" w:hanging="426"/>
        <w:rPr>
          <w:del w:id="10088" w:author="Mubiyarto Wibisono" w:date="2025-09-05T10:28:00Z" w16du:dateUtc="2025-09-05T03:28:00Z"/>
          <w:rFonts w:eastAsia="Arial" w:cs="Arial"/>
        </w:rPr>
      </w:pPr>
      <w:bookmarkStart w:id="10089" w:name="_Toc207961809"/>
      <w:bookmarkEnd w:id="10089"/>
    </w:p>
    <w:p w14:paraId="3246D56B" w14:textId="043FE2D9" w:rsidR="00414FCF" w:rsidRPr="00242EF7" w:rsidRDefault="00A123C3">
      <w:pPr>
        <w:pStyle w:val="Heading3"/>
        <w:numPr>
          <w:ilvl w:val="0"/>
          <w:numId w:val="92"/>
        </w:numPr>
        <w:ind w:left="426" w:hanging="426"/>
        <w:rPr>
          <w:rFonts w:cs="Arial"/>
          <w:b/>
          <w:bCs/>
          <w:color w:val="215E99" w:themeColor="text2" w:themeTint="BF"/>
          <w:rPrChange w:id="10090" w:author="Mubiyarto Wibisono" w:date="2025-09-05T09:15:00Z" w16du:dateUtc="2025-09-05T02:15:00Z">
            <w:rPr>
              <w:rFonts w:ascii="Arial" w:eastAsia="Arial" w:hAnsi="Arial" w:cs="Arial"/>
              <w:b/>
              <w:bCs/>
            </w:rPr>
          </w:rPrChange>
        </w:rPr>
        <w:pPrChange w:id="10091" w:author="Mubiyarto Wibisono" w:date="2025-09-04T16:44:00Z" w16du:dateUtc="2025-09-04T09:44:00Z">
          <w:pPr>
            <w:pStyle w:val="Heading2"/>
          </w:pPr>
        </w:pPrChange>
      </w:pPr>
      <w:bookmarkStart w:id="10092" w:name="_Toc205930455"/>
      <w:bookmarkStart w:id="10093" w:name="_Toc206576713"/>
      <w:bookmarkStart w:id="10094" w:name="_Toc206577247"/>
      <w:del w:id="10095" w:author="Mubiyarto Wibisono" w:date="2025-09-04T16:44:00Z" w16du:dateUtc="2025-09-04T09:44:00Z">
        <w:r w:rsidRPr="00555B6E" w:rsidDel="00F947F0">
          <w:rPr>
            <w:rFonts w:eastAsia="Arial" w:cs="Arial"/>
            <w:b/>
            <w:bCs/>
            <w:color w:val="215E99" w:themeColor="text2" w:themeTint="BF"/>
            <w:rPrChange w:id="10096" w:author="Mubiyarto Wibisono" w:date="2025-09-05T09:15:00Z" w16du:dateUtc="2025-09-05T02:15:00Z">
              <w:rPr>
                <w:rFonts w:eastAsia="Arial" w:cs="Arial"/>
                <w:b/>
                <w:bCs/>
              </w:rPr>
            </w:rPrChange>
          </w:rPr>
          <w:delText>5</w:delText>
        </w:r>
        <w:r w:rsidR="00414FCF" w:rsidRPr="00555B6E" w:rsidDel="00F947F0">
          <w:rPr>
            <w:rFonts w:eastAsia="Arial" w:cs="Arial"/>
            <w:b/>
            <w:bCs/>
            <w:color w:val="215E99" w:themeColor="text2" w:themeTint="BF"/>
            <w:rPrChange w:id="10097" w:author="Mubiyarto Wibisono" w:date="2025-09-05T09:15:00Z" w16du:dateUtc="2025-09-05T02:15:00Z">
              <w:rPr>
                <w:rFonts w:eastAsia="Arial" w:cs="Arial"/>
                <w:b/>
                <w:bCs/>
              </w:rPr>
            </w:rPrChange>
          </w:rPr>
          <w:delText xml:space="preserve">.5 </w:delText>
        </w:r>
      </w:del>
      <w:bookmarkStart w:id="10098" w:name="_Toc207935931"/>
      <w:bookmarkStart w:id="10099" w:name="_Toc207957496"/>
      <w:bookmarkStart w:id="10100" w:name="_Toc207961810"/>
      <w:r w:rsidR="00414FCF" w:rsidRPr="00555B6E">
        <w:rPr>
          <w:rFonts w:eastAsia="Arial" w:cs="Arial"/>
          <w:b/>
          <w:bCs/>
          <w:color w:val="215E99" w:themeColor="text2" w:themeTint="BF"/>
          <w:rPrChange w:id="10101" w:author="Mubiyarto Wibisono" w:date="2025-09-05T09:15:00Z" w16du:dateUtc="2025-09-05T02:15:00Z">
            <w:rPr>
              <w:rFonts w:eastAsia="Arial" w:cs="Arial"/>
              <w:b/>
              <w:bCs/>
            </w:rPr>
          </w:rPrChange>
        </w:rPr>
        <w:t>Database</w:t>
      </w:r>
      <w:r w:rsidR="00414FCF" w:rsidRPr="00242EF7">
        <w:rPr>
          <w:rFonts w:cs="Arial"/>
          <w:b/>
          <w:bCs/>
          <w:color w:val="215E99" w:themeColor="text2" w:themeTint="BF"/>
          <w:rPrChange w:id="10102" w:author="Mubiyarto Wibisono" w:date="2025-09-05T09:15:00Z" w16du:dateUtc="2025-09-05T02:15:00Z">
            <w:rPr>
              <w:rFonts w:eastAsia="Arial" w:cs="Arial"/>
              <w:b/>
              <w:bCs/>
            </w:rPr>
          </w:rPrChange>
        </w:rPr>
        <w:t xml:space="preserve"> and Data Mapping</w:t>
      </w:r>
      <w:bookmarkEnd w:id="10092"/>
      <w:bookmarkEnd w:id="10093"/>
      <w:bookmarkEnd w:id="10094"/>
      <w:bookmarkEnd w:id="10098"/>
      <w:bookmarkEnd w:id="10099"/>
      <w:bookmarkEnd w:id="10100"/>
    </w:p>
    <w:p w14:paraId="6276486E" w14:textId="5084BF1A" w:rsidR="00414FCF" w:rsidRPr="00242EF7" w:rsidRDefault="00A123C3">
      <w:pPr>
        <w:pStyle w:val="Heading4"/>
        <w:numPr>
          <w:ilvl w:val="0"/>
          <w:numId w:val="96"/>
        </w:numPr>
        <w:ind w:hanging="792"/>
        <w:rPr>
          <w:rFonts w:eastAsia="Arial" w:cs="Arial"/>
          <w:b/>
          <w:bCs/>
          <w:color w:val="215E99" w:themeColor="text2" w:themeTint="BF"/>
          <w:rPrChange w:id="10103" w:author="Mubiyarto Wibisono" w:date="2025-09-05T09:15:00Z" w16du:dateUtc="2025-09-05T02:15:00Z">
            <w:rPr>
              <w:rFonts w:eastAsia="Arial"/>
            </w:rPr>
          </w:rPrChange>
        </w:rPr>
        <w:pPrChange w:id="10104" w:author="Mubiyarto Wibisono" w:date="2025-09-04T16:45:00Z" w16du:dateUtc="2025-09-04T09:45:00Z">
          <w:pPr>
            <w:pStyle w:val="Heading3"/>
          </w:pPr>
        </w:pPrChange>
      </w:pPr>
      <w:bookmarkStart w:id="10105" w:name="_Toc205930456"/>
      <w:bookmarkStart w:id="10106" w:name="_Toc206576714"/>
      <w:bookmarkStart w:id="10107" w:name="_Toc206577248"/>
      <w:del w:id="10108" w:author="Mubiyarto Wibisono" w:date="2025-09-04T16:45:00Z" w16du:dateUtc="2025-09-04T09:45:00Z">
        <w:r w:rsidRPr="00242EF7" w:rsidDel="00F947F0">
          <w:rPr>
            <w:rFonts w:ascii="Arial" w:eastAsia="Arial" w:hAnsi="Arial" w:cs="Arial"/>
            <w:b/>
            <w:bCs/>
            <w:i w:val="0"/>
            <w:iCs w:val="0"/>
            <w:color w:val="215E99" w:themeColor="text2" w:themeTint="BF"/>
            <w:sz w:val="28"/>
            <w:szCs w:val="28"/>
            <w:rPrChange w:id="10109" w:author="Mubiyarto Wibisono" w:date="2025-09-05T09:15:00Z" w16du:dateUtc="2025-09-05T02:15:00Z">
              <w:rPr>
                <w:rFonts w:eastAsia="Arial"/>
                <w:i/>
                <w:iCs/>
              </w:rPr>
            </w:rPrChange>
          </w:rPr>
          <w:delText>5</w:delText>
        </w:r>
        <w:r w:rsidR="00414FCF" w:rsidRPr="00242EF7" w:rsidDel="00F947F0">
          <w:rPr>
            <w:rFonts w:ascii="Arial" w:eastAsia="Arial" w:hAnsi="Arial" w:cs="Arial"/>
            <w:b/>
            <w:bCs/>
            <w:i w:val="0"/>
            <w:iCs w:val="0"/>
            <w:color w:val="215E99" w:themeColor="text2" w:themeTint="BF"/>
            <w:sz w:val="28"/>
            <w:szCs w:val="28"/>
            <w:rPrChange w:id="10110" w:author="Mubiyarto Wibisono" w:date="2025-09-05T09:15:00Z" w16du:dateUtc="2025-09-05T02:15:00Z">
              <w:rPr>
                <w:rFonts w:eastAsia="Arial"/>
                <w:i/>
                <w:iCs/>
              </w:rPr>
            </w:rPrChange>
          </w:rPr>
          <w:delText xml:space="preserve">.5.1 </w:delText>
        </w:r>
      </w:del>
      <w:bookmarkStart w:id="10111" w:name="_Toc207935932"/>
      <w:bookmarkStart w:id="10112" w:name="_Toc207957497"/>
      <w:bookmarkStart w:id="10113" w:name="_Toc207961811"/>
      <w:r w:rsidR="00414FCF" w:rsidRPr="00242EF7">
        <w:rPr>
          <w:rFonts w:ascii="Arial" w:eastAsia="Arial" w:hAnsi="Arial" w:cs="Arial"/>
          <w:b/>
          <w:bCs/>
          <w:i w:val="0"/>
          <w:iCs w:val="0"/>
          <w:color w:val="215E99" w:themeColor="text2" w:themeTint="BF"/>
          <w:sz w:val="28"/>
          <w:szCs w:val="28"/>
          <w:rPrChange w:id="10114" w:author="Mubiyarto Wibisono" w:date="2025-09-05T09:15:00Z" w16du:dateUtc="2025-09-05T02:15:00Z">
            <w:rPr>
              <w:rFonts w:eastAsia="Arial"/>
              <w:i/>
              <w:iCs/>
            </w:rPr>
          </w:rPrChange>
        </w:rPr>
        <w:t xml:space="preserve">Payload for </w:t>
      </w:r>
      <w:proofErr w:type="spellStart"/>
      <w:r w:rsidR="00414FCF" w:rsidRPr="00242EF7">
        <w:rPr>
          <w:rFonts w:ascii="Arial" w:eastAsia="Arial" w:hAnsi="Arial" w:cs="Arial"/>
          <w:b/>
          <w:bCs/>
          <w:i w:val="0"/>
          <w:iCs w:val="0"/>
          <w:color w:val="215E99" w:themeColor="text2" w:themeTint="BF"/>
          <w:sz w:val="28"/>
          <w:szCs w:val="28"/>
          <w:rPrChange w:id="10115" w:author="Mubiyarto Wibisono" w:date="2025-09-05T09:15:00Z" w16du:dateUtc="2025-09-05T02:15:00Z">
            <w:rPr>
              <w:rFonts w:eastAsia="Arial"/>
              <w:i/>
              <w:iCs/>
            </w:rPr>
          </w:rPrChange>
        </w:rPr>
        <w:t>StorePG</w:t>
      </w:r>
      <w:proofErr w:type="spellEnd"/>
      <w:r w:rsidR="00414FCF" w:rsidRPr="00242EF7">
        <w:rPr>
          <w:rFonts w:ascii="Arial" w:eastAsia="Arial" w:hAnsi="Arial" w:cs="Arial"/>
          <w:b/>
          <w:bCs/>
          <w:i w:val="0"/>
          <w:iCs w:val="0"/>
          <w:color w:val="215E99" w:themeColor="text2" w:themeTint="BF"/>
          <w:sz w:val="28"/>
          <w:szCs w:val="28"/>
          <w:rPrChange w:id="10116" w:author="Mubiyarto Wibisono" w:date="2025-09-05T09:15:00Z" w16du:dateUtc="2025-09-05T02:15:00Z">
            <w:rPr>
              <w:rFonts w:eastAsia="Arial"/>
              <w:i/>
              <w:iCs/>
            </w:rPr>
          </w:rPrChange>
        </w:rPr>
        <w:t xml:space="preserve"> Json</w:t>
      </w:r>
      <w:bookmarkEnd w:id="10105"/>
      <w:bookmarkEnd w:id="10106"/>
      <w:bookmarkEnd w:id="10107"/>
      <w:bookmarkEnd w:id="10111"/>
      <w:bookmarkEnd w:id="10112"/>
      <w:bookmarkEnd w:id="10113"/>
    </w:p>
    <w:tbl>
      <w:tblPr>
        <w:tblW w:w="9715" w:type="dxa"/>
        <w:tblLayout w:type="fixed"/>
        <w:tblCellMar>
          <w:top w:w="113" w:type="dxa"/>
          <w:left w:w="113" w:type="dxa"/>
          <w:bottom w:w="113" w:type="dxa"/>
          <w:right w:w="113" w:type="dxa"/>
        </w:tblCellMar>
        <w:tblLook w:val="04A0" w:firstRow="1" w:lastRow="0" w:firstColumn="1" w:lastColumn="0" w:noHBand="0" w:noVBand="1"/>
      </w:tblPr>
      <w:tblGrid>
        <w:gridCol w:w="950"/>
        <w:gridCol w:w="38"/>
        <w:gridCol w:w="3543"/>
        <w:gridCol w:w="2694"/>
        <w:gridCol w:w="2490"/>
      </w:tblGrid>
      <w:tr w:rsidR="00414FCF" w:rsidRPr="00A41EA1" w14:paraId="4C9973C6" w14:textId="77777777" w:rsidTr="00DD29F6">
        <w:tc>
          <w:tcPr>
            <w:tcW w:w="9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6EC59DA4"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b/>
                <w:bCs/>
                <w:sz w:val="20"/>
                <w:szCs w:val="20"/>
              </w:rPr>
              <w:t>Zone</w:t>
            </w:r>
          </w:p>
        </w:tc>
        <w:tc>
          <w:tcPr>
            <w:tcW w:w="3581" w:type="dxa"/>
            <w:gridSpan w:val="2"/>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2E3D9C2F"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2694"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0C9D7771"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Field Name</w:t>
            </w:r>
          </w:p>
        </w:tc>
        <w:tc>
          <w:tcPr>
            <w:tcW w:w="249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FFBDEA7" w14:textId="77777777" w:rsidR="00414FCF" w:rsidRPr="00A41EA1" w:rsidRDefault="00414FCF" w:rsidP="00DD29F6">
            <w:pPr>
              <w:jc w:val="center"/>
              <w:rPr>
                <w:rFonts w:ascii="Arial" w:eastAsia="Arial" w:hAnsi="Arial" w:cs="Arial"/>
                <w:b/>
                <w:bCs/>
                <w:sz w:val="20"/>
                <w:szCs w:val="20"/>
              </w:rPr>
            </w:pPr>
            <w:r w:rsidRPr="00A41EA1">
              <w:rPr>
                <w:rFonts w:ascii="Arial" w:eastAsia="Arial" w:hAnsi="Arial" w:cs="Arial"/>
                <w:b/>
                <w:bCs/>
                <w:sz w:val="20"/>
                <w:szCs w:val="20"/>
              </w:rPr>
              <w:t>Payload</w:t>
            </w:r>
          </w:p>
        </w:tc>
      </w:tr>
      <w:tr w:rsidR="00414FCF" w:rsidRPr="00A41EA1" w14:paraId="40C39CC0"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5FB5B3B"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581"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06E7BA48"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4"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02E21974"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490" w:type="dxa"/>
            <w:tcBorders>
              <w:top w:val="single" w:sz="4" w:space="0" w:color="000000"/>
              <w:left w:val="single" w:sz="4" w:space="0" w:color="000000"/>
              <w:bottom w:val="single" w:sz="4" w:space="0" w:color="000000"/>
              <w:right w:val="single" w:sz="4" w:space="0" w:color="000000"/>
            </w:tcBorders>
          </w:tcPr>
          <w:p w14:paraId="36F71A95"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txnId</w:t>
            </w:r>
            <w:proofErr w:type="spellEnd"/>
          </w:p>
        </w:tc>
      </w:tr>
      <w:tr w:rsidR="00414FCF" w:rsidRPr="00A41EA1" w14:paraId="783636E6"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2B613B55"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581"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4C2DED97"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4"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19009F29"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transaction_date_and_time</w:t>
            </w:r>
            <w:proofErr w:type="spellEnd"/>
          </w:p>
        </w:tc>
        <w:tc>
          <w:tcPr>
            <w:tcW w:w="2490" w:type="dxa"/>
            <w:tcBorders>
              <w:top w:val="single" w:sz="4" w:space="0" w:color="000000"/>
              <w:left w:val="single" w:sz="4" w:space="0" w:color="000000"/>
              <w:bottom w:val="single" w:sz="4" w:space="0" w:color="000000"/>
              <w:right w:val="single" w:sz="4" w:space="0" w:color="000000"/>
            </w:tcBorders>
          </w:tcPr>
          <w:p w14:paraId="47E6B18D"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txnDate</w:t>
            </w:r>
            <w:proofErr w:type="spellEnd"/>
          </w:p>
        </w:tc>
      </w:tr>
      <w:tr w:rsidR="00414FCF" w:rsidRPr="00A41EA1" w14:paraId="4F3AE272"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52E51D19" w14:textId="77777777" w:rsidR="00414FCF" w:rsidRPr="00A41EA1" w:rsidRDefault="00414FCF" w:rsidP="008521CF">
            <w:pPr>
              <w:jc w:val="both"/>
              <w:rPr>
                <w:rFonts w:ascii="Arial" w:eastAsia="Arial" w:hAnsi="Arial" w:cs="Arial"/>
                <w:sz w:val="20"/>
                <w:szCs w:val="20"/>
              </w:rPr>
            </w:pPr>
          </w:p>
        </w:tc>
        <w:tc>
          <w:tcPr>
            <w:tcW w:w="3581"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A9A388D" w14:textId="77777777" w:rsidR="00414FCF" w:rsidRPr="00A41EA1" w:rsidRDefault="00414FCF" w:rsidP="008521CF">
            <w:pPr>
              <w:jc w:val="both"/>
              <w:rPr>
                <w:rFonts w:ascii="Arial" w:eastAsia="Arial" w:hAnsi="Arial" w:cs="Arial"/>
                <w:sz w:val="20"/>
                <w:szCs w:val="20"/>
              </w:rPr>
            </w:pPr>
          </w:p>
        </w:tc>
        <w:tc>
          <w:tcPr>
            <w:tcW w:w="2694"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4978455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Total </w:t>
            </w:r>
            <w:proofErr w:type="spellStart"/>
            <w:r w:rsidRPr="00A41EA1">
              <w:rPr>
                <w:rFonts w:ascii="Arial" w:eastAsia="Arial" w:hAnsi="Arial" w:cs="Arial"/>
                <w:sz w:val="20"/>
                <w:szCs w:val="20"/>
              </w:rPr>
              <w:t>amount_payable</w:t>
            </w:r>
            <w:proofErr w:type="spellEnd"/>
            <w:r w:rsidRPr="00A41EA1">
              <w:rPr>
                <w:rFonts w:ascii="Arial" w:eastAsia="Arial" w:hAnsi="Arial" w:cs="Arial"/>
                <w:sz w:val="20"/>
                <w:szCs w:val="20"/>
              </w:rPr>
              <w:t xml:space="preserve"> in transaction detail</w:t>
            </w:r>
          </w:p>
        </w:tc>
        <w:tc>
          <w:tcPr>
            <w:tcW w:w="2490" w:type="dxa"/>
            <w:tcBorders>
              <w:top w:val="single" w:sz="4" w:space="0" w:color="000000"/>
              <w:left w:val="single" w:sz="4" w:space="0" w:color="000000"/>
              <w:bottom w:val="single" w:sz="4" w:space="0" w:color="000000"/>
              <w:right w:val="single" w:sz="4" w:space="0" w:color="000000"/>
            </w:tcBorders>
          </w:tcPr>
          <w:p w14:paraId="26095627"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lang w:val="en-US" w:eastAsia="zh-CN"/>
              </w:rPr>
              <w:t>amountPayable</w:t>
            </w:r>
            <w:proofErr w:type="spellEnd"/>
          </w:p>
        </w:tc>
      </w:tr>
      <w:tr w:rsidR="00414FCF" w:rsidRPr="00A41EA1" w14:paraId="723C50CA"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10E05CF"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581"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2019A3C"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4"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286C6F1"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payment_mode</w:t>
            </w:r>
            <w:proofErr w:type="spellEnd"/>
          </w:p>
        </w:tc>
        <w:tc>
          <w:tcPr>
            <w:tcW w:w="2490" w:type="dxa"/>
            <w:tcBorders>
              <w:top w:val="single" w:sz="4" w:space="0" w:color="000000"/>
              <w:left w:val="single" w:sz="4" w:space="0" w:color="000000"/>
              <w:bottom w:val="single" w:sz="4" w:space="0" w:color="000000"/>
              <w:right w:val="single" w:sz="4" w:space="0" w:color="000000"/>
            </w:tcBorders>
          </w:tcPr>
          <w:p w14:paraId="078AC88C"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lang w:val="en-US" w:eastAsia="zh-CN"/>
              </w:rPr>
              <w:t>paymentMode</w:t>
            </w:r>
            <w:proofErr w:type="spellEnd"/>
          </w:p>
        </w:tc>
      </w:tr>
      <w:tr w:rsidR="00414FCF" w:rsidRPr="00A41EA1" w14:paraId="29A19109"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0EF4537B"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w:t>
            </w:r>
          </w:p>
        </w:tc>
        <w:tc>
          <w:tcPr>
            <w:tcW w:w="3581"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4E3354D9"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eocms_offence_notice_owner_driver</w:t>
            </w:r>
            <w:proofErr w:type="spellEnd"/>
          </w:p>
        </w:tc>
        <w:tc>
          <w:tcPr>
            <w:tcW w:w="2694"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224AE765"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email_addr</w:t>
            </w:r>
            <w:proofErr w:type="spellEnd"/>
          </w:p>
        </w:tc>
        <w:tc>
          <w:tcPr>
            <w:tcW w:w="2490" w:type="dxa"/>
            <w:tcBorders>
              <w:top w:val="single" w:sz="4" w:space="0" w:color="000000"/>
              <w:left w:val="single" w:sz="4" w:space="0" w:color="000000"/>
              <w:bottom w:val="single" w:sz="4" w:space="0" w:color="000000"/>
              <w:right w:val="single" w:sz="4" w:space="0" w:color="000000"/>
            </w:tcBorders>
          </w:tcPr>
          <w:p w14:paraId="2E9BCA03"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Email</w:t>
            </w:r>
          </w:p>
        </w:tc>
      </w:tr>
      <w:tr w:rsidR="00414FCF" w:rsidRPr="00A41EA1" w14:paraId="2DBF915E" w14:textId="77777777" w:rsidTr="00DD29F6">
        <w:tc>
          <w:tcPr>
            <w:tcW w:w="9715" w:type="dxa"/>
            <w:gridSpan w:val="5"/>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645C5BC" w14:textId="77777777" w:rsidR="00414FCF" w:rsidRPr="00A41EA1" w:rsidRDefault="00414FCF" w:rsidP="008521CF">
            <w:pPr>
              <w:jc w:val="center"/>
              <w:rPr>
                <w:rFonts w:ascii="Arial" w:eastAsia="Arial" w:hAnsi="Arial" w:cs="Arial"/>
                <w:sz w:val="20"/>
                <w:szCs w:val="20"/>
              </w:rPr>
            </w:pPr>
            <w:r w:rsidRPr="00A41EA1">
              <w:rPr>
                <w:rFonts w:ascii="Arial" w:eastAsia="Arial" w:hAnsi="Arial" w:cs="Arial"/>
                <w:sz w:val="20"/>
                <w:szCs w:val="20"/>
              </w:rPr>
              <w:t>Transaction Detail</w:t>
            </w:r>
          </w:p>
        </w:tc>
      </w:tr>
      <w:tr w:rsidR="00414FCF" w:rsidRPr="00A41EA1" w14:paraId="40C3547B"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9389559"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t>Internet </w:t>
            </w:r>
          </w:p>
        </w:tc>
        <w:tc>
          <w:tcPr>
            <w:tcW w:w="3543" w:type="dxa"/>
            <w:tcBorders>
              <w:top w:val="single" w:sz="4" w:space="0" w:color="000000"/>
              <w:left w:val="single" w:sz="4" w:space="0" w:color="000000"/>
              <w:bottom w:val="single" w:sz="4" w:space="0" w:color="000000"/>
              <w:right w:val="single" w:sz="4" w:space="0" w:color="000000"/>
            </w:tcBorders>
          </w:tcPr>
          <w:p w14:paraId="7AC634C5"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20E367AC"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490" w:type="dxa"/>
            <w:tcBorders>
              <w:top w:val="single" w:sz="4" w:space="0" w:color="000000"/>
              <w:left w:val="single" w:sz="4" w:space="0" w:color="000000"/>
              <w:bottom w:val="single" w:sz="4" w:space="0" w:color="000000"/>
              <w:right w:val="single" w:sz="4" w:space="0" w:color="000000"/>
            </w:tcBorders>
            <w:vAlign w:val="center"/>
          </w:tcPr>
          <w:p w14:paraId="4F0CFFEF"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txnId</w:t>
            </w:r>
            <w:proofErr w:type="spellEnd"/>
          </w:p>
        </w:tc>
      </w:tr>
      <w:tr w:rsidR="00414FCF" w:rsidRPr="00A41EA1" w14:paraId="6F197BDF"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08CD8AA"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lastRenderedPageBreak/>
              <w:t>Internet</w:t>
            </w:r>
          </w:p>
        </w:tc>
        <w:tc>
          <w:tcPr>
            <w:tcW w:w="3543" w:type="dxa"/>
            <w:tcBorders>
              <w:top w:val="single" w:sz="4" w:space="0" w:color="000000"/>
              <w:left w:val="single" w:sz="4" w:space="0" w:color="000000"/>
              <w:bottom w:val="single" w:sz="4" w:space="0" w:color="000000"/>
              <w:right w:val="single" w:sz="4" w:space="0" w:color="000000"/>
            </w:tcBorders>
            <w:vAlign w:val="center"/>
          </w:tcPr>
          <w:p w14:paraId="5660AD66"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2694" w:type="dxa"/>
            <w:tcBorders>
              <w:top w:val="single" w:sz="4" w:space="0" w:color="000000"/>
              <w:left w:val="single" w:sz="4" w:space="0" w:color="000000"/>
              <w:bottom w:val="single" w:sz="4" w:space="0" w:color="000000"/>
              <w:right w:val="single" w:sz="4" w:space="0" w:color="000000"/>
            </w:tcBorders>
            <w:vAlign w:val="center"/>
          </w:tcPr>
          <w:p w14:paraId="55E9125F"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notice_no</w:t>
            </w:r>
            <w:proofErr w:type="spellEnd"/>
          </w:p>
        </w:tc>
        <w:tc>
          <w:tcPr>
            <w:tcW w:w="2490" w:type="dxa"/>
            <w:tcBorders>
              <w:top w:val="single" w:sz="4" w:space="0" w:color="000000"/>
              <w:left w:val="single" w:sz="4" w:space="0" w:color="000000"/>
              <w:bottom w:val="single" w:sz="4" w:space="0" w:color="000000"/>
              <w:right w:val="single" w:sz="4" w:space="0" w:color="000000"/>
            </w:tcBorders>
            <w:vAlign w:val="center"/>
          </w:tcPr>
          <w:p w14:paraId="6972AB10"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lang w:val="en-US" w:eastAsia="zh-CN"/>
              </w:rPr>
              <w:t>productId</w:t>
            </w:r>
            <w:proofErr w:type="spellEnd"/>
          </w:p>
        </w:tc>
      </w:tr>
      <w:tr w:rsidR="00414FCF" w:rsidRPr="00A41EA1" w14:paraId="61A7271F"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FB20BE7"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t>Internet</w:t>
            </w:r>
          </w:p>
        </w:tc>
        <w:tc>
          <w:tcPr>
            <w:tcW w:w="3543" w:type="dxa"/>
            <w:tcBorders>
              <w:top w:val="single" w:sz="4" w:space="0" w:color="000000"/>
              <w:left w:val="single" w:sz="4" w:space="0" w:color="000000"/>
              <w:bottom w:val="single" w:sz="4" w:space="0" w:color="000000"/>
              <w:right w:val="single" w:sz="4" w:space="0" w:color="000000"/>
            </w:tcBorders>
            <w:vAlign w:val="center"/>
          </w:tcPr>
          <w:p w14:paraId="2C7F7A5B"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2694" w:type="dxa"/>
            <w:tcBorders>
              <w:top w:val="single" w:sz="4" w:space="0" w:color="000000"/>
              <w:left w:val="single" w:sz="4" w:space="0" w:color="000000"/>
              <w:bottom w:val="single" w:sz="4" w:space="0" w:color="000000"/>
              <w:right w:val="single" w:sz="4" w:space="0" w:color="000000"/>
            </w:tcBorders>
            <w:vAlign w:val="center"/>
          </w:tcPr>
          <w:p w14:paraId="3185BBF1"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amount_payable</w:t>
            </w:r>
            <w:proofErr w:type="spellEnd"/>
          </w:p>
        </w:tc>
        <w:tc>
          <w:tcPr>
            <w:tcW w:w="2490" w:type="dxa"/>
            <w:tcBorders>
              <w:top w:val="single" w:sz="4" w:space="0" w:color="000000"/>
              <w:left w:val="single" w:sz="4" w:space="0" w:color="000000"/>
              <w:bottom w:val="single" w:sz="4" w:space="0" w:color="000000"/>
              <w:right w:val="single" w:sz="4" w:space="0" w:color="000000"/>
            </w:tcBorders>
            <w:vAlign w:val="center"/>
          </w:tcPr>
          <w:p w14:paraId="7287DFF1" w14:textId="77777777" w:rsidR="00414FCF" w:rsidRPr="00A41EA1" w:rsidRDefault="00414FCF" w:rsidP="008521CF">
            <w:pPr>
              <w:rPr>
                <w:rFonts w:ascii="Arial" w:eastAsia="Arial" w:hAnsi="Arial" w:cs="Arial"/>
                <w:sz w:val="20"/>
                <w:szCs w:val="20"/>
                <w:lang w:val="en-US" w:eastAsia="zh-CN"/>
              </w:rPr>
            </w:pPr>
            <w:proofErr w:type="spellStart"/>
            <w:r w:rsidRPr="00A41EA1">
              <w:rPr>
                <w:rFonts w:ascii="Arial" w:eastAsia="Arial" w:hAnsi="Arial" w:cs="Arial"/>
                <w:sz w:val="20"/>
                <w:szCs w:val="20"/>
                <w:lang w:val="en-US" w:eastAsia="zh-CN"/>
              </w:rPr>
              <w:t>unitprice</w:t>
            </w:r>
            <w:proofErr w:type="spellEnd"/>
          </w:p>
        </w:tc>
      </w:tr>
      <w:tr w:rsidR="00414FCF" w:rsidRPr="00A41EA1" w14:paraId="4F453ABA"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6494B2CA" w14:textId="77777777" w:rsidR="00414FCF" w:rsidRPr="00A41EA1" w:rsidRDefault="00414FCF" w:rsidP="008521CF">
            <w:pPr>
              <w:rPr>
                <w:rFonts w:ascii="Arial" w:eastAsia="Arial" w:hAnsi="Arial" w:cs="Arial"/>
                <w:sz w:val="20"/>
                <w:szCs w:val="20"/>
              </w:rPr>
            </w:pPr>
          </w:p>
        </w:tc>
        <w:tc>
          <w:tcPr>
            <w:tcW w:w="3543" w:type="dxa"/>
            <w:tcBorders>
              <w:top w:val="single" w:sz="4" w:space="0" w:color="000000"/>
              <w:left w:val="single" w:sz="4" w:space="0" w:color="000000"/>
              <w:bottom w:val="single" w:sz="4" w:space="0" w:color="000000"/>
              <w:right w:val="single" w:sz="4" w:space="0" w:color="000000"/>
            </w:tcBorders>
            <w:vAlign w:val="center"/>
          </w:tcPr>
          <w:p w14:paraId="379BEA1E" w14:textId="77777777" w:rsidR="00414FCF" w:rsidRPr="00A41EA1" w:rsidRDefault="00414FCF" w:rsidP="008521CF">
            <w:pPr>
              <w:rPr>
                <w:rFonts w:ascii="Arial" w:eastAsia="Arial" w:hAnsi="Arial" w:cs="Arial"/>
                <w:sz w:val="20"/>
                <w:szCs w:val="20"/>
              </w:rPr>
            </w:pPr>
          </w:p>
        </w:tc>
        <w:tc>
          <w:tcPr>
            <w:tcW w:w="2694" w:type="dxa"/>
            <w:tcBorders>
              <w:top w:val="single" w:sz="4" w:space="0" w:color="000000"/>
              <w:left w:val="single" w:sz="4" w:space="0" w:color="000000"/>
              <w:bottom w:val="single" w:sz="4" w:space="0" w:color="000000"/>
              <w:right w:val="single" w:sz="4" w:space="0" w:color="000000"/>
            </w:tcBorders>
            <w:vAlign w:val="center"/>
          </w:tcPr>
          <w:p w14:paraId="7371489A"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t>0</w:t>
            </w:r>
          </w:p>
        </w:tc>
        <w:tc>
          <w:tcPr>
            <w:tcW w:w="2490" w:type="dxa"/>
            <w:tcBorders>
              <w:top w:val="single" w:sz="4" w:space="0" w:color="000000"/>
              <w:left w:val="single" w:sz="4" w:space="0" w:color="000000"/>
              <w:bottom w:val="single" w:sz="4" w:space="0" w:color="000000"/>
              <w:right w:val="single" w:sz="4" w:space="0" w:color="000000"/>
            </w:tcBorders>
            <w:vAlign w:val="center"/>
          </w:tcPr>
          <w:p w14:paraId="5BFB35A1" w14:textId="77777777" w:rsidR="00414FCF" w:rsidRPr="00A41EA1" w:rsidRDefault="00414FCF" w:rsidP="008521CF">
            <w:pPr>
              <w:rPr>
                <w:rFonts w:ascii="Arial" w:eastAsia="Arial" w:hAnsi="Arial" w:cs="Arial"/>
                <w:sz w:val="20"/>
                <w:szCs w:val="20"/>
                <w:lang w:val="en-US" w:eastAsia="zh-CN"/>
              </w:rPr>
            </w:pPr>
            <w:proofErr w:type="spellStart"/>
            <w:r w:rsidRPr="00A41EA1">
              <w:rPr>
                <w:rFonts w:ascii="Arial" w:eastAsia="Arial" w:hAnsi="Arial" w:cs="Arial"/>
                <w:sz w:val="20"/>
                <w:szCs w:val="20"/>
                <w:lang w:val="en-US" w:eastAsia="zh-CN"/>
              </w:rPr>
              <w:t>unitGst</w:t>
            </w:r>
            <w:proofErr w:type="spellEnd"/>
          </w:p>
        </w:tc>
      </w:tr>
      <w:tr w:rsidR="00414FCF" w:rsidRPr="00A41EA1" w14:paraId="7BEB7A84"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DEAD839" w14:textId="77777777" w:rsidR="00414FCF" w:rsidRPr="00A41EA1" w:rsidRDefault="00414FCF" w:rsidP="008521CF">
            <w:pPr>
              <w:rPr>
                <w:rFonts w:ascii="Arial" w:eastAsia="Arial" w:hAnsi="Arial" w:cs="Arial"/>
                <w:sz w:val="20"/>
                <w:szCs w:val="20"/>
              </w:rPr>
            </w:pPr>
          </w:p>
        </w:tc>
        <w:tc>
          <w:tcPr>
            <w:tcW w:w="3543" w:type="dxa"/>
            <w:tcBorders>
              <w:top w:val="single" w:sz="4" w:space="0" w:color="000000"/>
              <w:left w:val="single" w:sz="4" w:space="0" w:color="000000"/>
              <w:bottom w:val="single" w:sz="4" w:space="0" w:color="000000"/>
              <w:right w:val="single" w:sz="4" w:space="0" w:color="000000"/>
            </w:tcBorders>
            <w:vAlign w:val="center"/>
          </w:tcPr>
          <w:p w14:paraId="2575D6B4" w14:textId="77777777" w:rsidR="00414FCF" w:rsidRPr="00A41EA1" w:rsidRDefault="00414FCF" w:rsidP="008521CF">
            <w:pPr>
              <w:rPr>
                <w:rFonts w:ascii="Arial" w:eastAsia="Arial" w:hAnsi="Arial" w:cs="Arial"/>
                <w:sz w:val="20"/>
                <w:szCs w:val="20"/>
              </w:rPr>
            </w:pPr>
          </w:p>
        </w:tc>
        <w:tc>
          <w:tcPr>
            <w:tcW w:w="2694" w:type="dxa"/>
            <w:tcBorders>
              <w:top w:val="single" w:sz="4" w:space="0" w:color="000000"/>
              <w:left w:val="single" w:sz="4" w:space="0" w:color="000000"/>
              <w:bottom w:val="single" w:sz="4" w:space="0" w:color="000000"/>
              <w:right w:val="single" w:sz="4" w:space="0" w:color="000000"/>
            </w:tcBorders>
            <w:vAlign w:val="center"/>
          </w:tcPr>
          <w:p w14:paraId="34BA829F"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t>1</w:t>
            </w:r>
          </w:p>
        </w:tc>
        <w:tc>
          <w:tcPr>
            <w:tcW w:w="2490" w:type="dxa"/>
            <w:tcBorders>
              <w:top w:val="single" w:sz="4" w:space="0" w:color="000000"/>
              <w:left w:val="single" w:sz="4" w:space="0" w:color="000000"/>
              <w:bottom w:val="single" w:sz="4" w:space="0" w:color="000000"/>
              <w:right w:val="single" w:sz="4" w:space="0" w:color="000000"/>
            </w:tcBorders>
            <w:vAlign w:val="center"/>
          </w:tcPr>
          <w:p w14:paraId="7231CF52" w14:textId="77777777" w:rsidR="00414FCF" w:rsidRPr="00A41EA1" w:rsidRDefault="00414FCF" w:rsidP="008521CF">
            <w:pPr>
              <w:rPr>
                <w:rFonts w:ascii="Arial" w:eastAsia="Arial" w:hAnsi="Arial" w:cs="Arial"/>
                <w:sz w:val="20"/>
                <w:szCs w:val="20"/>
                <w:lang w:val="en-US" w:eastAsia="zh-CN"/>
              </w:rPr>
            </w:pPr>
            <w:r w:rsidRPr="00A41EA1">
              <w:rPr>
                <w:rFonts w:ascii="Arial" w:eastAsia="Arial" w:hAnsi="Arial" w:cs="Arial"/>
                <w:sz w:val="20"/>
                <w:szCs w:val="20"/>
                <w:lang w:val="en-US" w:eastAsia="zh-CN"/>
              </w:rPr>
              <w:t>quantity</w:t>
            </w:r>
          </w:p>
        </w:tc>
      </w:tr>
      <w:tr w:rsidR="00414FCF" w:rsidRPr="00A41EA1" w14:paraId="343252EC" w14:textId="77777777" w:rsidTr="00DD29F6">
        <w:tc>
          <w:tcPr>
            <w:tcW w:w="988" w:type="dxa"/>
            <w:gridSpan w:val="2"/>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13C8125E" w14:textId="77777777" w:rsidR="00414FCF" w:rsidRPr="00A41EA1" w:rsidRDefault="00414FCF" w:rsidP="008521CF">
            <w:pPr>
              <w:rPr>
                <w:rFonts w:ascii="Arial" w:eastAsia="Arial" w:hAnsi="Arial" w:cs="Arial"/>
                <w:sz w:val="20"/>
                <w:szCs w:val="20"/>
              </w:rPr>
            </w:pPr>
            <w:r w:rsidRPr="00A41EA1">
              <w:rPr>
                <w:rFonts w:ascii="Arial" w:eastAsia="Arial" w:hAnsi="Arial" w:cs="Arial"/>
                <w:sz w:val="20"/>
                <w:szCs w:val="20"/>
              </w:rPr>
              <w:t>Internet</w:t>
            </w:r>
          </w:p>
        </w:tc>
        <w:tc>
          <w:tcPr>
            <w:tcW w:w="3543" w:type="dxa"/>
            <w:tcBorders>
              <w:top w:val="single" w:sz="4" w:space="0" w:color="000000"/>
              <w:left w:val="single" w:sz="4" w:space="0" w:color="000000"/>
              <w:bottom w:val="single" w:sz="4" w:space="0" w:color="000000"/>
              <w:right w:val="single" w:sz="4" w:space="0" w:color="000000"/>
            </w:tcBorders>
            <w:vAlign w:val="center"/>
          </w:tcPr>
          <w:p w14:paraId="7D754FB9"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2694" w:type="dxa"/>
            <w:tcBorders>
              <w:top w:val="single" w:sz="4" w:space="0" w:color="000000"/>
              <w:left w:val="single" w:sz="4" w:space="0" w:color="000000"/>
              <w:bottom w:val="single" w:sz="4" w:space="0" w:color="000000"/>
              <w:right w:val="single" w:sz="4" w:space="0" w:color="000000"/>
            </w:tcBorders>
            <w:vAlign w:val="center"/>
          </w:tcPr>
          <w:p w14:paraId="18807986" w14:textId="77777777" w:rsidR="00414FCF" w:rsidRPr="00A41EA1" w:rsidRDefault="00414FCF" w:rsidP="008521CF">
            <w:pPr>
              <w:rPr>
                <w:rFonts w:ascii="Arial" w:eastAsia="Arial" w:hAnsi="Arial" w:cs="Arial"/>
                <w:sz w:val="20"/>
                <w:szCs w:val="20"/>
              </w:rPr>
            </w:pPr>
            <w:proofErr w:type="spellStart"/>
            <w:r w:rsidRPr="00A41EA1">
              <w:rPr>
                <w:rFonts w:ascii="Arial" w:eastAsia="Arial" w:hAnsi="Arial" w:cs="Arial"/>
                <w:sz w:val="20"/>
                <w:szCs w:val="20"/>
              </w:rPr>
              <w:t>amount_payable</w:t>
            </w:r>
            <w:proofErr w:type="spellEnd"/>
          </w:p>
        </w:tc>
        <w:tc>
          <w:tcPr>
            <w:tcW w:w="2490" w:type="dxa"/>
            <w:tcBorders>
              <w:top w:val="single" w:sz="4" w:space="0" w:color="000000"/>
              <w:left w:val="single" w:sz="4" w:space="0" w:color="000000"/>
              <w:bottom w:val="single" w:sz="4" w:space="0" w:color="000000"/>
              <w:right w:val="single" w:sz="4" w:space="0" w:color="000000"/>
            </w:tcBorders>
            <w:vAlign w:val="center"/>
          </w:tcPr>
          <w:p w14:paraId="13C2D356" w14:textId="77777777" w:rsidR="00414FCF" w:rsidRPr="00A41EA1" w:rsidRDefault="00414FCF" w:rsidP="008521CF">
            <w:pPr>
              <w:rPr>
                <w:rFonts w:ascii="Arial" w:eastAsia="Arial" w:hAnsi="Arial" w:cs="Arial"/>
                <w:sz w:val="20"/>
                <w:szCs w:val="20"/>
                <w:lang w:val="en-US" w:eastAsia="zh-CN"/>
              </w:rPr>
            </w:pPr>
            <w:proofErr w:type="spellStart"/>
            <w:r w:rsidRPr="00A41EA1">
              <w:rPr>
                <w:rFonts w:ascii="Arial" w:eastAsia="Arial" w:hAnsi="Arial" w:cs="Arial"/>
                <w:sz w:val="20"/>
                <w:szCs w:val="20"/>
                <w:lang w:val="en-US" w:eastAsia="zh-CN"/>
              </w:rPr>
              <w:t>totalProductPrice</w:t>
            </w:r>
            <w:proofErr w:type="spellEnd"/>
          </w:p>
        </w:tc>
      </w:tr>
    </w:tbl>
    <w:p w14:paraId="74F6E966" w14:textId="26AA3D5B" w:rsidR="00414FCF" w:rsidRPr="00242EF7" w:rsidRDefault="00A123C3">
      <w:pPr>
        <w:pStyle w:val="Heading4"/>
        <w:numPr>
          <w:ilvl w:val="0"/>
          <w:numId w:val="96"/>
        </w:numPr>
        <w:ind w:hanging="792"/>
        <w:rPr>
          <w:rFonts w:eastAsia="Arial" w:cs="Arial"/>
          <w:b/>
          <w:bCs/>
          <w:color w:val="215E99" w:themeColor="text2" w:themeTint="BF"/>
          <w:rPrChange w:id="10117" w:author="Mubiyarto Wibisono" w:date="2025-09-05T09:15:00Z" w16du:dateUtc="2025-09-05T02:15:00Z">
            <w:rPr>
              <w:rFonts w:eastAsia="Arial" w:cs="Arial"/>
              <w:b/>
              <w:bCs/>
            </w:rPr>
          </w:rPrChange>
        </w:rPr>
        <w:pPrChange w:id="10118" w:author="Mubiyarto Wibisono" w:date="2025-09-04T16:45:00Z" w16du:dateUtc="2025-09-04T09:45:00Z">
          <w:pPr>
            <w:pStyle w:val="Heading3"/>
          </w:pPr>
        </w:pPrChange>
      </w:pPr>
      <w:bookmarkStart w:id="10119" w:name="_Toc205930457"/>
      <w:bookmarkStart w:id="10120" w:name="_Toc206576715"/>
      <w:bookmarkStart w:id="10121" w:name="_Toc206577249"/>
      <w:del w:id="10122" w:author="Mubiyarto Wibisono" w:date="2025-09-04T16:45:00Z" w16du:dateUtc="2025-09-04T09:45:00Z">
        <w:r w:rsidRPr="00242EF7" w:rsidDel="00F947F0">
          <w:rPr>
            <w:rFonts w:ascii="Arial" w:eastAsia="Arial" w:hAnsi="Arial" w:cs="Arial"/>
            <w:b/>
            <w:bCs/>
            <w:i w:val="0"/>
            <w:iCs w:val="0"/>
            <w:color w:val="215E99" w:themeColor="text2" w:themeTint="BF"/>
            <w:sz w:val="28"/>
            <w:szCs w:val="28"/>
            <w:rPrChange w:id="10123" w:author="Mubiyarto Wibisono" w:date="2025-09-05T09:15:00Z" w16du:dateUtc="2025-09-05T02:15:00Z">
              <w:rPr>
                <w:rFonts w:eastAsia="Arial" w:cs="Arial"/>
                <w:b/>
                <w:bCs/>
                <w:i/>
                <w:iCs/>
              </w:rPr>
            </w:rPrChange>
          </w:rPr>
          <w:delText>5</w:delText>
        </w:r>
        <w:r w:rsidR="00414FCF" w:rsidRPr="00242EF7" w:rsidDel="00F947F0">
          <w:rPr>
            <w:rFonts w:ascii="Arial" w:eastAsia="Arial" w:hAnsi="Arial" w:cs="Arial"/>
            <w:b/>
            <w:bCs/>
            <w:i w:val="0"/>
            <w:iCs w:val="0"/>
            <w:color w:val="215E99" w:themeColor="text2" w:themeTint="BF"/>
            <w:sz w:val="28"/>
            <w:szCs w:val="28"/>
            <w:rPrChange w:id="10124" w:author="Mubiyarto Wibisono" w:date="2025-09-05T09:15:00Z" w16du:dateUtc="2025-09-05T02:15:00Z">
              <w:rPr>
                <w:rFonts w:eastAsia="Arial" w:cs="Arial"/>
                <w:b/>
                <w:bCs/>
                <w:i/>
                <w:iCs/>
              </w:rPr>
            </w:rPrChange>
          </w:rPr>
          <w:delText xml:space="preserve">.5.2 </w:delText>
        </w:r>
      </w:del>
      <w:bookmarkStart w:id="10125" w:name="_Toc207935933"/>
      <w:bookmarkStart w:id="10126" w:name="_Toc207957498"/>
      <w:bookmarkStart w:id="10127" w:name="_Toc207961812"/>
      <w:r w:rsidR="00414FCF" w:rsidRPr="00242EF7">
        <w:rPr>
          <w:rFonts w:ascii="Arial" w:eastAsia="Arial" w:hAnsi="Arial" w:cs="Arial"/>
          <w:b/>
          <w:bCs/>
          <w:i w:val="0"/>
          <w:iCs w:val="0"/>
          <w:color w:val="215E99" w:themeColor="text2" w:themeTint="BF"/>
          <w:sz w:val="28"/>
          <w:szCs w:val="28"/>
          <w:rPrChange w:id="10128" w:author="Mubiyarto Wibisono" w:date="2025-09-05T09:15:00Z" w16du:dateUtc="2025-09-05T02:15:00Z">
            <w:rPr>
              <w:rFonts w:eastAsia="Arial" w:cs="Arial"/>
              <w:b/>
              <w:bCs/>
              <w:i/>
              <w:iCs/>
            </w:rPr>
          </w:rPrChange>
        </w:rPr>
        <w:t xml:space="preserve">Insert to </w:t>
      </w:r>
      <w:proofErr w:type="spellStart"/>
      <w:r w:rsidR="00414FCF" w:rsidRPr="00242EF7">
        <w:rPr>
          <w:rFonts w:ascii="Arial" w:eastAsia="Arial" w:hAnsi="Arial" w:cs="Arial"/>
          <w:b/>
          <w:bCs/>
          <w:i w:val="0"/>
          <w:iCs w:val="0"/>
          <w:color w:val="215E99" w:themeColor="text2" w:themeTint="BF"/>
          <w:sz w:val="28"/>
          <w:szCs w:val="28"/>
          <w:rPrChange w:id="10129" w:author="Mubiyarto Wibisono" w:date="2025-09-05T09:15:00Z" w16du:dateUtc="2025-09-05T02:15:00Z">
            <w:rPr>
              <w:rFonts w:eastAsia="Arial" w:cs="Arial"/>
              <w:b/>
              <w:bCs/>
              <w:i/>
              <w:iCs/>
            </w:rPr>
          </w:rPrChange>
        </w:rPr>
        <w:t>eocms_web_txn_detail</w:t>
      </w:r>
      <w:bookmarkEnd w:id="10119"/>
      <w:bookmarkEnd w:id="10120"/>
      <w:bookmarkEnd w:id="10121"/>
      <w:bookmarkEnd w:id="10125"/>
      <w:bookmarkEnd w:id="10126"/>
      <w:bookmarkEnd w:id="10127"/>
      <w:proofErr w:type="spellEnd"/>
    </w:p>
    <w:tbl>
      <w:tblPr>
        <w:tblW w:w="9715" w:type="dxa"/>
        <w:tblLayout w:type="fixed"/>
        <w:tblCellMar>
          <w:top w:w="113" w:type="dxa"/>
          <w:left w:w="113" w:type="dxa"/>
          <w:bottom w:w="113" w:type="dxa"/>
          <w:right w:w="113" w:type="dxa"/>
        </w:tblCellMar>
        <w:tblLook w:val="04A0" w:firstRow="1" w:lastRow="0" w:firstColumn="1" w:lastColumn="0" w:noHBand="0" w:noVBand="1"/>
      </w:tblPr>
      <w:tblGrid>
        <w:gridCol w:w="950"/>
        <w:gridCol w:w="3468"/>
        <w:gridCol w:w="2687"/>
        <w:gridCol w:w="2610"/>
      </w:tblGrid>
      <w:tr w:rsidR="00414FCF" w:rsidRPr="00A41EA1" w14:paraId="74BB7EF0" w14:textId="77777777" w:rsidTr="00DD29F6">
        <w:tc>
          <w:tcPr>
            <w:tcW w:w="9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F64D994"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Zone</w:t>
            </w:r>
          </w:p>
        </w:tc>
        <w:tc>
          <w:tcPr>
            <w:tcW w:w="3468"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1AFBCF6B"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268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9510EBE"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Field Name</w:t>
            </w:r>
          </w:p>
        </w:tc>
        <w:tc>
          <w:tcPr>
            <w:tcW w:w="26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45AF64D1" w14:textId="77777777" w:rsidR="00414FCF" w:rsidRPr="00A41EA1" w:rsidRDefault="00414FCF" w:rsidP="00DD29F6">
            <w:pPr>
              <w:jc w:val="center"/>
              <w:rPr>
                <w:rFonts w:ascii="Arial" w:eastAsia="Arial" w:hAnsi="Arial" w:cs="Arial"/>
                <w:b/>
                <w:bCs/>
                <w:sz w:val="20"/>
                <w:szCs w:val="20"/>
              </w:rPr>
            </w:pPr>
            <w:r w:rsidRPr="00A41EA1">
              <w:rPr>
                <w:rFonts w:ascii="Arial" w:eastAsia="Arial" w:hAnsi="Arial" w:cs="Arial"/>
                <w:b/>
                <w:bCs/>
                <w:sz w:val="20"/>
                <w:szCs w:val="20"/>
              </w:rPr>
              <w:t>Description</w:t>
            </w:r>
          </w:p>
        </w:tc>
      </w:tr>
      <w:tr w:rsidR="00414FCF" w:rsidRPr="00A41EA1" w14:paraId="22E49DC4"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801B54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5495050B"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73EF4811"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3DACA28C"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Receipt number for the transaction (same as transaction id)</w:t>
            </w:r>
          </w:p>
        </w:tc>
      </w:tr>
      <w:tr w:rsidR="00414FCF" w:rsidRPr="00A41EA1" w14:paraId="61C013DD"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78537E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0CBF6321"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254AAF46"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type_of_receipt</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3D32D27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Type code of the receipt</w:t>
            </w:r>
          </w:p>
        </w:tc>
      </w:tr>
      <w:tr w:rsidR="00414FCF" w:rsidRPr="00A41EA1" w14:paraId="523647DE"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0C6E4D2"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9451679"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A7BCCB1"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offence_notice_no</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3A6866A3"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Reference to offence notice number</w:t>
            </w:r>
          </w:p>
        </w:tc>
      </w:tr>
      <w:tr w:rsidR="00414FCF" w:rsidRPr="00A41EA1" w14:paraId="7754FB6E"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076FE286"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A51DE1B"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1C2B12F"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vehicle_no</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05145030"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Vehicle registration number</w:t>
            </w:r>
          </w:p>
        </w:tc>
      </w:tr>
      <w:tr w:rsidR="00414FCF" w:rsidRPr="00A41EA1" w14:paraId="39F796C7"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123E9B6E"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6DD972B"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7DFCF5AE"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atoms_flag</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6C6A02BA"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Flag indicating ATOMS integration status</w:t>
            </w:r>
          </w:p>
        </w:tc>
      </w:tr>
      <w:tr w:rsidR="00414FCF" w:rsidRPr="00A41EA1" w14:paraId="5DBD1C6B"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6A6017D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37FCB95"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8B1CE3F"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payment_mode</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38422CCA"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Mode of payment used</w:t>
            </w:r>
          </w:p>
        </w:tc>
      </w:tr>
      <w:tr w:rsidR="00414FCF" w:rsidRPr="00A41EA1" w14:paraId="058E3348"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AF8294F"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D559FE0"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8E34EF5"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payment_amount</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0358ED24"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Amount Paid</w:t>
            </w:r>
          </w:p>
        </w:tc>
      </w:tr>
      <w:tr w:rsidR="00414FCF" w:rsidRPr="00A41EA1" w14:paraId="2C182051"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B52034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454CEDA"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490580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sender</w:t>
            </w:r>
          </w:p>
        </w:tc>
        <w:tc>
          <w:tcPr>
            <w:tcW w:w="2610" w:type="dxa"/>
            <w:tcBorders>
              <w:top w:val="single" w:sz="4" w:space="0" w:color="000000"/>
              <w:left w:val="single" w:sz="4" w:space="0" w:color="000000"/>
              <w:bottom w:val="single" w:sz="4" w:space="0" w:color="000000"/>
              <w:right w:val="single" w:sz="4" w:space="0" w:color="000000"/>
            </w:tcBorders>
          </w:tcPr>
          <w:p w14:paraId="408E3F1D"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ID of the sender system or user</w:t>
            </w:r>
          </w:p>
        </w:tc>
      </w:tr>
      <w:tr w:rsidR="00414FCF" w:rsidRPr="00A41EA1" w14:paraId="10F226F8"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49C82AB"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734D9948"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02FE6415" w14:textId="7AF10A01" w:rsidR="00414FCF" w:rsidRPr="00A41EA1" w:rsidRDefault="003B70AD" w:rsidP="008521CF">
            <w:pPr>
              <w:jc w:val="both"/>
              <w:rPr>
                <w:rFonts w:ascii="Arial" w:eastAsia="Arial" w:hAnsi="Arial" w:cs="Arial"/>
                <w:sz w:val="20"/>
                <w:szCs w:val="20"/>
              </w:rPr>
            </w:pPr>
            <w:proofErr w:type="spellStart"/>
            <w:r>
              <w:rPr>
                <w:rFonts w:ascii="Arial" w:eastAsia="Arial" w:hAnsi="Arial" w:cs="Arial"/>
                <w:sz w:val="20"/>
                <w:szCs w:val="20"/>
              </w:rPr>
              <w:t>e</w:t>
            </w:r>
            <w:r w:rsidR="00414FCF" w:rsidRPr="00A41EA1">
              <w:rPr>
                <w:rFonts w:ascii="Arial" w:eastAsia="Arial" w:hAnsi="Arial" w:cs="Arial"/>
                <w:sz w:val="20"/>
                <w:szCs w:val="20"/>
              </w:rPr>
              <w:t>rror_remarks</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7452361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Error message if any issue during processing</w:t>
            </w:r>
          </w:p>
        </w:tc>
      </w:tr>
      <w:tr w:rsidR="00414FCF" w:rsidRPr="00A41EA1" w14:paraId="6B7AC393"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34CDA008"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4F8125A0"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288D595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status</w:t>
            </w:r>
          </w:p>
        </w:tc>
        <w:tc>
          <w:tcPr>
            <w:tcW w:w="2610" w:type="dxa"/>
            <w:tcBorders>
              <w:top w:val="single" w:sz="4" w:space="0" w:color="000000"/>
              <w:left w:val="single" w:sz="4" w:space="0" w:color="000000"/>
              <w:bottom w:val="single" w:sz="4" w:space="0" w:color="000000"/>
              <w:right w:val="single" w:sz="4" w:space="0" w:color="000000"/>
            </w:tcBorders>
          </w:tcPr>
          <w:p w14:paraId="51A9663A"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 xml:space="preserve">Status of the transaction </w:t>
            </w:r>
          </w:p>
          <w:p w14:paraId="6AC3901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(S = success/E = error/I = Incomplete</w:t>
            </w:r>
          </w:p>
        </w:tc>
      </w:tr>
      <w:tr w:rsidR="007C4A19" w:rsidRPr="00A41EA1" w14:paraId="33B15E71" w14:textId="77777777" w:rsidTr="00DD29F6">
        <w:trPr>
          <w:ins w:id="10130" w:author="Mubiyarto Wibisono" w:date="2025-09-23T21:35:00Z"/>
        </w:trPr>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70DB306E" w14:textId="4A727457" w:rsidR="007C4A19" w:rsidRPr="00A41EA1" w:rsidRDefault="007C4A19" w:rsidP="007C4A19">
            <w:pPr>
              <w:jc w:val="both"/>
              <w:rPr>
                <w:ins w:id="10131" w:author="Mubiyarto Wibisono" w:date="2025-09-23T21:35:00Z" w16du:dateUtc="2025-09-23T14:35:00Z"/>
                <w:rFonts w:ascii="Arial" w:eastAsia="Arial" w:hAnsi="Arial" w:cs="Arial"/>
                <w:sz w:val="20"/>
                <w:szCs w:val="20"/>
              </w:rPr>
            </w:pPr>
            <w:ins w:id="10132" w:author="Mubiyarto Wibisono" w:date="2025-09-23T21:36:00Z" w16du:dateUtc="2025-09-23T14:36:00Z">
              <w:r w:rsidRPr="00A41EA1">
                <w:rPr>
                  <w:rFonts w:ascii="Arial" w:eastAsia="Arial" w:hAnsi="Arial" w:cs="Arial"/>
                  <w:sz w:val="20"/>
                  <w:szCs w:val="20"/>
                </w:rPr>
                <w:t>Internet </w:t>
              </w:r>
            </w:ins>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23DDE4D3" w14:textId="23E60DE4" w:rsidR="007C4A19" w:rsidRPr="00A41EA1" w:rsidRDefault="007C4A19" w:rsidP="007C4A19">
            <w:pPr>
              <w:jc w:val="both"/>
              <w:rPr>
                <w:ins w:id="10133" w:author="Mubiyarto Wibisono" w:date="2025-09-23T21:35:00Z" w16du:dateUtc="2025-09-23T14:35:00Z"/>
                <w:rFonts w:ascii="Arial" w:eastAsia="Arial" w:hAnsi="Arial" w:cs="Arial"/>
                <w:sz w:val="20"/>
                <w:szCs w:val="20"/>
              </w:rPr>
            </w:pPr>
            <w:proofErr w:type="spellStart"/>
            <w:ins w:id="10134" w:author="Mubiyarto Wibisono" w:date="2025-09-23T21:36:00Z" w16du:dateUtc="2025-09-23T14:36:00Z">
              <w:r w:rsidRPr="00A41EA1">
                <w:rPr>
                  <w:rFonts w:ascii="Arial" w:eastAsia="Arial" w:hAnsi="Arial" w:cs="Arial"/>
                  <w:sz w:val="20"/>
                  <w:szCs w:val="20"/>
                </w:rPr>
                <w:t>eocms_web_txn_detail</w:t>
              </w:r>
            </w:ins>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12A025AE" w14:textId="70D6AE5C" w:rsidR="007C4A19" w:rsidRPr="00A41EA1" w:rsidRDefault="007C4A19" w:rsidP="007C4A19">
            <w:pPr>
              <w:jc w:val="both"/>
              <w:rPr>
                <w:ins w:id="10135" w:author="Mubiyarto Wibisono" w:date="2025-09-23T21:35:00Z" w16du:dateUtc="2025-09-23T14:35:00Z"/>
                <w:rFonts w:ascii="Arial" w:eastAsia="Arial" w:hAnsi="Arial" w:cs="Arial"/>
                <w:sz w:val="20"/>
                <w:szCs w:val="20"/>
              </w:rPr>
            </w:pPr>
            <w:proofErr w:type="spellStart"/>
            <w:ins w:id="10136" w:author="Mubiyarto Wibisono" w:date="2025-09-23T21:35:00Z">
              <w:r w:rsidRPr="0084494C">
                <w:rPr>
                  <w:rFonts w:ascii="Arial" w:eastAsia="Arial" w:hAnsi="Arial" w:cs="Arial"/>
                  <w:sz w:val="20"/>
                  <w:szCs w:val="20"/>
                </w:rPr>
                <w:t>transaction_date_and_time</w:t>
              </w:r>
            </w:ins>
            <w:proofErr w:type="spellEnd"/>
          </w:p>
        </w:tc>
        <w:tc>
          <w:tcPr>
            <w:tcW w:w="2610" w:type="dxa"/>
            <w:tcBorders>
              <w:top w:val="single" w:sz="4" w:space="0" w:color="000000"/>
              <w:left w:val="single" w:sz="4" w:space="0" w:color="000000"/>
              <w:bottom w:val="single" w:sz="4" w:space="0" w:color="000000"/>
              <w:right w:val="single" w:sz="4" w:space="0" w:color="000000"/>
            </w:tcBorders>
          </w:tcPr>
          <w:p w14:paraId="24D25270" w14:textId="34B35F3E" w:rsidR="007C4A19" w:rsidRPr="00A41EA1" w:rsidRDefault="007C4A19" w:rsidP="007C4A19">
            <w:pPr>
              <w:jc w:val="both"/>
              <w:rPr>
                <w:ins w:id="10137" w:author="Mubiyarto Wibisono" w:date="2025-09-23T21:35:00Z" w16du:dateUtc="2025-09-23T14:35:00Z"/>
                <w:rFonts w:ascii="Arial" w:eastAsia="Arial" w:hAnsi="Arial" w:cs="Arial"/>
                <w:sz w:val="20"/>
                <w:szCs w:val="20"/>
              </w:rPr>
            </w:pPr>
            <w:ins w:id="10138" w:author="Mubiyarto Wibisono" w:date="2025-09-23T21:36:00Z">
              <w:r w:rsidRPr="007C4A19">
                <w:rPr>
                  <w:rFonts w:ascii="Arial" w:eastAsia="Arial" w:hAnsi="Arial" w:cs="Arial"/>
                  <w:sz w:val="20"/>
                  <w:szCs w:val="20"/>
                </w:rPr>
                <w:t>Date of the transaction</w:t>
              </w:r>
            </w:ins>
          </w:p>
        </w:tc>
      </w:tr>
    </w:tbl>
    <w:p w14:paraId="5FADD1B7" w14:textId="77777777" w:rsidR="00414FCF" w:rsidRPr="00A41EA1" w:rsidRDefault="00414FCF" w:rsidP="00414FCF">
      <w:pPr>
        <w:pStyle w:val="ListParagraph"/>
        <w:rPr>
          <w:rFonts w:ascii="Arial" w:eastAsia="Arial" w:hAnsi="Arial" w:cs="Arial"/>
          <w:sz w:val="20"/>
          <w:szCs w:val="20"/>
          <w:rPrChange w:id="10139" w:author="Mubiyarto Wibisono" w:date="2025-09-05T08:31:00Z" w16du:dateUtc="2025-09-05T01:31:00Z">
            <w:rPr>
              <w:rFonts w:ascii="Arial" w:eastAsia="Arial" w:hAnsi="Arial" w:cs="Arial"/>
            </w:rPr>
          </w:rPrChange>
        </w:rPr>
      </w:pPr>
    </w:p>
    <w:p w14:paraId="58097E40" w14:textId="6FA71D33" w:rsidR="00414FCF" w:rsidRPr="00242EF7" w:rsidRDefault="00A123C3">
      <w:pPr>
        <w:pStyle w:val="Heading4"/>
        <w:numPr>
          <w:ilvl w:val="0"/>
          <w:numId w:val="96"/>
        </w:numPr>
        <w:ind w:hanging="792"/>
        <w:rPr>
          <w:rFonts w:eastAsia="Arial" w:cs="Arial"/>
          <w:b/>
          <w:bCs/>
          <w:color w:val="215E99" w:themeColor="text2" w:themeTint="BF"/>
          <w:rPrChange w:id="10140" w:author="Mubiyarto Wibisono" w:date="2025-09-05T09:15:00Z" w16du:dateUtc="2025-09-05T02:15:00Z">
            <w:rPr>
              <w:rFonts w:eastAsia="Arial" w:cs="Arial"/>
              <w:b/>
              <w:bCs/>
            </w:rPr>
          </w:rPrChange>
        </w:rPr>
        <w:pPrChange w:id="10141" w:author="Mubiyarto Wibisono" w:date="2025-09-04T16:45:00Z" w16du:dateUtc="2025-09-04T09:45:00Z">
          <w:pPr>
            <w:pStyle w:val="Heading3"/>
          </w:pPr>
        </w:pPrChange>
      </w:pPr>
      <w:bookmarkStart w:id="10142" w:name="_Toc205930458"/>
      <w:bookmarkStart w:id="10143" w:name="_Toc206576716"/>
      <w:bookmarkStart w:id="10144" w:name="_Toc206577250"/>
      <w:del w:id="10145" w:author="Mubiyarto Wibisono" w:date="2025-09-04T16:46:00Z" w16du:dateUtc="2025-09-04T09:46:00Z">
        <w:r w:rsidRPr="00242EF7" w:rsidDel="00F947F0">
          <w:rPr>
            <w:rFonts w:ascii="Arial" w:eastAsia="Arial" w:hAnsi="Arial" w:cs="Arial"/>
            <w:b/>
            <w:bCs/>
            <w:i w:val="0"/>
            <w:iCs w:val="0"/>
            <w:color w:val="215E99" w:themeColor="text2" w:themeTint="BF"/>
            <w:sz w:val="28"/>
            <w:szCs w:val="28"/>
            <w:rPrChange w:id="10146" w:author="Mubiyarto Wibisono" w:date="2025-09-05T09:15:00Z" w16du:dateUtc="2025-09-05T02:15:00Z">
              <w:rPr>
                <w:rFonts w:eastAsia="Arial" w:cs="Arial"/>
                <w:b/>
                <w:bCs/>
                <w:i/>
                <w:iCs/>
              </w:rPr>
            </w:rPrChange>
          </w:rPr>
          <w:delText>5</w:delText>
        </w:r>
        <w:r w:rsidR="00414FCF" w:rsidRPr="00242EF7" w:rsidDel="00F947F0">
          <w:rPr>
            <w:rFonts w:ascii="Arial" w:eastAsia="Arial" w:hAnsi="Arial" w:cs="Arial"/>
            <w:b/>
            <w:bCs/>
            <w:i w:val="0"/>
            <w:iCs w:val="0"/>
            <w:color w:val="215E99" w:themeColor="text2" w:themeTint="BF"/>
            <w:sz w:val="28"/>
            <w:szCs w:val="28"/>
            <w:rPrChange w:id="10147" w:author="Mubiyarto Wibisono" w:date="2025-09-05T09:15:00Z" w16du:dateUtc="2025-09-05T02:15:00Z">
              <w:rPr>
                <w:rFonts w:eastAsia="Arial" w:cs="Arial"/>
                <w:b/>
                <w:bCs/>
                <w:i/>
                <w:iCs/>
              </w:rPr>
            </w:rPrChange>
          </w:rPr>
          <w:delText xml:space="preserve">.5.3 </w:delText>
        </w:r>
      </w:del>
      <w:bookmarkStart w:id="10148" w:name="_Toc207935934"/>
      <w:bookmarkStart w:id="10149" w:name="_Toc207957499"/>
      <w:bookmarkStart w:id="10150" w:name="_Toc207961813"/>
      <w:r w:rsidR="00414FCF" w:rsidRPr="00242EF7">
        <w:rPr>
          <w:rFonts w:ascii="Arial" w:eastAsia="Arial" w:hAnsi="Arial" w:cs="Arial"/>
          <w:b/>
          <w:bCs/>
          <w:i w:val="0"/>
          <w:iCs w:val="0"/>
          <w:color w:val="215E99" w:themeColor="text2" w:themeTint="BF"/>
          <w:sz w:val="28"/>
          <w:szCs w:val="28"/>
          <w:rPrChange w:id="10151" w:author="Mubiyarto Wibisono" w:date="2025-09-05T09:15:00Z" w16du:dateUtc="2025-09-05T02:15:00Z">
            <w:rPr>
              <w:rFonts w:eastAsia="Arial" w:cs="Arial"/>
              <w:b/>
              <w:bCs/>
              <w:i/>
              <w:iCs/>
            </w:rPr>
          </w:rPrChange>
        </w:rPr>
        <w:t xml:space="preserve">Patch </w:t>
      </w:r>
      <w:proofErr w:type="spellStart"/>
      <w:r w:rsidR="00414FCF" w:rsidRPr="00242EF7">
        <w:rPr>
          <w:rFonts w:ascii="Arial" w:eastAsia="Arial" w:hAnsi="Arial" w:cs="Arial"/>
          <w:b/>
          <w:bCs/>
          <w:i w:val="0"/>
          <w:iCs w:val="0"/>
          <w:color w:val="215E99" w:themeColor="text2" w:themeTint="BF"/>
          <w:sz w:val="28"/>
          <w:szCs w:val="28"/>
          <w:rPrChange w:id="10152" w:author="Mubiyarto Wibisono" w:date="2025-09-05T09:15:00Z" w16du:dateUtc="2025-09-05T02:15:00Z">
            <w:rPr>
              <w:rFonts w:eastAsia="Arial" w:cs="Arial"/>
              <w:b/>
              <w:bCs/>
              <w:i/>
              <w:iCs/>
            </w:rPr>
          </w:rPrChange>
        </w:rPr>
        <w:t>eocms_web_txn_detail</w:t>
      </w:r>
      <w:bookmarkEnd w:id="10142"/>
      <w:bookmarkEnd w:id="10143"/>
      <w:bookmarkEnd w:id="10144"/>
      <w:bookmarkEnd w:id="10148"/>
      <w:bookmarkEnd w:id="10149"/>
      <w:bookmarkEnd w:id="10150"/>
      <w:proofErr w:type="spellEnd"/>
    </w:p>
    <w:tbl>
      <w:tblPr>
        <w:tblW w:w="9715" w:type="dxa"/>
        <w:tblLayout w:type="fixed"/>
        <w:tblCellMar>
          <w:top w:w="113" w:type="dxa"/>
          <w:left w:w="113" w:type="dxa"/>
          <w:bottom w:w="113" w:type="dxa"/>
          <w:right w:w="113" w:type="dxa"/>
        </w:tblCellMar>
        <w:tblLook w:val="04A0" w:firstRow="1" w:lastRow="0" w:firstColumn="1" w:lastColumn="0" w:noHBand="0" w:noVBand="1"/>
      </w:tblPr>
      <w:tblGrid>
        <w:gridCol w:w="950"/>
        <w:gridCol w:w="3468"/>
        <w:gridCol w:w="2687"/>
        <w:gridCol w:w="2610"/>
      </w:tblGrid>
      <w:tr w:rsidR="00414FCF" w:rsidRPr="00A41EA1" w14:paraId="07F1D681" w14:textId="77777777" w:rsidTr="00DD29F6">
        <w:tc>
          <w:tcPr>
            <w:tcW w:w="9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F3D33A4"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Zone</w:t>
            </w:r>
          </w:p>
        </w:tc>
        <w:tc>
          <w:tcPr>
            <w:tcW w:w="3468"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69F304F9"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268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2B12C1F7" w14:textId="77777777" w:rsidR="00414FCF" w:rsidRPr="00A41EA1" w:rsidRDefault="00414FCF" w:rsidP="00DD29F6">
            <w:pPr>
              <w:jc w:val="center"/>
              <w:rPr>
                <w:rFonts w:ascii="Arial" w:eastAsia="Arial" w:hAnsi="Arial" w:cs="Arial"/>
                <w:sz w:val="20"/>
                <w:szCs w:val="20"/>
              </w:rPr>
            </w:pPr>
            <w:r w:rsidRPr="00A41EA1">
              <w:rPr>
                <w:rFonts w:ascii="Arial" w:eastAsia="Arial" w:hAnsi="Arial" w:cs="Arial"/>
                <w:b/>
                <w:bCs/>
                <w:sz w:val="20"/>
                <w:szCs w:val="20"/>
              </w:rPr>
              <w:t>Field Name</w:t>
            </w:r>
          </w:p>
        </w:tc>
        <w:tc>
          <w:tcPr>
            <w:tcW w:w="261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09A7DDBA" w14:textId="77777777" w:rsidR="00414FCF" w:rsidRPr="00A41EA1" w:rsidRDefault="00414FCF" w:rsidP="00DD29F6">
            <w:pPr>
              <w:jc w:val="center"/>
              <w:rPr>
                <w:rFonts w:ascii="Arial" w:eastAsia="Arial" w:hAnsi="Arial" w:cs="Arial"/>
                <w:b/>
                <w:bCs/>
                <w:sz w:val="20"/>
                <w:szCs w:val="20"/>
              </w:rPr>
            </w:pPr>
            <w:r w:rsidRPr="00A41EA1">
              <w:rPr>
                <w:rFonts w:ascii="Arial" w:eastAsia="Arial" w:hAnsi="Arial" w:cs="Arial"/>
                <w:b/>
                <w:bCs/>
                <w:sz w:val="20"/>
                <w:szCs w:val="20"/>
              </w:rPr>
              <w:t>Description</w:t>
            </w:r>
          </w:p>
        </w:tc>
      </w:tr>
      <w:tr w:rsidR="00414FCF" w:rsidRPr="00A41EA1" w14:paraId="0476251E" w14:textId="77777777" w:rsidTr="00DD29F6">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3BED399"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2AC89263" w14:textId="77777777" w:rsidR="00414FCF" w:rsidRPr="00A41EA1" w:rsidRDefault="00414FCF"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8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BA4B8D4"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status</w:t>
            </w:r>
          </w:p>
        </w:tc>
        <w:tc>
          <w:tcPr>
            <w:tcW w:w="2610" w:type="dxa"/>
            <w:tcBorders>
              <w:top w:val="single" w:sz="4" w:space="0" w:color="000000"/>
              <w:left w:val="single" w:sz="4" w:space="0" w:color="000000"/>
              <w:bottom w:val="single" w:sz="4" w:space="0" w:color="000000"/>
              <w:right w:val="single" w:sz="4" w:space="0" w:color="000000"/>
            </w:tcBorders>
          </w:tcPr>
          <w:p w14:paraId="29538731" w14:textId="77777777" w:rsidR="00414FCF" w:rsidRPr="00A41EA1" w:rsidRDefault="00414FCF" w:rsidP="008521CF">
            <w:pPr>
              <w:jc w:val="both"/>
              <w:rPr>
                <w:rFonts w:ascii="Arial" w:eastAsia="Arial" w:hAnsi="Arial" w:cs="Arial"/>
                <w:sz w:val="20"/>
                <w:szCs w:val="20"/>
              </w:rPr>
            </w:pPr>
            <w:r w:rsidRPr="00A41EA1">
              <w:rPr>
                <w:rFonts w:ascii="Arial" w:eastAsia="Arial" w:hAnsi="Arial" w:cs="Arial"/>
                <w:sz w:val="20"/>
                <w:szCs w:val="20"/>
              </w:rPr>
              <w:t>E = Error</w:t>
            </w:r>
          </w:p>
        </w:tc>
      </w:tr>
    </w:tbl>
    <w:p w14:paraId="437A99DC" w14:textId="70932BF4" w:rsidR="00414FCF" w:rsidRPr="006A12F8" w:rsidDel="00F947F0" w:rsidRDefault="00242EF7" w:rsidP="00414FCF">
      <w:pPr>
        <w:pStyle w:val="ListParagraph"/>
        <w:rPr>
          <w:del w:id="10153" w:author="Mubiyarto Wibisono" w:date="2025-09-04T16:46:00Z" w16du:dateUtc="2025-09-04T09:46:00Z"/>
          <w:rFonts w:ascii="Arial" w:eastAsia="Arial" w:hAnsi="Arial" w:cs="Arial"/>
          <w:sz w:val="28"/>
          <w:szCs w:val="28"/>
        </w:rPr>
      </w:pPr>
      <w:bookmarkStart w:id="10154" w:name="_Toc207935935"/>
      <w:bookmarkEnd w:id="10154"/>
      <w:ins w:id="10155" w:author="Mubiyarto Wibisono" w:date="2025-09-05T09:16:00Z" w16du:dateUtc="2025-09-05T02:16:00Z">
        <w:r>
          <w:rPr>
            <w:rFonts w:eastAsia="Arial" w:cs="Arial"/>
          </w:rPr>
          <w:lastRenderedPageBreak/>
          <w:t xml:space="preserve"> </w:t>
        </w:r>
      </w:ins>
      <w:bookmarkStart w:id="10156" w:name="_Toc207956926"/>
      <w:bookmarkStart w:id="10157" w:name="_Toc207957500"/>
      <w:bookmarkStart w:id="10158" w:name="_Toc207961814"/>
      <w:bookmarkEnd w:id="10156"/>
      <w:bookmarkEnd w:id="10157"/>
      <w:bookmarkEnd w:id="10158"/>
    </w:p>
    <w:p w14:paraId="540036B3" w14:textId="2C85D460" w:rsidR="0007210C" w:rsidRPr="00242EF7" w:rsidRDefault="00A123C3">
      <w:pPr>
        <w:pStyle w:val="Heading3"/>
        <w:numPr>
          <w:ilvl w:val="0"/>
          <w:numId w:val="92"/>
        </w:numPr>
        <w:ind w:left="426" w:hanging="426"/>
        <w:rPr>
          <w:rFonts w:eastAsia="Arial" w:cs="Arial"/>
          <w:b/>
          <w:bCs/>
          <w:color w:val="215E99" w:themeColor="text2" w:themeTint="BF"/>
          <w:rPrChange w:id="10159" w:author="Mubiyarto Wibisono" w:date="2025-09-05T09:16:00Z" w16du:dateUtc="2025-09-05T02:16:00Z">
            <w:rPr>
              <w:rFonts w:ascii="Arial" w:eastAsia="Arial" w:hAnsi="Arial" w:cs="Arial"/>
              <w:b/>
              <w:bCs/>
            </w:rPr>
          </w:rPrChange>
        </w:rPr>
        <w:pPrChange w:id="10160" w:author="Mubiyarto Wibisono" w:date="2025-09-04T16:46:00Z" w16du:dateUtc="2025-09-04T09:46:00Z">
          <w:pPr>
            <w:pStyle w:val="Heading2"/>
          </w:pPr>
        </w:pPrChange>
      </w:pPr>
      <w:bookmarkStart w:id="10161" w:name="_Toc205930459"/>
      <w:bookmarkStart w:id="10162" w:name="_Toc206576717"/>
      <w:bookmarkStart w:id="10163" w:name="_Toc206577251"/>
      <w:del w:id="10164" w:author="Mubiyarto Wibisono" w:date="2025-09-04T16:46:00Z" w16du:dateUtc="2025-09-04T09:46:00Z">
        <w:r w:rsidRPr="00242EF7" w:rsidDel="00F947F0">
          <w:rPr>
            <w:rFonts w:eastAsia="Arial" w:cs="Arial"/>
            <w:b/>
            <w:bCs/>
            <w:color w:val="215E99" w:themeColor="text2" w:themeTint="BF"/>
            <w:rPrChange w:id="10165" w:author="Mubiyarto Wibisono" w:date="2025-09-05T09:16:00Z" w16du:dateUtc="2025-09-05T02:16:00Z">
              <w:rPr>
                <w:rFonts w:eastAsia="Arial" w:cs="Arial"/>
                <w:b/>
                <w:bCs/>
              </w:rPr>
            </w:rPrChange>
          </w:rPr>
          <w:delText>5</w:delText>
        </w:r>
        <w:r w:rsidR="00414FCF" w:rsidRPr="00242EF7" w:rsidDel="00F947F0">
          <w:rPr>
            <w:rFonts w:eastAsia="Arial" w:cs="Arial"/>
            <w:b/>
            <w:bCs/>
            <w:color w:val="215E99" w:themeColor="text2" w:themeTint="BF"/>
            <w:rPrChange w:id="10166" w:author="Mubiyarto Wibisono" w:date="2025-09-05T09:16:00Z" w16du:dateUtc="2025-09-05T02:16:00Z">
              <w:rPr>
                <w:rFonts w:eastAsia="Arial" w:cs="Arial"/>
                <w:b/>
                <w:bCs/>
              </w:rPr>
            </w:rPrChange>
          </w:rPr>
          <w:delText>.6</w:delText>
        </w:r>
        <w:r w:rsidR="0007210C" w:rsidRPr="00242EF7" w:rsidDel="00F947F0">
          <w:rPr>
            <w:rFonts w:eastAsia="Arial" w:cs="Arial"/>
            <w:b/>
            <w:bCs/>
            <w:color w:val="215E99" w:themeColor="text2" w:themeTint="BF"/>
            <w:rPrChange w:id="10167" w:author="Mubiyarto Wibisono" w:date="2025-09-05T09:16:00Z" w16du:dateUtc="2025-09-05T02:16:00Z">
              <w:rPr>
                <w:rFonts w:eastAsia="Arial" w:cs="Arial"/>
                <w:b/>
                <w:bCs/>
              </w:rPr>
            </w:rPrChange>
          </w:rPr>
          <w:delText xml:space="preserve"> </w:delText>
        </w:r>
      </w:del>
      <w:bookmarkStart w:id="10168" w:name="_Toc207935936"/>
      <w:bookmarkStart w:id="10169" w:name="_Toc207957501"/>
      <w:bookmarkStart w:id="10170" w:name="_Toc207961815"/>
      <w:r w:rsidR="0007210C" w:rsidRPr="00242EF7">
        <w:rPr>
          <w:rFonts w:eastAsia="Arial" w:cs="Arial"/>
          <w:b/>
          <w:bCs/>
          <w:color w:val="215E99" w:themeColor="text2" w:themeTint="BF"/>
          <w:rPrChange w:id="10171" w:author="Mubiyarto Wibisono" w:date="2025-09-05T09:16:00Z" w16du:dateUtc="2025-09-05T02:16:00Z">
            <w:rPr>
              <w:rFonts w:eastAsia="Arial" w:cs="Arial"/>
              <w:b/>
              <w:bCs/>
            </w:rPr>
          </w:rPrChange>
        </w:rPr>
        <w:t>Success Outcome</w:t>
      </w:r>
      <w:bookmarkEnd w:id="10161"/>
      <w:bookmarkEnd w:id="10162"/>
      <w:bookmarkEnd w:id="10163"/>
      <w:bookmarkEnd w:id="10168"/>
      <w:bookmarkEnd w:id="10169"/>
      <w:bookmarkEnd w:id="10170"/>
    </w:p>
    <w:p w14:paraId="1B149574" w14:textId="10D58BF3" w:rsidR="0007210C" w:rsidRPr="00A41EA1" w:rsidRDefault="00B568D3" w:rsidP="00DD29F6">
      <w:pPr>
        <w:spacing w:before="240"/>
        <w:ind w:left="284" w:hanging="284"/>
        <w:rPr>
          <w:rFonts w:ascii="Arial" w:eastAsia="Arial" w:hAnsi="Arial" w:cs="Arial"/>
          <w:sz w:val="20"/>
          <w:szCs w:val="20"/>
        </w:rPr>
      </w:pPr>
      <w:r w:rsidRPr="00A41EA1">
        <w:rPr>
          <w:rFonts w:ascii="Arial" w:eastAsia="Arial" w:hAnsi="Arial" w:cs="Arial"/>
          <w:sz w:val="20"/>
          <w:szCs w:val="20"/>
        </w:rPr>
        <w:t>1. The user selects valid notice(s) for payment and successfully goes through amount calculation, payment method selection, and payment confirmation.</w:t>
      </w:r>
    </w:p>
    <w:p w14:paraId="153E7B59" w14:textId="4B848945" w:rsidR="00B568D3" w:rsidRPr="00A41EA1" w:rsidRDefault="00B568D3" w:rsidP="00DD29F6">
      <w:pPr>
        <w:spacing w:before="240"/>
        <w:rPr>
          <w:rFonts w:ascii="Arial" w:eastAsia="Arial" w:hAnsi="Arial" w:cs="Arial"/>
          <w:sz w:val="20"/>
          <w:szCs w:val="20"/>
        </w:rPr>
      </w:pPr>
      <w:r w:rsidRPr="00A41EA1">
        <w:rPr>
          <w:rFonts w:ascii="Arial" w:eastAsia="Arial" w:hAnsi="Arial" w:cs="Arial"/>
          <w:sz w:val="20"/>
          <w:szCs w:val="20"/>
        </w:rPr>
        <w:t>2. The backend verifies that the selected notice(s) are valid and retrievable.</w:t>
      </w:r>
    </w:p>
    <w:p w14:paraId="26A783EA" w14:textId="18A3C46D" w:rsidR="00B568D3" w:rsidRPr="00A41EA1" w:rsidRDefault="00B568D3" w:rsidP="00DD29F6">
      <w:pPr>
        <w:spacing w:before="240"/>
        <w:rPr>
          <w:rFonts w:ascii="Arial" w:eastAsia="Arial" w:hAnsi="Arial" w:cs="Arial"/>
          <w:sz w:val="20"/>
          <w:szCs w:val="20"/>
        </w:rPr>
      </w:pPr>
      <w:r w:rsidRPr="00A41EA1">
        <w:rPr>
          <w:rFonts w:ascii="Arial" w:eastAsia="Arial" w:hAnsi="Arial" w:cs="Arial"/>
          <w:sz w:val="20"/>
          <w:szCs w:val="20"/>
        </w:rPr>
        <w:t xml:space="preserve">3. The backend generates a unique </w:t>
      </w:r>
      <w:r w:rsidR="00E74613" w:rsidRPr="00A41EA1">
        <w:rPr>
          <w:rFonts w:ascii="Arial" w:eastAsia="Arial" w:hAnsi="Arial" w:cs="Arial"/>
          <w:sz w:val="20"/>
          <w:szCs w:val="20"/>
        </w:rPr>
        <w:t>receipt number</w:t>
      </w:r>
      <w:r w:rsidRPr="00A41EA1">
        <w:rPr>
          <w:rFonts w:ascii="Arial" w:eastAsia="Arial" w:hAnsi="Arial" w:cs="Arial"/>
          <w:sz w:val="20"/>
          <w:szCs w:val="20"/>
        </w:rPr>
        <w:t xml:space="preserve"> for the transaction.</w:t>
      </w:r>
    </w:p>
    <w:p w14:paraId="75BC7173" w14:textId="3609A685" w:rsidR="00B568D3" w:rsidRPr="00A41EA1" w:rsidRDefault="008F4CB6" w:rsidP="00DD29F6">
      <w:pPr>
        <w:spacing w:before="240"/>
        <w:rPr>
          <w:rFonts w:ascii="Arial" w:eastAsia="Arial" w:hAnsi="Arial" w:cs="Arial"/>
          <w:sz w:val="20"/>
          <w:szCs w:val="20"/>
        </w:rPr>
      </w:pPr>
      <w:r w:rsidRPr="00A41EA1">
        <w:rPr>
          <w:rFonts w:ascii="Arial" w:eastAsia="Arial" w:hAnsi="Arial" w:cs="Arial"/>
          <w:sz w:val="20"/>
          <w:szCs w:val="20"/>
        </w:rPr>
        <w:t>4</w:t>
      </w:r>
      <w:r w:rsidR="00B568D3" w:rsidRPr="00A41EA1">
        <w:rPr>
          <w:rFonts w:ascii="Arial" w:eastAsia="Arial" w:hAnsi="Arial" w:cs="Arial"/>
          <w:sz w:val="20"/>
          <w:szCs w:val="20"/>
        </w:rPr>
        <w:t xml:space="preserve">. The user is redirected to the payment gateway using the provided </w:t>
      </w:r>
      <w:proofErr w:type="spellStart"/>
      <w:r w:rsidR="00B568D3" w:rsidRPr="00A41EA1">
        <w:rPr>
          <w:rFonts w:ascii="Arial" w:eastAsia="Arial" w:hAnsi="Arial" w:cs="Arial"/>
          <w:sz w:val="20"/>
          <w:szCs w:val="20"/>
        </w:rPr>
        <w:t>paymentURL</w:t>
      </w:r>
      <w:proofErr w:type="spellEnd"/>
      <w:r w:rsidR="00B568D3" w:rsidRPr="00A41EA1">
        <w:rPr>
          <w:rFonts w:ascii="Arial" w:eastAsia="Arial" w:hAnsi="Arial" w:cs="Arial"/>
          <w:sz w:val="20"/>
          <w:szCs w:val="20"/>
        </w:rPr>
        <w:t>.</w:t>
      </w:r>
    </w:p>
    <w:p w14:paraId="021EAEA4" w14:textId="374916AF" w:rsidR="00B568D3" w:rsidRPr="00A41EA1" w:rsidRDefault="008F4CB6" w:rsidP="00DD29F6">
      <w:pPr>
        <w:spacing w:before="240"/>
        <w:rPr>
          <w:rFonts w:ascii="Arial" w:eastAsia="Arial" w:hAnsi="Arial" w:cs="Arial"/>
          <w:sz w:val="20"/>
          <w:szCs w:val="20"/>
        </w:rPr>
      </w:pPr>
      <w:r w:rsidRPr="00A41EA1">
        <w:rPr>
          <w:rFonts w:ascii="Arial" w:eastAsia="Arial" w:hAnsi="Arial" w:cs="Arial"/>
          <w:sz w:val="20"/>
          <w:szCs w:val="20"/>
        </w:rPr>
        <w:t>5</w:t>
      </w:r>
      <w:r w:rsidR="00B568D3" w:rsidRPr="00A41EA1">
        <w:rPr>
          <w:rFonts w:ascii="Arial" w:eastAsia="Arial" w:hAnsi="Arial" w:cs="Arial"/>
          <w:sz w:val="20"/>
          <w:szCs w:val="20"/>
        </w:rPr>
        <w:t>. The user completes the payment process at the URA/PG webpage.</w:t>
      </w:r>
    </w:p>
    <w:p w14:paraId="091CDCE3" w14:textId="0A84DAEB" w:rsidR="00B568D3" w:rsidRPr="00A41EA1" w:rsidRDefault="008F4CB6" w:rsidP="00DD29F6">
      <w:pPr>
        <w:spacing w:before="240"/>
        <w:rPr>
          <w:rFonts w:ascii="Arial" w:eastAsia="Arial" w:hAnsi="Arial" w:cs="Arial"/>
          <w:sz w:val="20"/>
          <w:szCs w:val="20"/>
        </w:rPr>
      </w:pPr>
      <w:r w:rsidRPr="00A41EA1">
        <w:rPr>
          <w:rFonts w:ascii="Arial" w:eastAsia="Arial" w:hAnsi="Arial" w:cs="Arial"/>
          <w:sz w:val="20"/>
          <w:szCs w:val="20"/>
        </w:rPr>
        <w:t>6</w:t>
      </w:r>
      <w:r w:rsidR="00B568D3" w:rsidRPr="00A41EA1">
        <w:rPr>
          <w:rFonts w:ascii="Arial" w:eastAsia="Arial" w:hAnsi="Arial" w:cs="Arial"/>
          <w:sz w:val="20"/>
          <w:szCs w:val="20"/>
        </w:rPr>
        <w:t>. URA/PG sends a callback to the application’s success URL, indicating that payment was successful.</w:t>
      </w:r>
    </w:p>
    <w:p w14:paraId="4C770972" w14:textId="5F0C7F33" w:rsidR="00892881" w:rsidRPr="00242EF7" w:rsidRDefault="00242EF7">
      <w:pPr>
        <w:pStyle w:val="Heading3"/>
        <w:numPr>
          <w:ilvl w:val="0"/>
          <w:numId w:val="92"/>
        </w:numPr>
        <w:ind w:left="426" w:hanging="426"/>
        <w:rPr>
          <w:rFonts w:eastAsia="Arial" w:cs="Arial"/>
          <w:b/>
          <w:bCs/>
          <w:color w:val="215E99" w:themeColor="text2" w:themeTint="BF"/>
          <w:rPrChange w:id="10172" w:author="Mubiyarto Wibisono" w:date="2025-09-05T09:16:00Z" w16du:dateUtc="2025-09-05T02:16:00Z">
            <w:rPr>
              <w:rFonts w:ascii="Arial" w:eastAsia="Arial" w:hAnsi="Arial" w:cs="Arial"/>
              <w:b/>
              <w:bCs/>
            </w:rPr>
          </w:rPrChange>
        </w:rPr>
        <w:pPrChange w:id="10173" w:author="Mubiyarto Wibisono" w:date="2025-09-04T16:46:00Z" w16du:dateUtc="2025-09-04T09:46:00Z">
          <w:pPr>
            <w:pStyle w:val="Heading2"/>
          </w:pPr>
        </w:pPrChange>
      </w:pPr>
      <w:bookmarkStart w:id="10174" w:name="_Toc205930460"/>
      <w:bookmarkStart w:id="10175" w:name="_Toc206576718"/>
      <w:bookmarkStart w:id="10176" w:name="_Toc206577252"/>
      <w:ins w:id="10177" w:author="Mubiyarto Wibisono" w:date="2025-09-05T09:16:00Z" w16du:dateUtc="2025-09-05T02:16:00Z">
        <w:r>
          <w:rPr>
            <w:rFonts w:eastAsia="Arial" w:cs="Arial"/>
            <w:b/>
            <w:bCs/>
            <w:color w:val="215E99" w:themeColor="text2" w:themeTint="BF"/>
          </w:rPr>
          <w:t xml:space="preserve"> </w:t>
        </w:r>
      </w:ins>
      <w:del w:id="10178" w:author="Mubiyarto Wibisono" w:date="2025-09-04T16:46:00Z" w16du:dateUtc="2025-09-04T09:46:00Z">
        <w:r w:rsidR="00A123C3" w:rsidRPr="00242EF7" w:rsidDel="00F947F0">
          <w:rPr>
            <w:rFonts w:eastAsia="Arial" w:cs="Arial"/>
            <w:b/>
            <w:bCs/>
            <w:color w:val="215E99" w:themeColor="text2" w:themeTint="BF"/>
            <w:rPrChange w:id="10179" w:author="Mubiyarto Wibisono" w:date="2025-09-05T09:16:00Z" w16du:dateUtc="2025-09-05T02:16:00Z">
              <w:rPr>
                <w:rFonts w:eastAsia="Arial" w:cs="Arial"/>
                <w:b/>
                <w:bCs/>
              </w:rPr>
            </w:rPrChange>
          </w:rPr>
          <w:delText>5</w:delText>
        </w:r>
        <w:r w:rsidR="00414FCF" w:rsidRPr="00242EF7" w:rsidDel="00F947F0">
          <w:rPr>
            <w:rFonts w:eastAsia="Arial" w:cs="Arial"/>
            <w:b/>
            <w:bCs/>
            <w:color w:val="215E99" w:themeColor="text2" w:themeTint="BF"/>
            <w:rPrChange w:id="10180" w:author="Mubiyarto Wibisono" w:date="2025-09-05T09:16:00Z" w16du:dateUtc="2025-09-05T02:16:00Z">
              <w:rPr>
                <w:rFonts w:eastAsia="Arial" w:cs="Arial"/>
                <w:b/>
                <w:bCs/>
              </w:rPr>
            </w:rPrChange>
          </w:rPr>
          <w:delText>.7</w:delText>
        </w:r>
        <w:r w:rsidR="0007210C" w:rsidRPr="00242EF7" w:rsidDel="00F947F0">
          <w:rPr>
            <w:rFonts w:eastAsia="Arial" w:cs="Arial"/>
            <w:b/>
            <w:bCs/>
            <w:color w:val="215E99" w:themeColor="text2" w:themeTint="BF"/>
            <w:rPrChange w:id="10181" w:author="Mubiyarto Wibisono" w:date="2025-09-05T09:16:00Z" w16du:dateUtc="2025-09-05T02:16:00Z">
              <w:rPr>
                <w:rFonts w:eastAsia="Arial" w:cs="Arial"/>
                <w:b/>
                <w:bCs/>
              </w:rPr>
            </w:rPrChange>
          </w:rPr>
          <w:delText xml:space="preserve"> </w:delText>
        </w:r>
      </w:del>
      <w:bookmarkStart w:id="10182" w:name="_Toc207935937"/>
      <w:bookmarkStart w:id="10183" w:name="_Toc207957502"/>
      <w:bookmarkStart w:id="10184" w:name="_Toc207961816"/>
      <w:r w:rsidR="0007210C" w:rsidRPr="00242EF7">
        <w:rPr>
          <w:rFonts w:eastAsia="Arial" w:cs="Arial"/>
          <w:b/>
          <w:bCs/>
          <w:color w:val="215E99" w:themeColor="text2" w:themeTint="BF"/>
          <w:rPrChange w:id="10185" w:author="Mubiyarto Wibisono" w:date="2025-09-05T09:16:00Z" w16du:dateUtc="2025-09-05T02:16:00Z">
            <w:rPr>
              <w:rFonts w:eastAsia="Arial" w:cs="Arial"/>
              <w:b/>
              <w:bCs/>
            </w:rPr>
          </w:rPrChange>
        </w:rPr>
        <w:t>Error Handling</w:t>
      </w:r>
      <w:bookmarkEnd w:id="10174"/>
      <w:bookmarkEnd w:id="10175"/>
      <w:bookmarkEnd w:id="10176"/>
      <w:bookmarkEnd w:id="10182"/>
      <w:bookmarkEnd w:id="10183"/>
      <w:bookmarkEnd w:id="10184"/>
    </w:p>
    <w:tbl>
      <w:tblPr>
        <w:tblStyle w:val="TableGrid"/>
        <w:tblW w:w="9776" w:type="dxa"/>
        <w:tblCellMar>
          <w:top w:w="113" w:type="dxa"/>
          <w:bottom w:w="113" w:type="dxa"/>
        </w:tblCellMar>
        <w:tblLook w:val="04A0" w:firstRow="1" w:lastRow="0" w:firstColumn="1" w:lastColumn="0" w:noHBand="0" w:noVBand="1"/>
      </w:tblPr>
      <w:tblGrid>
        <w:gridCol w:w="2658"/>
        <w:gridCol w:w="2058"/>
        <w:gridCol w:w="5060"/>
      </w:tblGrid>
      <w:tr w:rsidR="00767B4A" w:rsidRPr="00A41EA1" w14:paraId="07C01BA9" w14:textId="77777777" w:rsidTr="00414FCF">
        <w:tc>
          <w:tcPr>
            <w:tcW w:w="2658" w:type="dxa"/>
            <w:shd w:val="clear" w:color="auto" w:fill="E8E8E8" w:themeFill="background2"/>
          </w:tcPr>
          <w:p w14:paraId="397763AE" w14:textId="77777777" w:rsidR="00767B4A" w:rsidRPr="00A41EA1" w:rsidRDefault="00767B4A" w:rsidP="00414FCF">
            <w:pPr>
              <w:spacing w:line="360" w:lineRule="auto"/>
              <w:jc w:val="center"/>
              <w:rPr>
                <w:rFonts w:ascii="Arial" w:eastAsia="Arial" w:hAnsi="Arial" w:cs="Arial"/>
                <w:b/>
                <w:bCs/>
                <w:sz w:val="20"/>
                <w:szCs w:val="20"/>
              </w:rPr>
            </w:pPr>
            <w:r w:rsidRPr="00A41EA1">
              <w:rPr>
                <w:rFonts w:ascii="Arial" w:eastAsia="Arial" w:hAnsi="Arial" w:cs="Arial"/>
                <w:b/>
                <w:bCs/>
                <w:sz w:val="20"/>
                <w:szCs w:val="20"/>
              </w:rPr>
              <w:t>Step</w:t>
            </w:r>
          </w:p>
        </w:tc>
        <w:tc>
          <w:tcPr>
            <w:tcW w:w="2058" w:type="dxa"/>
            <w:shd w:val="clear" w:color="auto" w:fill="E8E8E8" w:themeFill="background2"/>
          </w:tcPr>
          <w:p w14:paraId="3437E03B" w14:textId="77777777" w:rsidR="00767B4A" w:rsidRPr="00A41EA1" w:rsidRDefault="00767B4A" w:rsidP="00414FCF">
            <w:pPr>
              <w:spacing w:line="360" w:lineRule="auto"/>
              <w:jc w:val="center"/>
              <w:rPr>
                <w:rFonts w:ascii="Arial" w:eastAsia="Arial" w:hAnsi="Arial" w:cs="Arial"/>
                <w:b/>
                <w:bCs/>
                <w:sz w:val="20"/>
                <w:szCs w:val="20"/>
              </w:rPr>
            </w:pPr>
            <w:r w:rsidRPr="00A41EA1">
              <w:rPr>
                <w:rFonts w:ascii="Arial" w:eastAsia="Arial" w:hAnsi="Arial" w:cs="Arial"/>
                <w:b/>
                <w:bCs/>
                <w:sz w:val="20"/>
                <w:szCs w:val="20"/>
              </w:rPr>
              <w:t>Definition</w:t>
            </w:r>
          </w:p>
        </w:tc>
        <w:tc>
          <w:tcPr>
            <w:tcW w:w="5060" w:type="dxa"/>
            <w:shd w:val="clear" w:color="auto" w:fill="E8E8E8" w:themeFill="background2"/>
          </w:tcPr>
          <w:p w14:paraId="5EA1FEFD" w14:textId="77777777" w:rsidR="00767B4A" w:rsidRPr="00A41EA1" w:rsidRDefault="00767B4A" w:rsidP="00414FCF">
            <w:pPr>
              <w:spacing w:line="360" w:lineRule="auto"/>
              <w:jc w:val="center"/>
              <w:rPr>
                <w:rFonts w:ascii="Arial" w:eastAsia="Arial" w:hAnsi="Arial" w:cs="Arial"/>
                <w:b/>
                <w:bCs/>
                <w:sz w:val="20"/>
                <w:szCs w:val="20"/>
              </w:rPr>
            </w:pPr>
            <w:r w:rsidRPr="00A41EA1">
              <w:rPr>
                <w:rFonts w:ascii="Arial" w:eastAsia="Arial" w:hAnsi="Arial" w:cs="Arial"/>
                <w:b/>
                <w:bCs/>
                <w:sz w:val="20"/>
                <w:szCs w:val="20"/>
              </w:rPr>
              <w:t>Brief Description</w:t>
            </w:r>
          </w:p>
        </w:tc>
      </w:tr>
      <w:tr w:rsidR="00767B4A" w:rsidRPr="00A41EA1" w14:paraId="001E2C28" w14:textId="77777777" w:rsidTr="00414FCF">
        <w:tc>
          <w:tcPr>
            <w:tcW w:w="2658" w:type="dxa"/>
          </w:tcPr>
          <w:p w14:paraId="645A2203" w14:textId="047A79A5"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Check Return Response</w:t>
            </w:r>
          </w:p>
        </w:tc>
        <w:tc>
          <w:tcPr>
            <w:tcW w:w="2058" w:type="dxa"/>
          </w:tcPr>
          <w:p w14:paraId="70D7AEDE" w14:textId="32019570"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Response Validation</w:t>
            </w:r>
          </w:p>
        </w:tc>
        <w:tc>
          <w:tcPr>
            <w:tcW w:w="5060" w:type="dxa"/>
          </w:tcPr>
          <w:p w14:paraId="1D5C7C6D" w14:textId="5546776E"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The system checks the response from the URA PG API. If the payment gateway returns an error, the system displays an error message.</w:t>
            </w:r>
          </w:p>
        </w:tc>
      </w:tr>
      <w:tr w:rsidR="00767B4A" w:rsidRPr="00A41EA1" w14:paraId="42E92D08" w14:textId="77777777" w:rsidTr="00414FCF">
        <w:tc>
          <w:tcPr>
            <w:tcW w:w="2658" w:type="dxa"/>
          </w:tcPr>
          <w:p w14:paraId="2090A3BE" w14:textId="1F6F970D"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Show Error Message</w:t>
            </w:r>
          </w:p>
        </w:tc>
        <w:tc>
          <w:tcPr>
            <w:tcW w:w="205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67B4A" w:rsidRPr="00A41EA1" w14:paraId="3A43301B" w14:textId="77777777" w:rsidTr="00767B4A">
              <w:trPr>
                <w:tblCellSpacing w:w="15" w:type="dxa"/>
              </w:trPr>
              <w:tc>
                <w:tcPr>
                  <w:tcW w:w="0" w:type="auto"/>
                  <w:vAlign w:val="center"/>
                  <w:hideMark/>
                </w:tcPr>
                <w:p w14:paraId="3BA8153A" w14:textId="77777777" w:rsidR="00767B4A" w:rsidRPr="00A41EA1" w:rsidRDefault="00767B4A" w:rsidP="00767B4A">
                  <w:pPr>
                    <w:spacing w:line="360" w:lineRule="auto"/>
                    <w:rPr>
                      <w:rFonts w:ascii="Arial" w:eastAsia="Arial" w:hAnsi="Arial" w:cs="Arial"/>
                      <w:sz w:val="20"/>
                      <w:szCs w:val="20"/>
                    </w:rPr>
                  </w:pPr>
                </w:p>
              </w:tc>
            </w:tr>
          </w:tbl>
          <w:p w14:paraId="3E995413" w14:textId="77777777" w:rsidR="00767B4A" w:rsidRPr="00A41EA1" w:rsidRDefault="00767B4A" w:rsidP="00767B4A">
            <w:pPr>
              <w:spacing w:line="360" w:lineRule="auto"/>
              <w:rPr>
                <w:rFonts w:ascii="Arial" w:eastAsia="Arial" w:hAnsi="Arial" w:cs="Arial"/>
                <w:vanish/>
                <w:sz w:val="20"/>
                <w:szCs w:val="20"/>
              </w:rPr>
            </w:pPr>
          </w:p>
          <w:p w14:paraId="67E6861E" w14:textId="379963F9"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Error Display</w:t>
            </w:r>
          </w:p>
        </w:tc>
        <w:tc>
          <w:tcPr>
            <w:tcW w:w="5060" w:type="dxa"/>
          </w:tcPr>
          <w:p w14:paraId="11B409D0" w14:textId="0B609261"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If the payment fails at any point, such as during credit card validation or transaction submission, an error message is shown to the user, explaining the failure.</w:t>
            </w:r>
          </w:p>
        </w:tc>
      </w:tr>
      <w:tr w:rsidR="00767B4A" w:rsidRPr="00A41EA1" w14:paraId="1FCFB525" w14:textId="77777777" w:rsidTr="00414FCF">
        <w:tc>
          <w:tcPr>
            <w:tcW w:w="2658" w:type="dxa"/>
          </w:tcPr>
          <w:p w14:paraId="067155CA" w14:textId="70B524A5"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Error Handling on Payment Method</w:t>
            </w:r>
          </w:p>
        </w:tc>
        <w:tc>
          <w:tcPr>
            <w:tcW w:w="2058" w:type="dxa"/>
          </w:tcPr>
          <w:p w14:paraId="44F4DD9B" w14:textId="48DA24DE"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Payment Validation</w:t>
            </w:r>
          </w:p>
        </w:tc>
        <w:tc>
          <w:tcPr>
            <w:tcW w:w="5060" w:type="dxa"/>
          </w:tcPr>
          <w:p w14:paraId="00E65822" w14:textId="12DC376F"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If the user selects an unsupported or invalid payment method, the system alerts the user with an appropriate error message.</w:t>
            </w:r>
          </w:p>
        </w:tc>
      </w:tr>
      <w:tr w:rsidR="00767B4A" w:rsidRPr="00A41EA1" w14:paraId="0155647B" w14:textId="77777777" w:rsidTr="00414FCF">
        <w:tc>
          <w:tcPr>
            <w:tcW w:w="2658" w:type="dxa"/>
          </w:tcPr>
          <w:p w14:paraId="7E650708" w14:textId="65F24857"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Error on Transaction Reference Generation</w:t>
            </w:r>
          </w:p>
        </w:tc>
        <w:tc>
          <w:tcPr>
            <w:tcW w:w="2058" w:type="dxa"/>
          </w:tcPr>
          <w:p w14:paraId="04CBCB43" w14:textId="450AA19C"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Data Generation Error</w:t>
            </w:r>
          </w:p>
        </w:tc>
        <w:tc>
          <w:tcPr>
            <w:tcW w:w="5060" w:type="dxa"/>
          </w:tcPr>
          <w:p w14:paraId="19418343" w14:textId="54D74975"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If there is an issue generating the transaction reference number, the system displays an error and prompts the user to try again or contact support.</w:t>
            </w:r>
          </w:p>
        </w:tc>
      </w:tr>
      <w:tr w:rsidR="00767B4A" w:rsidRPr="00A41EA1" w14:paraId="471A319C" w14:textId="77777777" w:rsidTr="00414FCF">
        <w:tc>
          <w:tcPr>
            <w:tcW w:w="2658" w:type="dxa"/>
          </w:tcPr>
          <w:p w14:paraId="7119340C" w14:textId="6E8BF842"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Error During API Call to URA PG</w:t>
            </w:r>
          </w:p>
        </w:tc>
        <w:tc>
          <w:tcPr>
            <w:tcW w:w="2058" w:type="dxa"/>
          </w:tcPr>
          <w:p w14:paraId="6EEE9822" w14:textId="5DE43489"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System Interaction Error</w:t>
            </w:r>
          </w:p>
        </w:tc>
        <w:tc>
          <w:tcPr>
            <w:tcW w:w="5060" w:type="dxa"/>
          </w:tcPr>
          <w:p w14:paraId="524F4BC2" w14:textId="4BEE9389" w:rsidR="00767B4A" w:rsidRPr="00A41EA1" w:rsidRDefault="00767B4A" w:rsidP="00E9397B">
            <w:pPr>
              <w:spacing w:line="360" w:lineRule="auto"/>
              <w:rPr>
                <w:rFonts w:ascii="Arial" w:eastAsia="Arial" w:hAnsi="Arial" w:cs="Arial"/>
                <w:sz w:val="20"/>
                <w:szCs w:val="20"/>
              </w:rPr>
            </w:pPr>
            <w:r w:rsidRPr="00A41EA1">
              <w:rPr>
                <w:rFonts w:ascii="Arial" w:eastAsia="Arial" w:hAnsi="Arial" w:cs="Arial"/>
                <w:sz w:val="20"/>
                <w:szCs w:val="20"/>
              </w:rPr>
              <w:t xml:space="preserve">If there is an issue with the API call to the URA Payment Gateway, </w:t>
            </w:r>
            <w:r w:rsidR="008F4CB6" w:rsidRPr="00A41EA1">
              <w:rPr>
                <w:rFonts w:ascii="Arial" w:eastAsia="Arial" w:hAnsi="Arial" w:cs="Arial"/>
                <w:sz w:val="20"/>
                <w:szCs w:val="20"/>
              </w:rPr>
              <w:t>there is a retry.</w:t>
            </w:r>
          </w:p>
        </w:tc>
      </w:tr>
    </w:tbl>
    <w:p w14:paraId="1649AD96" w14:textId="77777777" w:rsidR="001B1CE6" w:rsidRPr="00A41EA1" w:rsidRDefault="001B1CE6" w:rsidP="0007210C">
      <w:pPr>
        <w:pStyle w:val="ListParagraph"/>
        <w:rPr>
          <w:rFonts w:ascii="Arial" w:eastAsia="Arial" w:hAnsi="Arial" w:cs="Arial"/>
          <w:sz w:val="20"/>
          <w:szCs w:val="20"/>
          <w:rPrChange w:id="10186" w:author="Mubiyarto Wibisono" w:date="2025-09-05T08:31:00Z" w16du:dateUtc="2025-09-05T01:31:00Z">
            <w:rPr>
              <w:rFonts w:ascii="Arial" w:eastAsia="Arial" w:hAnsi="Arial" w:cs="Arial"/>
            </w:rPr>
          </w:rPrChange>
        </w:rPr>
      </w:pPr>
    </w:p>
    <w:p w14:paraId="61EB3B4E" w14:textId="77777777" w:rsidR="00965EA9" w:rsidRPr="00A41EA1" w:rsidRDefault="00965EA9" w:rsidP="0007210C">
      <w:pPr>
        <w:pStyle w:val="ListParagraph"/>
        <w:rPr>
          <w:rFonts w:ascii="Arial" w:eastAsia="Arial" w:hAnsi="Arial" w:cs="Arial"/>
          <w:sz w:val="20"/>
          <w:szCs w:val="20"/>
          <w:rPrChange w:id="10187" w:author="Mubiyarto Wibisono" w:date="2025-09-05T08:31:00Z" w16du:dateUtc="2025-09-05T01:31:00Z">
            <w:rPr>
              <w:rFonts w:ascii="Arial" w:eastAsia="Arial" w:hAnsi="Arial" w:cs="Arial"/>
            </w:rPr>
          </w:rPrChange>
        </w:rPr>
      </w:pPr>
    </w:p>
    <w:p w14:paraId="2E0C87B8" w14:textId="77777777" w:rsidR="00965EA9" w:rsidRPr="00A41EA1" w:rsidRDefault="00965EA9" w:rsidP="0007210C">
      <w:pPr>
        <w:pStyle w:val="ListParagraph"/>
        <w:rPr>
          <w:rFonts w:ascii="Arial" w:eastAsia="Arial" w:hAnsi="Arial" w:cs="Arial"/>
          <w:sz w:val="20"/>
          <w:szCs w:val="20"/>
          <w:rPrChange w:id="10188" w:author="Mubiyarto Wibisono" w:date="2025-09-05T08:31:00Z" w16du:dateUtc="2025-09-05T01:31:00Z">
            <w:rPr>
              <w:rFonts w:ascii="Arial" w:eastAsia="Arial" w:hAnsi="Arial" w:cs="Arial"/>
            </w:rPr>
          </w:rPrChange>
        </w:rPr>
      </w:pPr>
    </w:p>
    <w:p w14:paraId="19C6C198" w14:textId="77777777" w:rsidR="00965EA9" w:rsidRPr="00A41EA1" w:rsidRDefault="00965EA9" w:rsidP="0007210C">
      <w:pPr>
        <w:pStyle w:val="ListParagraph"/>
        <w:rPr>
          <w:rFonts w:ascii="Arial" w:eastAsia="Arial" w:hAnsi="Arial" w:cs="Arial"/>
          <w:sz w:val="20"/>
          <w:szCs w:val="20"/>
          <w:rPrChange w:id="10189" w:author="Mubiyarto Wibisono" w:date="2025-09-05T08:31:00Z" w16du:dateUtc="2025-09-05T01:31:00Z">
            <w:rPr>
              <w:rFonts w:ascii="Arial" w:eastAsia="Arial" w:hAnsi="Arial" w:cs="Arial"/>
            </w:rPr>
          </w:rPrChange>
        </w:rPr>
      </w:pPr>
    </w:p>
    <w:p w14:paraId="34639152" w14:textId="77777777" w:rsidR="00965EA9" w:rsidRPr="00A41EA1" w:rsidRDefault="00965EA9" w:rsidP="0007210C">
      <w:pPr>
        <w:pStyle w:val="ListParagraph"/>
        <w:rPr>
          <w:rFonts w:ascii="Arial" w:eastAsia="Arial" w:hAnsi="Arial" w:cs="Arial"/>
          <w:sz w:val="20"/>
          <w:szCs w:val="20"/>
          <w:rPrChange w:id="10190" w:author="Mubiyarto Wibisono" w:date="2025-09-05T08:31:00Z" w16du:dateUtc="2025-09-05T01:31:00Z">
            <w:rPr>
              <w:rFonts w:ascii="Arial" w:eastAsia="Arial" w:hAnsi="Arial" w:cs="Arial"/>
            </w:rPr>
          </w:rPrChange>
        </w:rPr>
      </w:pPr>
    </w:p>
    <w:p w14:paraId="7DD5AEA5" w14:textId="77777777" w:rsidR="00965EA9" w:rsidRPr="00A41EA1" w:rsidRDefault="00965EA9" w:rsidP="0007210C">
      <w:pPr>
        <w:pStyle w:val="ListParagraph"/>
        <w:rPr>
          <w:rFonts w:ascii="Arial" w:eastAsia="Arial" w:hAnsi="Arial" w:cs="Arial"/>
          <w:sz w:val="20"/>
          <w:szCs w:val="20"/>
          <w:rPrChange w:id="10191" w:author="Mubiyarto Wibisono" w:date="2025-09-05T08:31:00Z" w16du:dateUtc="2025-09-05T01:31:00Z">
            <w:rPr>
              <w:rFonts w:ascii="Arial" w:eastAsia="Arial" w:hAnsi="Arial" w:cs="Arial"/>
            </w:rPr>
          </w:rPrChange>
        </w:rPr>
      </w:pPr>
    </w:p>
    <w:p w14:paraId="55E51247" w14:textId="5708ACFB" w:rsidR="00DD29F6" w:rsidRPr="00A41EA1" w:rsidRDefault="00DD29F6" w:rsidP="0007210C">
      <w:pPr>
        <w:rPr>
          <w:rFonts w:ascii="Arial" w:eastAsia="Arial" w:hAnsi="Arial" w:cs="Arial"/>
          <w:sz w:val="20"/>
          <w:szCs w:val="20"/>
          <w:rPrChange w:id="10192" w:author="Mubiyarto Wibisono" w:date="2025-09-05T08:31:00Z" w16du:dateUtc="2025-09-05T01:31:00Z">
            <w:rPr>
              <w:rFonts w:ascii="Arial" w:eastAsia="Arial" w:hAnsi="Arial" w:cs="Arial"/>
            </w:rPr>
          </w:rPrChange>
        </w:rPr>
      </w:pPr>
    </w:p>
    <w:p w14:paraId="0AD51EFC" w14:textId="77777777" w:rsidR="001A0ADD" w:rsidRPr="00A41EA1" w:rsidRDefault="001A0ADD" w:rsidP="0007210C">
      <w:pPr>
        <w:rPr>
          <w:rFonts w:ascii="Arial" w:eastAsia="Arial" w:hAnsi="Arial" w:cs="Arial"/>
          <w:sz w:val="20"/>
          <w:szCs w:val="20"/>
          <w:rPrChange w:id="10193" w:author="Mubiyarto Wibisono" w:date="2025-09-05T08:31:00Z" w16du:dateUtc="2025-09-05T01:31:00Z">
            <w:rPr>
              <w:rFonts w:ascii="Arial" w:eastAsia="Arial" w:hAnsi="Arial" w:cs="Arial"/>
            </w:rPr>
          </w:rPrChange>
        </w:rPr>
      </w:pPr>
    </w:p>
    <w:p w14:paraId="35147182" w14:textId="77777777" w:rsidR="001A0ADD" w:rsidRPr="00A41EA1" w:rsidRDefault="001A0ADD" w:rsidP="0007210C">
      <w:pPr>
        <w:rPr>
          <w:rFonts w:ascii="Arial" w:eastAsia="Arial" w:hAnsi="Arial" w:cs="Arial"/>
          <w:sz w:val="20"/>
          <w:szCs w:val="20"/>
          <w:rPrChange w:id="10194" w:author="Mubiyarto Wibisono" w:date="2025-09-05T08:31:00Z" w16du:dateUtc="2025-09-05T01:31:00Z">
            <w:rPr>
              <w:rFonts w:ascii="Arial" w:eastAsia="Arial" w:hAnsi="Arial" w:cs="Arial"/>
            </w:rPr>
          </w:rPrChange>
        </w:rPr>
      </w:pPr>
    </w:p>
    <w:p w14:paraId="566BA1D5" w14:textId="77777777" w:rsidR="001A0ADD" w:rsidRPr="00A41EA1" w:rsidRDefault="001A0ADD" w:rsidP="0007210C">
      <w:pPr>
        <w:rPr>
          <w:rFonts w:ascii="Arial" w:eastAsia="Arial" w:hAnsi="Arial" w:cs="Arial"/>
          <w:sz w:val="20"/>
          <w:szCs w:val="20"/>
          <w:rPrChange w:id="10195" w:author="Mubiyarto Wibisono" w:date="2025-09-05T08:31:00Z" w16du:dateUtc="2025-09-05T01:31:00Z">
            <w:rPr>
              <w:rFonts w:ascii="Arial" w:eastAsia="Arial" w:hAnsi="Arial" w:cs="Arial"/>
            </w:rPr>
          </w:rPrChange>
        </w:rPr>
      </w:pPr>
    </w:p>
    <w:p w14:paraId="74A8FF8E" w14:textId="77777777" w:rsidR="00555B6E" w:rsidRDefault="00555B6E" w:rsidP="0007210C">
      <w:pPr>
        <w:rPr>
          <w:rFonts w:ascii="Arial" w:eastAsia="Arial" w:hAnsi="Arial" w:cs="Arial"/>
          <w:sz w:val="20"/>
          <w:szCs w:val="20"/>
        </w:rPr>
      </w:pPr>
    </w:p>
    <w:p w14:paraId="596D6BF0" w14:textId="77777777" w:rsidR="0049066A" w:rsidRDefault="0049066A" w:rsidP="0007210C">
      <w:pPr>
        <w:rPr>
          <w:rFonts w:ascii="Arial" w:eastAsia="Arial" w:hAnsi="Arial" w:cs="Arial"/>
          <w:sz w:val="20"/>
          <w:szCs w:val="20"/>
        </w:rPr>
      </w:pPr>
    </w:p>
    <w:p w14:paraId="11586FF5" w14:textId="77777777" w:rsidR="0049066A" w:rsidRDefault="0049066A" w:rsidP="0007210C">
      <w:pPr>
        <w:rPr>
          <w:rFonts w:ascii="Arial" w:eastAsia="Arial" w:hAnsi="Arial" w:cs="Arial"/>
          <w:sz w:val="20"/>
          <w:szCs w:val="20"/>
        </w:rPr>
      </w:pPr>
    </w:p>
    <w:p w14:paraId="0A567330" w14:textId="77777777" w:rsidR="0049066A" w:rsidRDefault="0049066A" w:rsidP="0007210C">
      <w:pPr>
        <w:rPr>
          <w:rFonts w:ascii="Arial" w:eastAsia="Arial" w:hAnsi="Arial" w:cs="Arial"/>
          <w:sz w:val="20"/>
          <w:szCs w:val="20"/>
        </w:rPr>
      </w:pPr>
    </w:p>
    <w:p w14:paraId="23E93798" w14:textId="77777777" w:rsidR="0049066A" w:rsidRDefault="0049066A" w:rsidP="0007210C">
      <w:pPr>
        <w:rPr>
          <w:rFonts w:ascii="Arial" w:eastAsia="Arial" w:hAnsi="Arial" w:cs="Arial"/>
          <w:sz w:val="20"/>
          <w:szCs w:val="20"/>
        </w:rPr>
      </w:pPr>
    </w:p>
    <w:p w14:paraId="275ED6FD" w14:textId="77777777" w:rsidR="0049066A" w:rsidRDefault="0049066A" w:rsidP="0007210C">
      <w:pPr>
        <w:rPr>
          <w:rFonts w:ascii="Arial" w:eastAsia="Arial" w:hAnsi="Arial" w:cs="Arial"/>
          <w:sz w:val="20"/>
          <w:szCs w:val="20"/>
        </w:rPr>
      </w:pPr>
    </w:p>
    <w:p w14:paraId="19F85758" w14:textId="77777777" w:rsidR="0049066A" w:rsidRDefault="0049066A" w:rsidP="0007210C">
      <w:pPr>
        <w:rPr>
          <w:rFonts w:ascii="Arial" w:eastAsia="Arial" w:hAnsi="Arial" w:cs="Arial"/>
          <w:sz w:val="20"/>
          <w:szCs w:val="20"/>
        </w:rPr>
      </w:pPr>
    </w:p>
    <w:p w14:paraId="70632D9A" w14:textId="77777777" w:rsidR="0049066A" w:rsidRDefault="0049066A" w:rsidP="0007210C">
      <w:pPr>
        <w:rPr>
          <w:rFonts w:ascii="Arial" w:eastAsia="Arial" w:hAnsi="Arial" w:cs="Arial"/>
          <w:sz w:val="20"/>
          <w:szCs w:val="20"/>
        </w:rPr>
      </w:pPr>
    </w:p>
    <w:p w14:paraId="2BA0532F" w14:textId="77777777" w:rsidR="00555B6E" w:rsidRDefault="00555B6E" w:rsidP="0007210C">
      <w:pPr>
        <w:rPr>
          <w:rFonts w:ascii="Arial" w:eastAsia="Arial" w:hAnsi="Arial" w:cs="Arial"/>
          <w:sz w:val="20"/>
          <w:szCs w:val="20"/>
        </w:rPr>
      </w:pPr>
    </w:p>
    <w:p w14:paraId="6BFA74C3" w14:textId="77777777" w:rsidR="00555B6E" w:rsidRDefault="00555B6E" w:rsidP="0007210C">
      <w:pPr>
        <w:rPr>
          <w:rFonts w:ascii="Arial" w:eastAsia="Arial" w:hAnsi="Arial" w:cs="Arial"/>
          <w:sz w:val="20"/>
          <w:szCs w:val="20"/>
        </w:rPr>
      </w:pPr>
    </w:p>
    <w:p w14:paraId="75CE873A" w14:textId="77777777" w:rsidR="00555B6E" w:rsidRDefault="00555B6E" w:rsidP="0007210C">
      <w:pPr>
        <w:rPr>
          <w:rFonts w:ascii="Arial" w:eastAsia="Arial" w:hAnsi="Arial" w:cs="Arial"/>
          <w:sz w:val="20"/>
          <w:szCs w:val="20"/>
        </w:rPr>
      </w:pPr>
    </w:p>
    <w:p w14:paraId="57CA8374" w14:textId="77777777" w:rsidR="00555B6E" w:rsidRDefault="00555B6E" w:rsidP="0007210C">
      <w:pPr>
        <w:rPr>
          <w:rFonts w:ascii="Arial" w:eastAsia="Arial" w:hAnsi="Arial" w:cs="Arial"/>
          <w:sz w:val="20"/>
          <w:szCs w:val="20"/>
        </w:rPr>
      </w:pPr>
    </w:p>
    <w:p w14:paraId="1EDBA20A" w14:textId="77777777" w:rsidR="00555B6E" w:rsidRDefault="00555B6E" w:rsidP="0007210C">
      <w:pPr>
        <w:rPr>
          <w:rFonts w:ascii="Arial" w:eastAsia="Arial" w:hAnsi="Arial" w:cs="Arial"/>
          <w:sz w:val="20"/>
          <w:szCs w:val="20"/>
        </w:rPr>
      </w:pPr>
    </w:p>
    <w:p w14:paraId="4D61341B" w14:textId="77777777" w:rsidR="00555B6E" w:rsidRDefault="00555B6E" w:rsidP="0007210C">
      <w:pPr>
        <w:rPr>
          <w:rFonts w:ascii="Arial" w:eastAsia="Arial" w:hAnsi="Arial" w:cs="Arial"/>
          <w:sz w:val="20"/>
          <w:szCs w:val="20"/>
        </w:rPr>
      </w:pPr>
    </w:p>
    <w:p w14:paraId="43DCECE4" w14:textId="77777777" w:rsidR="00555B6E" w:rsidRDefault="00555B6E" w:rsidP="0007210C">
      <w:pPr>
        <w:rPr>
          <w:rFonts w:ascii="Arial" w:eastAsia="Arial" w:hAnsi="Arial" w:cs="Arial"/>
          <w:sz w:val="20"/>
          <w:szCs w:val="20"/>
        </w:rPr>
      </w:pPr>
    </w:p>
    <w:p w14:paraId="6A454BA8" w14:textId="77777777" w:rsidR="00555B6E" w:rsidRDefault="00555B6E" w:rsidP="0007210C">
      <w:pPr>
        <w:rPr>
          <w:rFonts w:ascii="Arial" w:eastAsia="Arial" w:hAnsi="Arial" w:cs="Arial"/>
          <w:sz w:val="20"/>
          <w:szCs w:val="20"/>
        </w:rPr>
      </w:pPr>
    </w:p>
    <w:p w14:paraId="2D60EE63" w14:textId="77777777" w:rsidR="00555B6E" w:rsidRDefault="00555B6E" w:rsidP="0007210C">
      <w:pPr>
        <w:rPr>
          <w:rFonts w:ascii="Arial" w:eastAsia="Arial" w:hAnsi="Arial" w:cs="Arial"/>
          <w:sz w:val="20"/>
          <w:szCs w:val="20"/>
        </w:rPr>
      </w:pPr>
    </w:p>
    <w:p w14:paraId="52F9A206" w14:textId="77777777" w:rsidR="00555B6E" w:rsidRDefault="00555B6E" w:rsidP="0007210C">
      <w:pPr>
        <w:rPr>
          <w:rFonts w:ascii="Arial" w:eastAsia="Arial" w:hAnsi="Arial" w:cs="Arial"/>
          <w:sz w:val="20"/>
          <w:szCs w:val="20"/>
        </w:rPr>
      </w:pPr>
    </w:p>
    <w:p w14:paraId="1884BDE5" w14:textId="77777777" w:rsidR="001A0ADD" w:rsidRPr="00A41EA1" w:rsidRDefault="001A0ADD" w:rsidP="0007210C">
      <w:pPr>
        <w:rPr>
          <w:rFonts w:ascii="Arial" w:eastAsia="Arial" w:hAnsi="Arial" w:cs="Arial"/>
          <w:sz w:val="20"/>
          <w:szCs w:val="20"/>
          <w:rPrChange w:id="10196" w:author="Mubiyarto Wibisono" w:date="2025-09-05T08:31:00Z" w16du:dateUtc="2025-09-05T01:31:00Z">
            <w:rPr>
              <w:rFonts w:ascii="Arial" w:eastAsia="Arial" w:hAnsi="Arial" w:cs="Arial"/>
            </w:rPr>
          </w:rPrChange>
        </w:rPr>
      </w:pPr>
    </w:p>
    <w:p w14:paraId="3B9C67E0" w14:textId="77777777" w:rsidR="001A0ADD" w:rsidRPr="00A41EA1" w:rsidRDefault="001A0ADD" w:rsidP="0007210C">
      <w:pPr>
        <w:rPr>
          <w:rFonts w:ascii="Arial" w:eastAsia="Arial" w:hAnsi="Arial" w:cs="Arial"/>
          <w:sz w:val="20"/>
          <w:szCs w:val="20"/>
          <w:rPrChange w:id="10197" w:author="Mubiyarto Wibisono" w:date="2025-09-05T08:31:00Z" w16du:dateUtc="2025-09-05T01:31:00Z">
            <w:rPr>
              <w:rFonts w:ascii="Arial" w:eastAsia="Arial" w:hAnsi="Arial" w:cs="Arial"/>
            </w:rPr>
          </w:rPrChange>
        </w:rPr>
      </w:pPr>
    </w:p>
    <w:p w14:paraId="7D94CEAF" w14:textId="46576607" w:rsidR="001A0ADD" w:rsidRPr="00A41EA1" w:rsidDel="007C4A19" w:rsidRDefault="001A0ADD" w:rsidP="0007210C">
      <w:pPr>
        <w:rPr>
          <w:del w:id="10198" w:author="Mubiyarto Wibisono" w:date="2025-09-23T21:36:00Z" w16du:dateUtc="2025-09-23T14:36:00Z"/>
          <w:rFonts w:ascii="Arial" w:eastAsia="Arial" w:hAnsi="Arial" w:cs="Arial"/>
          <w:sz w:val="20"/>
          <w:szCs w:val="20"/>
          <w:rPrChange w:id="10199" w:author="Mubiyarto Wibisono" w:date="2025-09-05T08:31:00Z" w16du:dateUtc="2025-09-05T01:31:00Z">
            <w:rPr>
              <w:del w:id="10200" w:author="Mubiyarto Wibisono" w:date="2025-09-23T21:36:00Z" w16du:dateUtc="2025-09-23T14:36:00Z"/>
              <w:rFonts w:ascii="Arial" w:eastAsia="Arial" w:hAnsi="Arial" w:cs="Arial"/>
            </w:rPr>
          </w:rPrChange>
        </w:rPr>
      </w:pPr>
    </w:p>
    <w:p w14:paraId="71F1A0DE" w14:textId="579BBE9E" w:rsidR="001A0ADD" w:rsidRPr="00A41EA1" w:rsidDel="007C4A19" w:rsidRDefault="001A0ADD" w:rsidP="0007210C">
      <w:pPr>
        <w:rPr>
          <w:del w:id="10201" w:author="Mubiyarto Wibisono" w:date="2025-09-23T21:36:00Z" w16du:dateUtc="2025-09-23T14:36:00Z"/>
          <w:rFonts w:ascii="Arial" w:eastAsia="Arial" w:hAnsi="Arial" w:cs="Arial"/>
          <w:sz w:val="20"/>
          <w:szCs w:val="20"/>
          <w:rPrChange w:id="10202" w:author="Mubiyarto Wibisono" w:date="2025-09-05T08:31:00Z" w16du:dateUtc="2025-09-05T01:31:00Z">
            <w:rPr>
              <w:del w:id="10203" w:author="Mubiyarto Wibisono" w:date="2025-09-23T21:36:00Z" w16du:dateUtc="2025-09-23T14:36:00Z"/>
              <w:rFonts w:ascii="Arial" w:eastAsia="Arial" w:hAnsi="Arial" w:cs="Arial"/>
            </w:rPr>
          </w:rPrChange>
        </w:rPr>
      </w:pPr>
    </w:p>
    <w:p w14:paraId="0F169D1F" w14:textId="0CEC9542" w:rsidR="001A0ADD" w:rsidRPr="00A41EA1" w:rsidDel="007C4A19" w:rsidRDefault="001A0ADD" w:rsidP="0007210C">
      <w:pPr>
        <w:rPr>
          <w:del w:id="10204" w:author="Mubiyarto Wibisono" w:date="2025-09-23T21:36:00Z" w16du:dateUtc="2025-09-23T14:36:00Z"/>
          <w:rFonts w:ascii="Arial" w:eastAsia="Arial" w:hAnsi="Arial" w:cs="Arial"/>
          <w:sz w:val="20"/>
          <w:szCs w:val="20"/>
          <w:rPrChange w:id="10205" w:author="Mubiyarto Wibisono" w:date="2025-09-05T08:31:00Z" w16du:dateUtc="2025-09-05T01:31:00Z">
            <w:rPr>
              <w:del w:id="10206" w:author="Mubiyarto Wibisono" w:date="2025-09-23T21:36:00Z" w16du:dateUtc="2025-09-23T14:36:00Z"/>
              <w:rFonts w:ascii="Arial" w:eastAsia="Arial" w:hAnsi="Arial" w:cs="Arial"/>
            </w:rPr>
          </w:rPrChange>
        </w:rPr>
      </w:pPr>
    </w:p>
    <w:p w14:paraId="7202B810" w14:textId="11F4D197" w:rsidR="00F947F0" w:rsidRPr="00A41EA1" w:rsidDel="007C4A19" w:rsidRDefault="00F947F0" w:rsidP="0007210C">
      <w:pPr>
        <w:rPr>
          <w:del w:id="10207" w:author="Mubiyarto Wibisono" w:date="2025-09-23T21:36:00Z" w16du:dateUtc="2025-09-23T14:36:00Z"/>
          <w:rFonts w:ascii="Arial" w:eastAsia="Arial" w:hAnsi="Arial" w:cs="Arial"/>
          <w:sz w:val="20"/>
          <w:szCs w:val="20"/>
          <w:rPrChange w:id="10208" w:author="Mubiyarto Wibisono" w:date="2025-09-05T08:31:00Z" w16du:dateUtc="2025-09-05T01:31:00Z">
            <w:rPr>
              <w:del w:id="10209" w:author="Mubiyarto Wibisono" w:date="2025-09-23T21:36:00Z" w16du:dateUtc="2025-09-23T14:36:00Z"/>
              <w:rFonts w:ascii="Arial" w:eastAsia="Arial" w:hAnsi="Arial" w:cs="Arial"/>
            </w:rPr>
          </w:rPrChange>
        </w:rPr>
      </w:pPr>
    </w:p>
    <w:p w14:paraId="6D8EAD16" w14:textId="461AA498" w:rsidR="0007210C" w:rsidRPr="00242EF7" w:rsidRDefault="0007210C" w:rsidP="0007210C">
      <w:pPr>
        <w:pStyle w:val="Heading1"/>
        <w:jc w:val="center"/>
        <w:rPr>
          <w:rFonts w:ascii="Arial" w:eastAsia="Arial" w:hAnsi="Arial" w:cs="Arial"/>
          <w:b/>
          <w:bCs/>
          <w:color w:val="215E99" w:themeColor="text2" w:themeTint="BF"/>
          <w:sz w:val="36"/>
          <w:szCs w:val="36"/>
          <w:rPrChange w:id="10210" w:author="Mubiyarto Wibisono" w:date="2025-09-05T09:16:00Z" w16du:dateUtc="2025-09-05T02:16:00Z">
            <w:rPr>
              <w:rFonts w:ascii="Arial" w:eastAsia="Arial" w:hAnsi="Arial" w:cs="Arial"/>
              <w:b/>
              <w:bCs/>
            </w:rPr>
          </w:rPrChange>
        </w:rPr>
      </w:pPr>
      <w:bookmarkStart w:id="10211" w:name="_Toc205930461"/>
      <w:bookmarkStart w:id="10212" w:name="_Toc206576719"/>
      <w:bookmarkStart w:id="10213" w:name="_Toc206577253"/>
      <w:bookmarkStart w:id="10214" w:name="_Toc207935938"/>
      <w:bookmarkStart w:id="10215" w:name="_Toc207957503"/>
      <w:bookmarkStart w:id="10216" w:name="_Toc207961817"/>
      <w:r w:rsidRPr="00242EF7">
        <w:rPr>
          <w:rFonts w:ascii="Arial" w:eastAsia="Arial" w:hAnsi="Arial" w:cs="Arial"/>
          <w:b/>
          <w:bCs/>
          <w:color w:val="215E99" w:themeColor="text2" w:themeTint="BF"/>
          <w:sz w:val="36"/>
          <w:szCs w:val="36"/>
          <w:rPrChange w:id="10217" w:author="Mubiyarto Wibisono" w:date="2025-09-05T09:16:00Z" w16du:dateUtc="2025-09-05T02:16:00Z">
            <w:rPr>
              <w:rFonts w:ascii="Arial" w:eastAsia="Arial" w:hAnsi="Arial" w:cs="Arial"/>
              <w:b/>
              <w:bCs/>
            </w:rPr>
          </w:rPrChange>
        </w:rPr>
        <w:t xml:space="preserve">Section </w:t>
      </w:r>
      <w:r w:rsidR="00A123C3" w:rsidRPr="00242EF7">
        <w:rPr>
          <w:rFonts w:ascii="Arial" w:eastAsia="Arial" w:hAnsi="Arial" w:cs="Arial"/>
          <w:b/>
          <w:bCs/>
          <w:color w:val="215E99" w:themeColor="text2" w:themeTint="BF"/>
          <w:sz w:val="36"/>
          <w:szCs w:val="36"/>
          <w:rPrChange w:id="10218" w:author="Mubiyarto Wibisono" w:date="2025-09-05T09:16:00Z" w16du:dateUtc="2025-09-05T02:16:00Z">
            <w:rPr>
              <w:rFonts w:ascii="Arial" w:eastAsia="Arial" w:hAnsi="Arial" w:cs="Arial"/>
              <w:b/>
              <w:bCs/>
            </w:rPr>
          </w:rPrChange>
        </w:rPr>
        <w:t>6</w:t>
      </w:r>
      <w:r w:rsidRPr="00242EF7">
        <w:rPr>
          <w:rFonts w:ascii="Arial" w:eastAsia="Arial" w:hAnsi="Arial" w:cs="Arial"/>
          <w:b/>
          <w:bCs/>
          <w:color w:val="215E99" w:themeColor="text2" w:themeTint="BF"/>
          <w:sz w:val="36"/>
          <w:szCs w:val="36"/>
          <w:rPrChange w:id="10219" w:author="Mubiyarto Wibisono" w:date="2025-09-05T09:16:00Z" w16du:dateUtc="2025-09-05T02:16:00Z">
            <w:rPr>
              <w:rFonts w:ascii="Arial" w:eastAsia="Arial" w:hAnsi="Arial" w:cs="Arial"/>
              <w:b/>
              <w:bCs/>
            </w:rPr>
          </w:rPrChange>
        </w:rPr>
        <w:t xml:space="preserve"> - Transaction Success and Failure Handling</w:t>
      </w:r>
      <w:bookmarkEnd w:id="10211"/>
      <w:bookmarkEnd w:id="10212"/>
      <w:bookmarkEnd w:id="10213"/>
      <w:bookmarkEnd w:id="10214"/>
      <w:bookmarkEnd w:id="10215"/>
      <w:bookmarkEnd w:id="10216"/>
    </w:p>
    <w:p w14:paraId="695F3866" w14:textId="77777777" w:rsidR="0007210C" w:rsidRPr="00A41EA1" w:rsidRDefault="0007210C" w:rsidP="0007210C">
      <w:pPr>
        <w:rPr>
          <w:rFonts w:ascii="Arial" w:eastAsia="Arial" w:hAnsi="Arial" w:cs="Arial"/>
          <w:sz w:val="20"/>
          <w:szCs w:val="20"/>
          <w:rPrChange w:id="10220" w:author="Mubiyarto Wibisono" w:date="2025-09-05T08:31:00Z" w16du:dateUtc="2025-09-05T01:31:00Z">
            <w:rPr>
              <w:rFonts w:ascii="Arial" w:eastAsia="Arial" w:hAnsi="Arial" w:cs="Arial"/>
            </w:rPr>
          </w:rPrChange>
        </w:rPr>
      </w:pPr>
    </w:p>
    <w:p w14:paraId="7368BF86" w14:textId="77777777" w:rsidR="0007210C" w:rsidRPr="00A41EA1" w:rsidRDefault="0007210C" w:rsidP="0007210C">
      <w:pPr>
        <w:rPr>
          <w:rFonts w:ascii="Arial" w:eastAsia="Arial" w:hAnsi="Arial" w:cs="Arial"/>
          <w:sz w:val="20"/>
          <w:szCs w:val="20"/>
          <w:rPrChange w:id="10221" w:author="Mubiyarto Wibisono" w:date="2025-09-05T08:31:00Z" w16du:dateUtc="2025-09-05T01:31:00Z">
            <w:rPr>
              <w:rFonts w:ascii="Arial" w:eastAsia="Arial" w:hAnsi="Arial" w:cs="Arial"/>
            </w:rPr>
          </w:rPrChange>
        </w:rPr>
      </w:pPr>
    </w:p>
    <w:p w14:paraId="4E303BAE" w14:textId="77777777" w:rsidR="0007210C" w:rsidRPr="00A41EA1" w:rsidRDefault="0007210C" w:rsidP="0007210C">
      <w:pPr>
        <w:rPr>
          <w:rFonts w:ascii="Arial" w:eastAsia="Arial" w:hAnsi="Arial" w:cs="Arial"/>
          <w:sz w:val="20"/>
          <w:szCs w:val="20"/>
          <w:rPrChange w:id="10222" w:author="Mubiyarto Wibisono" w:date="2025-09-05T08:31:00Z" w16du:dateUtc="2025-09-05T01:31:00Z">
            <w:rPr>
              <w:rFonts w:ascii="Arial" w:eastAsia="Arial" w:hAnsi="Arial" w:cs="Arial"/>
            </w:rPr>
          </w:rPrChange>
        </w:rPr>
      </w:pPr>
    </w:p>
    <w:p w14:paraId="42F0DA5A" w14:textId="77777777" w:rsidR="0007210C" w:rsidRPr="00A41EA1" w:rsidRDefault="0007210C" w:rsidP="0007210C">
      <w:pPr>
        <w:rPr>
          <w:rFonts w:ascii="Arial" w:eastAsia="Arial" w:hAnsi="Arial" w:cs="Arial"/>
          <w:sz w:val="20"/>
          <w:szCs w:val="20"/>
          <w:rPrChange w:id="10223" w:author="Mubiyarto Wibisono" w:date="2025-09-05T08:31:00Z" w16du:dateUtc="2025-09-05T01:31:00Z">
            <w:rPr>
              <w:rFonts w:ascii="Arial" w:eastAsia="Arial" w:hAnsi="Arial" w:cs="Arial"/>
            </w:rPr>
          </w:rPrChange>
        </w:rPr>
      </w:pPr>
    </w:p>
    <w:p w14:paraId="6402103D" w14:textId="3E35E8E6" w:rsidR="0007210C" w:rsidRPr="00A41EA1" w:rsidRDefault="0007210C">
      <w:pPr>
        <w:rPr>
          <w:rFonts w:ascii="Arial" w:eastAsia="Arial" w:hAnsi="Arial" w:cs="Arial"/>
          <w:sz w:val="20"/>
          <w:szCs w:val="20"/>
          <w:rPrChange w:id="10224" w:author="Mubiyarto Wibisono" w:date="2025-09-05T08:31:00Z" w16du:dateUtc="2025-09-05T01:31:00Z">
            <w:rPr>
              <w:rFonts w:ascii="Arial" w:eastAsia="Arial" w:hAnsi="Arial" w:cs="Arial"/>
            </w:rPr>
          </w:rPrChange>
        </w:rPr>
      </w:pPr>
      <w:r w:rsidRPr="00A41EA1">
        <w:rPr>
          <w:rFonts w:ascii="Arial" w:eastAsia="Arial" w:hAnsi="Arial" w:cs="Arial"/>
          <w:sz w:val="20"/>
          <w:szCs w:val="20"/>
          <w:rPrChange w:id="10225" w:author="Mubiyarto Wibisono" w:date="2025-09-05T08:31:00Z" w16du:dateUtc="2025-09-05T01:31:00Z">
            <w:rPr>
              <w:rFonts w:ascii="Arial" w:eastAsia="Arial" w:hAnsi="Arial" w:cs="Arial"/>
            </w:rPr>
          </w:rPrChange>
        </w:rPr>
        <w:br w:type="page"/>
      </w:r>
    </w:p>
    <w:p w14:paraId="79411A6D" w14:textId="608C0EBD" w:rsidR="0007210C" w:rsidRPr="00242EF7" w:rsidRDefault="00F947F0">
      <w:pPr>
        <w:pStyle w:val="Heading3"/>
        <w:numPr>
          <w:ilvl w:val="0"/>
          <w:numId w:val="97"/>
        </w:numPr>
        <w:ind w:left="426" w:hanging="426"/>
        <w:rPr>
          <w:rFonts w:eastAsia="Arial" w:cs="Arial"/>
          <w:b/>
          <w:bCs/>
          <w:color w:val="215E99" w:themeColor="text2" w:themeTint="BF"/>
          <w:rPrChange w:id="10226" w:author="Mubiyarto Wibisono" w:date="2025-09-05T09:16:00Z" w16du:dateUtc="2025-09-05T02:16:00Z">
            <w:rPr>
              <w:rFonts w:eastAsia="Arial"/>
            </w:rPr>
          </w:rPrChange>
        </w:rPr>
        <w:pPrChange w:id="10227" w:author="Mubiyarto Wibisono" w:date="2025-09-04T16:47:00Z" w16du:dateUtc="2025-09-04T09:47:00Z">
          <w:pPr>
            <w:pStyle w:val="Heading2"/>
            <w:numPr>
              <w:ilvl w:val="1"/>
              <w:numId w:val="22"/>
            </w:numPr>
            <w:ind w:left="567" w:hanging="567"/>
          </w:pPr>
        </w:pPrChange>
      </w:pPr>
      <w:bookmarkStart w:id="10228" w:name="_Toc205930462"/>
      <w:bookmarkStart w:id="10229" w:name="_Toc206576720"/>
      <w:bookmarkStart w:id="10230" w:name="_Toc206577254"/>
      <w:ins w:id="10231" w:author="Mubiyarto Wibisono" w:date="2025-09-04T16:47:00Z" w16du:dateUtc="2025-09-04T09:47:00Z">
        <w:r w:rsidRPr="006A12F8">
          <w:rPr>
            <w:rFonts w:eastAsia="Arial" w:cs="Arial"/>
            <w:b/>
            <w:bCs/>
            <w:color w:val="215E99" w:themeColor="text2" w:themeTint="BF"/>
          </w:rPr>
          <w:lastRenderedPageBreak/>
          <w:t xml:space="preserve"> </w:t>
        </w:r>
      </w:ins>
      <w:bookmarkStart w:id="10232" w:name="_Toc207935939"/>
      <w:bookmarkStart w:id="10233" w:name="_Toc207957504"/>
      <w:bookmarkStart w:id="10234" w:name="_Toc207961818"/>
      <w:r w:rsidR="0007210C" w:rsidRPr="00242EF7">
        <w:rPr>
          <w:rFonts w:eastAsia="Arial" w:cs="Arial"/>
          <w:b/>
          <w:bCs/>
          <w:color w:val="215E99" w:themeColor="text2" w:themeTint="BF"/>
          <w:rPrChange w:id="10235" w:author="Mubiyarto Wibisono" w:date="2025-09-05T09:16:00Z" w16du:dateUtc="2025-09-05T02:16:00Z">
            <w:rPr>
              <w:rFonts w:eastAsia="Arial"/>
            </w:rPr>
          </w:rPrChange>
        </w:rPr>
        <w:t>Use Case</w:t>
      </w:r>
      <w:bookmarkEnd w:id="10228"/>
      <w:bookmarkEnd w:id="10229"/>
      <w:bookmarkEnd w:id="10230"/>
      <w:bookmarkEnd w:id="10232"/>
      <w:bookmarkEnd w:id="10233"/>
      <w:bookmarkEnd w:id="10234"/>
    </w:p>
    <w:p w14:paraId="6AA861C2" w14:textId="5D454D7C" w:rsidR="003B6DDA" w:rsidRPr="00A41EA1" w:rsidDel="006A12F8" w:rsidRDefault="00F00894">
      <w:pPr>
        <w:pStyle w:val="ListParagraph"/>
        <w:numPr>
          <w:ilvl w:val="0"/>
          <w:numId w:val="30"/>
        </w:numPr>
        <w:tabs>
          <w:tab w:val="left" w:pos="1134"/>
          <w:tab w:val="left" w:pos="1560"/>
        </w:tabs>
        <w:spacing w:before="240" w:after="240" w:line="480" w:lineRule="auto"/>
        <w:ind w:left="709" w:hanging="283"/>
        <w:rPr>
          <w:del w:id="10236" w:author="Mubiyarto Wibisono" w:date="2025-09-05T09:16:00Z" w16du:dateUtc="2025-09-05T02:16:00Z"/>
          <w:rFonts w:ascii="Arial" w:eastAsia="Arial" w:hAnsi="Arial" w:cs="Arial"/>
          <w:sz w:val="20"/>
          <w:szCs w:val="20"/>
        </w:rPr>
        <w:pPrChange w:id="10237" w:author="Mubiyarto Wibisono" w:date="2025-09-05T09:17:00Z" w16du:dateUtc="2025-09-05T02:17:00Z">
          <w:pPr>
            <w:pStyle w:val="ListParagraph"/>
            <w:numPr>
              <w:numId w:val="30"/>
            </w:numPr>
            <w:tabs>
              <w:tab w:val="left" w:pos="1134"/>
              <w:tab w:val="left" w:pos="1560"/>
            </w:tabs>
            <w:spacing w:before="240" w:after="240" w:line="360" w:lineRule="auto"/>
            <w:ind w:left="709" w:hanging="283"/>
          </w:pPr>
        </w:pPrChange>
      </w:pPr>
      <w:r w:rsidRPr="00A41EA1">
        <w:rPr>
          <w:rFonts w:ascii="Arial" w:eastAsia="Arial" w:hAnsi="Arial" w:cs="Arial"/>
          <w:sz w:val="20"/>
          <w:szCs w:val="20"/>
        </w:rPr>
        <w:t>After payment has been processed, URA P</w:t>
      </w:r>
      <w:r w:rsidR="00471419" w:rsidRPr="00A41EA1">
        <w:rPr>
          <w:rFonts w:ascii="Arial" w:eastAsia="Arial" w:hAnsi="Arial" w:cs="Arial"/>
          <w:sz w:val="20"/>
          <w:szCs w:val="20"/>
        </w:rPr>
        <w:t xml:space="preserve">ayment </w:t>
      </w:r>
      <w:r w:rsidRPr="00A41EA1">
        <w:rPr>
          <w:rFonts w:ascii="Arial" w:eastAsia="Arial" w:hAnsi="Arial" w:cs="Arial"/>
          <w:sz w:val="20"/>
          <w:szCs w:val="20"/>
        </w:rPr>
        <w:t>G</w:t>
      </w:r>
      <w:r w:rsidR="00471419" w:rsidRPr="00A41EA1">
        <w:rPr>
          <w:rFonts w:ascii="Arial" w:eastAsia="Arial" w:hAnsi="Arial" w:cs="Arial"/>
          <w:sz w:val="20"/>
          <w:szCs w:val="20"/>
        </w:rPr>
        <w:t xml:space="preserve">ateway </w:t>
      </w:r>
      <w:r w:rsidRPr="00A41EA1">
        <w:rPr>
          <w:rFonts w:ascii="Arial" w:eastAsia="Arial" w:hAnsi="Arial" w:cs="Arial"/>
          <w:sz w:val="20"/>
          <w:szCs w:val="20"/>
        </w:rPr>
        <w:t>will respond to OCMS Internet BE by</w:t>
      </w:r>
      <w:r w:rsidR="00DD29F6" w:rsidRPr="00A41EA1">
        <w:rPr>
          <w:rFonts w:ascii="Arial" w:eastAsia="Arial" w:hAnsi="Arial" w:cs="Arial"/>
          <w:sz w:val="20"/>
          <w:szCs w:val="20"/>
        </w:rPr>
        <w:t xml:space="preserve"> </w:t>
      </w:r>
      <w:r w:rsidRPr="00A41EA1">
        <w:rPr>
          <w:rFonts w:ascii="Arial" w:eastAsia="Arial" w:hAnsi="Arial" w:cs="Arial"/>
          <w:sz w:val="20"/>
          <w:szCs w:val="20"/>
        </w:rPr>
        <w:t>calling either the success URL or fail URL with the transaction data.</w:t>
      </w:r>
    </w:p>
    <w:p w14:paraId="1036C3E7" w14:textId="77777777" w:rsidR="003B6DDA" w:rsidRPr="006A12F8" w:rsidRDefault="003B6DDA">
      <w:pPr>
        <w:pStyle w:val="ListParagraph"/>
        <w:numPr>
          <w:ilvl w:val="0"/>
          <w:numId w:val="30"/>
        </w:numPr>
        <w:tabs>
          <w:tab w:val="left" w:pos="1134"/>
          <w:tab w:val="left" w:pos="1560"/>
        </w:tabs>
        <w:spacing w:before="240" w:after="240" w:line="480" w:lineRule="auto"/>
        <w:ind w:left="709" w:hanging="283"/>
        <w:rPr>
          <w:rFonts w:ascii="Arial" w:eastAsia="Arial" w:hAnsi="Arial" w:cs="Arial"/>
          <w:sz w:val="20"/>
          <w:szCs w:val="20"/>
          <w:rPrChange w:id="10238" w:author="Mubiyarto Wibisono" w:date="2025-09-05T09:16:00Z" w16du:dateUtc="2025-09-05T02:16:00Z">
            <w:rPr>
              <w:rFonts w:eastAsia="Arial"/>
            </w:rPr>
          </w:rPrChange>
        </w:rPr>
        <w:pPrChange w:id="10239" w:author="Mubiyarto Wibisono" w:date="2025-09-05T09:17:00Z" w16du:dateUtc="2025-09-05T02:17:00Z">
          <w:pPr>
            <w:pStyle w:val="ListParagraph"/>
            <w:tabs>
              <w:tab w:val="left" w:pos="1134"/>
              <w:tab w:val="left" w:pos="1560"/>
            </w:tabs>
            <w:spacing w:before="240" w:after="240" w:line="360" w:lineRule="auto"/>
            <w:ind w:left="709"/>
          </w:pPr>
        </w:pPrChange>
      </w:pPr>
    </w:p>
    <w:p w14:paraId="5DA389CB" w14:textId="642A7E3C" w:rsidR="003B6DDA" w:rsidRPr="00A41EA1" w:rsidDel="006A12F8" w:rsidRDefault="00F00894">
      <w:pPr>
        <w:pStyle w:val="ListParagraph"/>
        <w:numPr>
          <w:ilvl w:val="0"/>
          <w:numId w:val="30"/>
        </w:numPr>
        <w:tabs>
          <w:tab w:val="left" w:pos="1134"/>
          <w:tab w:val="left" w:pos="1560"/>
        </w:tabs>
        <w:spacing w:before="240" w:after="240" w:line="480" w:lineRule="auto"/>
        <w:ind w:left="709" w:hanging="283"/>
        <w:rPr>
          <w:del w:id="10240" w:author="Mubiyarto Wibisono" w:date="2025-09-05T09:16:00Z" w16du:dateUtc="2025-09-05T02:16:00Z"/>
          <w:rFonts w:ascii="Arial" w:eastAsia="Arial" w:hAnsi="Arial" w:cs="Arial"/>
          <w:sz w:val="20"/>
          <w:szCs w:val="20"/>
        </w:rPr>
        <w:pPrChange w:id="10241" w:author="Mubiyarto Wibisono" w:date="2025-09-05T09:17:00Z" w16du:dateUtc="2025-09-05T02:17:00Z">
          <w:pPr>
            <w:pStyle w:val="ListParagraph"/>
            <w:numPr>
              <w:numId w:val="30"/>
            </w:numPr>
            <w:tabs>
              <w:tab w:val="left" w:pos="1134"/>
              <w:tab w:val="left" w:pos="1560"/>
            </w:tabs>
            <w:spacing w:before="240" w:after="240" w:line="360" w:lineRule="auto"/>
            <w:ind w:left="709" w:hanging="283"/>
          </w:pPr>
        </w:pPrChange>
      </w:pPr>
      <w:r w:rsidRPr="00A41EA1">
        <w:rPr>
          <w:rFonts w:ascii="Arial" w:eastAsia="Arial" w:hAnsi="Arial" w:cs="Arial"/>
          <w:sz w:val="20"/>
          <w:szCs w:val="20"/>
        </w:rPr>
        <w:t>When the OCMS Internet Backend receives the data, it will initiate a check status query to URA P</w:t>
      </w:r>
      <w:r w:rsidR="00471419" w:rsidRPr="00A41EA1">
        <w:rPr>
          <w:rFonts w:ascii="Arial" w:eastAsia="Arial" w:hAnsi="Arial" w:cs="Arial"/>
          <w:sz w:val="20"/>
          <w:szCs w:val="20"/>
        </w:rPr>
        <w:t xml:space="preserve">ayment </w:t>
      </w:r>
      <w:r w:rsidRPr="00A41EA1">
        <w:rPr>
          <w:rFonts w:ascii="Arial" w:eastAsia="Arial" w:hAnsi="Arial" w:cs="Arial"/>
          <w:sz w:val="20"/>
          <w:szCs w:val="20"/>
        </w:rPr>
        <w:t>G</w:t>
      </w:r>
      <w:r w:rsidR="00471419" w:rsidRPr="00A41EA1">
        <w:rPr>
          <w:rFonts w:ascii="Arial" w:eastAsia="Arial" w:hAnsi="Arial" w:cs="Arial"/>
          <w:sz w:val="20"/>
          <w:szCs w:val="20"/>
        </w:rPr>
        <w:t>ateway</w:t>
      </w:r>
      <w:r w:rsidRPr="00A41EA1">
        <w:rPr>
          <w:rFonts w:ascii="Arial" w:eastAsia="Arial" w:hAnsi="Arial" w:cs="Arial"/>
          <w:sz w:val="20"/>
          <w:szCs w:val="20"/>
        </w:rPr>
        <w:t xml:space="preserve"> to retrieve the final payment status.</w:t>
      </w:r>
    </w:p>
    <w:p w14:paraId="6277E9FC" w14:textId="77777777" w:rsidR="003B6DDA" w:rsidRPr="006A12F8" w:rsidRDefault="003B6DDA">
      <w:pPr>
        <w:pStyle w:val="ListParagraph"/>
        <w:numPr>
          <w:ilvl w:val="0"/>
          <w:numId w:val="30"/>
        </w:numPr>
        <w:tabs>
          <w:tab w:val="left" w:pos="1134"/>
          <w:tab w:val="left" w:pos="1560"/>
        </w:tabs>
        <w:spacing w:before="240" w:after="240" w:line="480" w:lineRule="auto"/>
        <w:ind w:left="709" w:hanging="283"/>
        <w:rPr>
          <w:rFonts w:ascii="Arial" w:eastAsia="Arial" w:hAnsi="Arial" w:cs="Arial"/>
          <w:sz w:val="20"/>
          <w:szCs w:val="20"/>
          <w:rPrChange w:id="10242" w:author="Mubiyarto Wibisono" w:date="2025-09-05T09:16:00Z" w16du:dateUtc="2025-09-05T02:16:00Z">
            <w:rPr>
              <w:rFonts w:eastAsia="Arial"/>
            </w:rPr>
          </w:rPrChange>
        </w:rPr>
        <w:pPrChange w:id="10243" w:author="Mubiyarto Wibisono" w:date="2025-09-05T09:17:00Z" w16du:dateUtc="2025-09-05T02:17:00Z">
          <w:pPr>
            <w:pStyle w:val="ListParagraph"/>
            <w:spacing w:line="360" w:lineRule="auto"/>
          </w:pPr>
        </w:pPrChange>
      </w:pPr>
    </w:p>
    <w:p w14:paraId="42B1509B" w14:textId="58846D69" w:rsidR="003B6DDA" w:rsidRPr="00A41EA1" w:rsidDel="006A12F8" w:rsidRDefault="00F00894">
      <w:pPr>
        <w:pStyle w:val="ListParagraph"/>
        <w:numPr>
          <w:ilvl w:val="0"/>
          <w:numId w:val="30"/>
        </w:numPr>
        <w:tabs>
          <w:tab w:val="left" w:pos="1134"/>
          <w:tab w:val="left" w:pos="1560"/>
        </w:tabs>
        <w:spacing w:before="240" w:after="240" w:line="480" w:lineRule="auto"/>
        <w:ind w:left="709" w:hanging="283"/>
        <w:rPr>
          <w:del w:id="10244" w:author="Mubiyarto Wibisono" w:date="2025-09-05T09:17:00Z" w16du:dateUtc="2025-09-05T02:17:00Z"/>
          <w:rFonts w:ascii="Arial" w:eastAsia="Arial" w:hAnsi="Arial" w:cs="Arial"/>
          <w:sz w:val="20"/>
          <w:szCs w:val="20"/>
        </w:rPr>
        <w:pPrChange w:id="10245" w:author="Mubiyarto Wibisono" w:date="2025-09-05T09:17:00Z" w16du:dateUtc="2025-09-05T02:17:00Z">
          <w:pPr>
            <w:pStyle w:val="ListParagraph"/>
            <w:numPr>
              <w:numId w:val="30"/>
            </w:numPr>
            <w:tabs>
              <w:tab w:val="left" w:pos="1134"/>
              <w:tab w:val="left" w:pos="1560"/>
            </w:tabs>
            <w:spacing w:before="240" w:after="240" w:line="360" w:lineRule="auto"/>
            <w:ind w:left="709" w:hanging="283"/>
          </w:pPr>
        </w:pPrChange>
      </w:pPr>
      <w:r w:rsidRPr="00A41EA1">
        <w:rPr>
          <w:rFonts w:ascii="Arial" w:eastAsia="Arial" w:hAnsi="Arial" w:cs="Arial"/>
          <w:sz w:val="20"/>
          <w:szCs w:val="20"/>
        </w:rPr>
        <w:t>When the OCMS Internet B</w:t>
      </w:r>
      <w:r w:rsidR="007527D4" w:rsidRPr="00A41EA1">
        <w:rPr>
          <w:rFonts w:ascii="Arial" w:eastAsia="Arial" w:hAnsi="Arial" w:cs="Arial"/>
          <w:sz w:val="20"/>
          <w:szCs w:val="20"/>
        </w:rPr>
        <w:t>ackend</w:t>
      </w:r>
      <w:r w:rsidRPr="00A41EA1">
        <w:rPr>
          <w:rFonts w:ascii="Arial" w:eastAsia="Arial" w:hAnsi="Arial" w:cs="Arial"/>
          <w:sz w:val="20"/>
          <w:szCs w:val="20"/>
        </w:rPr>
        <w:t xml:space="preserve"> receives the final status, it will respond to the eService Portal with the final payment status.</w:t>
      </w:r>
    </w:p>
    <w:p w14:paraId="5234793E" w14:textId="77777777" w:rsidR="003B6DDA" w:rsidRPr="006A12F8" w:rsidRDefault="003B6DDA">
      <w:pPr>
        <w:pStyle w:val="ListParagraph"/>
        <w:numPr>
          <w:ilvl w:val="0"/>
          <w:numId w:val="30"/>
        </w:numPr>
        <w:tabs>
          <w:tab w:val="left" w:pos="1134"/>
          <w:tab w:val="left" w:pos="1560"/>
        </w:tabs>
        <w:spacing w:before="240" w:after="240" w:line="480" w:lineRule="auto"/>
        <w:ind w:left="709" w:hanging="283"/>
        <w:rPr>
          <w:rFonts w:ascii="Arial" w:eastAsia="Arial" w:hAnsi="Arial" w:cs="Arial"/>
          <w:sz w:val="20"/>
          <w:szCs w:val="20"/>
          <w:rPrChange w:id="10246" w:author="Mubiyarto Wibisono" w:date="2025-09-05T09:17:00Z" w16du:dateUtc="2025-09-05T02:17:00Z">
            <w:rPr>
              <w:rFonts w:eastAsia="Arial"/>
            </w:rPr>
          </w:rPrChange>
        </w:rPr>
        <w:pPrChange w:id="10247" w:author="Mubiyarto Wibisono" w:date="2025-09-05T09:17:00Z" w16du:dateUtc="2025-09-05T02:17:00Z">
          <w:pPr>
            <w:pStyle w:val="ListParagraph"/>
            <w:spacing w:line="360" w:lineRule="auto"/>
          </w:pPr>
        </w:pPrChange>
      </w:pPr>
    </w:p>
    <w:p w14:paraId="3DAA6039" w14:textId="23AD1953" w:rsidR="00F00894" w:rsidRPr="00A41EA1" w:rsidRDefault="00F00894">
      <w:pPr>
        <w:pStyle w:val="ListParagraph"/>
        <w:numPr>
          <w:ilvl w:val="0"/>
          <w:numId w:val="30"/>
        </w:numPr>
        <w:tabs>
          <w:tab w:val="left" w:pos="1134"/>
          <w:tab w:val="left" w:pos="1560"/>
        </w:tabs>
        <w:spacing w:before="240" w:after="240" w:line="480" w:lineRule="auto"/>
        <w:ind w:left="709" w:hanging="283"/>
        <w:rPr>
          <w:rFonts w:ascii="Arial" w:eastAsia="Arial" w:hAnsi="Arial" w:cs="Arial"/>
          <w:sz w:val="20"/>
          <w:szCs w:val="20"/>
        </w:rPr>
        <w:pPrChange w:id="10248" w:author="Mubiyarto Wibisono" w:date="2025-09-05T09:17:00Z" w16du:dateUtc="2025-09-05T02:17:00Z">
          <w:pPr>
            <w:pStyle w:val="ListParagraph"/>
            <w:numPr>
              <w:numId w:val="30"/>
            </w:numPr>
            <w:tabs>
              <w:tab w:val="left" w:pos="1134"/>
              <w:tab w:val="left" w:pos="1560"/>
            </w:tabs>
            <w:spacing w:before="240" w:after="240" w:line="360" w:lineRule="auto"/>
            <w:ind w:left="709" w:hanging="283"/>
          </w:pPr>
        </w:pPrChange>
      </w:pPr>
      <w:r w:rsidRPr="00A41EA1">
        <w:rPr>
          <w:rFonts w:ascii="Arial" w:eastAsia="Arial" w:hAnsi="Arial" w:cs="Arial"/>
          <w:sz w:val="20"/>
          <w:szCs w:val="20"/>
        </w:rPr>
        <w:t>When the eService Portal receives the payment status, it will display the success or fail message on the UI to notify the Motorist of the payment status.</w:t>
      </w:r>
    </w:p>
    <w:p w14:paraId="1F8B0422" w14:textId="77777777" w:rsidR="000E514F" w:rsidRPr="00A41EA1" w:rsidRDefault="000E514F" w:rsidP="00F00894">
      <w:pPr>
        <w:spacing w:line="360" w:lineRule="auto"/>
        <w:ind w:left="456"/>
        <w:rPr>
          <w:rFonts w:ascii="Arial" w:eastAsia="Arial" w:hAnsi="Arial" w:cs="Arial"/>
          <w:sz w:val="20"/>
          <w:szCs w:val="20"/>
        </w:rPr>
      </w:pPr>
    </w:p>
    <w:p w14:paraId="78DF22AA" w14:textId="77777777" w:rsidR="000E514F" w:rsidRPr="00A41EA1" w:rsidRDefault="000E514F" w:rsidP="00F00894">
      <w:pPr>
        <w:spacing w:line="360" w:lineRule="auto"/>
        <w:ind w:left="456"/>
        <w:rPr>
          <w:rFonts w:ascii="Arial" w:eastAsia="Arial" w:hAnsi="Arial" w:cs="Arial"/>
          <w:sz w:val="20"/>
          <w:szCs w:val="20"/>
        </w:rPr>
      </w:pPr>
    </w:p>
    <w:p w14:paraId="2EA9DEE9" w14:textId="77777777" w:rsidR="000E514F" w:rsidRPr="00A41EA1" w:rsidRDefault="000E514F" w:rsidP="00F00894">
      <w:pPr>
        <w:spacing w:line="360" w:lineRule="auto"/>
        <w:ind w:left="456"/>
        <w:rPr>
          <w:rFonts w:ascii="Arial" w:eastAsia="Arial" w:hAnsi="Arial" w:cs="Arial"/>
          <w:sz w:val="20"/>
          <w:szCs w:val="20"/>
        </w:rPr>
      </w:pPr>
    </w:p>
    <w:p w14:paraId="3DD1AB82" w14:textId="77777777" w:rsidR="000E514F" w:rsidRPr="00A41EA1" w:rsidRDefault="000E514F" w:rsidP="00F00894">
      <w:pPr>
        <w:spacing w:line="360" w:lineRule="auto"/>
        <w:ind w:left="456"/>
        <w:rPr>
          <w:rFonts w:ascii="Arial" w:eastAsia="Arial" w:hAnsi="Arial" w:cs="Arial"/>
          <w:sz w:val="20"/>
          <w:szCs w:val="20"/>
        </w:rPr>
      </w:pPr>
    </w:p>
    <w:p w14:paraId="2BA0E97B" w14:textId="77777777" w:rsidR="000E514F" w:rsidRPr="00A41EA1" w:rsidRDefault="000E514F" w:rsidP="00F00894">
      <w:pPr>
        <w:spacing w:line="360" w:lineRule="auto"/>
        <w:ind w:left="456"/>
        <w:rPr>
          <w:rFonts w:ascii="Arial" w:eastAsia="Arial" w:hAnsi="Arial" w:cs="Arial"/>
          <w:sz w:val="20"/>
          <w:szCs w:val="20"/>
        </w:rPr>
      </w:pPr>
    </w:p>
    <w:p w14:paraId="7AAA4BF7" w14:textId="77777777" w:rsidR="000E514F" w:rsidRPr="00A41EA1" w:rsidRDefault="000E514F" w:rsidP="00F00894">
      <w:pPr>
        <w:spacing w:line="360" w:lineRule="auto"/>
        <w:ind w:left="456"/>
        <w:rPr>
          <w:rFonts w:ascii="Arial" w:eastAsia="Arial" w:hAnsi="Arial" w:cs="Arial"/>
          <w:sz w:val="20"/>
          <w:szCs w:val="20"/>
        </w:rPr>
      </w:pPr>
    </w:p>
    <w:p w14:paraId="67297943" w14:textId="77777777" w:rsidR="000E514F" w:rsidRPr="00A41EA1" w:rsidRDefault="000E514F" w:rsidP="00F00894">
      <w:pPr>
        <w:spacing w:line="360" w:lineRule="auto"/>
        <w:ind w:left="456"/>
        <w:rPr>
          <w:rFonts w:ascii="Arial" w:eastAsia="Arial" w:hAnsi="Arial" w:cs="Arial"/>
          <w:sz w:val="20"/>
          <w:szCs w:val="20"/>
        </w:rPr>
      </w:pPr>
    </w:p>
    <w:p w14:paraId="31D0F9D8" w14:textId="6D0FEE5B" w:rsidR="0007210C" w:rsidRPr="006A12F8" w:rsidRDefault="008E5151">
      <w:pPr>
        <w:pStyle w:val="Heading3"/>
        <w:numPr>
          <w:ilvl w:val="0"/>
          <w:numId w:val="97"/>
        </w:numPr>
        <w:ind w:left="426" w:hanging="426"/>
        <w:rPr>
          <w:rFonts w:eastAsia="Arial" w:cs="Arial"/>
          <w:b/>
          <w:bCs/>
          <w:color w:val="215E99" w:themeColor="text2" w:themeTint="BF"/>
          <w:rPrChange w:id="10249" w:author="Mubiyarto Wibisono" w:date="2025-09-05T09:17:00Z" w16du:dateUtc="2025-09-05T02:17:00Z">
            <w:rPr>
              <w:rFonts w:ascii="Arial" w:eastAsia="Arial" w:hAnsi="Arial" w:cs="Arial"/>
              <w:b/>
              <w:bCs/>
            </w:rPr>
          </w:rPrChange>
        </w:rPr>
        <w:pPrChange w:id="10250" w:author="Mubiyarto Wibisono" w:date="2025-09-04T16:48:00Z" w16du:dateUtc="2025-09-04T09:48:00Z">
          <w:pPr>
            <w:pStyle w:val="Heading2"/>
            <w:numPr>
              <w:ilvl w:val="1"/>
              <w:numId w:val="22"/>
            </w:numPr>
            <w:ind w:left="644" w:hanging="720"/>
          </w:pPr>
        </w:pPrChange>
      </w:pPr>
      <w:bookmarkStart w:id="10251" w:name="_Toc205930463"/>
      <w:bookmarkStart w:id="10252" w:name="_Toc206576721"/>
      <w:bookmarkStart w:id="10253" w:name="_Toc206577255"/>
      <w:ins w:id="10254" w:author="Mubiyarto Wibisono" w:date="2025-09-04T16:48:00Z" w16du:dateUtc="2025-09-04T09:48:00Z">
        <w:r w:rsidRPr="006A12F8">
          <w:rPr>
            <w:rFonts w:eastAsia="Arial" w:cs="Arial"/>
            <w:b/>
            <w:bCs/>
            <w:color w:val="215E99" w:themeColor="text2" w:themeTint="BF"/>
          </w:rPr>
          <w:lastRenderedPageBreak/>
          <w:t xml:space="preserve"> </w:t>
        </w:r>
      </w:ins>
      <w:bookmarkStart w:id="10255" w:name="_Toc207935940"/>
      <w:bookmarkStart w:id="10256" w:name="_Toc207957505"/>
      <w:bookmarkStart w:id="10257" w:name="_Toc207961819"/>
      <w:commentRangeStart w:id="10258"/>
      <w:commentRangeStart w:id="10259"/>
      <w:commentRangeStart w:id="10260"/>
      <w:r w:rsidR="000E514F" w:rsidRPr="006A12F8">
        <w:rPr>
          <w:rFonts w:eastAsia="Arial" w:cs="Arial"/>
          <w:b/>
          <w:bCs/>
          <w:color w:val="215E99" w:themeColor="text2" w:themeTint="BF"/>
          <w:rPrChange w:id="10261" w:author="Mubiyarto Wibisono" w:date="2025-09-05T09:17:00Z" w16du:dateUtc="2025-09-05T02:17:00Z">
            <w:rPr>
              <w:rFonts w:eastAsia="Arial" w:cs="Arial"/>
              <w:b/>
              <w:bCs/>
            </w:rPr>
          </w:rPrChange>
        </w:rPr>
        <w:t>Diagram Flow Image</w:t>
      </w:r>
      <w:bookmarkEnd w:id="10251"/>
      <w:bookmarkEnd w:id="10252"/>
      <w:bookmarkEnd w:id="10253"/>
      <w:bookmarkEnd w:id="10255"/>
      <w:bookmarkEnd w:id="10256"/>
      <w:bookmarkEnd w:id="10257"/>
      <w:commentRangeEnd w:id="10258"/>
      <w:r w:rsidR="004C32DD">
        <w:rPr>
          <w:rStyle w:val="CommentReference"/>
          <w:rFonts w:ascii="Times New Roman" w:eastAsia="Times New Roman" w:hAnsi="Times New Roman" w:cs="Times New Roman"/>
          <w:color w:val="auto"/>
          <w:lang w:eastAsia="en-US" w:bidi="my-MM"/>
        </w:rPr>
        <w:commentReference w:id="10258"/>
      </w:r>
      <w:commentRangeEnd w:id="10259"/>
      <w:r w:rsidR="00092AAC">
        <w:rPr>
          <w:rStyle w:val="CommentReference"/>
          <w:rFonts w:ascii="Times New Roman" w:eastAsia="Times New Roman" w:hAnsi="Times New Roman" w:cs="Times New Roman"/>
          <w:color w:val="auto"/>
          <w:lang w:eastAsia="en-US" w:bidi="my-MM"/>
        </w:rPr>
        <w:commentReference w:id="10259"/>
      </w:r>
      <w:commentRangeEnd w:id="10260"/>
      <w:r w:rsidR="002C2F52">
        <w:rPr>
          <w:rStyle w:val="CommentReference"/>
          <w:rFonts w:ascii="Times New Roman" w:eastAsia="Times New Roman" w:hAnsi="Times New Roman" w:cs="Times New Roman"/>
          <w:color w:val="auto"/>
          <w:lang w:eastAsia="en-US" w:bidi="my-MM"/>
        </w:rPr>
        <w:commentReference w:id="10260"/>
      </w:r>
    </w:p>
    <w:p w14:paraId="7AF7DD32" w14:textId="1E7FAD44" w:rsidR="00F00894" w:rsidRPr="00A41EA1" w:rsidRDefault="00263F19" w:rsidP="00F00894">
      <w:pPr>
        <w:rPr>
          <w:rFonts w:ascii="Arial" w:eastAsia="Arial" w:hAnsi="Arial" w:cs="Arial"/>
          <w:sz w:val="20"/>
          <w:szCs w:val="20"/>
          <w:rPrChange w:id="10262" w:author="Mubiyarto Wibisono" w:date="2025-09-05T08:31:00Z" w16du:dateUtc="2025-09-05T01:31:00Z">
            <w:rPr>
              <w:rFonts w:ascii="Arial" w:eastAsia="Arial" w:hAnsi="Arial" w:cs="Arial"/>
            </w:rPr>
          </w:rPrChange>
        </w:rPr>
      </w:pPr>
      <w:r>
        <w:rPr>
          <w:noProof/>
        </w:rPr>
        <w:drawing>
          <wp:inline distT="0" distB="0" distL="0" distR="0" wp14:anchorId="4185E5F0" wp14:editId="44F48044">
            <wp:extent cx="5391150" cy="3799724"/>
            <wp:effectExtent l="0" t="0" r="0" b="0"/>
            <wp:docPr id="1186515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10480" cy="3813348"/>
                    </a:xfrm>
                    <a:prstGeom prst="rect">
                      <a:avLst/>
                    </a:prstGeom>
                    <a:noFill/>
                    <a:ln>
                      <a:noFill/>
                    </a:ln>
                  </pic:spPr>
                </pic:pic>
              </a:graphicData>
            </a:graphic>
          </wp:inline>
        </w:drawing>
      </w:r>
    </w:p>
    <w:p w14:paraId="11047E42" w14:textId="53B98173" w:rsidR="00FF4855" w:rsidRPr="00A41EA1" w:rsidRDefault="00FF4855" w:rsidP="00FF4855">
      <w:pPr>
        <w:rPr>
          <w:rFonts w:ascii="Arial" w:eastAsia="Arial" w:hAnsi="Arial" w:cs="Arial"/>
          <w:sz w:val="20"/>
          <w:szCs w:val="20"/>
        </w:rPr>
      </w:pPr>
      <w:r w:rsidRPr="00A41EA1">
        <w:rPr>
          <w:rFonts w:ascii="Arial" w:eastAsia="Arial" w:hAnsi="Arial" w:cs="Arial"/>
          <w:sz w:val="20"/>
          <w:szCs w:val="20"/>
        </w:rPr>
        <w:t>NOTE: Due to page size limit, the full-sized image is appended.</w:t>
      </w:r>
    </w:p>
    <w:p w14:paraId="1F506ADD" w14:textId="409110E0" w:rsidR="001708B6" w:rsidRPr="00A41EA1" w:rsidRDefault="00263F19" w:rsidP="00FF4855">
      <w:pPr>
        <w:rPr>
          <w:rFonts w:ascii="Arial" w:eastAsia="Arial" w:hAnsi="Arial" w:cs="Arial"/>
          <w:sz w:val="20"/>
          <w:szCs w:val="20"/>
          <w:rPrChange w:id="10263" w:author="Mubiyarto Wibisono" w:date="2025-09-05T08:31:00Z" w16du:dateUtc="2025-09-05T01:31:00Z">
            <w:rPr>
              <w:rFonts w:ascii="Arial" w:eastAsia="Arial" w:hAnsi="Arial" w:cs="Arial"/>
            </w:rPr>
          </w:rPrChange>
        </w:rPr>
      </w:pPr>
      <w:r>
        <w:rPr>
          <w:rFonts w:ascii="Arial" w:eastAsia="Arial" w:hAnsi="Arial" w:cs="Arial"/>
          <w:sz w:val="20"/>
          <w:szCs w:val="20"/>
        </w:rPr>
        <w:object w:dxaOrig="1534" w:dyaOrig="997" w14:anchorId="18412CFB">
          <v:shape id="_x0000_i1039" type="#_x0000_t75" style="width:76.7pt;height:49.55pt" o:ole="">
            <v:imagedata r:id="rId59" o:title=""/>
          </v:shape>
          <o:OLEObject Type="Embed" ProgID="Package" ShapeID="_x0000_i1039" DrawAspect="Icon" ObjectID="_1827411917" r:id="rId60"/>
        </w:object>
      </w:r>
    </w:p>
    <w:p w14:paraId="16B6AB4B" w14:textId="77777777" w:rsidR="00E9294D" w:rsidRPr="00A41EA1" w:rsidRDefault="00E9294D" w:rsidP="0007210C">
      <w:pPr>
        <w:rPr>
          <w:rFonts w:ascii="Arial" w:eastAsia="Arial" w:hAnsi="Arial" w:cs="Arial"/>
          <w:sz w:val="20"/>
          <w:szCs w:val="20"/>
          <w:rPrChange w:id="10264" w:author="Mubiyarto Wibisono" w:date="2025-09-05T08:31:00Z" w16du:dateUtc="2025-09-05T01:31:00Z">
            <w:rPr>
              <w:rFonts w:ascii="Arial" w:eastAsia="Arial" w:hAnsi="Arial" w:cs="Arial"/>
            </w:rPr>
          </w:rPrChange>
        </w:rPr>
      </w:pPr>
    </w:p>
    <w:tbl>
      <w:tblPr>
        <w:tblStyle w:val="TableGrid"/>
        <w:tblW w:w="0" w:type="auto"/>
        <w:tblCellMar>
          <w:top w:w="113" w:type="dxa"/>
          <w:bottom w:w="113" w:type="dxa"/>
        </w:tblCellMar>
        <w:tblLook w:val="04A0" w:firstRow="1" w:lastRow="0" w:firstColumn="1" w:lastColumn="0" w:noHBand="0" w:noVBand="1"/>
      </w:tblPr>
      <w:tblGrid>
        <w:gridCol w:w="1651"/>
        <w:gridCol w:w="1076"/>
        <w:gridCol w:w="6623"/>
        <w:tblGridChange w:id="10265">
          <w:tblGrid>
            <w:gridCol w:w="1651"/>
            <w:gridCol w:w="659"/>
            <w:gridCol w:w="417"/>
            <w:gridCol w:w="1015"/>
            <w:gridCol w:w="5608"/>
          </w:tblGrid>
        </w:tblGridChange>
      </w:tblGrid>
      <w:tr w:rsidR="00A634A7" w:rsidRPr="00A41EA1" w14:paraId="61469056" w14:textId="77777777" w:rsidTr="00263F19">
        <w:tc>
          <w:tcPr>
            <w:tcW w:w="1744" w:type="dxa"/>
            <w:shd w:val="clear" w:color="auto" w:fill="F2F2F2" w:themeFill="background1" w:themeFillShade="F2"/>
            <w:vAlign w:val="center"/>
          </w:tcPr>
          <w:p w14:paraId="241BEA88" w14:textId="5A6FE615" w:rsidR="00A634A7" w:rsidRPr="00A41EA1" w:rsidRDefault="00A634A7" w:rsidP="00A634A7">
            <w:pPr>
              <w:jc w:val="center"/>
              <w:rPr>
                <w:rFonts w:ascii="Arial" w:eastAsia="Arial" w:hAnsi="Arial" w:cs="Arial"/>
                <w:sz w:val="20"/>
                <w:szCs w:val="20"/>
              </w:rPr>
            </w:pPr>
            <w:r w:rsidRPr="00A41EA1">
              <w:rPr>
                <w:rFonts w:ascii="Arial" w:hAnsi="Arial" w:cs="Arial"/>
                <w:b/>
                <w:bCs/>
                <w:color w:val="000000"/>
                <w:sz w:val="20"/>
                <w:szCs w:val="20"/>
              </w:rPr>
              <w:t>Step</w:t>
            </w:r>
          </w:p>
        </w:tc>
        <w:tc>
          <w:tcPr>
            <w:tcW w:w="1132" w:type="dxa"/>
            <w:shd w:val="clear" w:color="auto" w:fill="F2F2F2" w:themeFill="background1" w:themeFillShade="F2"/>
            <w:vAlign w:val="center"/>
          </w:tcPr>
          <w:p w14:paraId="5E011C5A" w14:textId="11DAA509" w:rsidR="00A634A7" w:rsidRPr="00A41EA1" w:rsidRDefault="00A634A7" w:rsidP="00A634A7">
            <w:pPr>
              <w:jc w:val="center"/>
              <w:rPr>
                <w:rFonts w:ascii="Arial" w:eastAsia="Arial" w:hAnsi="Arial" w:cs="Arial"/>
                <w:sz w:val="20"/>
                <w:szCs w:val="20"/>
              </w:rPr>
            </w:pPr>
            <w:r w:rsidRPr="00A41EA1">
              <w:rPr>
                <w:rFonts w:ascii="Arial" w:hAnsi="Arial" w:cs="Arial"/>
                <w:b/>
                <w:bCs/>
                <w:color w:val="000000"/>
                <w:sz w:val="20"/>
                <w:szCs w:val="20"/>
              </w:rPr>
              <w:t>Definition</w:t>
            </w:r>
          </w:p>
        </w:tc>
        <w:tc>
          <w:tcPr>
            <w:tcW w:w="6474" w:type="dxa"/>
            <w:shd w:val="clear" w:color="auto" w:fill="F2F2F2" w:themeFill="background1" w:themeFillShade="F2"/>
            <w:vAlign w:val="center"/>
          </w:tcPr>
          <w:p w14:paraId="6BA98455" w14:textId="0BFA0D8F" w:rsidR="00A634A7" w:rsidRPr="00A41EA1" w:rsidRDefault="00A634A7" w:rsidP="00A634A7">
            <w:pPr>
              <w:jc w:val="center"/>
              <w:rPr>
                <w:rFonts w:ascii="Arial" w:eastAsia="Arial" w:hAnsi="Arial" w:cs="Arial"/>
                <w:sz w:val="20"/>
                <w:szCs w:val="20"/>
              </w:rPr>
            </w:pPr>
            <w:r w:rsidRPr="00A41EA1">
              <w:rPr>
                <w:rFonts w:ascii="Arial" w:hAnsi="Arial" w:cs="Arial"/>
                <w:b/>
                <w:bCs/>
                <w:color w:val="000000"/>
                <w:sz w:val="20"/>
                <w:szCs w:val="20"/>
              </w:rPr>
              <w:t>Brief Description</w:t>
            </w:r>
          </w:p>
        </w:tc>
      </w:tr>
      <w:tr w:rsidR="00A634A7" w:rsidRPr="00A41EA1" w14:paraId="6C8E74A3" w14:textId="77777777" w:rsidTr="00263F19">
        <w:tc>
          <w:tcPr>
            <w:tcW w:w="1744" w:type="dxa"/>
            <w:vAlign w:val="center"/>
          </w:tcPr>
          <w:p w14:paraId="5A5D9DD9" w14:textId="7275D37D" w:rsidR="00A634A7" w:rsidRPr="00A41EA1" w:rsidRDefault="00A634A7" w:rsidP="00A634A7">
            <w:pPr>
              <w:rPr>
                <w:rFonts w:ascii="Arial" w:eastAsia="Arial" w:hAnsi="Arial" w:cs="Arial"/>
                <w:sz w:val="20"/>
                <w:szCs w:val="20"/>
              </w:rPr>
            </w:pPr>
            <w:r w:rsidRPr="00A41EA1">
              <w:rPr>
                <w:rFonts w:ascii="Arial" w:hAnsi="Arial" w:cs="Arial"/>
                <w:color w:val="000000"/>
                <w:sz w:val="20"/>
                <w:szCs w:val="20"/>
              </w:rPr>
              <w:t>User makes payment at URA PG</w:t>
            </w:r>
          </w:p>
        </w:tc>
        <w:tc>
          <w:tcPr>
            <w:tcW w:w="1132" w:type="dxa"/>
            <w:vAlign w:val="center"/>
          </w:tcPr>
          <w:p w14:paraId="547D8604" w14:textId="2D3F4817" w:rsidR="00A634A7" w:rsidRPr="00A41EA1" w:rsidRDefault="00A634A7" w:rsidP="00A634A7">
            <w:pPr>
              <w:rPr>
                <w:rFonts w:ascii="Arial" w:eastAsia="Arial" w:hAnsi="Arial" w:cs="Arial"/>
                <w:sz w:val="20"/>
                <w:szCs w:val="20"/>
              </w:rPr>
            </w:pPr>
            <w:r w:rsidRPr="00A41EA1">
              <w:rPr>
                <w:rFonts w:ascii="Arial" w:hAnsi="Arial" w:cs="Arial"/>
                <w:color w:val="000000"/>
                <w:sz w:val="20"/>
                <w:szCs w:val="20"/>
              </w:rPr>
              <w:t>User Action</w:t>
            </w:r>
          </w:p>
        </w:tc>
        <w:tc>
          <w:tcPr>
            <w:tcW w:w="6474" w:type="dxa"/>
            <w:vAlign w:val="center"/>
          </w:tcPr>
          <w:p w14:paraId="6E8B2EC7" w14:textId="0A1C29FE" w:rsidR="00A634A7" w:rsidRPr="00263F19" w:rsidRDefault="00263F19" w:rsidP="00A634A7">
            <w:pPr>
              <w:rPr>
                <w:rFonts w:ascii="Arial" w:eastAsia="Arial" w:hAnsi="Arial" w:cs="Arial"/>
                <w:i/>
                <w:iCs/>
                <w:sz w:val="20"/>
                <w:szCs w:val="20"/>
              </w:rPr>
            </w:pPr>
            <w:r w:rsidRPr="00263F19">
              <w:rPr>
                <w:rFonts w:ascii="Arial" w:hAnsi="Arial" w:cs="Arial"/>
                <w:i/>
                <w:iCs/>
                <w:color w:val="000000"/>
                <w:sz w:val="20"/>
                <w:szCs w:val="20"/>
              </w:rPr>
              <w:t>Refer to Section 4.2</w:t>
            </w:r>
          </w:p>
        </w:tc>
      </w:tr>
      <w:tr w:rsidR="00A634A7" w:rsidRPr="00A41EA1" w14:paraId="695CF10B" w14:textId="77777777" w:rsidTr="00263F19">
        <w:tc>
          <w:tcPr>
            <w:tcW w:w="1744" w:type="dxa"/>
            <w:vAlign w:val="center"/>
          </w:tcPr>
          <w:p w14:paraId="301D843B" w14:textId="4F2E55B8" w:rsidR="00A634A7" w:rsidRPr="00A41EA1" w:rsidRDefault="00A634A7" w:rsidP="00A634A7">
            <w:pPr>
              <w:rPr>
                <w:rFonts w:ascii="Arial" w:eastAsia="Arial" w:hAnsi="Arial" w:cs="Arial"/>
                <w:sz w:val="20"/>
                <w:szCs w:val="20"/>
              </w:rPr>
            </w:pPr>
            <w:r w:rsidRPr="00A41EA1">
              <w:rPr>
                <w:rFonts w:ascii="Arial" w:hAnsi="Arial" w:cs="Arial"/>
                <w:color w:val="000000"/>
                <w:sz w:val="20"/>
                <w:szCs w:val="20"/>
              </w:rPr>
              <w:t>URAPG sends callback to OCMS BE</w:t>
            </w:r>
          </w:p>
        </w:tc>
        <w:tc>
          <w:tcPr>
            <w:tcW w:w="1132" w:type="dxa"/>
            <w:vAlign w:val="center"/>
          </w:tcPr>
          <w:p w14:paraId="77669E60" w14:textId="3F9B52C7" w:rsidR="00A634A7" w:rsidRPr="00A41EA1" w:rsidRDefault="00A634A7" w:rsidP="00A634A7">
            <w:pPr>
              <w:rPr>
                <w:rFonts w:ascii="Arial" w:eastAsia="Arial" w:hAnsi="Arial" w:cs="Arial"/>
                <w:sz w:val="20"/>
                <w:szCs w:val="20"/>
              </w:rPr>
            </w:pPr>
            <w:r w:rsidRPr="00A41EA1">
              <w:rPr>
                <w:rFonts w:ascii="Arial" w:hAnsi="Arial" w:cs="Arial"/>
                <w:color w:val="000000"/>
                <w:sz w:val="20"/>
                <w:szCs w:val="20"/>
              </w:rPr>
              <w:t>System Interaction</w:t>
            </w:r>
          </w:p>
        </w:tc>
        <w:tc>
          <w:tcPr>
            <w:tcW w:w="6474" w:type="dxa"/>
            <w:vAlign w:val="center"/>
          </w:tcPr>
          <w:p w14:paraId="36D6CC00" w14:textId="41260E5B" w:rsidR="003B6DDA" w:rsidRPr="00263F19" w:rsidRDefault="00263F19" w:rsidP="00A634A7">
            <w:pPr>
              <w:rPr>
                <w:rFonts w:ascii="Arial" w:hAnsi="Arial" w:cs="Arial"/>
                <w:color w:val="000000"/>
                <w:sz w:val="20"/>
                <w:szCs w:val="20"/>
              </w:rPr>
            </w:pPr>
            <w:r w:rsidRPr="00263F19">
              <w:rPr>
                <w:rFonts w:ascii="Arial" w:hAnsi="Arial" w:cs="Arial"/>
                <w:i/>
                <w:iCs/>
                <w:color w:val="000000"/>
                <w:sz w:val="20"/>
                <w:szCs w:val="20"/>
              </w:rPr>
              <w:t>Refer to Section 4.2</w:t>
            </w:r>
          </w:p>
        </w:tc>
      </w:tr>
      <w:tr w:rsidR="00A634A7" w:rsidRPr="00A41EA1" w14:paraId="324CAC9C" w14:textId="77777777" w:rsidTr="00263F19">
        <w:tc>
          <w:tcPr>
            <w:tcW w:w="1744" w:type="dxa"/>
            <w:vAlign w:val="center"/>
          </w:tcPr>
          <w:p w14:paraId="2D98130E" w14:textId="57B2812B" w:rsidR="00A634A7" w:rsidRPr="00263F19" w:rsidRDefault="00A634A7" w:rsidP="00A634A7">
            <w:pPr>
              <w:rPr>
                <w:rFonts w:ascii="Arial" w:eastAsia="Arial" w:hAnsi="Arial" w:cs="Arial"/>
                <w:strike/>
                <w:sz w:val="20"/>
                <w:szCs w:val="20"/>
              </w:rPr>
            </w:pPr>
            <w:r w:rsidRPr="00263F19">
              <w:rPr>
                <w:rFonts w:ascii="Arial" w:hAnsi="Arial" w:cs="Arial"/>
                <w:strike/>
                <w:color w:val="000000"/>
                <w:sz w:val="20"/>
                <w:szCs w:val="20"/>
              </w:rPr>
              <w:t xml:space="preserve">Save callback to </w:t>
            </w:r>
            <w:ins w:id="10266" w:author="Mubiyarto Wibisono" w:date="2025-09-23T21:46:00Z" w16du:dateUtc="2025-09-23T14:46:00Z">
              <w:r w:rsidR="003B42A6" w:rsidRPr="00263F19">
                <w:rPr>
                  <w:rFonts w:ascii="Arial" w:hAnsi="Arial" w:cs="Arial"/>
                  <w:strike/>
                  <w:color w:val="000000"/>
                  <w:sz w:val="20"/>
                  <w:szCs w:val="20"/>
                </w:rPr>
                <w:t xml:space="preserve">java </w:t>
              </w:r>
            </w:ins>
            <w:r w:rsidRPr="00263F19">
              <w:rPr>
                <w:rFonts w:ascii="Arial" w:hAnsi="Arial" w:cs="Arial"/>
                <w:strike/>
                <w:color w:val="000000"/>
                <w:sz w:val="20"/>
                <w:szCs w:val="20"/>
              </w:rPr>
              <w:t>memory</w:t>
            </w:r>
          </w:p>
        </w:tc>
        <w:tc>
          <w:tcPr>
            <w:tcW w:w="1132" w:type="dxa"/>
            <w:vAlign w:val="center"/>
          </w:tcPr>
          <w:p w14:paraId="3E1FD4AE" w14:textId="0468C5CF" w:rsidR="00A634A7" w:rsidRPr="00263F19" w:rsidRDefault="00A634A7" w:rsidP="00A634A7">
            <w:pPr>
              <w:rPr>
                <w:rFonts w:ascii="Arial" w:eastAsia="Arial" w:hAnsi="Arial" w:cs="Arial"/>
                <w:strike/>
                <w:sz w:val="20"/>
                <w:szCs w:val="20"/>
              </w:rPr>
            </w:pPr>
            <w:r w:rsidRPr="00263F19">
              <w:rPr>
                <w:rFonts w:ascii="Arial" w:hAnsi="Arial" w:cs="Arial"/>
                <w:strike/>
                <w:color w:val="000000"/>
                <w:sz w:val="20"/>
                <w:szCs w:val="20"/>
              </w:rPr>
              <w:t>Data Update</w:t>
            </w:r>
          </w:p>
        </w:tc>
        <w:tc>
          <w:tcPr>
            <w:tcW w:w="6474" w:type="dxa"/>
            <w:vAlign w:val="center"/>
          </w:tcPr>
          <w:p w14:paraId="662EF3D2" w14:textId="427958A9" w:rsidR="00A634A7" w:rsidRPr="00263F19" w:rsidRDefault="00A634A7" w:rsidP="00A634A7">
            <w:pPr>
              <w:rPr>
                <w:rFonts w:ascii="Arial" w:eastAsia="Arial" w:hAnsi="Arial" w:cs="Arial"/>
                <w:strike/>
                <w:sz w:val="20"/>
                <w:szCs w:val="20"/>
              </w:rPr>
            </w:pPr>
            <w:commentRangeStart w:id="10267"/>
            <w:commentRangeStart w:id="10268"/>
            <w:commentRangeStart w:id="10269"/>
            <w:commentRangeStart w:id="10270"/>
            <w:commentRangeStart w:id="10271"/>
            <w:r w:rsidRPr="00263F19">
              <w:rPr>
                <w:rFonts w:ascii="Arial" w:hAnsi="Arial" w:cs="Arial"/>
                <w:strike/>
                <w:color w:val="000000"/>
                <w:sz w:val="20"/>
                <w:szCs w:val="20"/>
              </w:rPr>
              <w:t>Persist the raw callback payload for later reconciliation.</w:t>
            </w:r>
            <w:commentRangeEnd w:id="10267"/>
            <w:r w:rsidR="00AD5898" w:rsidRPr="00263F19">
              <w:rPr>
                <w:rStyle w:val="CommentReference"/>
                <w:strike/>
                <w:lang w:eastAsia="en-US" w:bidi="my-MM"/>
              </w:rPr>
              <w:commentReference w:id="10267"/>
            </w:r>
            <w:commentRangeEnd w:id="10268"/>
            <w:r w:rsidR="000856CC" w:rsidRPr="00263F19">
              <w:rPr>
                <w:rStyle w:val="CommentReference"/>
                <w:strike/>
                <w:lang w:eastAsia="en-US" w:bidi="my-MM"/>
              </w:rPr>
              <w:commentReference w:id="10268"/>
            </w:r>
            <w:commentRangeEnd w:id="10269"/>
            <w:r w:rsidR="001808DC" w:rsidRPr="00263F19">
              <w:rPr>
                <w:rStyle w:val="CommentReference"/>
                <w:strike/>
                <w:lang w:eastAsia="en-US" w:bidi="my-MM"/>
              </w:rPr>
              <w:commentReference w:id="10269"/>
            </w:r>
            <w:commentRangeEnd w:id="10270"/>
            <w:r w:rsidR="00AF72AE" w:rsidRPr="00263F19">
              <w:rPr>
                <w:rStyle w:val="CommentReference"/>
                <w:strike/>
                <w:lang w:eastAsia="en-US" w:bidi="my-MM"/>
              </w:rPr>
              <w:commentReference w:id="10270"/>
            </w:r>
            <w:commentRangeEnd w:id="10271"/>
            <w:r w:rsidR="006F66A3" w:rsidRPr="00263F19">
              <w:rPr>
                <w:rStyle w:val="CommentReference"/>
                <w:strike/>
                <w:lang w:eastAsia="en-US" w:bidi="my-MM"/>
              </w:rPr>
              <w:commentReference w:id="10271"/>
            </w:r>
          </w:p>
        </w:tc>
      </w:tr>
      <w:tr w:rsidR="00FE22B5" w:rsidRPr="00A41EA1" w14:paraId="6D35EFD0" w14:textId="77777777" w:rsidTr="00263F19">
        <w:tc>
          <w:tcPr>
            <w:tcW w:w="1744" w:type="dxa"/>
            <w:vAlign w:val="center"/>
          </w:tcPr>
          <w:p w14:paraId="522C8A0A" w14:textId="59E00082"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 xml:space="preserve">Response code </w:t>
            </w:r>
            <w:proofErr w:type="spellStart"/>
            <w:r w:rsidRPr="00A41EA1">
              <w:rPr>
                <w:rFonts w:ascii="Arial" w:hAnsi="Arial" w:cs="Arial"/>
                <w:color w:val="000000"/>
                <w:sz w:val="20"/>
                <w:szCs w:val="20"/>
              </w:rPr>
              <w:t>code</w:t>
            </w:r>
            <w:proofErr w:type="spellEnd"/>
            <w:r w:rsidRPr="00A41EA1">
              <w:rPr>
                <w:rFonts w:ascii="Arial" w:hAnsi="Arial" w:cs="Arial"/>
                <w:color w:val="000000"/>
                <w:sz w:val="20"/>
                <w:szCs w:val="20"/>
              </w:rPr>
              <w:t xml:space="preserve"> other than 3099-00000, 00,</w:t>
            </w:r>
            <w:r w:rsidRPr="00A41EA1">
              <w:rPr>
                <w:rFonts w:ascii="Arial" w:hAnsi="Arial" w:cs="Arial"/>
                <w:color w:val="000000"/>
                <w:sz w:val="20"/>
                <w:szCs w:val="20"/>
              </w:rPr>
              <w:br/>
              <w:t>000008_000000?</w:t>
            </w:r>
          </w:p>
        </w:tc>
        <w:tc>
          <w:tcPr>
            <w:tcW w:w="1132" w:type="dxa"/>
            <w:vAlign w:val="center"/>
          </w:tcPr>
          <w:p w14:paraId="11B878C7" w14:textId="018073DE"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Interaction</w:t>
            </w:r>
          </w:p>
        </w:tc>
        <w:tc>
          <w:tcPr>
            <w:tcW w:w="6474" w:type="dxa"/>
            <w:vAlign w:val="center"/>
          </w:tcPr>
          <w:p w14:paraId="6CFE2748" w14:textId="10E69054" w:rsidR="00FE22B5" w:rsidRPr="00A41EA1"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FE22B5" w:rsidRPr="00A41EA1" w14:paraId="193BA6F2" w14:textId="77777777" w:rsidTr="00263F19">
        <w:tc>
          <w:tcPr>
            <w:tcW w:w="1744" w:type="dxa"/>
            <w:vAlign w:val="center"/>
          </w:tcPr>
          <w:p w14:paraId="0BACDE7F" w14:textId="1FC184C2"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 xml:space="preserve">If </w:t>
            </w:r>
            <w:r w:rsidR="0069789D" w:rsidRPr="00A41EA1">
              <w:rPr>
                <w:rFonts w:ascii="Arial" w:hAnsi="Arial" w:cs="Arial"/>
                <w:color w:val="000000"/>
                <w:sz w:val="20"/>
                <w:szCs w:val="20"/>
              </w:rPr>
              <w:t>yes</w:t>
            </w:r>
          </w:p>
        </w:tc>
        <w:tc>
          <w:tcPr>
            <w:tcW w:w="1132" w:type="dxa"/>
            <w:vAlign w:val="center"/>
          </w:tcPr>
          <w:p w14:paraId="01E06271" w14:textId="47602FD2"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
          <w:p w14:paraId="182D344A" w14:textId="227B2C58" w:rsidR="00FE22B5" w:rsidRPr="00A41EA1" w:rsidRDefault="00263F19" w:rsidP="00FE22B5">
            <w:pPr>
              <w:rPr>
                <w:rFonts w:ascii="Arial" w:hAnsi="Arial" w:cs="Arial"/>
                <w:color w:val="000000"/>
                <w:sz w:val="20"/>
                <w:szCs w:val="20"/>
                <w:lang w:val="en-US"/>
              </w:rPr>
            </w:pPr>
            <w:r w:rsidRPr="00263F19">
              <w:rPr>
                <w:rFonts w:ascii="Arial" w:hAnsi="Arial" w:cs="Arial"/>
                <w:i/>
                <w:iCs/>
                <w:color w:val="000000"/>
                <w:sz w:val="20"/>
                <w:szCs w:val="20"/>
              </w:rPr>
              <w:t>Refer to Section 4.2</w:t>
            </w:r>
          </w:p>
        </w:tc>
      </w:tr>
      <w:tr w:rsidR="00FE22B5" w:rsidRPr="00A41EA1" w14:paraId="1A48A25E" w14:textId="77777777" w:rsidTr="00263F19">
        <w:tc>
          <w:tcPr>
            <w:tcW w:w="1744" w:type="dxa"/>
            <w:vAlign w:val="center"/>
          </w:tcPr>
          <w:p w14:paraId="46FFD487" w14:textId="13956AD0"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lastRenderedPageBreak/>
              <w:t>Response to eService</w:t>
            </w:r>
          </w:p>
        </w:tc>
        <w:tc>
          <w:tcPr>
            <w:tcW w:w="1132" w:type="dxa"/>
            <w:vAlign w:val="center"/>
          </w:tcPr>
          <w:p w14:paraId="5F89161C" w14:textId="662F581F"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
          <w:p w14:paraId="29220C8F" w14:textId="22715E31" w:rsidR="00FE22B5" w:rsidRPr="00A41EA1"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FE22B5" w:rsidRPr="00A41EA1" w14:paraId="4B0269C5" w14:textId="77777777" w:rsidTr="00263F19">
        <w:tblPrEx>
          <w:tblW w:w="0" w:type="auto"/>
          <w:tblCellMar>
            <w:top w:w="113" w:type="dxa"/>
            <w:bottom w:w="113" w:type="dxa"/>
          </w:tblCellMar>
          <w:tblPrExChange w:id="10272" w:author="Mubiyarto Wibisono" w:date="2025-09-23T21:00:00Z" w16du:dateUtc="2025-09-23T14:00:00Z">
            <w:tblPrEx>
              <w:tblW w:w="0" w:type="auto"/>
              <w:tblCellMar>
                <w:top w:w="113" w:type="dxa"/>
                <w:bottom w:w="113" w:type="dxa"/>
              </w:tblCellMar>
            </w:tblPrEx>
          </w:tblPrExChange>
        </w:tblPrEx>
        <w:tc>
          <w:tcPr>
            <w:tcW w:w="1744" w:type="dxa"/>
            <w:vAlign w:val="center"/>
            <w:tcPrChange w:id="10273" w:author="Mubiyarto Wibisono" w:date="2025-09-23T21:00:00Z" w16du:dateUtc="2025-09-23T14:00:00Z">
              <w:tcPr>
                <w:tcW w:w="2601" w:type="dxa"/>
                <w:gridSpan w:val="2"/>
                <w:vAlign w:val="center"/>
              </w:tcPr>
            </w:tcPrChange>
          </w:tcPr>
          <w:p w14:paraId="19BF0966" w14:textId="6F08801B" w:rsidR="00FE22B5" w:rsidRPr="00A41EA1" w:rsidRDefault="00FE22B5">
            <w:pPr>
              <w:jc w:val="center"/>
              <w:rPr>
                <w:rFonts w:ascii="Arial" w:hAnsi="Arial" w:cs="Arial"/>
                <w:color w:val="000000"/>
                <w:sz w:val="20"/>
                <w:szCs w:val="20"/>
              </w:rPr>
              <w:pPrChange w:id="10274" w:author="Mubiyarto Wibisono" w:date="2025-09-23T21:00:00Z" w16du:dateUtc="2025-09-23T14:00:00Z">
                <w:pPr/>
              </w:pPrChange>
            </w:pPr>
            <w:r w:rsidRPr="00A41EA1">
              <w:rPr>
                <w:rFonts w:ascii="Arial" w:hAnsi="Arial" w:cs="Arial"/>
                <w:color w:val="000000"/>
                <w:sz w:val="20"/>
                <w:szCs w:val="20"/>
              </w:rPr>
              <w:t xml:space="preserve">If </w:t>
            </w:r>
            <w:r w:rsidR="0069789D" w:rsidRPr="00A41EA1">
              <w:rPr>
                <w:rFonts w:ascii="Arial" w:hAnsi="Arial" w:cs="Arial"/>
                <w:color w:val="000000"/>
                <w:sz w:val="20"/>
                <w:szCs w:val="20"/>
              </w:rPr>
              <w:t>no</w:t>
            </w:r>
          </w:p>
        </w:tc>
        <w:tc>
          <w:tcPr>
            <w:tcW w:w="1132" w:type="dxa"/>
            <w:vAlign w:val="center"/>
            <w:tcPrChange w:id="10275" w:author="Mubiyarto Wibisono" w:date="2025-09-23T21:00:00Z" w16du:dateUtc="2025-09-23T14:00:00Z">
              <w:tcPr>
                <w:tcW w:w="2041" w:type="dxa"/>
                <w:gridSpan w:val="2"/>
                <w:vAlign w:val="center"/>
              </w:tcPr>
            </w:tcPrChange>
          </w:tcPr>
          <w:p w14:paraId="50D84FD7" w14:textId="59D85929"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Change w:id="10276" w:author="Mubiyarto Wibisono" w:date="2025-09-23T21:00:00Z" w16du:dateUtc="2025-09-23T14:00:00Z">
              <w:tcPr>
                <w:tcW w:w="4708" w:type="dxa"/>
                <w:vAlign w:val="center"/>
              </w:tcPr>
            </w:tcPrChange>
          </w:tcPr>
          <w:p w14:paraId="70CA2D70" w14:textId="4B057B7B" w:rsidR="00AD4DDD" w:rsidRPr="00A41EA1" w:rsidDel="00761258" w:rsidRDefault="00263F19" w:rsidP="00AD4DDD">
            <w:pPr>
              <w:rPr>
                <w:del w:id="10277" w:author="Mubiyarto Wibisono" w:date="2025-09-23T21:47:00Z" w16du:dateUtc="2025-09-23T14:47:00Z"/>
                <w:rFonts w:ascii="Arial" w:hAnsi="Arial" w:cs="Arial"/>
                <w:color w:val="000000"/>
                <w:sz w:val="20"/>
                <w:szCs w:val="20"/>
                <w:lang w:val="en-US"/>
              </w:rPr>
            </w:pPr>
            <w:r w:rsidRPr="00263F19">
              <w:rPr>
                <w:rFonts w:ascii="Arial" w:hAnsi="Arial" w:cs="Arial"/>
                <w:i/>
                <w:iCs/>
                <w:color w:val="000000"/>
                <w:sz w:val="20"/>
                <w:szCs w:val="20"/>
              </w:rPr>
              <w:t>Refer to Section 4.2</w:t>
            </w:r>
            <w:del w:id="10278" w:author="Mubiyarto Wibisono" w:date="2025-09-23T21:47:00Z" w16du:dateUtc="2025-09-23T14:47:00Z">
              <w:r w:rsidR="00AD4DDD" w:rsidRPr="00A41EA1" w:rsidDel="00761258">
                <w:rPr>
                  <w:rFonts w:ascii="Arial" w:hAnsi="Arial" w:cs="Arial"/>
                  <w:color w:val="000000"/>
                  <w:sz w:val="20"/>
                  <w:szCs w:val="20"/>
                  <w:lang w:val="en-US"/>
                </w:rPr>
                <w:delText>transaction_date_and_time</w:delText>
              </w:r>
            </w:del>
          </w:p>
          <w:p w14:paraId="437C329C" w14:textId="77777777" w:rsidR="00AD4DDD" w:rsidRPr="00A41EA1" w:rsidRDefault="00AD4DDD" w:rsidP="00AD4DDD">
            <w:pPr>
              <w:rPr>
                <w:rFonts w:ascii="Arial" w:hAnsi="Arial" w:cs="Arial"/>
                <w:color w:val="000000"/>
                <w:sz w:val="20"/>
                <w:szCs w:val="20"/>
                <w:lang w:val="en-US"/>
              </w:rPr>
            </w:pPr>
          </w:p>
          <w:p w14:paraId="157BD761" w14:textId="7E3F3AA2" w:rsidR="005E6A38" w:rsidRPr="00263F19" w:rsidRDefault="00AD4DDD" w:rsidP="00FE22B5">
            <w:pPr>
              <w:rPr>
                <w:rFonts w:ascii="Arial" w:hAnsi="Arial" w:cs="Arial"/>
                <w:strike/>
                <w:color w:val="000000"/>
                <w:sz w:val="20"/>
                <w:szCs w:val="20"/>
                <w:lang w:val="en-US"/>
              </w:rPr>
            </w:pPr>
            <w:commentRangeStart w:id="10279"/>
            <w:commentRangeStart w:id="10280"/>
            <w:commentRangeStart w:id="10281"/>
            <w:commentRangeStart w:id="10282"/>
            <w:commentRangeStart w:id="10283"/>
            <w:commentRangeStart w:id="10284"/>
            <w:commentRangeStart w:id="10285"/>
            <w:commentRangeStart w:id="10286"/>
            <w:r w:rsidRPr="00263F19">
              <w:rPr>
                <w:rFonts w:ascii="Arial" w:hAnsi="Arial" w:cs="Arial"/>
                <w:strike/>
                <w:color w:val="000000"/>
                <w:sz w:val="20"/>
                <w:szCs w:val="20"/>
                <w:lang w:val="en-US"/>
              </w:rPr>
              <w:t>patch</w:t>
            </w:r>
            <w:r w:rsidR="005E6A38" w:rsidRPr="00263F19">
              <w:rPr>
                <w:rFonts w:ascii="Arial" w:hAnsi="Arial" w:cs="Arial"/>
                <w:strike/>
                <w:color w:val="000000"/>
                <w:sz w:val="20"/>
                <w:szCs w:val="20"/>
                <w:lang w:val="en-US"/>
              </w:rPr>
              <w:t xml:space="preserve"> </w:t>
            </w:r>
            <w:commentRangeEnd w:id="10279"/>
            <w:r w:rsidR="00AD5898" w:rsidRPr="00263F19">
              <w:rPr>
                <w:rStyle w:val="CommentReference"/>
                <w:strike/>
                <w:lang w:eastAsia="en-US" w:bidi="my-MM"/>
              </w:rPr>
              <w:commentReference w:id="10279"/>
            </w:r>
            <w:commentRangeEnd w:id="10280"/>
            <w:r w:rsidR="00D149E0" w:rsidRPr="00263F19">
              <w:rPr>
                <w:rStyle w:val="CommentReference"/>
                <w:strike/>
                <w:lang w:eastAsia="en-US" w:bidi="my-MM"/>
              </w:rPr>
              <w:commentReference w:id="10280"/>
            </w:r>
            <w:commentRangeEnd w:id="10281"/>
            <w:r w:rsidR="008E7FE3" w:rsidRPr="00263F19">
              <w:rPr>
                <w:rStyle w:val="CommentReference"/>
                <w:strike/>
                <w:lang w:eastAsia="en-US" w:bidi="my-MM"/>
              </w:rPr>
              <w:commentReference w:id="10281"/>
            </w:r>
            <w:commentRangeEnd w:id="10282"/>
            <w:r w:rsidR="00A52A44" w:rsidRPr="00263F19">
              <w:rPr>
                <w:rStyle w:val="CommentReference"/>
                <w:strike/>
                <w:lang w:eastAsia="en-US" w:bidi="my-MM"/>
              </w:rPr>
              <w:commentReference w:id="10282"/>
            </w:r>
            <w:proofErr w:type="spellStart"/>
            <w:r w:rsidRPr="00263F19">
              <w:rPr>
                <w:rFonts w:ascii="Arial" w:hAnsi="Arial" w:cs="Arial"/>
                <w:strike/>
                <w:color w:val="000000"/>
                <w:sz w:val="20"/>
                <w:szCs w:val="20"/>
                <w:lang w:val="en-US"/>
              </w:rPr>
              <w:t>eocms_valid_offence_notic</w:t>
            </w:r>
            <w:proofErr w:type="spellEnd"/>
            <w:r w:rsidRPr="00263F19">
              <w:rPr>
                <w:rFonts w:ascii="Arial" w:hAnsi="Arial" w:cs="Arial"/>
                <w:strike/>
                <w:color w:val="000000"/>
                <w:sz w:val="20"/>
                <w:szCs w:val="20"/>
                <w:lang w:val="en-US"/>
              </w:rPr>
              <w:t>e</w:t>
            </w:r>
            <w:commentRangeEnd w:id="10283"/>
            <w:r w:rsidR="00A028E0" w:rsidRPr="00263F19">
              <w:rPr>
                <w:rStyle w:val="CommentReference"/>
                <w:strike/>
                <w:lang w:eastAsia="en-US" w:bidi="my-MM"/>
              </w:rPr>
              <w:commentReference w:id="10283"/>
            </w:r>
            <w:commentRangeEnd w:id="10284"/>
            <w:r w:rsidR="001808DC" w:rsidRPr="00263F19">
              <w:rPr>
                <w:rStyle w:val="CommentReference"/>
                <w:strike/>
                <w:lang w:eastAsia="en-US" w:bidi="my-MM"/>
              </w:rPr>
              <w:commentReference w:id="10284"/>
            </w:r>
            <w:commentRangeEnd w:id="10285"/>
            <w:r w:rsidR="00A52A44" w:rsidRPr="00263F19">
              <w:rPr>
                <w:rStyle w:val="CommentReference"/>
                <w:strike/>
                <w:lang w:eastAsia="en-US" w:bidi="my-MM"/>
              </w:rPr>
              <w:commentReference w:id="10285"/>
            </w:r>
            <w:commentRangeEnd w:id="10286"/>
            <w:r w:rsidR="00E62EA2">
              <w:rPr>
                <w:rStyle w:val="CommentReference"/>
                <w:lang w:eastAsia="en-US" w:bidi="my-MM"/>
              </w:rPr>
              <w:commentReference w:id="10286"/>
            </w:r>
          </w:p>
        </w:tc>
      </w:tr>
      <w:tr w:rsidR="00FE22B5" w:rsidRPr="00A41EA1" w14:paraId="0E74A2E4" w14:textId="77777777" w:rsidTr="00263F19">
        <w:tc>
          <w:tcPr>
            <w:tcW w:w="1744" w:type="dxa"/>
            <w:vAlign w:val="center"/>
          </w:tcPr>
          <w:p w14:paraId="06534C08" w14:textId="6E72E3AC"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Response to eService</w:t>
            </w:r>
          </w:p>
        </w:tc>
        <w:tc>
          <w:tcPr>
            <w:tcW w:w="1132" w:type="dxa"/>
            <w:vAlign w:val="center"/>
          </w:tcPr>
          <w:p w14:paraId="449889E0" w14:textId="48953A64"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
          <w:p w14:paraId="2AEE2E58" w14:textId="535E94EF" w:rsidR="00FE22B5" w:rsidRPr="00A41EA1"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FE22B5" w:rsidRPr="00A41EA1" w14:paraId="5D3B3E01" w14:textId="77777777" w:rsidTr="00263F19">
        <w:tc>
          <w:tcPr>
            <w:tcW w:w="1744" w:type="dxa"/>
            <w:vAlign w:val="center"/>
          </w:tcPr>
          <w:p w14:paraId="5B80A86D" w14:textId="0EF11A28"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Call URAPG success</w:t>
            </w:r>
          </w:p>
        </w:tc>
        <w:tc>
          <w:tcPr>
            <w:tcW w:w="1132" w:type="dxa"/>
            <w:vAlign w:val="center"/>
          </w:tcPr>
          <w:p w14:paraId="71CA4A8A" w14:textId="5F2B21B6"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
          <w:p w14:paraId="789A9461" w14:textId="6D78D4AE" w:rsidR="00FE22B5" w:rsidRPr="00A41EA1"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FE22B5" w:rsidRPr="00A41EA1" w14:paraId="04252178" w14:textId="77777777" w:rsidTr="00263F19">
        <w:tc>
          <w:tcPr>
            <w:tcW w:w="1744" w:type="dxa"/>
            <w:vAlign w:val="center"/>
          </w:tcPr>
          <w:p w14:paraId="33D0F465" w14:textId="4CF884E9"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Validate response</w:t>
            </w:r>
          </w:p>
        </w:tc>
        <w:tc>
          <w:tcPr>
            <w:tcW w:w="1132" w:type="dxa"/>
            <w:vAlign w:val="center"/>
          </w:tcPr>
          <w:p w14:paraId="723CA373" w14:textId="750FC691"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System Interaction</w:t>
            </w:r>
          </w:p>
        </w:tc>
        <w:tc>
          <w:tcPr>
            <w:tcW w:w="6474" w:type="dxa"/>
            <w:vAlign w:val="center"/>
          </w:tcPr>
          <w:p w14:paraId="1B576E09" w14:textId="187A9B28" w:rsidR="00AD4DDD" w:rsidRPr="00263F19"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FE22B5" w:rsidRPr="00A41EA1" w14:paraId="1A7AEFB1" w14:textId="77777777" w:rsidTr="00263F19">
        <w:tc>
          <w:tcPr>
            <w:tcW w:w="1744" w:type="dxa"/>
            <w:vAlign w:val="center"/>
          </w:tcPr>
          <w:p w14:paraId="48A4FC82" w14:textId="32551B13" w:rsidR="00FE22B5" w:rsidRPr="00A41EA1" w:rsidRDefault="001044AA" w:rsidP="00FE22B5">
            <w:pPr>
              <w:rPr>
                <w:rFonts w:ascii="Arial" w:hAnsi="Arial" w:cs="Arial"/>
                <w:color w:val="000000"/>
                <w:sz w:val="20"/>
                <w:szCs w:val="20"/>
              </w:rPr>
            </w:pPr>
            <w:r w:rsidRPr="00A41EA1">
              <w:rPr>
                <w:rFonts w:ascii="Arial" w:hAnsi="Arial" w:cs="Arial"/>
                <w:color w:val="000000"/>
                <w:sz w:val="20"/>
                <w:szCs w:val="20"/>
              </w:rPr>
              <w:t xml:space="preserve">Check </w:t>
            </w:r>
            <w:proofErr w:type="spellStart"/>
            <w:r w:rsidRPr="00A41EA1">
              <w:rPr>
                <w:rFonts w:ascii="Arial" w:hAnsi="Arial" w:cs="Arial"/>
                <w:color w:val="000000"/>
                <w:sz w:val="20"/>
                <w:szCs w:val="20"/>
              </w:rPr>
              <w:t>paymentStatus</w:t>
            </w:r>
            <w:proofErr w:type="spellEnd"/>
          </w:p>
        </w:tc>
        <w:tc>
          <w:tcPr>
            <w:tcW w:w="1132" w:type="dxa"/>
            <w:vAlign w:val="center"/>
          </w:tcPr>
          <w:p w14:paraId="7C77E855" w14:textId="474738FB" w:rsidR="00FE22B5" w:rsidRPr="00A41EA1" w:rsidRDefault="00FE22B5" w:rsidP="00FE22B5">
            <w:pPr>
              <w:rPr>
                <w:rFonts w:ascii="Arial" w:hAnsi="Arial" w:cs="Arial"/>
                <w:color w:val="000000"/>
                <w:sz w:val="20"/>
                <w:szCs w:val="20"/>
              </w:rPr>
            </w:pPr>
            <w:r w:rsidRPr="00A41EA1">
              <w:rPr>
                <w:rFonts w:ascii="Arial" w:hAnsi="Arial" w:cs="Arial"/>
                <w:color w:val="000000"/>
                <w:sz w:val="20"/>
                <w:szCs w:val="20"/>
              </w:rPr>
              <w:t>Decision</w:t>
            </w:r>
          </w:p>
        </w:tc>
        <w:tc>
          <w:tcPr>
            <w:tcW w:w="6474" w:type="dxa"/>
            <w:vAlign w:val="center"/>
          </w:tcPr>
          <w:p w14:paraId="1F18EE4E" w14:textId="194417E9" w:rsidR="00FE22B5" w:rsidRPr="00A41EA1" w:rsidRDefault="00263F19" w:rsidP="00FE22B5">
            <w:pPr>
              <w:rPr>
                <w:rFonts w:ascii="Arial" w:hAnsi="Arial" w:cs="Arial"/>
                <w:color w:val="000000"/>
                <w:sz w:val="20"/>
                <w:szCs w:val="20"/>
              </w:rPr>
            </w:pPr>
            <w:r w:rsidRPr="00263F19">
              <w:rPr>
                <w:rFonts w:ascii="Arial" w:hAnsi="Arial" w:cs="Arial"/>
                <w:i/>
                <w:iCs/>
                <w:color w:val="000000"/>
                <w:sz w:val="20"/>
                <w:szCs w:val="20"/>
              </w:rPr>
              <w:t>Refer to Section 4.2</w:t>
            </w:r>
          </w:p>
        </w:tc>
      </w:tr>
      <w:tr w:rsidR="00ED71D6" w:rsidRPr="00A41EA1" w14:paraId="7D43B7B9" w14:textId="77777777" w:rsidTr="00263F19">
        <w:tc>
          <w:tcPr>
            <w:tcW w:w="1744" w:type="dxa"/>
            <w:vAlign w:val="center"/>
          </w:tcPr>
          <w:p w14:paraId="20043F82" w14:textId="197FAF0E" w:rsidR="00ED71D6" w:rsidRPr="00A41EA1" w:rsidRDefault="00ED71D6" w:rsidP="00ED71D6">
            <w:pPr>
              <w:rPr>
                <w:rFonts w:ascii="Arial" w:hAnsi="Arial" w:cs="Arial"/>
                <w:color w:val="000000"/>
                <w:sz w:val="20"/>
                <w:szCs w:val="20"/>
              </w:rPr>
            </w:pPr>
            <w:r w:rsidRPr="00A41EA1">
              <w:rPr>
                <w:rFonts w:ascii="Arial" w:hAnsi="Arial" w:cs="Arial"/>
                <w:color w:val="000000"/>
                <w:sz w:val="20"/>
                <w:szCs w:val="20"/>
              </w:rPr>
              <w:t>Response to eService</w:t>
            </w:r>
          </w:p>
        </w:tc>
        <w:tc>
          <w:tcPr>
            <w:tcW w:w="1132" w:type="dxa"/>
            <w:vAlign w:val="center"/>
          </w:tcPr>
          <w:p w14:paraId="5E052329" w14:textId="0070F89F" w:rsidR="00ED71D6" w:rsidRPr="00A41EA1" w:rsidRDefault="00ED71D6" w:rsidP="00ED71D6">
            <w:pPr>
              <w:rPr>
                <w:rFonts w:ascii="Arial" w:hAnsi="Arial" w:cs="Arial"/>
                <w:color w:val="000000"/>
                <w:sz w:val="20"/>
                <w:szCs w:val="20"/>
              </w:rPr>
            </w:pPr>
            <w:r w:rsidRPr="00A41EA1">
              <w:rPr>
                <w:rFonts w:ascii="Arial" w:hAnsi="Arial" w:cs="Arial"/>
                <w:color w:val="000000"/>
                <w:sz w:val="20"/>
                <w:szCs w:val="20"/>
              </w:rPr>
              <w:t>System Action</w:t>
            </w:r>
          </w:p>
        </w:tc>
        <w:tc>
          <w:tcPr>
            <w:tcW w:w="6474" w:type="dxa"/>
            <w:vAlign w:val="center"/>
          </w:tcPr>
          <w:p w14:paraId="0622B9EF" w14:textId="789C7DED" w:rsidR="00ED71D6" w:rsidRPr="00A41EA1" w:rsidRDefault="00263F19" w:rsidP="00ED71D6">
            <w:pPr>
              <w:rPr>
                <w:rFonts w:ascii="Arial" w:hAnsi="Arial" w:cs="Arial"/>
                <w:color w:val="000000"/>
                <w:sz w:val="20"/>
                <w:szCs w:val="20"/>
              </w:rPr>
            </w:pPr>
            <w:r w:rsidRPr="00263F19">
              <w:rPr>
                <w:rFonts w:ascii="Arial" w:hAnsi="Arial" w:cs="Arial"/>
                <w:i/>
                <w:iCs/>
                <w:color w:val="000000"/>
                <w:sz w:val="20"/>
                <w:szCs w:val="20"/>
              </w:rPr>
              <w:t>Refer to Section 4.2</w:t>
            </w:r>
          </w:p>
        </w:tc>
      </w:tr>
    </w:tbl>
    <w:p w14:paraId="55DCD961" w14:textId="4B1CA48A" w:rsidR="00A634A7" w:rsidRPr="00A41EA1" w:rsidDel="00AA0751" w:rsidRDefault="00A634A7" w:rsidP="0007210C">
      <w:pPr>
        <w:rPr>
          <w:del w:id="10287" w:author="Mubiyarto Wibisono" w:date="2025-09-05T10:29:00Z" w16du:dateUtc="2025-09-05T03:29:00Z"/>
          <w:rFonts w:ascii="Arial" w:eastAsia="Arial" w:hAnsi="Arial" w:cs="Arial"/>
          <w:sz w:val="20"/>
          <w:szCs w:val="20"/>
          <w:rPrChange w:id="10288" w:author="Mubiyarto Wibisono" w:date="2025-09-05T08:31:00Z" w16du:dateUtc="2025-09-05T01:31:00Z">
            <w:rPr>
              <w:del w:id="10289" w:author="Mubiyarto Wibisono" w:date="2025-09-05T10:29:00Z" w16du:dateUtc="2025-09-05T03:29:00Z"/>
              <w:rFonts w:ascii="Arial" w:eastAsia="Arial" w:hAnsi="Arial" w:cs="Arial"/>
            </w:rPr>
          </w:rPrChange>
        </w:rPr>
      </w:pPr>
      <w:bookmarkStart w:id="10290" w:name="_Toc207961820"/>
      <w:bookmarkEnd w:id="10290"/>
    </w:p>
    <w:p w14:paraId="5ACCB444" w14:textId="227C5795" w:rsidR="0002461D" w:rsidRPr="00A41EA1" w:rsidDel="008E5151" w:rsidRDefault="00A123C3" w:rsidP="00A123C3">
      <w:pPr>
        <w:pStyle w:val="Heading2"/>
        <w:rPr>
          <w:del w:id="10291" w:author="Mubiyarto Wibisono" w:date="2025-09-04T16:48:00Z" w16du:dateUtc="2025-09-04T09:48:00Z"/>
          <w:rFonts w:ascii="Arial" w:eastAsia="Arial" w:hAnsi="Arial" w:cs="Arial"/>
          <w:b/>
          <w:bCs/>
          <w:sz w:val="20"/>
          <w:szCs w:val="20"/>
          <w:rPrChange w:id="10292" w:author="Mubiyarto Wibisono" w:date="2025-09-05T08:31:00Z" w16du:dateUtc="2025-09-05T01:31:00Z">
            <w:rPr>
              <w:del w:id="10293" w:author="Mubiyarto Wibisono" w:date="2025-09-04T16:48:00Z" w16du:dateUtc="2025-09-04T09:48:00Z"/>
              <w:rFonts w:ascii="Arial" w:eastAsia="Arial" w:hAnsi="Arial" w:cs="Arial"/>
              <w:b/>
              <w:bCs/>
            </w:rPr>
          </w:rPrChange>
        </w:rPr>
      </w:pPr>
      <w:bookmarkStart w:id="10294" w:name="_Toc205930464"/>
      <w:bookmarkStart w:id="10295" w:name="_Toc206576722"/>
      <w:bookmarkStart w:id="10296" w:name="_Toc206577256"/>
      <w:del w:id="10297" w:author="Mubiyarto Wibisono" w:date="2025-09-04T16:48:00Z" w16du:dateUtc="2025-09-04T09:48:00Z">
        <w:r w:rsidRPr="00A41EA1" w:rsidDel="008E5151">
          <w:rPr>
            <w:rFonts w:ascii="Arial" w:eastAsia="Arial" w:hAnsi="Arial" w:cs="Arial"/>
            <w:b/>
            <w:bCs/>
            <w:sz w:val="20"/>
            <w:szCs w:val="20"/>
            <w:rPrChange w:id="10298" w:author="Mubiyarto Wibisono" w:date="2025-09-05T08:31:00Z" w16du:dateUtc="2025-09-05T01:31:00Z">
              <w:rPr>
                <w:rFonts w:ascii="Arial" w:eastAsia="Arial" w:hAnsi="Arial" w:cs="Arial"/>
                <w:b/>
                <w:bCs/>
              </w:rPr>
            </w:rPrChange>
          </w:rPr>
          <w:delText>6</w:delText>
        </w:r>
        <w:r w:rsidR="0007210C" w:rsidRPr="00A41EA1" w:rsidDel="008E5151">
          <w:rPr>
            <w:rFonts w:ascii="Arial" w:eastAsia="Arial" w:hAnsi="Arial" w:cs="Arial"/>
            <w:b/>
            <w:bCs/>
            <w:sz w:val="20"/>
            <w:szCs w:val="20"/>
            <w:rPrChange w:id="10299" w:author="Mubiyarto Wibisono" w:date="2025-09-05T08:31:00Z" w16du:dateUtc="2025-09-05T01:31:00Z">
              <w:rPr>
                <w:rFonts w:ascii="Arial" w:eastAsia="Arial" w:hAnsi="Arial" w:cs="Arial"/>
                <w:b/>
                <w:bCs/>
              </w:rPr>
            </w:rPrChange>
          </w:rPr>
          <w:delText>.3</w:delText>
        </w:r>
        <w:r w:rsidR="00F00894" w:rsidRPr="00A41EA1" w:rsidDel="008E5151">
          <w:rPr>
            <w:rFonts w:ascii="Arial" w:eastAsia="Arial" w:hAnsi="Arial" w:cs="Arial"/>
            <w:b/>
            <w:bCs/>
            <w:sz w:val="20"/>
            <w:szCs w:val="20"/>
            <w:rPrChange w:id="10300" w:author="Mubiyarto Wibisono" w:date="2025-09-05T08:31:00Z" w16du:dateUtc="2025-09-05T01:31:00Z">
              <w:rPr>
                <w:rFonts w:ascii="Arial" w:eastAsia="Arial" w:hAnsi="Arial" w:cs="Arial"/>
                <w:b/>
                <w:bCs/>
              </w:rPr>
            </w:rPrChange>
          </w:rPr>
          <w:delText xml:space="preserve"> </w:delText>
        </w:r>
        <w:r w:rsidR="0007210C" w:rsidRPr="00A41EA1" w:rsidDel="008E5151">
          <w:rPr>
            <w:rFonts w:ascii="Arial" w:eastAsia="Arial" w:hAnsi="Arial" w:cs="Arial"/>
            <w:b/>
            <w:bCs/>
            <w:sz w:val="20"/>
            <w:szCs w:val="20"/>
            <w:rPrChange w:id="10301" w:author="Mubiyarto Wibisono" w:date="2025-09-05T08:31:00Z" w16du:dateUtc="2025-09-05T01:31:00Z">
              <w:rPr>
                <w:rFonts w:ascii="Arial" w:eastAsia="Arial" w:hAnsi="Arial" w:cs="Arial"/>
                <w:b/>
                <w:bCs/>
              </w:rPr>
            </w:rPrChange>
          </w:rPr>
          <w:delText>Design Rationale</w:delText>
        </w:r>
        <w:bookmarkStart w:id="10302" w:name="_Toc207935941"/>
        <w:bookmarkStart w:id="10303" w:name="_Toc207956932"/>
        <w:bookmarkStart w:id="10304" w:name="_Toc207957506"/>
        <w:bookmarkStart w:id="10305" w:name="_Toc207961821"/>
        <w:bookmarkEnd w:id="10294"/>
        <w:bookmarkEnd w:id="10295"/>
        <w:bookmarkEnd w:id="10296"/>
        <w:bookmarkEnd w:id="10302"/>
        <w:bookmarkEnd w:id="10303"/>
        <w:bookmarkEnd w:id="10304"/>
        <w:bookmarkEnd w:id="10305"/>
      </w:del>
    </w:p>
    <w:tbl>
      <w:tblPr>
        <w:tblStyle w:val="TableGrid"/>
        <w:tblW w:w="10343" w:type="dxa"/>
        <w:tblCellMar>
          <w:top w:w="113" w:type="dxa"/>
          <w:bottom w:w="113" w:type="dxa"/>
        </w:tblCellMar>
        <w:tblLook w:val="04A0" w:firstRow="1" w:lastRow="0" w:firstColumn="1" w:lastColumn="0" w:noHBand="0" w:noVBand="1"/>
      </w:tblPr>
      <w:tblGrid>
        <w:gridCol w:w="3397"/>
        <w:gridCol w:w="6946"/>
      </w:tblGrid>
      <w:tr w:rsidR="00EE4C82" w:rsidRPr="00A41EA1" w:rsidDel="008E5151" w14:paraId="25DD64F4" w14:textId="64AC1347" w:rsidTr="00AD4DDD">
        <w:trPr>
          <w:del w:id="10306" w:author="Mubiyarto Wibisono" w:date="2025-09-04T16:48:00Z"/>
        </w:trPr>
        <w:tc>
          <w:tcPr>
            <w:tcW w:w="3397" w:type="dxa"/>
            <w:shd w:val="clear" w:color="auto" w:fill="E8E8E8" w:themeFill="background2"/>
          </w:tcPr>
          <w:p w14:paraId="4B56A89B" w14:textId="72EB242B" w:rsidR="00EE4C82" w:rsidRPr="00A41EA1" w:rsidDel="008E5151" w:rsidRDefault="00EE4C82" w:rsidP="00AD4DDD">
            <w:pPr>
              <w:spacing w:line="360" w:lineRule="auto"/>
              <w:jc w:val="center"/>
              <w:rPr>
                <w:del w:id="10307" w:author="Mubiyarto Wibisono" w:date="2025-09-04T16:48:00Z" w16du:dateUtc="2025-09-04T09:48:00Z"/>
                <w:rFonts w:ascii="Arial" w:eastAsia="Arial" w:hAnsi="Arial" w:cs="Arial"/>
                <w:b/>
                <w:bCs/>
                <w:sz w:val="20"/>
                <w:szCs w:val="20"/>
              </w:rPr>
            </w:pPr>
            <w:del w:id="10308" w:author="Mubiyarto Wibisono" w:date="2025-09-04T16:48:00Z" w16du:dateUtc="2025-09-04T09:48:00Z">
              <w:r w:rsidRPr="00A41EA1" w:rsidDel="008E5151">
                <w:rPr>
                  <w:rFonts w:ascii="Arial" w:eastAsia="Arial" w:hAnsi="Arial" w:cs="Arial"/>
                  <w:b/>
                  <w:bCs/>
                  <w:sz w:val="20"/>
                  <w:szCs w:val="20"/>
                </w:rPr>
                <w:delText>Mechanism</w:delText>
              </w:r>
              <w:bookmarkStart w:id="10309" w:name="_Toc207935942"/>
              <w:bookmarkStart w:id="10310" w:name="_Toc207956933"/>
              <w:bookmarkStart w:id="10311" w:name="_Toc207957507"/>
              <w:bookmarkStart w:id="10312" w:name="_Toc207961822"/>
              <w:bookmarkEnd w:id="10309"/>
              <w:bookmarkEnd w:id="10310"/>
              <w:bookmarkEnd w:id="10311"/>
              <w:bookmarkEnd w:id="10312"/>
            </w:del>
          </w:p>
        </w:tc>
        <w:tc>
          <w:tcPr>
            <w:tcW w:w="6946" w:type="dxa"/>
            <w:shd w:val="clear" w:color="auto" w:fill="E8E8E8" w:themeFill="background2"/>
          </w:tcPr>
          <w:p w14:paraId="568F2CA1" w14:textId="013EE38C" w:rsidR="00EE4C82" w:rsidRPr="00A41EA1" w:rsidDel="008E5151" w:rsidRDefault="00EE4C82" w:rsidP="00AD4DDD">
            <w:pPr>
              <w:spacing w:line="360" w:lineRule="auto"/>
              <w:jc w:val="center"/>
              <w:rPr>
                <w:del w:id="10313" w:author="Mubiyarto Wibisono" w:date="2025-09-04T16:48:00Z" w16du:dateUtc="2025-09-04T09:48:00Z"/>
                <w:rFonts w:ascii="Arial" w:eastAsia="Arial" w:hAnsi="Arial" w:cs="Arial"/>
                <w:b/>
                <w:bCs/>
                <w:sz w:val="20"/>
                <w:szCs w:val="20"/>
              </w:rPr>
            </w:pPr>
            <w:del w:id="10314" w:author="Mubiyarto Wibisono" w:date="2025-09-04T16:48:00Z" w16du:dateUtc="2025-09-04T09:48:00Z">
              <w:r w:rsidRPr="00A41EA1" w:rsidDel="008E5151">
                <w:rPr>
                  <w:rFonts w:ascii="Arial" w:eastAsia="Arial" w:hAnsi="Arial" w:cs="Arial"/>
                  <w:b/>
                  <w:bCs/>
                  <w:sz w:val="20"/>
                  <w:szCs w:val="20"/>
                </w:rPr>
                <w:delText>Description</w:delText>
              </w:r>
              <w:bookmarkStart w:id="10315" w:name="_Toc207935943"/>
              <w:bookmarkStart w:id="10316" w:name="_Toc207956934"/>
              <w:bookmarkStart w:id="10317" w:name="_Toc207957508"/>
              <w:bookmarkStart w:id="10318" w:name="_Toc207961823"/>
              <w:bookmarkEnd w:id="10315"/>
              <w:bookmarkEnd w:id="10316"/>
              <w:bookmarkEnd w:id="10317"/>
              <w:bookmarkEnd w:id="10318"/>
            </w:del>
          </w:p>
        </w:tc>
        <w:bookmarkStart w:id="10319" w:name="_Toc207935944"/>
        <w:bookmarkStart w:id="10320" w:name="_Toc207956935"/>
        <w:bookmarkStart w:id="10321" w:name="_Toc207957509"/>
        <w:bookmarkStart w:id="10322" w:name="_Toc207961824"/>
        <w:bookmarkEnd w:id="10319"/>
        <w:bookmarkEnd w:id="10320"/>
        <w:bookmarkEnd w:id="10321"/>
        <w:bookmarkEnd w:id="10322"/>
      </w:tr>
      <w:tr w:rsidR="00EE4C82" w:rsidRPr="00A41EA1" w:rsidDel="008E5151" w14:paraId="70D703D8" w14:textId="02F0A046" w:rsidTr="00AD4DDD">
        <w:trPr>
          <w:del w:id="10323" w:author="Mubiyarto Wibisono" w:date="2025-09-04T16:48:00Z"/>
        </w:trPr>
        <w:tc>
          <w:tcPr>
            <w:tcW w:w="3397" w:type="dxa"/>
          </w:tcPr>
          <w:p w14:paraId="3976A8E7" w14:textId="316EB736" w:rsidR="00EE4C82" w:rsidRPr="00A41EA1" w:rsidDel="008E5151" w:rsidRDefault="003374AE" w:rsidP="00E9397B">
            <w:pPr>
              <w:spacing w:line="360" w:lineRule="auto"/>
              <w:rPr>
                <w:del w:id="10324" w:author="Mubiyarto Wibisono" w:date="2025-09-04T16:48:00Z" w16du:dateUtc="2025-09-04T09:48:00Z"/>
                <w:rFonts w:ascii="Arial" w:eastAsia="Arial" w:hAnsi="Arial" w:cs="Arial"/>
                <w:sz w:val="20"/>
                <w:szCs w:val="20"/>
              </w:rPr>
            </w:pPr>
            <w:del w:id="10325" w:author="Mubiyarto Wibisono" w:date="2025-09-04T16:48:00Z" w16du:dateUtc="2025-09-04T09:48:00Z">
              <w:r w:rsidRPr="00A41EA1" w:rsidDel="008E5151">
                <w:rPr>
                  <w:rFonts w:ascii="Arial" w:eastAsia="Arial" w:hAnsi="Arial" w:cs="Arial"/>
                  <w:sz w:val="20"/>
                  <w:szCs w:val="20"/>
                </w:rPr>
                <w:delText>Transaction Validation</w:delText>
              </w:r>
              <w:bookmarkStart w:id="10326" w:name="_Toc207935945"/>
              <w:bookmarkStart w:id="10327" w:name="_Toc207956936"/>
              <w:bookmarkStart w:id="10328" w:name="_Toc207957510"/>
              <w:bookmarkStart w:id="10329" w:name="_Toc207961825"/>
              <w:bookmarkEnd w:id="10326"/>
              <w:bookmarkEnd w:id="10327"/>
              <w:bookmarkEnd w:id="10328"/>
              <w:bookmarkEnd w:id="10329"/>
            </w:del>
          </w:p>
        </w:tc>
        <w:tc>
          <w:tcPr>
            <w:tcW w:w="6946" w:type="dxa"/>
          </w:tcPr>
          <w:p w14:paraId="183A6B9B" w14:textId="244EED41" w:rsidR="00EE4C82" w:rsidRPr="00A41EA1" w:rsidDel="008E5151" w:rsidRDefault="003374AE" w:rsidP="00E9397B">
            <w:pPr>
              <w:spacing w:line="360" w:lineRule="auto"/>
              <w:rPr>
                <w:del w:id="10330" w:author="Mubiyarto Wibisono" w:date="2025-09-04T16:48:00Z" w16du:dateUtc="2025-09-04T09:48:00Z"/>
                <w:rFonts w:ascii="Arial" w:eastAsia="Arial" w:hAnsi="Arial" w:cs="Arial"/>
                <w:sz w:val="20"/>
                <w:szCs w:val="20"/>
              </w:rPr>
            </w:pPr>
            <w:del w:id="10331" w:author="Mubiyarto Wibisono" w:date="2025-09-04T16:48:00Z" w16du:dateUtc="2025-09-04T09:48:00Z">
              <w:r w:rsidRPr="00A41EA1" w:rsidDel="008E5151">
                <w:rPr>
                  <w:rFonts w:ascii="Arial" w:eastAsia="Arial" w:hAnsi="Arial" w:cs="Arial"/>
                  <w:sz w:val="20"/>
                  <w:szCs w:val="20"/>
                </w:rPr>
                <w:delText>Ensures the payment status is checked and validated using decision points at various stages.</w:delText>
              </w:r>
              <w:bookmarkStart w:id="10332" w:name="_Toc207935946"/>
              <w:bookmarkStart w:id="10333" w:name="_Toc207956937"/>
              <w:bookmarkStart w:id="10334" w:name="_Toc207957511"/>
              <w:bookmarkStart w:id="10335" w:name="_Toc207961826"/>
              <w:bookmarkEnd w:id="10332"/>
              <w:bookmarkEnd w:id="10333"/>
              <w:bookmarkEnd w:id="10334"/>
              <w:bookmarkEnd w:id="10335"/>
            </w:del>
          </w:p>
        </w:tc>
        <w:bookmarkStart w:id="10336" w:name="_Toc207935947"/>
        <w:bookmarkStart w:id="10337" w:name="_Toc207956938"/>
        <w:bookmarkStart w:id="10338" w:name="_Toc207957512"/>
        <w:bookmarkStart w:id="10339" w:name="_Toc207961827"/>
        <w:bookmarkEnd w:id="10336"/>
        <w:bookmarkEnd w:id="10337"/>
        <w:bookmarkEnd w:id="10338"/>
        <w:bookmarkEnd w:id="10339"/>
      </w:tr>
      <w:tr w:rsidR="00EE4C82" w:rsidRPr="00A41EA1" w:rsidDel="008E5151" w14:paraId="5C0DF638" w14:textId="62C50909" w:rsidTr="00AD4DDD">
        <w:trPr>
          <w:del w:id="10340" w:author="Mubiyarto Wibisono" w:date="2025-09-04T16:48:00Z"/>
        </w:trPr>
        <w:tc>
          <w:tcPr>
            <w:tcW w:w="3397" w:type="dxa"/>
          </w:tcPr>
          <w:p w14:paraId="03BB5BD3" w14:textId="36376392" w:rsidR="00EE4C82" w:rsidRPr="00A41EA1" w:rsidDel="008E5151" w:rsidRDefault="003374AE" w:rsidP="00E9397B">
            <w:pPr>
              <w:spacing w:line="360" w:lineRule="auto"/>
              <w:rPr>
                <w:del w:id="10341" w:author="Mubiyarto Wibisono" w:date="2025-09-04T16:48:00Z" w16du:dateUtc="2025-09-04T09:48:00Z"/>
                <w:rFonts w:ascii="Arial" w:eastAsia="Arial" w:hAnsi="Arial" w:cs="Arial"/>
                <w:sz w:val="20"/>
                <w:szCs w:val="20"/>
              </w:rPr>
            </w:pPr>
            <w:del w:id="10342" w:author="Mubiyarto Wibisono" w:date="2025-09-04T16:48:00Z" w16du:dateUtc="2025-09-04T09:48:00Z">
              <w:r w:rsidRPr="00A41EA1" w:rsidDel="008E5151">
                <w:rPr>
                  <w:rFonts w:ascii="Arial" w:eastAsia="Arial" w:hAnsi="Arial" w:cs="Arial"/>
                  <w:sz w:val="20"/>
                  <w:szCs w:val="20"/>
                </w:rPr>
                <w:delText>Error Handling</w:delText>
              </w:r>
              <w:bookmarkStart w:id="10343" w:name="_Toc207935948"/>
              <w:bookmarkStart w:id="10344" w:name="_Toc207956939"/>
              <w:bookmarkStart w:id="10345" w:name="_Toc207957513"/>
              <w:bookmarkStart w:id="10346" w:name="_Toc207961828"/>
              <w:bookmarkEnd w:id="10343"/>
              <w:bookmarkEnd w:id="10344"/>
              <w:bookmarkEnd w:id="10345"/>
              <w:bookmarkEnd w:id="10346"/>
            </w:del>
          </w:p>
        </w:tc>
        <w:tc>
          <w:tcPr>
            <w:tcW w:w="6946" w:type="dxa"/>
          </w:tcPr>
          <w:p w14:paraId="45BE65EC" w14:textId="720FC9FE" w:rsidR="00EE4C82" w:rsidRPr="00A41EA1" w:rsidDel="008E5151" w:rsidRDefault="003374AE" w:rsidP="00E9397B">
            <w:pPr>
              <w:spacing w:line="360" w:lineRule="auto"/>
              <w:rPr>
                <w:del w:id="10347" w:author="Mubiyarto Wibisono" w:date="2025-09-04T16:48:00Z" w16du:dateUtc="2025-09-04T09:48:00Z"/>
                <w:rFonts w:ascii="Arial" w:eastAsia="Arial" w:hAnsi="Arial" w:cs="Arial"/>
                <w:sz w:val="20"/>
                <w:szCs w:val="20"/>
              </w:rPr>
            </w:pPr>
            <w:del w:id="10348" w:author="Mubiyarto Wibisono" w:date="2025-09-04T16:48:00Z" w16du:dateUtc="2025-09-04T09:48:00Z">
              <w:r w:rsidRPr="00A41EA1" w:rsidDel="008E5151">
                <w:rPr>
                  <w:rFonts w:ascii="Arial" w:eastAsia="Arial" w:hAnsi="Arial" w:cs="Arial"/>
                  <w:sz w:val="20"/>
                  <w:szCs w:val="20"/>
                </w:rPr>
                <w:delText>Provides mechanisms to handle errors such as failed responses from the payment gateway or API failures.</w:delText>
              </w:r>
              <w:bookmarkStart w:id="10349" w:name="_Toc207935949"/>
              <w:bookmarkStart w:id="10350" w:name="_Toc207956940"/>
              <w:bookmarkStart w:id="10351" w:name="_Toc207957514"/>
              <w:bookmarkStart w:id="10352" w:name="_Toc207961829"/>
              <w:bookmarkEnd w:id="10349"/>
              <w:bookmarkEnd w:id="10350"/>
              <w:bookmarkEnd w:id="10351"/>
              <w:bookmarkEnd w:id="10352"/>
            </w:del>
          </w:p>
        </w:tc>
        <w:bookmarkStart w:id="10353" w:name="_Toc207935950"/>
        <w:bookmarkStart w:id="10354" w:name="_Toc207956941"/>
        <w:bookmarkStart w:id="10355" w:name="_Toc207957515"/>
        <w:bookmarkStart w:id="10356" w:name="_Toc207961830"/>
        <w:bookmarkEnd w:id="10353"/>
        <w:bookmarkEnd w:id="10354"/>
        <w:bookmarkEnd w:id="10355"/>
        <w:bookmarkEnd w:id="10356"/>
      </w:tr>
      <w:tr w:rsidR="00D67CCF" w:rsidRPr="00A41EA1" w:rsidDel="008E5151" w14:paraId="33E0420C" w14:textId="03F03EDE" w:rsidTr="00AD4DDD">
        <w:trPr>
          <w:del w:id="10357" w:author="Mubiyarto Wibisono" w:date="2025-09-04T16:48:00Z"/>
        </w:trPr>
        <w:tc>
          <w:tcPr>
            <w:tcW w:w="3397" w:type="dxa"/>
          </w:tcPr>
          <w:p w14:paraId="1C4C3831" w14:textId="49CDB1AF" w:rsidR="00D67CCF" w:rsidRPr="00A41EA1" w:rsidDel="008E5151" w:rsidRDefault="003374AE" w:rsidP="00E9397B">
            <w:pPr>
              <w:spacing w:line="360" w:lineRule="auto"/>
              <w:rPr>
                <w:del w:id="10358" w:author="Mubiyarto Wibisono" w:date="2025-09-04T16:48:00Z" w16du:dateUtc="2025-09-04T09:48:00Z"/>
                <w:rFonts w:ascii="Arial" w:eastAsia="Arial" w:hAnsi="Arial" w:cs="Arial"/>
                <w:sz w:val="20"/>
                <w:szCs w:val="20"/>
              </w:rPr>
            </w:pPr>
            <w:del w:id="10359" w:author="Mubiyarto Wibisono" w:date="2025-09-04T16:48:00Z" w16du:dateUtc="2025-09-04T09:48:00Z">
              <w:r w:rsidRPr="00A41EA1" w:rsidDel="008E5151">
                <w:rPr>
                  <w:rFonts w:ascii="Arial" w:eastAsia="Arial" w:hAnsi="Arial" w:cs="Arial"/>
                  <w:sz w:val="20"/>
                  <w:szCs w:val="20"/>
                </w:rPr>
                <w:delText>Data Storage and Synchronization</w:delText>
              </w:r>
              <w:bookmarkStart w:id="10360" w:name="_Toc207935951"/>
              <w:bookmarkStart w:id="10361" w:name="_Toc207956942"/>
              <w:bookmarkStart w:id="10362" w:name="_Toc207957516"/>
              <w:bookmarkStart w:id="10363" w:name="_Toc207961831"/>
              <w:bookmarkEnd w:id="10360"/>
              <w:bookmarkEnd w:id="10361"/>
              <w:bookmarkEnd w:id="10362"/>
              <w:bookmarkEnd w:id="10363"/>
            </w:del>
          </w:p>
        </w:tc>
        <w:tc>
          <w:tcPr>
            <w:tcW w:w="6946" w:type="dxa"/>
          </w:tcPr>
          <w:p w14:paraId="33147BDB" w14:textId="18F1810B" w:rsidR="00D67CCF" w:rsidRPr="00A41EA1" w:rsidDel="008E5151" w:rsidRDefault="003374AE" w:rsidP="00E9397B">
            <w:pPr>
              <w:spacing w:line="360" w:lineRule="auto"/>
              <w:rPr>
                <w:del w:id="10364" w:author="Mubiyarto Wibisono" w:date="2025-09-04T16:48:00Z" w16du:dateUtc="2025-09-04T09:48:00Z"/>
                <w:rFonts w:ascii="Arial" w:eastAsia="Arial" w:hAnsi="Arial" w:cs="Arial"/>
                <w:sz w:val="20"/>
                <w:szCs w:val="20"/>
              </w:rPr>
            </w:pPr>
            <w:del w:id="10365" w:author="Mubiyarto Wibisono" w:date="2025-09-04T16:48:00Z" w16du:dateUtc="2025-09-04T09:48:00Z">
              <w:r w:rsidRPr="00A41EA1" w:rsidDel="008E5151">
                <w:rPr>
                  <w:rFonts w:ascii="Arial" w:eastAsia="Arial" w:hAnsi="Arial" w:cs="Arial"/>
                  <w:sz w:val="20"/>
                  <w:szCs w:val="20"/>
                </w:rPr>
                <w:delText xml:space="preserve">Transaction details are stored in multiple systems </w:delText>
              </w:r>
              <w:r w:rsidR="00051C8D" w:rsidRPr="00A41EA1" w:rsidDel="008E5151">
                <w:rPr>
                  <w:rFonts w:ascii="Arial" w:eastAsia="Arial" w:hAnsi="Arial" w:cs="Arial"/>
                  <w:sz w:val="20"/>
                  <w:szCs w:val="20"/>
                </w:rPr>
                <w:delText>(</w:delText>
              </w:r>
              <w:r w:rsidRPr="00A41EA1" w:rsidDel="008E5151">
                <w:rPr>
                  <w:rFonts w:ascii="Arial" w:eastAsia="Arial" w:hAnsi="Arial" w:cs="Arial"/>
                  <w:sz w:val="20"/>
                  <w:szCs w:val="20"/>
                </w:rPr>
                <w:delText>eocms_web_txn_details and e</w:delText>
              </w:r>
              <w:r w:rsidR="00E9294D" w:rsidRPr="00A41EA1" w:rsidDel="008E5151">
                <w:rPr>
                  <w:rFonts w:ascii="Arial" w:eastAsia="Arial" w:hAnsi="Arial" w:cs="Arial"/>
                  <w:sz w:val="20"/>
                  <w:szCs w:val="20"/>
                </w:rPr>
                <w:delText>ocms_valid_offence_notice</w:delText>
              </w:r>
              <w:r w:rsidRPr="00A41EA1" w:rsidDel="008E5151">
                <w:rPr>
                  <w:rFonts w:ascii="Arial" w:eastAsia="Arial" w:hAnsi="Arial" w:cs="Arial"/>
                  <w:sz w:val="20"/>
                  <w:szCs w:val="20"/>
                </w:rPr>
                <w:delText>) for consistency.</w:delText>
              </w:r>
              <w:bookmarkStart w:id="10366" w:name="_Toc207935952"/>
              <w:bookmarkStart w:id="10367" w:name="_Toc207956943"/>
              <w:bookmarkStart w:id="10368" w:name="_Toc207957517"/>
              <w:bookmarkStart w:id="10369" w:name="_Toc207961832"/>
              <w:bookmarkEnd w:id="10366"/>
              <w:bookmarkEnd w:id="10367"/>
              <w:bookmarkEnd w:id="10368"/>
              <w:bookmarkEnd w:id="10369"/>
            </w:del>
          </w:p>
        </w:tc>
        <w:bookmarkStart w:id="10370" w:name="_Toc207935953"/>
        <w:bookmarkStart w:id="10371" w:name="_Toc207956944"/>
        <w:bookmarkStart w:id="10372" w:name="_Toc207957518"/>
        <w:bookmarkStart w:id="10373" w:name="_Toc207961833"/>
        <w:bookmarkEnd w:id="10370"/>
        <w:bookmarkEnd w:id="10371"/>
        <w:bookmarkEnd w:id="10372"/>
        <w:bookmarkEnd w:id="10373"/>
      </w:tr>
      <w:tr w:rsidR="00D67CCF" w:rsidRPr="00A41EA1" w:rsidDel="008E5151" w14:paraId="7C1340D1" w14:textId="56BA848B" w:rsidTr="00AD4DDD">
        <w:trPr>
          <w:del w:id="10374" w:author="Mubiyarto Wibisono" w:date="2025-09-04T16:48:00Z"/>
        </w:trPr>
        <w:tc>
          <w:tcPr>
            <w:tcW w:w="3397" w:type="dxa"/>
          </w:tcPr>
          <w:p w14:paraId="08E15BAF" w14:textId="05BBFAA3" w:rsidR="00D67CCF" w:rsidRPr="00A41EA1" w:rsidDel="008E5151" w:rsidRDefault="003374AE" w:rsidP="00E9397B">
            <w:pPr>
              <w:spacing w:line="360" w:lineRule="auto"/>
              <w:rPr>
                <w:del w:id="10375" w:author="Mubiyarto Wibisono" w:date="2025-09-04T16:48:00Z" w16du:dateUtc="2025-09-04T09:48:00Z"/>
                <w:rFonts w:ascii="Arial" w:eastAsia="Arial" w:hAnsi="Arial" w:cs="Arial"/>
                <w:sz w:val="20"/>
                <w:szCs w:val="20"/>
              </w:rPr>
            </w:pPr>
            <w:del w:id="10376" w:author="Mubiyarto Wibisono" w:date="2025-09-04T16:48:00Z" w16du:dateUtc="2025-09-04T09:48:00Z">
              <w:r w:rsidRPr="00A41EA1" w:rsidDel="008E5151">
                <w:rPr>
                  <w:rFonts w:ascii="Arial" w:eastAsia="Arial" w:hAnsi="Arial" w:cs="Arial"/>
                  <w:sz w:val="20"/>
                  <w:szCs w:val="20"/>
                </w:rPr>
                <w:delText>External System Integration</w:delText>
              </w:r>
              <w:bookmarkStart w:id="10377" w:name="_Toc207935954"/>
              <w:bookmarkStart w:id="10378" w:name="_Toc207956945"/>
              <w:bookmarkStart w:id="10379" w:name="_Toc207957519"/>
              <w:bookmarkStart w:id="10380" w:name="_Toc207961834"/>
              <w:bookmarkEnd w:id="10377"/>
              <w:bookmarkEnd w:id="10378"/>
              <w:bookmarkEnd w:id="10379"/>
              <w:bookmarkEnd w:id="10380"/>
            </w:del>
          </w:p>
        </w:tc>
        <w:tc>
          <w:tcPr>
            <w:tcW w:w="6946" w:type="dxa"/>
          </w:tcPr>
          <w:p w14:paraId="4886F289" w14:textId="4759AFCF" w:rsidR="00D67CCF" w:rsidRPr="00A41EA1" w:rsidDel="008E5151" w:rsidRDefault="003374AE" w:rsidP="00E9397B">
            <w:pPr>
              <w:spacing w:line="360" w:lineRule="auto"/>
              <w:rPr>
                <w:del w:id="10381" w:author="Mubiyarto Wibisono" w:date="2025-09-04T16:48:00Z" w16du:dateUtc="2025-09-04T09:48:00Z"/>
                <w:rFonts w:ascii="Arial" w:eastAsia="Arial" w:hAnsi="Arial" w:cs="Arial"/>
                <w:sz w:val="20"/>
                <w:szCs w:val="20"/>
              </w:rPr>
            </w:pPr>
            <w:del w:id="10382" w:author="Mubiyarto Wibisono" w:date="2025-09-04T16:48:00Z" w16du:dateUtc="2025-09-04T09:48:00Z">
              <w:r w:rsidRPr="00A41EA1" w:rsidDel="008E5151">
                <w:rPr>
                  <w:rFonts w:ascii="Arial" w:eastAsia="Arial" w:hAnsi="Arial" w:cs="Arial"/>
                  <w:sz w:val="20"/>
                  <w:szCs w:val="20"/>
                </w:rPr>
                <w:delText>Sends transaction details to external systems for further processing or notifications.</w:delText>
              </w:r>
              <w:bookmarkStart w:id="10383" w:name="_Toc207935955"/>
              <w:bookmarkStart w:id="10384" w:name="_Toc207956946"/>
              <w:bookmarkStart w:id="10385" w:name="_Toc207957520"/>
              <w:bookmarkStart w:id="10386" w:name="_Toc207961835"/>
              <w:bookmarkEnd w:id="10383"/>
              <w:bookmarkEnd w:id="10384"/>
              <w:bookmarkEnd w:id="10385"/>
              <w:bookmarkEnd w:id="10386"/>
            </w:del>
          </w:p>
        </w:tc>
        <w:bookmarkStart w:id="10387" w:name="_Toc207935956"/>
        <w:bookmarkStart w:id="10388" w:name="_Toc207956947"/>
        <w:bookmarkStart w:id="10389" w:name="_Toc207957521"/>
        <w:bookmarkStart w:id="10390" w:name="_Toc207961836"/>
        <w:bookmarkEnd w:id="10387"/>
        <w:bookmarkEnd w:id="10388"/>
        <w:bookmarkEnd w:id="10389"/>
        <w:bookmarkEnd w:id="10390"/>
      </w:tr>
    </w:tbl>
    <w:p w14:paraId="2A7562CF" w14:textId="5EA1B25C" w:rsidR="00EE4C82" w:rsidRPr="006A12F8" w:rsidDel="008E5151" w:rsidRDefault="00AA0751">
      <w:pPr>
        <w:pStyle w:val="Heading3"/>
        <w:numPr>
          <w:ilvl w:val="0"/>
          <w:numId w:val="97"/>
        </w:numPr>
        <w:ind w:left="426" w:hanging="426"/>
        <w:rPr>
          <w:del w:id="10391" w:author="Mubiyarto Wibisono" w:date="2025-09-04T16:48:00Z" w16du:dateUtc="2025-09-04T09:48:00Z"/>
          <w:rFonts w:eastAsia="Arial" w:cs="Arial"/>
          <w:color w:val="215E99" w:themeColor="text2" w:themeTint="BF"/>
          <w:rPrChange w:id="10392" w:author="Mubiyarto Wibisono" w:date="2025-09-05T09:17:00Z" w16du:dateUtc="2025-09-05T02:17:00Z">
            <w:rPr>
              <w:del w:id="10393" w:author="Mubiyarto Wibisono" w:date="2025-09-04T16:48:00Z" w16du:dateUtc="2025-09-04T09:48:00Z"/>
              <w:rFonts w:ascii="Arial" w:eastAsia="Arial" w:hAnsi="Arial" w:cs="Arial"/>
            </w:rPr>
          </w:rPrChange>
        </w:rPr>
        <w:pPrChange w:id="10394" w:author="Mubiyarto Wibisono" w:date="2025-09-04T16:48:00Z" w16du:dateUtc="2025-09-04T09:48:00Z">
          <w:pPr/>
        </w:pPrChange>
      </w:pPr>
      <w:bookmarkStart w:id="10395" w:name="_Toc207935957"/>
      <w:bookmarkStart w:id="10396" w:name="_Toc207956948"/>
      <w:bookmarkStart w:id="10397" w:name="_Toc207957522"/>
      <w:bookmarkEnd w:id="10395"/>
      <w:bookmarkEnd w:id="10396"/>
      <w:bookmarkEnd w:id="10397"/>
      <w:ins w:id="10398" w:author="Mubiyarto Wibisono" w:date="2025-09-05T10:29:00Z" w16du:dateUtc="2025-09-05T03:29:00Z">
        <w:r>
          <w:rPr>
            <w:rFonts w:eastAsia="Arial" w:cs="Arial"/>
            <w:color w:val="215E99" w:themeColor="text2" w:themeTint="BF"/>
          </w:rPr>
          <w:t xml:space="preserve"> </w:t>
        </w:r>
      </w:ins>
      <w:bookmarkStart w:id="10399" w:name="_Toc207961837"/>
      <w:bookmarkEnd w:id="10399"/>
    </w:p>
    <w:p w14:paraId="04BB1310" w14:textId="692DF95F" w:rsidR="001417CC" w:rsidRPr="006A12F8" w:rsidRDefault="00A123C3">
      <w:pPr>
        <w:pStyle w:val="Heading3"/>
        <w:numPr>
          <w:ilvl w:val="0"/>
          <w:numId w:val="97"/>
        </w:numPr>
        <w:ind w:left="426" w:hanging="426"/>
        <w:rPr>
          <w:rFonts w:eastAsia="Arial" w:cs="Arial"/>
          <w:b/>
          <w:bCs/>
          <w:color w:val="215E99" w:themeColor="text2" w:themeTint="BF"/>
          <w:rPrChange w:id="10400" w:author="Mubiyarto Wibisono" w:date="2025-09-05T09:17:00Z" w16du:dateUtc="2025-09-05T02:17:00Z">
            <w:rPr>
              <w:rFonts w:ascii="Arial" w:eastAsia="Arial" w:hAnsi="Arial" w:cs="Arial"/>
              <w:b/>
              <w:bCs/>
            </w:rPr>
          </w:rPrChange>
        </w:rPr>
        <w:pPrChange w:id="10401" w:author="Mubiyarto Wibisono" w:date="2025-09-04T16:48:00Z" w16du:dateUtc="2025-09-04T09:48:00Z">
          <w:pPr>
            <w:pStyle w:val="Heading2"/>
          </w:pPr>
        </w:pPrChange>
      </w:pPr>
      <w:bookmarkStart w:id="10402" w:name="_Toc205930468"/>
      <w:bookmarkStart w:id="10403" w:name="_Toc206576723"/>
      <w:bookmarkStart w:id="10404" w:name="_Toc206577257"/>
      <w:del w:id="10405" w:author="Mubiyarto Wibisono" w:date="2025-09-04T16:48:00Z" w16du:dateUtc="2025-09-04T09:48:00Z">
        <w:r w:rsidRPr="006A12F8" w:rsidDel="008E5151">
          <w:rPr>
            <w:rFonts w:eastAsia="Arial" w:cs="Arial"/>
            <w:b/>
            <w:bCs/>
            <w:color w:val="215E99" w:themeColor="text2" w:themeTint="BF"/>
            <w:rPrChange w:id="10406" w:author="Mubiyarto Wibisono" w:date="2025-09-05T09:17:00Z" w16du:dateUtc="2025-09-05T02:17:00Z">
              <w:rPr>
                <w:rFonts w:eastAsia="Arial" w:cs="Arial"/>
                <w:b/>
                <w:bCs/>
              </w:rPr>
            </w:rPrChange>
          </w:rPr>
          <w:delText>6</w:delText>
        </w:r>
        <w:r w:rsidR="001417CC" w:rsidRPr="006A12F8" w:rsidDel="008E5151">
          <w:rPr>
            <w:rFonts w:eastAsia="Arial" w:cs="Arial"/>
            <w:b/>
            <w:bCs/>
            <w:color w:val="215E99" w:themeColor="text2" w:themeTint="BF"/>
            <w:rPrChange w:id="10407" w:author="Mubiyarto Wibisono" w:date="2025-09-05T09:17:00Z" w16du:dateUtc="2025-09-05T02:17:00Z">
              <w:rPr>
                <w:rFonts w:eastAsia="Arial" w:cs="Arial"/>
                <w:b/>
                <w:bCs/>
              </w:rPr>
            </w:rPrChange>
          </w:rPr>
          <w:delText xml:space="preserve">.4 </w:delText>
        </w:r>
      </w:del>
      <w:bookmarkStart w:id="10408" w:name="_Toc207935958"/>
      <w:bookmarkStart w:id="10409" w:name="_Toc207957523"/>
      <w:bookmarkStart w:id="10410" w:name="_Toc207961838"/>
      <w:r w:rsidR="001417CC" w:rsidRPr="006A12F8">
        <w:rPr>
          <w:rFonts w:eastAsia="Arial" w:cs="Arial"/>
          <w:b/>
          <w:bCs/>
          <w:color w:val="215E99" w:themeColor="text2" w:themeTint="BF"/>
          <w:rPrChange w:id="10411" w:author="Mubiyarto Wibisono" w:date="2025-09-05T09:17:00Z" w16du:dateUtc="2025-09-05T02:17:00Z">
            <w:rPr>
              <w:rFonts w:eastAsia="Arial" w:cs="Arial"/>
              <w:b/>
              <w:bCs/>
            </w:rPr>
          </w:rPrChange>
        </w:rPr>
        <w:t>API Specification</w:t>
      </w:r>
      <w:bookmarkEnd w:id="10402"/>
      <w:bookmarkEnd w:id="10403"/>
      <w:bookmarkEnd w:id="10404"/>
      <w:bookmarkEnd w:id="10408"/>
      <w:bookmarkEnd w:id="10409"/>
      <w:bookmarkEnd w:id="10410"/>
    </w:p>
    <w:p w14:paraId="17D70C34" w14:textId="46C9579B" w:rsidR="001417CC" w:rsidRPr="006A12F8" w:rsidRDefault="00A123C3">
      <w:pPr>
        <w:pStyle w:val="Heading4"/>
        <w:numPr>
          <w:ilvl w:val="2"/>
          <w:numId w:val="98"/>
        </w:numPr>
        <w:ind w:left="709" w:hanging="709"/>
        <w:rPr>
          <w:rFonts w:eastAsia="Arial" w:cs="Arial"/>
          <w:b/>
          <w:bCs/>
          <w:color w:val="215E99" w:themeColor="text2" w:themeTint="BF"/>
          <w:rPrChange w:id="10412" w:author="Mubiyarto Wibisono" w:date="2025-09-05T09:17:00Z" w16du:dateUtc="2025-09-05T02:17:00Z">
            <w:rPr>
              <w:rFonts w:eastAsia="Arial"/>
            </w:rPr>
          </w:rPrChange>
        </w:rPr>
        <w:pPrChange w:id="10413" w:author="Mubiyarto Wibisono" w:date="2025-09-04T16:50:00Z" w16du:dateUtc="2025-09-04T09:50:00Z">
          <w:pPr>
            <w:pStyle w:val="Heading3"/>
          </w:pPr>
        </w:pPrChange>
      </w:pPr>
      <w:bookmarkStart w:id="10414" w:name="_Toc205930469"/>
      <w:bookmarkStart w:id="10415" w:name="_Toc206576724"/>
      <w:bookmarkStart w:id="10416" w:name="_Toc206577258"/>
      <w:del w:id="10417" w:author="Mubiyarto Wibisono" w:date="2025-09-04T16:49:00Z" w16du:dateUtc="2025-09-04T09:49:00Z">
        <w:r w:rsidRPr="006A12F8" w:rsidDel="008E5151">
          <w:rPr>
            <w:rFonts w:ascii="Arial" w:eastAsia="Arial" w:hAnsi="Arial" w:cs="Arial"/>
            <w:b/>
            <w:bCs/>
            <w:i w:val="0"/>
            <w:iCs w:val="0"/>
            <w:color w:val="215E99" w:themeColor="text2" w:themeTint="BF"/>
            <w:sz w:val="28"/>
            <w:szCs w:val="28"/>
            <w:rPrChange w:id="10418" w:author="Mubiyarto Wibisono" w:date="2025-09-05T09:17:00Z" w16du:dateUtc="2025-09-05T02:17:00Z">
              <w:rPr>
                <w:rFonts w:eastAsia="Arial"/>
                <w:i/>
                <w:iCs/>
              </w:rPr>
            </w:rPrChange>
          </w:rPr>
          <w:delText>6</w:delText>
        </w:r>
        <w:r w:rsidR="001417CC" w:rsidRPr="006A12F8" w:rsidDel="008E5151">
          <w:rPr>
            <w:rFonts w:ascii="Arial" w:eastAsia="Arial" w:hAnsi="Arial" w:cs="Arial"/>
            <w:b/>
            <w:bCs/>
            <w:i w:val="0"/>
            <w:iCs w:val="0"/>
            <w:color w:val="215E99" w:themeColor="text2" w:themeTint="BF"/>
            <w:sz w:val="28"/>
            <w:szCs w:val="28"/>
            <w:rPrChange w:id="10419" w:author="Mubiyarto Wibisono" w:date="2025-09-05T09:17:00Z" w16du:dateUtc="2025-09-05T02:17:00Z">
              <w:rPr>
                <w:rFonts w:eastAsia="Arial"/>
                <w:i/>
                <w:iCs/>
              </w:rPr>
            </w:rPrChange>
          </w:rPr>
          <w:delText xml:space="preserve">.4.1 </w:delText>
        </w:r>
      </w:del>
      <w:bookmarkStart w:id="10420" w:name="_Toc207935959"/>
      <w:bookmarkStart w:id="10421" w:name="_Toc207957524"/>
      <w:bookmarkStart w:id="10422" w:name="_Toc207961839"/>
      <w:r w:rsidR="001417CC" w:rsidRPr="006A12F8">
        <w:rPr>
          <w:rFonts w:ascii="Arial" w:eastAsia="Arial" w:hAnsi="Arial" w:cs="Arial"/>
          <w:b/>
          <w:bCs/>
          <w:i w:val="0"/>
          <w:iCs w:val="0"/>
          <w:color w:val="215E99" w:themeColor="text2" w:themeTint="BF"/>
          <w:sz w:val="28"/>
          <w:szCs w:val="28"/>
          <w:rPrChange w:id="10423" w:author="Mubiyarto Wibisono" w:date="2025-09-05T09:17:00Z" w16du:dateUtc="2025-09-05T02:17:00Z">
            <w:rPr>
              <w:rFonts w:eastAsia="Arial"/>
              <w:i/>
              <w:iCs/>
            </w:rPr>
          </w:rPrChange>
        </w:rPr>
        <w:t>API Provide</w:t>
      </w:r>
      <w:bookmarkEnd w:id="10414"/>
      <w:bookmarkEnd w:id="10415"/>
      <w:bookmarkEnd w:id="10416"/>
      <w:bookmarkEnd w:id="10420"/>
      <w:bookmarkEnd w:id="10421"/>
      <w:bookmarkEnd w:id="10422"/>
    </w:p>
    <w:p w14:paraId="2FFBF3FE" w14:textId="7A3D7F0A" w:rsidR="001417CC" w:rsidRPr="006A12F8" w:rsidRDefault="00A123C3">
      <w:pPr>
        <w:pStyle w:val="Heading5"/>
        <w:numPr>
          <w:ilvl w:val="3"/>
          <w:numId w:val="100"/>
        </w:numPr>
        <w:ind w:left="993" w:hanging="993"/>
        <w:rPr>
          <w:rFonts w:ascii="Arial" w:hAnsi="Arial" w:cs="Arial"/>
          <w:b/>
          <w:bCs/>
          <w:color w:val="215E99" w:themeColor="text2" w:themeTint="BF"/>
          <w:sz w:val="28"/>
          <w:szCs w:val="28"/>
          <w:rPrChange w:id="10424" w:author="Mubiyarto Wibisono" w:date="2025-09-05T09:17:00Z" w16du:dateUtc="2025-09-05T02:17:00Z">
            <w:rPr/>
          </w:rPrChange>
        </w:rPr>
        <w:pPrChange w:id="10425" w:author="Mubiyarto Wibisono" w:date="2025-09-04T16:51:00Z" w16du:dateUtc="2025-09-04T09:51:00Z">
          <w:pPr>
            <w:pStyle w:val="Heading4"/>
          </w:pPr>
        </w:pPrChange>
      </w:pPr>
      <w:bookmarkStart w:id="10426" w:name="_Toc205930470"/>
      <w:del w:id="10427" w:author="Mubiyarto Wibisono" w:date="2025-09-04T16:50:00Z" w16du:dateUtc="2025-09-04T09:50:00Z">
        <w:r w:rsidRPr="006A12F8" w:rsidDel="008E5151">
          <w:rPr>
            <w:rFonts w:ascii="Arial" w:eastAsia="Arial" w:hAnsi="Arial" w:cs="Arial"/>
            <w:b/>
            <w:bCs/>
            <w:color w:val="215E99" w:themeColor="text2" w:themeTint="BF"/>
            <w:sz w:val="28"/>
            <w:szCs w:val="28"/>
            <w:rPrChange w:id="10428" w:author="Mubiyarto Wibisono" w:date="2025-09-05T09:17:00Z" w16du:dateUtc="2025-09-05T02:17:00Z">
              <w:rPr>
                <w:rFonts w:eastAsia="Arial"/>
                <w:i w:val="0"/>
                <w:iCs w:val="0"/>
              </w:rPr>
            </w:rPrChange>
          </w:rPr>
          <w:delText>6</w:delText>
        </w:r>
        <w:r w:rsidR="001417CC" w:rsidRPr="006A12F8" w:rsidDel="008E5151">
          <w:rPr>
            <w:rFonts w:ascii="Arial" w:eastAsia="Arial" w:hAnsi="Arial" w:cs="Arial"/>
            <w:b/>
            <w:bCs/>
            <w:color w:val="215E99" w:themeColor="text2" w:themeTint="BF"/>
            <w:sz w:val="28"/>
            <w:szCs w:val="28"/>
            <w:rPrChange w:id="10429" w:author="Mubiyarto Wibisono" w:date="2025-09-05T09:17:00Z" w16du:dateUtc="2025-09-05T02:17:00Z">
              <w:rPr>
                <w:rFonts w:eastAsia="Arial"/>
                <w:i w:val="0"/>
                <w:iCs w:val="0"/>
              </w:rPr>
            </w:rPrChange>
          </w:rPr>
          <w:delText xml:space="preserve">.4.1.1 </w:delText>
        </w:r>
      </w:del>
      <w:bookmarkStart w:id="10430" w:name="_Toc207935960"/>
      <w:bookmarkStart w:id="10431" w:name="_Toc207957525"/>
      <w:bookmarkStart w:id="10432" w:name="_Toc207961840"/>
      <w:r w:rsidR="001417CC" w:rsidRPr="006A12F8">
        <w:rPr>
          <w:rFonts w:ascii="Arial" w:eastAsia="Arial" w:hAnsi="Arial" w:cs="Arial"/>
          <w:b/>
          <w:bCs/>
          <w:color w:val="215E99" w:themeColor="text2" w:themeTint="BF"/>
          <w:sz w:val="28"/>
          <w:szCs w:val="28"/>
          <w:rPrChange w:id="10433" w:author="Mubiyarto Wibisono" w:date="2025-09-05T09:17:00Z" w16du:dateUtc="2025-09-05T02:17:00Z">
            <w:rPr>
              <w:rFonts w:eastAsia="Arial"/>
              <w:i w:val="0"/>
              <w:iCs w:val="0"/>
            </w:rPr>
          </w:rPrChange>
        </w:rPr>
        <w:t>API URA PG Callback Success</w:t>
      </w:r>
      <w:bookmarkEnd w:id="10426"/>
      <w:bookmarkEnd w:id="10430"/>
      <w:bookmarkEnd w:id="10431"/>
      <w:bookmarkEnd w:id="10432"/>
    </w:p>
    <w:p w14:paraId="6FCC2D97" w14:textId="77777777" w:rsidR="001417CC" w:rsidRPr="00A41EA1" w:rsidRDefault="001417CC" w:rsidP="001417CC">
      <w:pPr>
        <w:rPr>
          <w:rFonts w:ascii="Arial" w:eastAsia="Arial" w:hAnsi="Arial" w:cs="Arial"/>
          <w:sz w:val="20"/>
          <w:szCs w:val="20"/>
          <w:rPrChange w:id="10434" w:author="Mubiyarto Wibisono" w:date="2025-09-05T08:31:00Z" w16du:dateUtc="2025-09-05T01:31:00Z">
            <w:rPr>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1417CC" w:rsidRPr="00A41EA1" w14:paraId="476FFF82"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6FDDD4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41F14D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Success Callback from URA Payment Gateway </w:t>
            </w:r>
          </w:p>
        </w:tc>
      </w:tr>
      <w:tr w:rsidR="001417CC" w:rsidRPr="00A41EA1" w14:paraId="3CDDAB4E"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EA9F1E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8B2C074" w14:textId="42D89E12" w:rsidR="001417CC" w:rsidRPr="00A41EA1" w:rsidRDefault="001417CC" w:rsidP="008521CF">
            <w:pPr>
              <w:jc w:val="both"/>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parking2</w:t>
            </w:r>
            <w:r w:rsidRPr="00A41EA1">
              <w:rPr>
                <w:rFonts w:ascii="Arial" w:eastAsia="Arial" w:hAnsi="Arial" w:cs="Arial"/>
                <w:sz w:val="20"/>
                <w:szCs w:val="20"/>
              </w:rPr>
              <w:t>.uraz.gov.sg /</w:t>
            </w:r>
            <w:proofErr w:type="spellStart"/>
            <w:r w:rsidRPr="00A41EA1">
              <w:rPr>
                <w:rFonts w:ascii="Arial" w:eastAsia="Arial" w:hAnsi="Arial" w:cs="Arial"/>
                <w:sz w:val="20"/>
                <w:szCs w:val="20"/>
              </w:rPr>
              <w:t>ocms</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epayment</w:t>
            </w:r>
            <w:proofErr w:type="spellEnd"/>
            <w:r w:rsidRPr="00A41EA1">
              <w:rPr>
                <w:rFonts w:ascii="Arial" w:eastAsia="Arial" w:hAnsi="Arial" w:cs="Arial"/>
                <w:sz w:val="20"/>
                <w:szCs w:val="20"/>
              </w:rPr>
              <w:t>/callback/v1/success</w:t>
            </w:r>
          </w:p>
          <w:p w14:paraId="0C8DF431" w14:textId="6809D7FA" w:rsidR="001417CC" w:rsidRPr="00A41EA1" w:rsidRDefault="001417CC" w:rsidP="008521CF">
            <w:pPr>
              <w:jc w:val="both"/>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https://</w:t>
            </w:r>
            <w:r w:rsidR="0008636F" w:rsidRPr="00A41EA1">
              <w:rPr>
                <w:rFonts w:ascii="Arial" w:eastAsia="Arial" w:hAnsi="Arial" w:cs="Arial"/>
                <w:sz w:val="20"/>
                <w:szCs w:val="20"/>
              </w:rPr>
              <w:t>parking.uraz</w:t>
            </w:r>
            <w:r w:rsidRPr="00A41EA1">
              <w:rPr>
                <w:rFonts w:ascii="Arial" w:eastAsia="Arial" w:hAnsi="Arial" w:cs="Arial"/>
                <w:sz w:val="20"/>
                <w:szCs w:val="20"/>
              </w:rPr>
              <w:t>.gov.sg/ocms/epayment/callback/v1/success</w:t>
            </w:r>
          </w:p>
        </w:tc>
      </w:tr>
      <w:tr w:rsidR="001417CC" w:rsidRPr="00A41EA1" w14:paraId="5429853D"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F01AF52"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EAFAA6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Get Success Callback from URA Payment Gateway </w:t>
            </w:r>
          </w:p>
        </w:tc>
      </w:tr>
      <w:tr w:rsidR="001417CC" w:rsidRPr="00A41EA1" w14:paraId="647A0DFE"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7E9621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F6583B2"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POST</w:t>
            </w:r>
          </w:p>
        </w:tc>
      </w:tr>
      <w:tr w:rsidR="00126203" w:rsidRPr="00A41EA1" w14:paraId="4DF659F2"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977AA4E"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F2D5351"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xml:space="preserve">{ </w:t>
            </w:r>
          </w:p>
          <w:p w14:paraId="502BF4A2" w14:textId="3C75D306"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xml:space="preserve">"Content-Type": "multipart/form-data", </w:t>
            </w:r>
          </w:p>
          <w:p w14:paraId="4154C1B2"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 xml:space="preserve">-Subscription-Key”: “[APIM secret value]” </w:t>
            </w:r>
          </w:p>
          <w:p w14:paraId="5411E7CC" w14:textId="6B979125"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
        </w:tc>
      </w:tr>
      <w:tr w:rsidR="00126203" w:rsidRPr="00A41EA1" w14:paraId="62204E88"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EE574C6"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Query Params</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3BDC44B" w14:textId="77777777" w:rsidR="00126203" w:rsidRPr="00A41EA1" w:rsidRDefault="00126203" w:rsidP="00126203">
            <w:pPr>
              <w:jc w:val="both"/>
              <w:rPr>
                <w:rFonts w:ascii="Arial" w:eastAsia="Arial" w:hAnsi="Arial" w:cs="Arial"/>
                <w:sz w:val="20"/>
                <w:szCs w:val="20"/>
              </w:rPr>
            </w:pPr>
          </w:p>
        </w:tc>
      </w:tr>
      <w:tr w:rsidR="00126203" w:rsidRPr="00A41EA1" w14:paraId="07CD3E48"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C7196B8"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Response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CAFC61D"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
          <w:p w14:paraId="0DBF65E3"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 </w:t>
            </w:r>
          </w:p>
          <w:p w14:paraId="02B47828"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txnRef</w:t>
            </w:r>
            <w:proofErr w:type="spellEnd"/>
            <w:r w:rsidRPr="00A41EA1">
              <w:rPr>
                <w:rFonts w:ascii="Arial" w:eastAsia="Arial" w:hAnsi="Arial" w:cs="Arial"/>
                <w:sz w:val="20"/>
                <w:szCs w:val="20"/>
              </w:rPr>
              <w:t>": "TXN6789",</w:t>
            </w:r>
          </w:p>
          <w:p w14:paraId="60723CF8"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"gateway": "ENETC",</w:t>
            </w:r>
          </w:p>
          <w:p w14:paraId="1999D6E8"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amtTransacted</w:t>
            </w:r>
            <w:proofErr w:type="spellEnd"/>
            <w:r w:rsidRPr="00A41EA1">
              <w:rPr>
                <w:rFonts w:ascii="Arial" w:eastAsia="Arial" w:hAnsi="Arial" w:cs="Arial"/>
                <w:sz w:val="20"/>
                <w:szCs w:val="20"/>
              </w:rPr>
              <w:t>": 100.0,</w:t>
            </w:r>
          </w:p>
          <w:p w14:paraId="3DD64079"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"date": "2025-06-10",</w:t>
            </w:r>
          </w:p>
          <w:p w14:paraId="5F7432A7"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"time": "15:30:00",</w:t>
            </w:r>
          </w:p>
          <w:p w14:paraId="07C82290"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"00",</w:t>
            </w:r>
          </w:p>
          <w:p w14:paraId="23E2A563" w14:textId="77777777"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responseMsg</w:t>
            </w:r>
            <w:proofErr w:type="spellEnd"/>
            <w:r w:rsidRPr="00A41EA1">
              <w:rPr>
                <w:rFonts w:ascii="Arial" w:eastAsia="Arial" w:hAnsi="Arial" w:cs="Arial"/>
                <w:sz w:val="20"/>
                <w:szCs w:val="20"/>
              </w:rPr>
              <w:t>": "Transaction successful"</w:t>
            </w:r>
          </w:p>
          <w:p w14:paraId="2921913B" w14:textId="27D956D2" w:rsidR="00126203" w:rsidRPr="00A41EA1" w:rsidRDefault="00126203" w:rsidP="00126203">
            <w:pPr>
              <w:jc w:val="both"/>
              <w:rPr>
                <w:rFonts w:ascii="Arial" w:eastAsia="Arial" w:hAnsi="Arial" w:cs="Arial"/>
                <w:sz w:val="20"/>
                <w:szCs w:val="20"/>
              </w:rPr>
            </w:pPr>
            <w:r w:rsidRPr="00A41EA1">
              <w:rPr>
                <w:rFonts w:ascii="Arial" w:eastAsia="Arial" w:hAnsi="Arial" w:cs="Arial"/>
                <w:sz w:val="20"/>
                <w:szCs w:val="20"/>
              </w:rPr>
              <w:t>}</w:t>
            </w:r>
          </w:p>
        </w:tc>
      </w:tr>
    </w:tbl>
    <w:p w14:paraId="67DB0C52" w14:textId="3A33C674" w:rsidR="001417CC" w:rsidRPr="00A41EA1" w:rsidDel="00AA0751" w:rsidRDefault="001417CC" w:rsidP="001417CC">
      <w:pPr>
        <w:rPr>
          <w:del w:id="10435" w:author="Mubiyarto Wibisono" w:date="2025-09-05T10:29:00Z" w16du:dateUtc="2025-09-05T03:29:00Z"/>
          <w:rFonts w:ascii="Arial" w:eastAsia="Arial" w:hAnsi="Arial" w:cs="Arial"/>
          <w:sz w:val="20"/>
          <w:szCs w:val="20"/>
          <w:rPrChange w:id="10436" w:author="Mubiyarto Wibisono" w:date="2025-09-05T08:31:00Z" w16du:dateUtc="2025-09-05T01:31:00Z">
            <w:rPr>
              <w:del w:id="10437" w:author="Mubiyarto Wibisono" w:date="2025-09-05T10:29:00Z" w16du:dateUtc="2025-09-05T03:29:00Z"/>
              <w:rFonts w:ascii="Arial" w:eastAsia="Arial" w:hAnsi="Arial" w:cs="Arial"/>
            </w:rPr>
          </w:rPrChange>
        </w:rPr>
      </w:pPr>
      <w:bookmarkStart w:id="10438" w:name="_Toc207961841"/>
      <w:bookmarkEnd w:id="10438"/>
    </w:p>
    <w:p w14:paraId="5974A085" w14:textId="573E5A26" w:rsidR="001417CC" w:rsidRPr="006A12F8" w:rsidRDefault="00A123C3">
      <w:pPr>
        <w:pStyle w:val="Heading5"/>
        <w:numPr>
          <w:ilvl w:val="3"/>
          <w:numId w:val="100"/>
        </w:numPr>
        <w:ind w:left="993" w:hanging="993"/>
        <w:rPr>
          <w:rFonts w:ascii="Arial" w:eastAsia="Arial" w:hAnsi="Arial" w:cs="Arial"/>
          <w:b/>
          <w:bCs/>
          <w:i/>
          <w:iCs/>
          <w:color w:val="215E99" w:themeColor="text2" w:themeTint="BF"/>
          <w:sz w:val="28"/>
          <w:szCs w:val="28"/>
          <w:rPrChange w:id="10439" w:author="Mubiyarto Wibisono" w:date="2025-09-05T09:17:00Z" w16du:dateUtc="2025-09-05T02:17:00Z">
            <w:rPr>
              <w:rFonts w:ascii="Arial" w:eastAsia="Arial" w:hAnsi="Arial" w:cs="Arial"/>
              <w:b/>
              <w:bCs/>
              <w:i w:val="0"/>
              <w:iCs w:val="0"/>
            </w:rPr>
          </w:rPrChange>
        </w:rPr>
        <w:pPrChange w:id="10440" w:author="Mubiyarto Wibisono" w:date="2025-09-04T16:52:00Z" w16du:dateUtc="2025-09-04T09:52:00Z">
          <w:pPr>
            <w:pStyle w:val="Heading4"/>
          </w:pPr>
        </w:pPrChange>
      </w:pPr>
      <w:bookmarkStart w:id="10441" w:name="_Toc205930471"/>
      <w:del w:id="10442" w:author="Mubiyarto Wibisono" w:date="2025-09-04T16:52:00Z" w16du:dateUtc="2025-09-04T09:52:00Z">
        <w:r w:rsidRPr="006A12F8" w:rsidDel="008E5151">
          <w:rPr>
            <w:rFonts w:ascii="Arial" w:eastAsia="Arial" w:hAnsi="Arial" w:cs="Arial"/>
            <w:b/>
            <w:bCs/>
            <w:color w:val="215E99" w:themeColor="text2" w:themeTint="BF"/>
            <w:sz w:val="28"/>
            <w:szCs w:val="28"/>
            <w:rPrChange w:id="10443" w:author="Mubiyarto Wibisono" w:date="2025-09-05T09:17:00Z" w16du:dateUtc="2025-09-05T02:17:00Z">
              <w:rPr>
                <w:rFonts w:ascii="Arial" w:eastAsia="Arial" w:hAnsi="Arial" w:cs="Arial"/>
                <w:b/>
                <w:bCs/>
              </w:rPr>
            </w:rPrChange>
          </w:rPr>
          <w:delText>6</w:delText>
        </w:r>
        <w:r w:rsidR="001417CC" w:rsidRPr="006A12F8" w:rsidDel="008E5151">
          <w:rPr>
            <w:rFonts w:ascii="Arial" w:eastAsia="Arial" w:hAnsi="Arial" w:cs="Arial"/>
            <w:b/>
            <w:bCs/>
            <w:color w:val="215E99" w:themeColor="text2" w:themeTint="BF"/>
            <w:sz w:val="28"/>
            <w:szCs w:val="28"/>
            <w:rPrChange w:id="10444" w:author="Mubiyarto Wibisono" w:date="2025-09-05T09:17:00Z" w16du:dateUtc="2025-09-05T02:17:00Z">
              <w:rPr>
                <w:rFonts w:ascii="Arial" w:eastAsia="Arial" w:hAnsi="Arial" w:cs="Arial"/>
                <w:b/>
                <w:bCs/>
              </w:rPr>
            </w:rPrChange>
          </w:rPr>
          <w:delText xml:space="preserve">.4.1.2 </w:delText>
        </w:r>
      </w:del>
      <w:bookmarkStart w:id="10445" w:name="_Toc207935961"/>
      <w:bookmarkStart w:id="10446" w:name="_Toc207957526"/>
      <w:bookmarkStart w:id="10447" w:name="_Toc207961842"/>
      <w:r w:rsidR="001417CC" w:rsidRPr="006A12F8">
        <w:rPr>
          <w:rFonts w:ascii="Arial" w:eastAsia="Arial" w:hAnsi="Arial" w:cs="Arial"/>
          <w:b/>
          <w:bCs/>
          <w:color w:val="215E99" w:themeColor="text2" w:themeTint="BF"/>
          <w:sz w:val="28"/>
          <w:szCs w:val="28"/>
          <w:rPrChange w:id="10448" w:author="Mubiyarto Wibisono" w:date="2025-09-05T09:17:00Z" w16du:dateUtc="2025-09-05T02:17:00Z">
            <w:rPr>
              <w:rFonts w:ascii="Arial" w:eastAsia="Arial" w:hAnsi="Arial" w:cs="Arial"/>
              <w:b/>
              <w:bCs/>
            </w:rPr>
          </w:rPrChange>
        </w:rPr>
        <w:t>API URA PG Callback Failed</w:t>
      </w:r>
      <w:bookmarkEnd w:id="10441"/>
      <w:bookmarkEnd w:id="10445"/>
      <w:bookmarkEnd w:id="10446"/>
      <w:bookmarkEnd w:id="10447"/>
    </w:p>
    <w:p w14:paraId="6A3EFC62" w14:textId="77777777" w:rsidR="001417CC" w:rsidRPr="00A41EA1" w:rsidRDefault="001417CC" w:rsidP="001417CC">
      <w:pPr>
        <w:rPr>
          <w:rFonts w:ascii="Arial" w:eastAsia="Arial" w:hAnsi="Arial" w:cs="Arial"/>
          <w:sz w:val="20"/>
          <w:szCs w:val="20"/>
          <w:rPrChange w:id="10449" w:author="Mubiyarto Wibisono" w:date="2025-09-05T08:31:00Z" w16du:dateUtc="2025-09-05T01:31:00Z">
            <w:rPr>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1417CC" w:rsidRPr="00A41EA1" w14:paraId="423B9B21"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D65354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lastRenderedPageBreak/>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EBA0AC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Failed Callback from URA Payment Gateway </w:t>
            </w:r>
          </w:p>
        </w:tc>
      </w:tr>
      <w:tr w:rsidR="001417CC" w:rsidRPr="00A41EA1" w14:paraId="27DE9255"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3BB152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B269284" w14:textId="73A35F89" w:rsidR="001417CC" w:rsidRPr="00A41EA1" w:rsidRDefault="001417CC" w:rsidP="008521CF">
            <w:pPr>
              <w:jc w:val="both"/>
              <w:rPr>
                <w:rFonts w:ascii="Arial" w:eastAsia="Arial" w:hAnsi="Arial" w:cs="Arial"/>
                <w:sz w:val="20"/>
                <w:szCs w:val="20"/>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https://</w:t>
            </w:r>
            <w:r w:rsidR="00805902" w:rsidRPr="00A41EA1">
              <w:rPr>
                <w:rFonts w:ascii="Arial" w:eastAsia="Arial" w:hAnsi="Arial" w:cs="Arial"/>
                <w:sz w:val="20"/>
                <w:szCs w:val="20"/>
              </w:rPr>
              <w:t>parking2.uraz</w:t>
            </w:r>
            <w:r w:rsidRPr="00A41EA1">
              <w:rPr>
                <w:rFonts w:ascii="Arial" w:eastAsia="Arial" w:hAnsi="Arial" w:cs="Arial"/>
                <w:sz w:val="20"/>
                <w:szCs w:val="20"/>
              </w:rPr>
              <w:t>.gov.sg /</w:t>
            </w:r>
            <w:proofErr w:type="spellStart"/>
            <w:r w:rsidRPr="00A41EA1">
              <w:rPr>
                <w:rFonts w:ascii="Arial" w:eastAsia="Arial" w:hAnsi="Arial" w:cs="Arial"/>
                <w:sz w:val="20"/>
                <w:szCs w:val="20"/>
              </w:rPr>
              <w:t>ocms</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epayment</w:t>
            </w:r>
            <w:proofErr w:type="spellEnd"/>
            <w:r w:rsidRPr="00A41EA1">
              <w:rPr>
                <w:rFonts w:ascii="Arial" w:eastAsia="Arial" w:hAnsi="Arial" w:cs="Arial"/>
                <w:sz w:val="20"/>
                <w:szCs w:val="20"/>
              </w:rPr>
              <w:t>/callback/v1/failed</w:t>
            </w:r>
          </w:p>
          <w:p w14:paraId="51CFB1A3" w14:textId="37FB596A" w:rsidR="001417CC" w:rsidRPr="00A41EA1" w:rsidRDefault="001417CC" w:rsidP="008521CF">
            <w:pPr>
              <w:jc w:val="both"/>
              <w:rPr>
                <w:rFonts w:ascii="Arial" w:eastAsia="Arial" w:hAnsi="Arial" w:cs="Arial"/>
                <w:sz w:val="20"/>
                <w:szCs w:val="20"/>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https://</w:t>
            </w:r>
            <w:r w:rsidR="00805902" w:rsidRPr="00A41EA1">
              <w:rPr>
                <w:rFonts w:ascii="Arial" w:eastAsia="Arial" w:hAnsi="Arial" w:cs="Arial"/>
                <w:sz w:val="20"/>
                <w:szCs w:val="20"/>
              </w:rPr>
              <w:t>parking.uraz</w:t>
            </w:r>
            <w:r w:rsidRPr="00A41EA1">
              <w:rPr>
                <w:rFonts w:ascii="Arial" w:eastAsia="Arial" w:hAnsi="Arial" w:cs="Arial"/>
                <w:sz w:val="20"/>
                <w:szCs w:val="20"/>
              </w:rPr>
              <w:t>.gov.sg/ocms/epayment/callback/v1/failed</w:t>
            </w:r>
          </w:p>
        </w:tc>
      </w:tr>
      <w:tr w:rsidR="001417CC" w:rsidRPr="00A41EA1" w14:paraId="64DFDB35"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0A091B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B039E6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Get Failed Callback from URA Payment Gateway </w:t>
            </w:r>
          </w:p>
        </w:tc>
      </w:tr>
      <w:tr w:rsidR="001417CC" w:rsidRPr="00A41EA1" w14:paraId="6D439A22"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AE976A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9794B1E"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POST</w:t>
            </w:r>
          </w:p>
        </w:tc>
      </w:tr>
      <w:tr w:rsidR="001417CC" w:rsidRPr="00A41EA1" w14:paraId="23C11D63"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57CFB3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0ED578D" w14:textId="77777777"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 xml:space="preserve">{ </w:t>
            </w:r>
          </w:p>
          <w:p w14:paraId="77B6D7CF" w14:textId="58E1FE80"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 xml:space="preserve">"Content-Type": "multipart/form-data", </w:t>
            </w:r>
          </w:p>
          <w:p w14:paraId="66898818" w14:textId="77777777"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 xml:space="preserve">-Subscription-Key”: “[APIM secret value]” </w:t>
            </w:r>
          </w:p>
          <w:p w14:paraId="5B353863" w14:textId="3C821C6E" w:rsidR="001417CC"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23AF8D06"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291164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Query Params</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30FE420" w14:textId="77777777" w:rsidR="001417CC" w:rsidRPr="00A41EA1" w:rsidRDefault="001417CC" w:rsidP="008521CF">
            <w:pPr>
              <w:jc w:val="both"/>
              <w:rPr>
                <w:rFonts w:ascii="Arial" w:eastAsia="Arial" w:hAnsi="Arial" w:cs="Arial"/>
                <w:sz w:val="20"/>
                <w:szCs w:val="20"/>
              </w:rPr>
            </w:pPr>
          </w:p>
        </w:tc>
      </w:tr>
      <w:tr w:rsidR="001417CC" w:rsidRPr="00A41EA1" w14:paraId="0DAA2161"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0C1DA27"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Response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0D0ED29" w14:textId="2CF0E850" w:rsidR="001417CC" w:rsidRPr="00A41EA1" w:rsidRDefault="001417CC" w:rsidP="00A07CDB">
            <w:pPr>
              <w:jc w:val="both"/>
              <w:rPr>
                <w:rFonts w:ascii="Arial" w:eastAsia="Arial" w:hAnsi="Arial" w:cs="Arial"/>
                <w:sz w:val="20"/>
                <w:szCs w:val="20"/>
              </w:rPr>
            </w:pPr>
            <w:r w:rsidRPr="00A41EA1">
              <w:rPr>
                <w:rFonts w:ascii="Arial" w:eastAsia="Arial" w:hAnsi="Arial" w:cs="Arial"/>
                <w:sz w:val="20"/>
                <w:szCs w:val="20"/>
              </w:rPr>
              <w:t>{</w:t>
            </w:r>
          </w:p>
          <w:p w14:paraId="5A2702C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 </w:t>
            </w:r>
          </w:p>
          <w:p w14:paraId="25A17D2F"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txnRef</w:t>
            </w:r>
            <w:proofErr w:type="spellEnd"/>
            <w:r w:rsidRPr="00A41EA1">
              <w:rPr>
                <w:rFonts w:ascii="Arial" w:eastAsia="Arial" w:hAnsi="Arial" w:cs="Arial"/>
                <w:sz w:val="20"/>
                <w:szCs w:val="20"/>
              </w:rPr>
              <w:t>": "TXN6789",</w:t>
            </w:r>
          </w:p>
          <w:p w14:paraId="3F4C2A19"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"gateway": "ENETC",</w:t>
            </w:r>
          </w:p>
          <w:p w14:paraId="67F7D97F"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amtTransacted</w:t>
            </w:r>
            <w:proofErr w:type="spellEnd"/>
            <w:r w:rsidRPr="00A41EA1">
              <w:rPr>
                <w:rFonts w:ascii="Arial" w:eastAsia="Arial" w:hAnsi="Arial" w:cs="Arial"/>
                <w:sz w:val="20"/>
                <w:szCs w:val="20"/>
              </w:rPr>
              <w:t>": 100.0,</w:t>
            </w:r>
          </w:p>
          <w:p w14:paraId="2A5FC3D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"date": "2025-06-10",</w:t>
            </w:r>
          </w:p>
          <w:p w14:paraId="36E9D040"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"time": "15:30:00",</w:t>
            </w:r>
          </w:p>
          <w:p w14:paraId="42E6EE5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"01",</w:t>
            </w:r>
          </w:p>
          <w:p w14:paraId="3053015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responseMsg</w:t>
            </w:r>
            <w:proofErr w:type="spellEnd"/>
            <w:r w:rsidRPr="00A41EA1">
              <w:rPr>
                <w:rFonts w:ascii="Arial" w:eastAsia="Arial" w:hAnsi="Arial" w:cs="Arial"/>
                <w:sz w:val="20"/>
                <w:szCs w:val="20"/>
              </w:rPr>
              <w:t>": "Transaction failed"</w:t>
            </w:r>
          </w:p>
          <w:p w14:paraId="7B67FA4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5EF8E65B" w14:textId="77777777" w:rsidR="001417CC" w:rsidRPr="00A41EA1" w:rsidRDefault="001417CC" w:rsidP="008521CF">
            <w:pPr>
              <w:jc w:val="both"/>
              <w:rPr>
                <w:rFonts w:ascii="Arial" w:eastAsia="Arial" w:hAnsi="Arial" w:cs="Arial"/>
                <w:sz w:val="20"/>
                <w:szCs w:val="20"/>
              </w:rPr>
            </w:pPr>
          </w:p>
        </w:tc>
      </w:tr>
    </w:tbl>
    <w:p w14:paraId="52CF446E" w14:textId="6A5F30D2" w:rsidR="001417CC" w:rsidRPr="00A41EA1" w:rsidDel="00AA0751" w:rsidRDefault="00AA0751" w:rsidP="001417CC">
      <w:pPr>
        <w:rPr>
          <w:del w:id="10450" w:author="Mubiyarto Wibisono" w:date="2025-09-05T10:29:00Z" w16du:dateUtc="2025-09-05T03:29:00Z"/>
          <w:rFonts w:ascii="Arial" w:eastAsia="Arial" w:hAnsi="Arial" w:cs="Arial"/>
          <w:sz w:val="20"/>
          <w:szCs w:val="20"/>
          <w:rPrChange w:id="10451" w:author="Mubiyarto Wibisono" w:date="2025-09-05T08:31:00Z" w16du:dateUtc="2025-09-05T01:31:00Z">
            <w:rPr>
              <w:del w:id="10452" w:author="Mubiyarto Wibisono" w:date="2025-09-05T10:29:00Z" w16du:dateUtc="2025-09-05T03:29:00Z"/>
              <w:rFonts w:ascii="Arial" w:eastAsia="Arial" w:hAnsi="Arial" w:cs="Arial"/>
            </w:rPr>
          </w:rPrChange>
        </w:rPr>
      </w:pPr>
      <w:ins w:id="10453" w:author="Mubiyarto Wibisono" w:date="2025-09-05T10:29:00Z" w16du:dateUtc="2025-09-05T03:29:00Z">
        <w:r>
          <w:rPr>
            <w:rFonts w:ascii="Arial" w:eastAsia="Arial" w:hAnsi="Arial" w:cs="Arial"/>
            <w:sz w:val="20"/>
            <w:szCs w:val="20"/>
          </w:rPr>
          <w:t xml:space="preserve"> </w:t>
        </w:r>
      </w:ins>
      <w:bookmarkStart w:id="10454" w:name="_Toc207961843"/>
      <w:bookmarkEnd w:id="10454"/>
    </w:p>
    <w:p w14:paraId="14031EED" w14:textId="63CA67FE" w:rsidR="001417CC" w:rsidRPr="006A12F8" w:rsidRDefault="00A123C3">
      <w:pPr>
        <w:pStyle w:val="Heading4"/>
        <w:numPr>
          <w:ilvl w:val="2"/>
          <w:numId w:val="98"/>
        </w:numPr>
        <w:ind w:left="709" w:hanging="709"/>
        <w:rPr>
          <w:rFonts w:eastAsia="Arial" w:cs="Arial"/>
          <w:b/>
          <w:bCs/>
          <w:color w:val="215E99" w:themeColor="text2" w:themeTint="BF"/>
          <w:rPrChange w:id="10455" w:author="Mubiyarto Wibisono" w:date="2025-09-05T09:17:00Z" w16du:dateUtc="2025-09-05T02:17:00Z">
            <w:rPr>
              <w:rFonts w:eastAsia="Arial" w:cs="Arial"/>
              <w:b/>
              <w:bCs/>
            </w:rPr>
          </w:rPrChange>
        </w:rPr>
        <w:pPrChange w:id="10456" w:author="Mubiyarto Wibisono" w:date="2025-09-04T16:52:00Z" w16du:dateUtc="2025-09-04T09:52:00Z">
          <w:pPr>
            <w:pStyle w:val="Heading3"/>
          </w:pPr>
        </w:pPrChange>
      </w:pPr>
      <w:bookmarkStart w:id="10457" w:name="_Toc205930472"/>
      <w:bookmarkStart w:id="10458" w:name="_Toc206576725"/>
      <w:bookmarkStart w:id="10459" w:name="_Toc206577259"/>
      <w:del w:id="10460" w:author="Mubiyarto Wibisono" w:date="2025-09-04T16:52:00Z" w16du:dateUtc="2025-09-04T09:52:00Z">
        <w:r w:rsidRPr="006A12F8" w:rsidDel="008E5151">
          <w:rPr>
            <w:rFonts w:ascii="Arial" w:eastAsia="Arial" w:hAnsi="Arial" w:cs="Arial"/>
            <w:b/>
            <w:bCs/>
            <w:i w:val="0"/>
            <w:iCs w:val="0"/>
            <w:color w:val="215E99" w:themeColor="text2" w:themeTint="BF"/>
            <w:sz w:val="28"/>
            <w:szCs w:val="28"/>
            <w:rPrChange w:id="10461" w:author="Mubiyarto Wibisono" w:date="2025-09-05T09:17:00Z" w16du:dateUtc="2025-09-05T02:17:00Z">
              <w:rPr>
                <w:rFonts w:eastAsia="Arial" w:cs="Arial"/>
                <w:b/>
                <w:bCs/>
                <w:i/>
                <w:iCs/>
              </w:rPr>
            </w:rPrChange>
          </w:rPr>
          <w:delText>6</w:delText>
        </w:r>
        <w:r w:rsidR="001417CC" w:rsidRPr="006A12F8" w:rsidDel="008E5151">
          <w:rPr>
            <w:rFonts w:ascii="Arial" w:eastAsia="Arial" w:hAnsi="Arial" w:cs="Arial"/>
            <w:b/>
            <w:bCs/>
            <w:i w:val="0"/>
            <w:iCs w:val="0"/>
            <w:color w:val="215E99" w:themeColor="text2" w:themeTint="BF"/>
            <w:sz w:val="28"/>
            <w:szCs w:val="28"/>
            <w:rPrChange w:id="10462" w:author="Mubiyarto Wibisono" w:date="2025-09-05T09:17:00Z" w16du:dateUtc="2025-09-05T02:17:00Z">
              <w:rPr>
                <w:rFonts w:eastAsia="Arial" w:cs="Arial"/>
                <w:b/>
                <w:bCs/>
                <w:i/>
                <w:iCs/>
              </w:rPr>
            </w:rPrChange>
          </w:rPr>
          <w:delText xml:space="preserve">.4.2 </w:delText>
        </w:r>
      </w:del>
      <w:bookmarkStart w:id="10463" w:name="_Toc207935962"/>
      <w:bookmarkStart w:id="10464" w:name="_Toc207957527"/>
      <w:bookmarkStart w:id="10465" w:name="_Toc207961844"/>
      <w:r w:rsidR="001417CC" w:rsidRPr="006A12F8">
        <w:rPr>
          <w:rFonts w:ascii="Arial" w:eastAsia="Arial" w:hAnsi="Arial" w:cs="Arial"/>
          <w:b/>
          <w:bCs/>
          <w:i w:val="0"/>
          <w:iCs w:val="0"/>
          <w:color w:val="215E99" w:themeColor="text2" w:themeTint="BF"/>
          <w:sz w:val="28"/>
          <w:szCs w:val="28"/>
          <w:rPrChange w:id="10466" w:author="Mubiyarto Wibisono" w:date="2025-09-05T09:17:00Z" w16du:dateUtc="2025-09-05T02:17:00Z">
            <w:rPr>
              <w:rFonts w:eastAsia="Arial" w:cs="Arial"/>
              <w:b/>
              <w:bCs/>
              <w:i/>
              <w:iCs/>
            </w:rPr>
          </w:rPrChange>
        </w:rPr>
        <w:t>API Consume</w:t>
      </w:r>
      <w:bookmarkEnd w:id="10457"/>
      <w:bookmarkEnd w:id="10458"/>
      <w:bookmarkEnd w:id="10459"/>
      <w:bookmarkEnd w:id="10463"/>
      <w:bookmarkEnd w:id="10464"/>
      <w:bookmarkEnd w:id="10465"/>
    </w:p>
    <w:p w14:paraId="56C6212B" w14:textId="31976DC7" w:rsidR="001417CC" w:rsidRPr="006A12F8" w:rsidRDefault="00A123C3">
      <w:pPr>
        <w:pStyle w:val="Heading5"/>
        <w:numPr>
          <w:ilvl w:val="0"/>
          <w:numId w:val="101"/>
        </w:numPr>
        <w:ind w:left="993" w:hanging="993"/>
        <w:rPr>
          <w:rFonts w:ascii="Arial" w:hAnsi="Arial" w:cs="Arial"/>
          <w:b/>
          <w:bCs/>
          <w:sz w:val="28"/>
          <w:szCs w:val="28"/>
          <w:rPrChange w:id="10467" w:author="Mubiyarto Wibisono" w:date="2025-09-05T09:17:00Z" w16du:dateUtc="2025-09-05T02:17:00Z">
            <w:rPr/>
          </w:rPrChange>
        </w:rPr>
        <w:pPrChange w:id="10468" w:author="Mubiyarto Wibisono" w:date="2025-09-04T16:53:00Z" w16du:dateUtc="2025-09-04T09:53:00Z">
          <w:pPr>
            <w:pStyle w:val="Heading4"/>
          </w:pPr>
        </w:pPrChange>
      </w:pPr>
      <w:bookmarkStart w:id="10469" w:name="_Toc205930473"/>
      <w:del w:id="10470" w:author="Mubiyarto Wibisono" w:date="2025-09-04T16:53:00Z" w16du:dateUtc="2025-09-04T09:53:00Z">
        <w:r w:rsidRPr="006A12F8" w:rsidDel="008E5151">
          <w:rPr>
            <w:rFonts w:ascii="Arial" w:eastAsia="Arial" w:hAnsi="Arial" w:cs="Arial"/>
            <w:b/>
            <w:bCs/>
            <w:color w:val="215E99" w:themeColor="text2" w:themeTint="BF"/>
            <w:sz w:val="28"/>
            <w:szCs w:val="28"/>
            <w:rPrChange w:id="10471" w:author="Mubiyarto Wibisono" w:date="2025-09-05T09:17:00Z" w16du:dateUtc="2025-09-05T02:17:00Z">
              <w:rPr>
                <w:rFonts w:eastAsia="Arial"/>
                <w:i w:val="0"/>
                <w:iCs w:val="0"/>
              </w:rPr>
            </w:rPrChange>
          </w:rPr>
          <w:delText>6</w:delText>
        </w:r>
        <w:r w:rsidR="001417CC" w:rsidRPr="006A12F8" w:rsidDel="008E5151">
          <w:rPr>
            <w:rFonts w:ascii="Arial" w:eastAsia="Arial" w:hAnsi="Arial" w:cs="Arial"/>
            <w:b/>
            <w:bCs/>
            <w:color w:val="215E99" w:themeColor="text2" w:themeTint="BF"/>
            <w:sz w:val="28"/>
            <w:szCs w:val="28"/>
            <w:rPrChange w:id="10472" w:author="Mubiyarto Wibisono" w:date="2025-09-05T09:17:00Z" w16du:dateUtc="2025-09-05T02:17:00Z">
              <w:rPr>
                <w:rFonts w:eastAsia="Arial"/>
                <w:i w:val="0"/>
                <w:iCs w:val="0"/>
              </w:rPr>
            </w:rPrChange>
          </w:rPr>
          <w:delText xml:space="preserve">.4.2.1 </w:delText>
        </w:r>
      </w:del>
      <w:bookmarkStart w:id="10473" w:name="_Toc207935963"/>
      <w:bookmarkStart w:id="10474" w:name="_Toc207957528"/>
      <w:bookmarkStart w:id="10475" w:name="_Toc207961845"/>
      <w:r w:rsidR="001417CC" w:rsidRPr="006A12F8">
        <w:rPr>
          <w:rFonts w:ascii="Arial" w:eastAsia="Arial" w:hAnsi="Arial" w:cs="Arial"/>
          <w:b/>
          <w:bCs/>
          <w:color w:val="215E99" w:themeColor="text2" w:themeTint="BF"/>
          <w:sz w:val="28"/>
          <w:szCs w:val="28"/>
          <w:rPrChange w:id="10476" w:author="Mubiyarto Wibisono" w:date="2025-09-05T09:17:00Z" w16du:dateUtc="2025-09-05T02:17:00Z">
            <w:rPr>
              <w:rFonts w:eastAsia="Arial"/>
              <w:i w:val="0"/>
              <w:iCs w:val="0"/>
            </w:rPr>
          </w:rPrChange>
        </w:rPr>
        <w:t>API Check Payment Status from URA Payment Gateway</w:t>
      </w:r>
      <w:bookmarkEnd w:id="10469"/>
      <w:bookmarkEnd w:id="10473"/>
      <w:bookmarkEnd w:id="10474"/>
      <w:bookmarkEnd w:id="10475"/>
      <w:r w:rsidR="001417CC" w:rsidRPr="006A12F8">
        <w:rPr>
          <w:rFonts w:ascii="Arial" w:eastAsia="Arial" w:hAnsi="Arial" w:cs="Arial"/>
          <w:b/>
          <w:bCs/>
          <w:color w:val="215E99" w:themeColor="text2" w:themeTint="BF"/>
          <w:sz w:val="28"/>
          <w:szCs w:val="28"/>
          <w:rPrChange w:id="10477" w:author="Mubiyarto Wibisono" w:date="2025-09-05T09:17:00Z" w16du:dateUtc="2025-09-05T02:17:00Z">
            <w:rPr>
              <w:rFonts w:eastAsia="Arial"/>
              <w:i w:val="0"/>
              <w:iCs w:val="0"/>
            </w:rPr>
          </w:rPrChange>
        </w:rPr>
        <w:t> </w:t>
      </w:r>
    </w:p>
    <w:p w14:paraId="09F35BDF" w14:textId="77777777" w:rsidR="001417CC" w:rsidRPr="00A41EA1" w:rsidRDefault="001417CC" w:rsidP="001417CC">
      <w:pPr>
        <w:rPr>
          <w:rFonts w:ascii="Arial" w:eastAsia="Arial" w:hAnsi="Arial" w:cs="Arial"/>
          <w:sz w:val="20"/>
          <w:szCs w:val="20"/>
          <w:rPrChange w:id="10478" w:author="Mubiyarto Wibisono" w:date="2025-09-05T08:31:00Z" w16du:dateUtc="2025-09-05T01:31:00Z">
            <w:rPr>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1417CC" w:rsidRPr="00A41EA1" w14:paraId="3000FA6C"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818270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19EB135"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Check Payment Status from URA Payment Gateway </w:t>
            </w:r>
          </w:p>
        </w:tc>
      </w:tr>
      <w:tr w:rsidR="001417CC" w:rsidRPr="00A41EA1" w14:paraId="16316447"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093D59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65D57EF" w14:textId="482015A2" w:rsidR="008605F7" w:rsidRPr="008605F7" w:rsidRDefault="008605F7" w:rsidP="008605F7">
            <w:pPr>
              <w:jc w:val="both"/>
              <w:rPr>
                <w:ins w:id="10479" w:author="Mubiyarto Wibisono" w:date="2025-09-19T16:05:00Z"/>
                <w:rFonts w:ascii="Arial" w:eastAsia="Arial" w:hAnsi="Arial" w:cs="Arial"/>
                <w:sz w:val="20"/>
                <w:szCs w:val="20"/>
              </w:rPr>
            </w:pPr>
            <w:ins w:id="10480" w:author="Mubiyarto Wibisono" w:date="2025-09-19T16:05:00Z">
              <w:r w:rsidRPr="008605F7">
                <w:rPr>
                  <w:rFonts w:ascii="Arial" w:eastAsia="Arial" w:hAnsi="Arial" w:cs="Arial"/>
                  <w:sz w:val="20"/>
                  <w:szCs w:val="20"/>
                  <w:rPrChange w:id="10481" w:author="Mubiyarto Wibisono" w:date="2025-09-19T16:05:00Z" w16du:dateUtc="2025-09-19T09:05:00Z">
                    <w:rPr>
                      <w:rFonts w:ascii="Arial" w:eastAsia="Arial" w:hAnsi="Arial" w:cs="Arial"/>
                      <w:b/>
                      <w:bCs/>
                      <w:sz w:val="20"/>
                      <w:szCs w:val="20"/>
                    </w:rPr>
                  </w:rPrChange>
                </w:rPr>
                <w:t>https://eapi2.uraaz.gov.sg/urapgapi/checkPaymentStatus/v1</w:t>
              </w:r>
            </w:ins>
          </w:p>
          <w:p w14:paraId="32766304" w14:textId="4862F019" w:rsidR="001417CC" w:rsidRPr="00A41EA1" w:rsidDel="008605F7" w:rsidRDefault="008605F7" w:rsidP="008521CF">
            <w:pPr>
              <w:jc w:val="both"/>
              <w:rPr>
                <w:del w:id="10482" w:author="Mubiyarto Wibisono" w:date="2025-09-19T16:05:00Z" w16du:dateUtc="2025-09-19T09:05:00Z"/>
                <w:rFonts w:ascii="Arial" w:eastAsia="Arial" w:hAnsi="Arial" w:cs="Arial"/>
                <w:sz w:val="20"/>
                <w:szCs w:val="20"/>
              </w:rPr>
            </w:pPr>
            <w:ins w:id="10483" w:author="Mubiyarto Wibisono" w:date="2025-09-19T16:05:00Z">
              <w:r w:rsidRPr="008605F7">
                <w:rPr>
                  <w:rFonts w:ascii="Arial" w:eastAsia="Arial" w:hAnsi="Arial" w:cs="Arial"/>
                  <w:sz w:val="20"/>
                  <w:szCs w:val="20"/>
                  <w:rPrChange w:id="10484" w:author="Mubiyarto Wibisono" w:date="2025-09-19T16:05:00Z" w16du:dateUtc="2025-09-19T09:05:00Z">
                    <w:rPr>
                      <w:rFonts w:ascii="Arial" w:eastAsia="Arial" w:hAnsi="Arial" w:cs="Arial"/>
                      <w:b/>
                      <w:bCs/>
                      <w:sz w:val="20"/>
                      <w:szCs w:val="20"/>
                    </w:rPr>
                  </w:rPrChange>
                </w:rPr>
                <w:t>https://eapi.uraaz.gov.sg/urapgapi/checkPaymentStatus/v1</w:t>
              </w:r>
            </w:ins>
            <w:del w:id="10485" w:author="Mubiyarto Wibisono" w:date="2025-09-19T16:05:00Z" w16du:dateUtc="2025-09-19T09:05:00Z">
              <w:r w:rsidR="001417CC" w:rsidRPr="00A41EA1" w:rsidDel="008605F7">
                <w:rPr>
                  <w:rFonts w:ascii="Arial" w:eastAsia="Arial" w:hAnsi="Arial" w:cs="Arial"/>
                  <w:sz w:val="20"/>
                  <w:szCs w:val="20"/>
                </w:rPr>
                <w:delText>UAT: https://e</w:delText>
              </w:r>
              <w:r w:rsidR="0008636F" w:rsidRPr="00A41EA1" w:rsidDel="008605F7">
                <w:rPr>
                  <w:rFonts w:ascii="Arial" w:eastAsia="Arial" w:hAnsi="Arial" w:cs="Arial"/>
                  <w:sz w:val="20"/>
                  <w:szCs w:val="20"/>
                </w:rPr>
                <w:delText>parking2.uraz</w:delText>
              </w:r>
              <w:r w:rsidR="001417CC" w:rsidRPr="00A41EA1" w:rsidDel="008605F7">
                <w:rPr>
                  <w:rFonts w:ascii="Arial" w:eastAsia="Arial" w:hAnsi="Arial" w:cs="Arial"/>
                  <w:sz w:val="20"/>
                  <w:szCs w:val="20"/>
                </w:rPr>
                <w:delText>.gov.sg/urapgapi/checkPaymentStatus/v1</w:delText>
              </w:r>
            </w:del>
          </w:p>
          <w:p w14:paraId="02C163C7" w14:textId="641EA2ED" w:rsidR="001417CC" w:rsidRPr="00A41EA1" w:rsidDel="008605F7" w:rsidRDefault="001417CC" w:rsidP="008521CF">
            <w:pPr>
              <w:jc w:val="both"/>
              <w:rPr>
                <w:del w:id="10486" w:author="Mubiyarto Wibisono" w:date="2025-09-19T16:05:00Z" w16du:dateUtc="2025-09-19T09:05:00Z"/>
                <w:rFonts w:ascii="Arial" w:eastAsia="Arial" w:hAnsi="Arial" w:cs="Arial"/>
                <w:sz w:val="20"/>
                <w:szCs w:val="20"/>
              </w:rPr>
            </w:pPr>
            <w:del w:id="10487" w:author="Mubiyarto Wibisono" w:date="2025-09-19T16:05:00Z" w16du:dateUtc="2025-09-19T09:05:00Z">
              <w:r w:rsidRPr="00A41EA1" w:rsidDel="008605F7">
                <w:rPr>
                  <w:rFonts w:ascii="Arial" w:eastAsia="Arial" w:hAnsi="Arial" w:cs="Arial"/>
                  <w:sz w:val="20"/>
                  <w:szCs w:val="20"/>
                </w:rPr>
                <w:delText>PRD: https://e</w:delText>
              </w:r>
              <w:r w:rsidR="0008636F" w:rsidRPr="00A41EA1" w:rsidDel="008605F7">
                <w:rPr>
                  <w:rFonts w:ascii="Arial" w:eastAsia="Arial" w:hAnsi="Arial" w:cs="Arial"/>
                  <w:sz w:val="20"/>
                  <w:szCs w:val="20"/>
                </w:rPr>
                <w:delText>parking.uraz</w:delText>
              </w:r>
              <w:r w:rsidRPr="00A41EA1" w:rsidDel="008605F7">
                <w:rPr>
                  <w:rFonts w:ascii="Arial" w:eastAsia="Arial" w:hAnsi="Arial" w:cs="Arial"/>
                  <w:sz w:val="20"/>
                  <w:szCs w:val="20"/>
                </w:rPr>
                <w:delText>.gov.sg/urapgapi/checkPayment Status/v1</w:delText>
              </w:r>
            </w:del>
          </w:p>
          <w:p w14:paraId="501D7C2B" w14:textId="77777777" w:rsidR="001417CC" w:rsidRPr="00A41EA1" w:rsidRDefault="001417CC" w:rsidP="008521CF">
            <w:pPr>
              <w:jc w:val="both"/>
              <w:rPr>
                <w:rFonts w:ascii="Arial" w:eastAsia="Arial" w:hAnsi="Arial" w:cs="Arial"/>
                <w:sz w:val="20"/>
                <w:szCs w:val="20"/>
              </w:rPr>
            </w:pPr>
          </w:p>
        </w:tc>
      </w:tr>
      <w:tr w:rsidR="001417CC" w:rsidRPr="00A41EA1" w14:paraId="6224B016"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FE0BC6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BA98A1F"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Call URA Payment Gateway API to Check Status</w:t>
            </w:r>
          </w:p>
        </w:tc>
      </w:tr>
      <w:tr w:rsidR="001417CC" w:rsidRPr="00A41EA1" w14:paraId="6113C38D"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4841A5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AF2D64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POST</w:t>
            </w:r>
          </w:p>
        </w:tc>
      </w:tr>
      <w:tr w:rsidR="001417CC" w:rsidRPr="00A41EA1" w14:paraId="7F5B133F"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E41DCE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B927655" w14:textId="77777777"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 xml:space="preserve">{ </w:t>
            </w:r>
          </w:p>
          <w:p w14:paraId="0AAA6F85" w14:textId="77777777"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 xml:space="preserve">"Content-Type": "multipart/form-data", </w:t>
            </w:r>
          </w:p>
          <w:p w14:paraId="527943E0" w14:textId="77777777" w:rsidR="00126203"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Ocp</w:t>
            </w:r>
            <w:proofErr w:type="spellEnd"/>
            <w:r w:rsidRPr="00A41EA1">
              <w:rPr>
                <w:rFonts w:ascii="Arial" w:eastAsia="Arial" w:hAnsi="Arial" w:cs="Arial"/>
                <w:sz w:val="20"/>
                <w:szCs w:val="20"/>
              </w:rPr>
              <w:t>-</w:t>
            </w:r>
            <w:proofErr w:type="spellStart"/>
            <w:r w:rsidRPr="00A41EA1">
              <w:rPr>
                <w:rFonts w:ascii="Arial" w:eastAsia="Arial" w:hAnsi="Arial" w:cs="Arial"/>
                <w:sz w:val="20"/>
                <w:szCs w:val="20"/>
              </w:rPr>
              <w:t>Apim</w:t>
            </w:r>
            <w:proofErr w:type="spellEnd"/>
            <w:r w:rsidRPr="00A41EA1">
              <w:rPr>
                <w:rFonts w:ascii="Arial" w:eastAsia="Arial" w:hAnsi="Arial" w:cs="Arial"/>
                <w:sz w:val="20"/>
                <w:szCs w:val="20"/>
              </w:rPr>
              <w:t xml:space="preserve">-Subscription-Key”: “[APIM secret value]” </w:t>
            </w:r>
          </w:p>
          <w:p w14:paraId="0AAF3A45" w14:textId="4784F35E" w:rsidR="001417CC" w:rsidRPr="00A41EA1" w:rsidRDefault="00126203"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2A583D47"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3FE623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Payload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10A4AB8"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72E148E9"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w:t>
            </w:r>
          </w:p>
          <w:p w14:paraId="47B70B3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5435ADC5" w14:textId="77777777" w:rsidR="001417CC" w:rsidRPr="00A41EA1" w:rsidRDefault="001417CC" w:rsidP="008521CF">
            <w:pPr>
              <w:jc w:val="both"/>
              <w:rPr>
                <w:rFonts w:ascii="Arial" w:eastAsia="Arial" w:hAnsi="Arial" w:cs="Arial"/>
                <w:sz w:val="20"/>
                <w:szCs w:val="20"/>
              </w:rPr>
            </w:pPr>
          </w:p>
        </w:tc>
      </w:tr>
      <w:tr w:rsidR="001417CC" w:rsidRPr="00A41EA1" w14:paraId="4D449A86"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633970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Response Success</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436816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4A0FF2D0"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“PG200”,</w:t>
            </w:r>
          </w:p>
          <w:p w14:paraId="60E2E296"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w:t>
            </w:r>
          </w:p>
          <w:p w14:paraId="7B1B8A34"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xml:space="preserve">    “eService”: “Payment </w:t>
            </w:r>
            <w:proofErr w:type="gramStart"/>
            <w:r w:rsidRPr="00A41EA1">
              <w:rPr>
                <w:rFonts w:ascii="Arial" w:eastAsia="Arial" w:hAnsi="Arial" w:cs="Arial"/>
                <w:sz w:val="20"/>
                <w:szCs w:val="20"/>
              </w:rPr>
              <w:t>For</w:t>
            </w:r>
            <w:proofErr w:type="gramEnd"/>
            <w:r w:rsidRPr="00A41EA1">
              <w:rPr>
                <w:rFonts w:ascii="Arial" w:eastAsia="Arial" w:hAnsi="Arial" w:cs="Arial"/>
                <w:sz w:val="20"/>
                <w:szCs w:val="20"/>
              </w:rPr>
              <w:t xml:space="preserve"> Parking Offence”,</w:t>
            </w:r>
          </w:p>
          <w:p w14:paraId="6A91D470"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txnDateTime</w:t>
            </w:r>
            <w:proofErr w:type="spellEnd"/>
            <w:r w:rsidRPr="00A41EA1">
              <w:rPr>
                <w:rFonts w:ascii="Arial" w:eastAsia="Arial" w:hAnsi="Arial" w:cs="Arial"/>
                <w:sz w:val="20"/>
                <w:szCs w:val="20"/>
              </w:rPr>
              <w:t>”: "2025-05-01T14:30:00",</w:t>
            </w:r>
          </w:p>
          <w:p w14:paraId="778FCE16"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amountPaid</w:t>
            </w:r>
            <w:proofErr w:type="spellEnd"/>
            <w:r w:rsidRPr="00A41EA1">
              <w:rPr>
                <w:rFonts w:ascii="Arial" w:eastAsia="Arial" w:hAnsi="Arial" w:cs="Arial"/>
                <w:sz w:val="20"/>
                <w:szCs w:val="20"/>
              </w:rPr>
              <w:t>”: 100.0,</w:t>
            </w:r>
          </w:p>
          <w:p w14:paraId="62E2166E"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paymentMode</w:t>
            </w:r>
            <w:proofErr w:type="spellEnd"/>
            <w:r w:rsidRPr="00A41EA1">
              <w:rPr>
                <w:rFonts w:ascii="Arial" w:eastAsia="Arial" w:hAnsi="Arial" w:cs="Arial"/>
                <w:sz w:val="20"/>
                <w:szCs w:val="20"/>
              </w:rPr>
              <w:t>”: "PYNOW",</w:t>
            </w:r>
          </w:p>
          <w:p w14:paraId="16835E4B" w14:textId="71EDD5AE"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paymentStatus</w:t>
            </w:r>
            <w:proofErr w:type="spellEnd"/>
            <w:r w:rsidRPr="00A41EA1">
              <w:rPr>
                <w:rFonts w:ascii="Arial" w:eastAsia="Arial" w:hAnsi="Arial" w:cs="Arial"/>
                <w:sz w:val="20"/>
                <w:szCs w:val="20"/>
              </w:rPr>
              <w:t>”: "</w:t>
            </w:r>
            <w:r w:rsidR="00785D0A" w:rsidRPr="00A41EA1">
              <w:rPr>
                <w:rFonts w:ascii="Arial" w:eastAsia="Arial" w:hAnsi="Arial" w:cs="Arial"/>
                <w:sz w:val="20"/>
                <w:szCs w:val="20"/>
              </w:rPr>
              <w:t>S</w:t>
            </w:r>
            <w:r w:rsidRPr="00A41EA1">
              <w:rPr>
                <w:rFonts w:ascii="Arial" w:eastAsia="Arial" w:hAnsi="Arial" w:cs="Arial"/>
                <w:sz w:val="20"/>
                <w:szCs w:val="20"/>
              </w:rPr>
              <w:t>"</w:t>
            </w:r>
          </w:p>
          <w:p w14:paraId="48C51F0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1D40B8E9" w14:textId="77777777" w:rsidTr="00F6684C">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BE8E2F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Response Failure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058FBB9"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40BDACB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lastRenderedPageBreak/>
              <w:t>   “</w:t>
            </w:r>
            <w:proofErr w:type="spellStart"/>
            <w:r w:rsidRPr="00A41EA1">
              <w:rPr>
                <w:rFonts w:ascii="Arial" w:eastAsia="Arial" w:hAnsi="Arial" w:cs="Arial"/>
                <w:sz w:val="20"/>
                <w:szCs w:val="20"/>
              </w:rPr>
              <w:t>responseCode</w:t>
            </w:r>
            <w:proofErr w:type="spellEnd"/>
            <w:r w:rsidRPr="00A41EA1">
              <w:rPr>
                <w:rFonts w:ascii="Arial" w:eastAsia="Arial" w:hAnsi="Arial" w:cs="Arial"/>
                <w:sz w:val="20"/>
                <w:szCs w:val="20"/>
              </w:rPr>
              <w:t>”: “PG300”,</w:t>
            </w:r>
          </w:p>
          <w:p w14:paraId="4796DCE4"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errMsg</w:t>
            </w:r>
            <w:proofErr w:type="spellEnd"/>
            <w:r w:rsidRPr="00A41EA1">
              <w:rPr>
                <w:rFonts w:ascii="Arial" w:eastAsia="Arial" w:hAnsi="Arial" w:cs="Arial"/>
                <w:sz w:val="20"/>
                <w:szCs w:val="20"/>
              </w:rPr>
              <w:t>”: “error payment”,</w:t>
            </w:r>
          </w:p>
          <w:p w14:paraId="01A4E176"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txnId</w:t>
            </w:r>
            <w:proofErr w:type="spellEnd"/>
            <w:r w:rsidRPr="00A41EA1">
              <w:rPr>
                <w:rFonts w:ascii="Arial" w:eastAsia="Arial" w:hAnsi="Arial" w:cs="Arial"/>
                <w:sz w:val="20"/>
                <w:szCs w:val="20"/>
              </w:rPr>
              <w:t>”: “INV0000123450”,</w:t>
            </w:r>
          </w:p>
          <w:p w14:paraId="2D6A1C0C"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xml:space="preserve">    “eService”: “Payment </w:t>
            </w:r>
            <w:proofErr w:type="gramStart"/>
            <w:r w:rsidRPr="00A41EA1">
              <w:rPr>
                <w:rFonts w:ascii="Arial" w:eastAsia="Arial" w:hAnsi="Arial" w:cs="Arial"/>
                <w:sz w:val="20"/>
                <w:szCs w:val="20"/>
              </w:rPr>
              <w:t>For</w:t>
            </w:r>
            <w:proofErr w:type="gramEnd"/>
            <w:r w:rsidRPr="00A41EA1">
              <w:rPr>
                <w:rFonts w:ascii="Arial" w:eastAsia="Arial" w:hAnsi="Arial" w:cs="Arial"/>
                <w:sz w:val="20"/>
                <w:szCs w:val="20"/>
              </w:rPr>
              <w:t xml:space="preserve"> Parking Offence</w:t>
            </w:r>
            <w:proofErr w:type="gramStart"/>
            <w:r w:rsidRPr="00A41EA1">
              <w:rPr>
                <w:rFonts w:ascii="Arial" w:eastAsia="Arial" w:hAnsi="Arial" w:cs="Arial"/>
                <w:sz w:val="20"/>
                <w:szCs w:val="20"/>
              </w:rPr>
              <w:t>”,,</w:t>
            </w:r>
            <w:proofErr w:type="gramEnd"/>
          </w:p>
          <w:p w14:paraId="5AC2CA55"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txnDateTime</w:t>
            </w:r>
            <w:proofErr w:type="spellEnd"/>
            <w:r w:rsidRPr="00A41EA1">
              <w:rPr>
                <w:rFonts w:ascii="Arial" w:eastAsia="Arial" w:hAnsi="Arial" w:cs="Arial"/>
                <w:sz w:val="20"/>
                <w:szCs w:val="20"/>
              </w:rPr>
              <w:t>”: "2025-05-01T14:30:00</w:t>
            </w:r>
            <w:proofErr w:type="gramStart"/>
            <w:r w:rsidRPr="00A41EA1">
              <w:rPr>
                <w:rFonts w:ascii="Arial" w:eastAsia="Arial" w:hAnsi="Arial" w:cs="Arial"/>
                <w:sz w:val="20"/>
                <w:szCs w:val="20"/>
              </w:rPr>
              <w:t>",,</w:t>
            </w:r>
            <w:proofErr w:type="gramEnd"/>
          </w:p>
          <w:p w14:paraId="7DD8F947"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amountPaid</w:t>
            </w:r>
            <w:proofErr w:type="spellEnd"/>
            <w:r w:rsidRPr="00A41EA1">
              <w:rPr>
                <w:rFonts w:ascii="Arial" w:eastAsia="Arial" w:hAnsi="Arial" w:cs="Arial"/>
                <w:sz w:val="20"/>
                <w:szCs w:val="20"/>
              </w:rPr>
              <w:t>”: 100.0,</w:t>
            </w:r>
          </w:p>
          <w:p w14:paraId="07E00B96" w14:textId="77777777"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paymentMode</w:t>
            </w:r>
            <w:proofErr w:type="spellEnd"/>
            <w:r w:rsidRPr="00A41EA1">
              <w:rPr>
                <w:rFonts w:ascii="Arial" w:eastAsia="Arial" w:hAnsi="Arial" w:cs="Arial"/>
                <w:sz w:val="20"/>
                <w:szCs w:val="20"/>
              </w:rPr>
              <w:t>”: "PYNOW",</w:t>
            </w:r>
          </w:p>
          <w:p w14:paraId="39293775" w14:textId="359A57C9" w:rsidR="001417CC" w:rsidRPr="00A41EA1" w:rsidRDefault="001417CC" w:rsidP="008521CF">
            <w:pPr>
              <w:ind w:hanging="59"/>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paymentStatus</w:t>
            </w:r>
            <w:proofErr w:type="spellEnd"/>
            <w:r w:rsidRPr="00A41EA1">
              <w:rPr>
                <w:rFonts w:ascii="Arial" w:eastAsia="Arial" w:hAnsi="Arial" w:cs="Arial"/>
                <w:sz w:val="20"/>
                <w:szCs w:val="20"/>
              </w:rPr>
              <w:t>”: "</w:t>
            </w:r>
            <w:r w:rsidR="00785D0A" w:rsidRPr="00A41EA1">
              <w:rPr>
                <w:rFonts w:ascii="Arial" w:eastAsia="Arial" w:hAnsi="Arial" w:cs="Arial"/>
                <w:sz w:val="20"/>
                <w:szCs w:val="20"/>
              </w:rPr>
              <w:t>F</w:t>
            </w:r>
            <w:r w:rsidRPr="00A41EA1">
              <w:rPr>
                <w:rFonts w:ascii="Arial" w:eastAsia="Arial" w:hAnsi="Arial" w:cs="Arial"/>
                <w:sz w:val="20"/>
                <w:szCs w:val="20"/>
              </w:rPr>
              <w:t>"</w:t>
            </w:r>
          </w:p>
          <w:p w14:paraId="7D4165A8"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50E5DC49" w14:textId="77777777" w:rsidR="001417CC" w:rsidRPr="00A41EA1" w:rsidRDefault="001417CC" w:rsidP="008521CF">
            <w:pPr>
              <w:jc w:val="both"/>
              <w:rPr>
                <w:rFonts w:ascii="Arial" w:eastAsia="Arial" w:hAnsi="Arial" w:cs="Arial"/>
                <w:sz w:val="20"/>
                <w:szCs w:val="20"/>
              </w:rPr>
            </w:pPr>
          </w:p>
        </w:tc>
      </w:tr>
    </w:tbl>
    <w:p w14:paraId="45DE3AE9" w14:textId="309B1E41" w:rsidR="001417CC" w:rsidRPr="00A41EA1" w:rsidDel="006A12F8" w:rsidRDefault="001417CC" w:rsidP="0007210C">
      <w:pPr>
        <w:rPr>
          <w:del w:id="10488" w:author="Mubiyarto Wibisono" w:date="2025-09-05T09:18:00Z" w16du:dateUtc="2025-09-05T02:18:00Z"/>
          <w:rFonts w:ascii="Arial" w:eastAsia="Arial" w:hAnsi="Arial" w:cs="Arial"/>
          <w:sz w:val="20"/>
          <w:szCs w:val="20"/>
          <w:rPrChange w:id="10489" w:author="Mubiyarto Wibisono" w:date="2025-09-05T08:31:00Z" w16du:dateUtc="2025-09-05T01:31:00Z">
            <w:rPr>
              <w:del w:id="10490" w:author="Mubiyarto Wibisono" w:date="2025-09-05T09:18:00Z" w16du:dateUtc="2025-09-05T02:18:00Z"/>
              <w:rFonts w:ascii="Arial" w:eastAsia="Arial" w:hAnsi="Arial" w:cs="Arial"/>
            </w:rPr>
          </w:rPrChange>
        </w:rPr>
      </w:pPr>
      <w:bookmarkStart w:id="10491" w:name="_Toc207956952"/>
      <w:bookmarkStart w:id="10492" w:name="_Toc207957529"/>
      <w:bookmarkStart w:id="10493" w:name="_Toc207961846"/>
      <w:bookmarkEnd w:id="10491"/>
      <w:bookmarkEnd w:id="10492"/>
      <w:bookmarkEnd w:id="10493"/>
    </w:p>
    <w:p w14:paraId="0B5C418A" w14:textId="29D99768" w:rsidR="001417CC" w:rsidRPr="00A007F2" w:rsidDel="006A12F8" w:rsidRDefault="001417CC" w:rsidP="0007210C">
      <w:pPr>
        <w:rPr>
          <w:del w:id="10494" w:author="Mubiyarto Wibisono" w:date="2025-09-05T09:18:00Z" w16du:dateUtc="2025-09-05T02:18:00Z"/>
          <w:rFonts w:ascii="Arial" w:eastAsia="Arial" w:hAnsi="Arial" w:cs="Arial"/>
          <w:sz w:val="28"/>
          <w:szCs w:val="28"/>
        </w:rPr>
      </w:pPr>
      <w:bookmarkStart w:id="10495" w:name="_Toc207956953"/>
      <w:bookmarkStart w:id="10496" w:name="_Toc207957530"/>
      <w:bookmarkStart w:id="10497" w:name="_Toc207961847"/>
      <w:bookmarkEnd w:id="10495"/>
      <w:bookmarkEnd w:id="10496"/>
      <w:bookmarkEnd w:id="10497"/>
    </w:p>
    <w:p w14:paraId="324EC43E" w14:textId="282C6A3F" w:rsidR="001417CC" w:rsidRPr="006A12F8" w:rsidRDefault="008E5151">
      <w:pPr>
        <w:pStyle w:val="Heading3"/>
        <w:numPr>
          <w:ilvl w:val="0"/>
          <w:numId w:val="97"/>
        </w:numPr>
        <w:ind w:left="426" w:hanging="426"/>
        <w:rPr>
          <w:rFonts w:eastAsia="Arial" w:cs="Arial"/>
          <w:b/>
          <w:bCs/>
          <w:color w:val="215E99" w:themeColor="text2" w:themeTint="BF"/>
          <w:rPrChange w:id="10498" w:author="Mubiyarto Wibisono" w:date="2025-09-05T09:17:00Z" w16du:dateUtc="2025-09-05T02:17:00Z">
            <w:rPr>
              <w:rFonts w:ascii="Arial" w:eastAsia="Arial" w:hAnsi="Arial" w:cs="Arial"/>
              <w:b/>
              <w:bCs/>
            </w:rPr>
          </w:rPrChange>
        </w:rPr>
        <w:pPrChange w:id="10499" w:author="Mubiyarto Wibisono" w:date="2025-09-04T16:53:00Z" w16du:dateUtc="2025-09-04T09:53:00Z">
          <w:pPr>
            <w:pStyle w:val="Heading2"/>
          </w:pPr>
        </w:pPrChange>
      </w:pPr>
      <w:bookmarkStart w:id="10500" w:name="_Toc205930474"/>
      <w:bookmarkStart w:id="10501" w:name="_Toc206576726"/>
      <w:bookmarkStart w:id="10502" w:name="_Toc206577260"/>
      <w:ins w:id="10503" w:author="Mubiyarto Wibisono" w:date="2025-09-04T16:53:00Z" w16du:dateUtc="2025-09-04T09:53:00Z">
        <w:r w:rsidRPr="006A12F8">
          <w:rPr>
            <w:rFonts w:eastAsia="Arial" w:cs="Arial"/>
            <w:b/>
            <w:bCs/>
            <w:color w:val="215E99" w:themeColor="text2" w:themeTint="BF"/>
            <w:rPrChange w:id="10504" w:author="Mubiyarto Wibisono" w:date="2025-09-05T09:17:00Z" w16du:dateUtc="2025-09-05T02:17:00Z">
              <w:rPr>
                <w:rFonts w:eastAsia="Arial" w:cs="Arial"/>
                <w:b/>
                <w:bCs/>
              </w:rPr>
            </w:rPrChange>
          </w:rPr>
          <w:t xml:space="preserve"> </w:t>
        </w:r>
      </w:ins>
      <w:del w:id="10505" w:author="Mubiyarto Wibisono" w:date="2025-09-04T16:53:00Z" w16du:dateUtc="2025-09-04T09:53:00Z">
        <w:r w:rsidR="00A123C3" w:rsidRPr="006A12F8" w:rsidDel="008E5151">
          <w:rPr>
            <w:rFonts w:eastAsia="Arial" w:cs="Arial"/>
            <w:b/>
            <w:bCs/>
            <w:color w:val="215E99" w:themeColor="text2" w:themeTint="BF"/>
            <w:rPrChange w:id="10506" w:author="Mubiyarto Wibisono" w:date="2025-09-05T09:17:00Z" w16du:dateUtc="2025-09-05T02:17:00Z">
              <w:rPr>
                <w:rFonts w:eastAsia="Arial" w:cs="Arial"/>
                <w:b/>
                <w:bCs/>
              </w:rPr>
            </w:rPrChange>
          </w:rPr>
          <w:delText>6</w:delText>
        </w:r>
        <w:r w:rsidR="001417CC" w:rsidRPr="006A12F8" w:rsidDel="008E5151">
          <w:rPr>
            <w:rFonts w:eastAsia="Arial" w:cs="Arial"/>
            <w:b/>
            <w:bCs/>
            <w:color w:val="215E99" w:themeColor="text2" w:themeTint="BF"/>
            <w:rPrChange w:id="10507" w:author="Mubiyarto Wibisono" w:date="2025-09-05T09:17:00Z" w16du:dateUtc="2025-09-05T02:17:00Z">
              <w:rPr>
                <w:rFonts w:eastAsia="Arial" w:cs="Arial"/>
                <w:b/>
                <w:bCs/>
              </w:rPr>
            </w:rPrChange>
          </w:rPr>
          <w:delText xml:space="preserve">.5 </w:delText>
        </w:r>
      </w:del>
      <w:bookmarkStart w:id="10508" w:name="_Toc207935964"/>
      <w:bookmarkStart w:id="10509" w:name="_Toc207957531"/>
      <w:bookmarkStart w:id="10510" w:name="_Toc207961848"/>
      <w:r w:rsidR="001417CC" w:rsidRPr="006A12F8">
        <w:rPr>
          <w:rFonts w:eastAsia="Arial" w:cs="Arial"/>
          <w:b/>
          <w:bCs/>
          <w:color w:val="215E99" w:themeColor="text2" w:themeTint="BF"/>
          <w:rPrChange w:id="10511" w:author="Mubiyarto Wibisono" w:date="2025-09-05T09:17:00Z" w16du:dateUtc="2025-09-05T02:17:00Z">
            <w:rPr>
              <w:rFonts w:eastAsia="Arial" w:cs="Arial"/>
              <w:b/>
              <w:bCs/>
            </w:rPr>
          </w:rPrChange>
        </w:rPr>
        <w:t>Database and Data Mapping</w:t>
      </w:r>
      <w:bookmarkEnd w:id="10500"/>
      <w:bookmarkEnd w:id="10501"/>
      <w:bookmarkEnd w:id="10502"/>
      <w:bookmarkEnd w:id="10508"/>
      <w:bookmarkEnd w:id="10509"/>
      <w:bookmarkEnd w:id="10510"/>
    </w:p>
    <w:p w14:paraId="12CB5631" w14:textId="73F87171" w:rsidR="001417CC" w:rsidRPr="006A12F8" w:rsidRDefault="00A123C3">
      <w:pPr>
        <w:pStyle w:val="Heading4"/>
        <w:numPr>
          <w:ilvl w:val="0"/>
          <w:numId w:val="102"/>
        </w:numPr>
        <w:ind w:hanging="720"/>
        <w:rPr>
          <w:rFonts w:eastAsia="Arial" w:cs="Arial"/>
          <w:b/>
          <w:bCs/>
          <w:rPrChange w:id="10512" w:author="Mubiyarto Wibisono" w:date="2025-09-05T09:17:00Z" w16du:dateUtc="2025-09-05T02:17:00Z">
            <w:rPr>
              <w:rFonts w:eastAsia="Arial"/>
            </w:rPr>
          </w:rPrChange>
        </w:rPr>
        <w:pPrChange w:id="10513" w:author="Mubiyarto Wibisono" w:date="2025-09-04T16:54:00Z" w16du:dateUtc="2025-09-04T09:54:00Z">
          <w:pPr>
            <w:pStyle w:val="Heading3"/>
          </w:pPr>
        </w:pPrChange>
      </w:pPr>
      <w:bookmarkStart w:id="10514" w:name="_Toc205930475"/>
      <w:bookmarkStart w:id="10515" w:name="_Toc206576727"/>
      <w:bookmarkStart w:id="10516" w:name="_Toc206577261"/>
      <w:del w:id="10517" w:author="Mubiyarto Wibisono" w:date="2025-09-04T16:54:00Z" w16du:dateUtc="2025-09-04T09:54:00Z">
        <w:r w:rsidRPr="006A12F8" w:rsidDel="008E5151">
          <w:rPr>
            <w:rFonts w:ascii="Arial" w:eastAsia="Arial" w:hAnsi="Arial" w:cs="Arial"/>
            <w:b/>
            <w:bCs/>
            <w:i w:val="0"/>
            <w:iCs w:val="0"/>
            <w:color w:val="215E99" w:themeColor="text2" w:themeTint="BF"/>
            <w:sz w:val="28"/>
            <w:szCs w:val="28"/>
            <w:rPrChange w:id="10518" w:author="Mubiyarto Wibisono" w:date="2025-09-05T09:17:00Z" w16du:dateUtc="2025-09-05T02:17:00Z">
              <w:rPr>
                <w:rFonts w:eastAsia="Arial"/>
                <w:i/>
                <w:iCs/>
              </w:rPr>
            </w:rPrChange>
          </w:rPr>
          <w:delText>6</w:delText>
        </w:r>
        <w:r w:rsidR="001417CC" w:rsidRPr="006A12F8" w:rsidDel="008E5151">
          <w:rPr>
            <w:rFonts w:ascii="Arial" w:eastAsia="Arial" w:hAnsi="Arial" w:cs="Arial"/>
            <w:b/>
            <w:bCs/>
            <w:i w:val="0"/>
            <w:iCs w:val="0"/>
            <w:color w:val="215E99" w:themeColor="text2" w:themeTint="BF"/>
            <w:sz w:val="28"/>
            <w:szCs w:val="28"/>
            <w:rPrChange w:id="10519" w:author="Mubiyarto Wibisono" w:date="2025-09-05T09:17:00Z" w16du:dateUtc="2025-09-05T02:17:00Z">
              <w:rPr>
                <w:rFonts w:eastAsia="Arial"/>
                <w:i/>
                <w:iCs/>
              </w:rPr>
            </w:rPrChange>
          </w:rPr>
          <w:delText xml:space="preserve">.5.1 </w:delText>
        </w:r>
      </w:del>
      <w:bookmarkStart w:id="10520" w:name="_Toc207935965"/>
      <w:bookmarkStart w:id="10521" w:name="_Toc207957532"/>
      <w:bookmarkStart w:id="10522" w:name="_Toc207961849"/>
      <w:r w:rsidR="001417CC" w:rsidRPr="006A12F8">
        <w:rPr>
          <w:rFonts w:ascii="Arial" w:eastAsia="Arial" w:hAnsi="Arial" w:cs="Arial"/>
          <w:b/>
          <w:bCs/>
          <w:i w:val="0"/>
          <w:iCs w:val="0"/>
          <w:color w:val="215E99" w:themeColor="text2" w:themeTint="BF"/>
          <w:sz w:val="28"/>
          <w:szCs w:val="28"/>
          <w:rPrChange w:id="10523" w:author="Mubiyarto Wibisono" w:date="2025-09-05T09:17:00Z" w16du:dateUtc="2025-09-05T02:17:00Z">
            <w:rPr>
              <w:rFonts w:eastAsia="Arial"/>
              <w:i/>
              <w:iCs/>
            </w:rPr>
          </w:rPrChange>
        </w:rPr>
        <w:t xml:space="preserve">Patch data to </w:t>
      </w:r>
      <w:proofErr w:type="spellStart"/>
      <w:r w:rsidR="001417CC" w:rsidRPr="006A12F8">
        <w:rPr>
          <w:rFonts w:ascii="Arial" w:eastAsia="Arial" w:hAnsi="Arial" w:cs="Arial"/>
          <w:b/>
          <w:bCs/>
          <w:i w:val="0"/>
          <w:iCs w:val="0"/>
          <w:color w:val="215E99" w:themeColor="text2" w:themeTint="BF"/>
          <w:sz w:val="28"/>
          <w:szCs w:val="28"/>
          <w:rPrChange w:id="10524" w:author="Mubiyarto Wibisono" w:date="2025-09-05T09:17:00Z" w16du:dateUtc="2025-09-05T02:17:00Z">
            <w:rPr>
              <w:rFonts w:eastAsia="Arial"/>
              <w:i/>
              <w:iCs/>
            </w:rPr>
          </w:rPrChange>
        </w:rPr>
        <w:t>eocms_web_txn_detail</w:t>
      </w:r>
      <w:bookmarkEnd w:id="10514"/>
      <w:bookmarkEnd w:id="10515"/>
      <w:bookmarkEnd w:id="10516"/>
      <w:bookmarkEnd w:id="10520"/>
      <w:bookmarkEnd w:id="10521"/>
      <w:bookmarkEnd w:id="10522"/>
      <w:proofErr w:type="spellEnd"/>
    </w:p>
    <w:tbl>
      <w:tblPr>
        <w:tblW w:w="9355" w:type="dxa"/>
        <w:tblLayout w:type="fixed"/>
        <w:tblCellMar>
          <w:top w:w="113" w:type="dxa"/>
          <w:left w:w="113" w:type="dxa"/>
          <w:bottom w:w="113" w:type="dxa"/>
          <w:right w:w="113" w:type="dxa"/>
        </w:tblCellMar>
        <w:tblLook w:val="04A0" w:firstRow="1" w:lastRow="0" w:firstColumn="1" w:lastColumn="0" w:noHBand="0" w:noVBand="1"/>
      </w:tblPr>
      <w:tblGrid>
        <w:gridCol w:w="950"/>
        <w:gridCol w:w="3468"/>
        <w:gridCol w:w="3047"/>
        <w:gridCol w:w="1890"/>
      </w:tblGrid>
      <w:tr w:rsidR="001417CC" w:rsidRPr="00A41EA1" w14:paraId="11245AB0" w14:textId="77777777" w:rsidTr="00F6684C">
        <w:tc>
          <w:tcPr>
            <w:tcW w:w="9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1DB65D36"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Zone</w:t>
            </w:r>
          </w:p>
        </w:tc>
        <w:tc>
          <w:tcPr>
            <w:tcW w:w="3468"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8229810"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304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62308789"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Field Name</w:t>
            </w:r>
          </w:p>
        </w:tc>
        <w:tc>
          <w:tcPr>
            <w:tcW w:w="1890"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7ACC77FF" w14:textId="77777777" w:rsidR="001417CC" w:rsidRPr="00A41EA1" w:rsidRDefault="001417CC" w:rsidP="00F6684C">
            <w:pPr>
              <w:jc w:val="center"/>
              <w:rPr>
                <w:rFonts w:ascii="Arial" w:eastAsia="Arial" w:hAnsi="Arial" w:cs="Arial"/>
                <w:b/>
                <w:bCs/>
                <w:sz w:val="20"/>
                <w:szCs w:val="20"/>
              </w:rPr>
            </w:pPr>
            <w:r w:rsidRPr="00A41EA1">
              <w:rPr>
                <w:rFonts w:ascii="Arial" w:eastAsia="Arial" w:hAnsi="Arial" w:cs="Arial"/>
                <w:b/>
                <w:bCs/>
                <w:sz w:val="20"/>
                <w:szCs w:val="20"/>
              </w:rPr>
              <w:t>Source</w:t>
            </w:r>
          </w:p>
        </w:tc>
      </w:tr>
      <w:tr w:rsidR="001417CC" w:rsidRPr="00A41EA1" w14:paraId="20A829B3" w14:textId="77777777" w:rsidTr="00F6684C">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3AB7DEE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3AEE9936"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6E7871EC"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DB76B9D"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txnId</w:t>
            </w:r>
            <w:proofErr w:type="spellEnd"/>
          </w:p>
        </w:tc>
      </w:tr>
      <w:tr w:rsidR="001417CC" w:rsidRPr="00A41EA1" w14:paraId="2A50A4F7" w14:textId="77777777" w:rsidTr="00F6684C">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6E546C5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37CCA41D"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40C0BF08" w14:textId="76CDB216" w:rsidR="001417CC" w:rsidRPr="00A41EA1" w:rsidRDefault="00E860A5" w:rsidP="008521CF">
            <w:pPr>
              <w:jc w:val="both"/>
              <w:rPr>
                <w:rFonts w:ascii="Arial" w:eastAsia="Arial" w:hAnsi="Arial" w:cs="Arial"/>
                <w:sz w:val="20"/>
                <w:szCs w:val="20"/>
              </w:rPr>
            </w:pPr>
            <w:proofErr w:type="spellStart"/>
            <w:ins w:id="10525" w:author="Mubiyarto Wibisono" w:date="2025-09-23T21:49:00Z">
              <w:r w:rsidRPr="00E860A5">
                <w:rPr>
                  <w:rFonts w:ascii="Arial" w:eastAsia="Arial" w:hAnsi="Arial" w:cs="Arial"/>
                  <w:sz w:val="20"/>
                  <w:szCs w:val="20"/>
                </w:rPr>
                <w:t>payment_date_and_time</w:t>
              </w:r>
            </w:ins>
            <w:proofErr w:type="spellEnd"/>
            <w:del w:id="10526" w:author="Mubiyarto Wibisono" w:date="2025-09-23T21:49:00Z" w16du:dateUtc="2025-09-23T14:49:00Z">
              <w:r w:rsidR="001417CC" w:rsidRPr="00A41EA1" w:rsidDel="00E860A5">
                <w:rPr>
                  <w:rFonts w:ascii="Arial" w:eastAsia="Arial" w:hAnsi="Arial" w:cs="Arial"/>
                  <w:sz w:val="20"/>
                  <w:szCs w:val="20"/>
                </w:rPr>
                <w:delText>transaction_date_and_time</w:delText>
              </w:r>
            </w:del>
          </w:p>
        </w:tc>
        <w:tc>
          <w:tcPr>
            <w:tcW w:w="1890" w:type="dxa"/>
            <w:tcBorders>
              <w:top w:val="single" w:sz="4" w:space="0" w:color="000000"/>
              <w:left w:val="single" w:sz="4" w:space="0" w:color="000000"/>
              <w:bottom w:val="single" w:sz="4" w:space="0" w:color="000000"/>
              <w:right w:val="single" w:sz="4" w:space="0" w:color="000000"/>
            </w:tcBorders>
          </w:tcPr>
          <w:p w14:paraId="3D6D6F39"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txnDateTime</w:t>
            </w:r>
            <w:proofErr w:type="spellEnd"/>
          </w:p>
        </w:tc>
      </w:tr>
      <w:tr w:rsidR="001417CC" w:rsidRPr="00A41EA1" w14:paraId="69412A93" w14:textId="77777777" w:rsidTr="00F6684C">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72D5679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7FF470E8"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5F9C7F1F"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error_remark</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11C5B86F"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errMsg</w:t>
            </w:r>
            <w:proofErr w:type="spellEnd"/>
          </w:p>
        </w:tc>
      </w:tr>
      <w:tr w:rsidR="001417CC" w:rsidRPr="00A41EA1" w14:paraId="317EAAD0" w14:textId="77777777" w:rsidTr="00F6684C">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040B48B6"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FF11288"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1E60CFE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status</w:t>
            </w:r>
          </w:p>
        </w:tc>
        <w:tc>
          <w:tcPr>
            <w:tcW w:w="1890" w:type="dxa"/>
            <w:tcBorders>
              <w:top w:val="single" w:sz="4" w:space="0" w:color="000000"/>
              <w:left w:val="single" w:sz="4" w:space="0" w:color="000000"/>
              <w:bottom w:val="single" w:sz="4" w:space="0" w:color="000000"/>
              <w:right w:val="single" w:sz="4" w:space="0" w:color="000000"/>
            </w:tcBorders>
          </w:tcPr>
          <w:p w14:paraId="03140133" w14:textId="77777777" w:rsidR="001417CC" w:rsidRPr="00A41EA1" w:rsidRDefault="001417CC" w:rsidP="008521CF">
            <w:pPr>
              <w:jc w:val="both"/>
              <w:rPr>
                <w:rFonts w:ascii="Arial" w:eastAsia="Arial" w:hAnsi="Arial" w:cs="Arial"/>
                <w:sz w:val="20"/>
                <w:szCs w:val="20"/>
              </w:rPr>
            </w:pPr>
            <w:proofErr w:type="spellStart"/>
            <w:r w:rsidRPr="00A41EA1">
              <w:rPr>
                <w:rFonts w:ascii="Arial" w:eastAsia="Arial" w:hAnsi="Arial" w:cs="Arial"/>
                <w:sz w:val="20"/>
                <w:szCs w:val="20"/>
              </w:rPr>
              <w:t>paymentStatus</w:t>
            </w:r>
            <w:proofErr w:type="spellEnd"/>
          </w:p>
        </w:tc>
      </w:tr>
      <w:tr w:rsidR="00E860A5" w:rsidRPr="00A41EA1" w14:paraId="4870E09E" w14:textId="77777777" w:rsidTr="00F6684C">
        <w:trPr>
          <w:ins w:id="10527" w:author="Mubiyarto Wibisono" w:date="2025-09-23T21:49:00Z"/>
        </w:trPr>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11115C99" w14:textId="3347D255" w:rsidR="00E860A5" w:rsidRPr="00A41EA1" w:rsidRDefault="00E860A5" w:rsidP="00E860A5">
            <w:pPr>
              <w:jc w:val="both"/>
              <w:rPr>
                <w:ins w:id="10528" w:author="Mubiyarto Wibisono" w:date="2025-09-23T21:49:00Z" w16du:dateUtc="2025-09-23T14:49:00Z"/>
                <w:rFonts w:ascii="Arial" w:eastAsia="Arial" w:hAnsi="Arial" w:cs="Arial"/>
                <w:sz w:val="20"/>
                <w:szCs w:val="20"/>
              </w:rPr>
            </w:pPr>
            <w:ins w:id="10529" w:author="Mubiyarto Wibisono" w:date="2025-09-23T21:49:00Z" w16du:dateUtc="2025-09-23T14:49:00Z">
              <w:r w:rsidRPr="00A41EA1">
                <w:rPr>
                  <w:rFonts w:ascii="Arial" w:eastAsia="Arial" w:hAnsi="Arial" w:cs="Arial"/>
                  <w:sz w:val="20"/>
                  <w:szCs w:val="20"/>
                </w:rPr>
                <w:t>Internet </w:t>
              </w:r>
            </w:ins>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621A0590" w14:textId="655CE31D" w:rsidR="00E860A5" w:rsidRPr="00A41EA1" w:rsidRDefault="00E860A5" w:rsidP="00E860A5">
            <w:pPr>
              <w:jc w:val="both"/>
              <w:rPr>
                <w:ins w:id="10530" w:author="Mubiyarto Wibisono" w:date="2025-09-23T21:49:00Z" w16du:dateUtc="2025-09-23T14:49:00Z"/>
                <w:rFonts w:ascii="Arial" w:eastAsia="Arial" w:hAnsi="Arial" w:cs="Arial"/>
                <w:sz w:val="20"/>
                <w:szCs w:val="20"/>
              </w:rPr>
            </w:pPr>
            <w:proofErr w:type="spellStart"/>
            <w:ins w:id="10531" w:author="Mubiyarto Wibisono" w:date="2025-09-23T21:49:00Z" w16du:dateUtc="2025-09-23T14:49:00Z">
              <w:r w:rsidRPr="00A41EA1">
                <w:rPr>
                  <w:rFonts w:ascii="Arial" w:eastAsia="Arial" w:hAnsi="Arial" w:cs="Arial"/>
                  <w:sz w:val="20"/>
                  <w:szCs w:val="20"/>
                </w:rPr>
                <w:t>eocms_web_txn_detail</w:t>
              </w:r>
              <w:proofErr w:type="spellEnd"/>
            </w:ins>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1B54570E" w14:textId="163AF2F0" w:rsidR="00E860A5" w:rsidRPr="00A41EA1" w:rsidRDefault="00E860A5" w:rsidP="00E860A5">
            <w:pPr>
              <w:jc w:val="both"/>
              <w:rPr>
                <w:ins w:id="10532" w:author="Mubiyarto Wibisono" w:date="2025-09-23T21:49:00Z" w16du:dateUtc="2025-09-23T14:49:00Z"/>
                <w:rFonts w:ascii="Arial" w:eastAsia="Arial" w:hAnsi="Arial" w:cs="Arial"/>
                <w:sz w:val="20"/>
                <w:szCs w:val="20"/>
              </w:rPr>
            </w:pPr>
            <w:proofErr w:type="spellStart"/>
            <w:ins w:id="10533" w:author="Mubiyarto Wibisono" w:date="2025-09-23T21:49:00Z" w16du:dateUtc="2025-09-23T14:49:00Z">
              <w:r w:rsidRPr="000871EA">
                <w:rPr>
                  <w:rFonts w:ascii="Helvetica" w:hAnsi="Helvetica" w:cs="Helvetica"/>
                  <w:color w:val="000000"/>
                  <w:sz w:val="18"/>
                  <w:szCs w:val="18"/>
                </w:rPr>
                <w:t>payment_amount</w:t>
              </w:r>
              <w:proofErr w:type="spellEnd"/>
            </w:ins>
          </w:p>
        </w:tc>
        <w:tc>
          <w:tcPr>
            <w:tcW w:w="1890" w:type="dxa"/>
            <w:tcBorders>
              <w:top w:val="single" w:sz="4" w:space="0" w:color="000000"/>
              <w:left w:val="single" w:sz="4" w:space="0" w:color="000000"/>
              <w:bottom w:val="single" w:sz="4" w:space="0" w:color="000000"/>
              <w:right w:val="single" w:sz="4" w:space="0" w:color="000000"/>
            </w:tcBorders>
          </w:tcPr>
          <w:p w14:paraId="0D9C8397" w14:textId="1007AF35" w:rsidR="00E860A5" w:rsidRPr="00A41EA1" w:rsidRDefault="00F761CD" w:rsidP="00E860A5">
            <w:pPr>
              <w:jc w:val="both"/>
              <w:rPr>
                <w:ins w:id="10534" w:author="Mubiyarto Wibisono" w:date="2025-09-23T21:49:00Z" w16du:dateUtc="2025-09-23T14:49:00Z"/>
                <w:rFonts w:ascii="Arial" w:eastAsia="Arial" w:hAnsi="Arial" w:cs="Arial"/>
                <w:sz w:val="20"/>
                <w:szCs w:val="20"/>
              </w:rPr>
            </w:pPr>
            <w:proofErr w:type="spellStart"/>
            <w:ins w:id="10535" w:author="Mubiyarto Wibisono" w:date="2025-09-23T21:49:00Z" w16du:dateUtc="2025-09-23T14:49:00Z">
              <w:r>
                <w:rPr>
                  <w:rFonts w:ascii="Arial" w:eastAsia="Arial" w:hAnsi="Arial" w:cs="Arial"/>
                  <w:sz w:val="20"/>
                  <w:szCs w:val="20"/>
                </w:rPr>
                <w:t>amtTransacted</w:t>
              </w:r>
              <w:proofErr w:type="spellEnd"/>
            </w:ins>
          </w:p>
        </w:tc>
      </w:tr>
      <w:tr w:rsidR="00F761CD" w:rsidRPr="00A41EA1" w14:paraId="6C000676" w14:textId="77777777" w:rsidTr="00F6684C">
        <w:trPr>
          <w:ins w:id="10536" w:author="Mubiyarto Wibisono" w:date="2025-09-23T21:49:00Z"/>
        </w:trPr>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59E9051A" w14:textId="3781C061" w:rsidR="00F761CD" w:rsidRPr="00A41EA1" w:rsidRDefault="00F761CD" w:rsidP="00F761CD">
            <w:pPr>
              <w:jc w:val="both"/>
              <w:rPr>
                <w:ins w:id="10537" w:author="Mubiyarto Wibisono" w:date="2025-09-23T21:49:00Z" w16du:dateUtc="2025-09-23T14:49:00Z"/>
                <w:rFonts w:ascii="Arial" w:eastAsia="Arial" w:hAnsi="Arial" w:cs="Arial"/>
                <w:sz w:val="20"/>
                <w:szCs w:val="20"/>
              </w:rPr>
            </w:pPr>
            <w:ins w:id="10538" w:author="Mubiyarto Wibisono" w:date="2025-09-23T21:49:00Z" w16du:dateUtc="2025-09-23T14:49:00Z">
              <w:r w:rsidRPr="00A41EA1">
                <w:rPr>
                  <w:rFonts w:ascii="Arial" w:eastAsia="Arial" w:hAnsi="Arial" w:cs="Arial"/>
                  <w:sz w:val="20"/>
                  <w:szCs w:val="20"/>
                </w:rPr>
                <w:t>Internet </w:t>
              </w:r>
            </w:ins>
          </w:p>
        </w:tc>
        <w:tc>
          <w:tcPr>
            <w:tcW w:w="3468"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B7596BA" w14:textId="07BE11D9" w:rsidR="00F761CD" w:rsidRPr="00A41EA1" w:rsidRDefault="00F761CD" w:rsidP="00F761CD">
            <w:pPr>
              <w:jc w:val="both"/>
              <w:rPr>
                <w:ins w:id="10539" w:author="Mubiyarto Wibisono" w:date="2025-09-23T21:49:00Z" w16du:dateUtc="2025-09-23T14:49:00Z"/>
                <w:rFonts w:ascii="Arial" w:eastAsia="Arial" w:hAnsi="Arial" w:cs="Arial"/>
                <w:sz w:val="20"/>
                <w:szCs w:val="20"/>
              </w:rPr>
            </w:pPr>
            <w:proofErr w:type="spellStart"/>
            <w:ins w:id="10540" w:author="Mubiyarto Wibisono" w:date="2025-09-23T21:49:00Z" w16du:dateUtc="2025-09-23T14:49:00Z">
              <w:r w:rsidRPr="00A41EA1">
                <w:rPr>
                  <w:rFonts w:ascii="Arial" w:eastAsia="Arial" w:hAnsi="Arial" w:cs="Arial"/>
                  <w:sz w:val="20"/>
                  <w:szCs w:val="20"/>
                </w:rPr>
                <w:t>eocms_web_txn_detail</w:t>
              </w:r>
              <w:proofErr w:type="spellEnd"/>
            </w:ins>
          </w:p>
        </w:tc>
        <w:tc>
          <w:tcPr>
            <w:tcW w:w="30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49244712" w14:textId="6E868C45" w:rsidR="00F761CD" w:rsidRPr="00A41EA1" w:rsidRDefault="00F761CD" w:rsidP="00F761CD">
            <w:pPr>
              <w:jc w:val="both"/>
              <w:rPr>
                <w:ins w:id="10541" w:author="Mubiyarto Wibisono" w:date="2025-09-23T21:49:00Z" w16du:dateUtc="2025-09-23T14:49:00Z"/>
                <w:rFonts w:ascii="Arial" w:eastAsia="Arial" w:hAnsi="Arial" w:cs="Arial"/>
                <w:sz w:val="20"/>
                <w:szCs w:val="20"/>
              </w:rPr>
            </w:pPr>
            <w:proofErr w:type="spellStart"/>
            <w:ins w:id="10542" w:author="Mubiyarto Wibisono" w:date="2025-09-23T21:49:00Z" w16du:dateUtc="2025-09-23T14:49:00Z">
              <w:r w:rsidRPr="000871EA">
                <w:rPr>
                  <w:rFonts w:ascii="Helvetica" w:hAnsi="Helvetica" w:cs="Helvetica"/>
                  <w:color w:val="000000"/>
                  <w:sz w:val="18"/>
                  <w:szCs w:val="18"/>
                </w:rPr>
                <w:t>total_amount</w:t>
              </w:r>
              <w:proofErr w:type="spellEnd"/>
            </w:ins>
          </w:p>
        </w:tc>
        <w:tc>
          <w:tcPr>
            <w:tcW w:w="1890" w:type="dxa"/>
            <w:tcBorders>
              <w:top w:val="single" w:sz="4" w:space="0" w:color="000000"/>
              <w:left w:val="single" w:sz="4" w:space="0" w:color="000000"/>
              <w:bottom w:val="single" w:sz="4" w:space="0" w:color="000000"/>
              <w:right w:val="single" w:sz="4" w:space="0" w:color="000000"/>
            </w:tcBorders>
          </w:tcPr>
          <w:p w14:paraId="0FC74DCA" w14:textId="70D36787" w:rsidR="00F761CD" w:rsidRPr="00A41EA1" w:rsidRDefault="00F761CD" w:rsidP="00F761CD">
            <w:pPr>
              <w:jc w:val="both"/>
              <w:rPr>
                <w:ins w:id="10543" w:author="Mubiyarto Wibisono" w:date="2025-09-23T21:49:00Z" w16du:dateUtc="2025-09-23T14:49:00Z"/>
                <w:rFonts w:ascii="Arial" w:eastAsia="Arial" w:hAnsi="Arial" w:cs="Arial"/>
                <w:sz w:val="20"/>
                <w:szCs w:val="20"/>
              </w:rPr>
            </w:pPr>
            <w:proofErr w:type="spellStart"/>
            <w:ins w:id="10544" w:author="Mubiyarto Wibisono" w:date="2025-09-23T21:50:00Z" w16du:dateUtc="2025-09-23T14:50:00Z">
              <w:r>
                <w:rPr>
                  <w:rFonts w:ascii="Arial" w:eastAsia="Arial" w:hAnsi="Arial" w:cs="Arial"/>
                  <w:sz w:val="20"/>
                  <w:szCs w:val="20"/>
                </w:rPr>
                <w:t>amtTransacted</w:t>
              </w:r>
            </w:ins>
            <w:proofErr w:type="spellEnd"/>
          </w:p>
        </w:tc>
      </w:tr>
    </w:tbl>
    <w:p w14:paraId="636BCAA0" w14:textId="77777777" w:rsidR="001417CC" w:rsidRPr="00A41EA1" w:rsidRDefault="001417CC" w:rsidP="001417CC">
      <w:pPr>
        <w:jc w:val="both"/>
        <w:rPr>
          <w:rFonts w:ascii="Arial" w:eastAsia="Arial" w:hAnsi="Arial" w:cs="Arial"/>
          <w:b/>
          <w:bCs/>
          <w:color w:val="153D63" w:themeColor="text2" w:themeTint="E6"/>
          <w:sz w:val="20"/>
          <w:szCs w:val="20"/>
          <w:rPrChange w:id="10545" w:author="Mubiyarto Wibisono" w:date="2025-09-05T08:31:00Z" w16du:dateUtc="2025-09-05T01:31:00Z">
            <w:rPr>
              <w:rFonts w:ascii="Arial" w:eastAsia="Arial" w:hAnsi="Arial" w:cs="Arial"/>
              <w:b/>
              <w:bCs/>
              <w:color w:val="153D63" w:themeColor="text2" w:themeTint="E6"/>
              <w:sz w:val="28"/>
              <w:szCs w:val="28"/>
            </w:rPr>
          </w:rPrChange>
        </w:rPr>
      </w:pPr>
    </w:p>
    <w:p w14:paraId="39493D88" w14:textId="2E0825B5" w:rsidR="001417CC" w:rsidRPr="006A12F8" w:rsidRDefault="00A123C3">
      <w:pPr>
        <w:pStyle w:val="Heading4"/>
        <w:numPr>
          <w:ilvl w:val="0"/>
          <w:numId w:val="102"/>
        </w:numPr>
        <w:ind w:hanging="720"/>
        <w:rPr>
          <w:rFonts w:eastAsia="Arial" w:cs="Arial"/>
          <w:b/>
          <w:bCs/>
          <w:color w:val="215E99" w:themeColor="text2" w:themeTint="BF"/>
          <w:rPrChange w:id="10546" w:author="Mubiyarto Wibisono" w:date="2025-09-05T09:18:00Z" w16du:dateUtc="2025-09-05T02:18:00Z">
            <w:rPr>
              <w:rFonts w:eastAsia="Arial" w:cs="Arial"/>
              <w:b/>
              <w:bCs/>
            </w:rPr>
          </w:rPrChange>
        </w:rPr>
        <w:pPrChange w:id="10547" w:author="Mubiyarto Wibisono" w:date="2025-09-04T16:54:00Z" w16du:dateUtc="2025-09-04T09:54:00Z">
          <w:pPr>
            <w:pStyle w:val="Heading3"/>
          </w:pPr>
        </w:pPrChange>
      </w:pPr>
      <w:bookmarkStart w:id="10548" w:name="_Toc205930476"/>
      <w:bookmarkStart w:id="10549" w:name="_Toc206576728"/>
      <w:bookmarkStart w:id="10550" w:name="_Toc206577262"/>
      <w:del w:id="10551" w:author="Mubiyarto Wibisono" w:date="2025-09-04T16:55:00Z" w16du:dateUtc="2025-09-04T09:55:00Z">
        <w:r w:rsidRPr="006A12F8" w:rsidDel="008E5151">
          <w:rPr>
            <w:rFonts w:ascii="Arial" w:eastAsia="Arial" w:hAnsi="Arial" w:cs="Arial"/>
            <w:b/>
            <w:bCs/>
            <w:i w:val="0"/>
            <w:iCs w:val="0"/>
            <w:color w:val="215E99" w:themeColor="text2" w:themeTint="BF"/>
            <w:sz w:val="28"/>
            <w:szCs w:val="28"/>
            <w:rPrChange w:id="10552" w:author="Mubiyarto Wibisono" w:date="2025-09-05T09:18:00Z" w16du:dateUtc="2025-09-05T02:18:00Z">
              <w:rPr>
                <w:rFonts w:eastAsia="Arial" w:cs="Arial"/>
                <w:b/>
                <w:bCs/>
                <w:i/>
                <w:iCs/>
              </w:rPr>
            </w:rPrChange>
          </w:rPr>
          <w:delText>6</w:delText>
        </w:r>
        <w:r w:rsidR="001417CC" w:rsidRPr="006A12F8" w:rsidDel="008E5151">
          <w:rPr>
            <w:rFonts w:ascii="Arial" w:eastAsia="Arial" w:hAnsi="Arial" w:cs="Arial"/>
            <w:b/>
            <w:bCs/>
            <w:i w:val="0"/>
            <w:iCs w:val="0"/>
            <w:color w:val="215E99" w:themeColor="text2" w:themeTint="BF"/>
            <w:sz w:val="28"/>
            <w:szCs w:val="28"/>
            <w:rPrChange w:id="10553" w:author="Mubiyarto Wibisono" w:date="2025-09-05T09:18:00Z" w16du:dateUtc="2025-09-05T02:18:00Z">
              <w:rPr>
                <w:rFonts w:eastAsia="Arial" w:cs="Arial"/>
                <w:b/>
                <w:bCs/>
                <w:i/>
                <w:iCs/>
              </w:rPr>
            </w:rPrChange>
          </w:rPr>
          <w:delText xml:space="preserve">.5.2 </w:delText>
        </w:r>
      </w:del>
      <w:bookmarkStart w:id="10554" w:name="_Toc207935966"/>
      <w:bookmarkStart w:id="10555" w:name="_Toc207957533"/>
      <w:bookmarkStart w:id="10556" w:name="_Toc207961850"/>
      <w:r w:rsidR="001417CC" w:rsidRPr="006A12F8">
        <w:rPr>
          <w:rFonts w:ascii="Arial" w:eastAsia="Arial" w:hAnsi="Arial" w:cs="Arial"/>
          <w:b/>
          <w:bCs/>
          <w:i w:val="0"/>
          <w:iCs w:val="0"/>
          <w:color w:val="215E99" w:themeColor="text2" w:themeTint="BF"/>
          <w:sz w:val="28"/>
          <w:szCs w:val="28"/>
          <w:rPrChange w:id="10557" w:author="Mubiyarto Wibisono" w:date="2025-09-05T09:18:00Z" w16du:dateUtc="2025-09-05T02:18:00Z">
            <w:rPr>
              <w:rFonts w:eastAsia="Arial" w:cs="Arial"/>
              <w:b/>
              <w:bCs/>
              <w:i/>
              <w:iCs/>
            </w:rPr>
          </w:rPrChange>
        </w:rPr>
        <w:t>UI Data Mapping Transaction Payment Success</w:t>
      </w:r>
      <w:bookmarkEnd w:id="10548"/>
      <w:bookmarkEnd w:id="10549"/>
      <w:bookmarkEnd w:id="10550"/>
      <w:bookmarkEnd w:id="10554"/>
      <w:bookmarkEnd w:id="10555"/>
      <w:bookmarkEnd w:id="10556"/>
    </w:p>
    <w:tbl>
      <w:tblPr>
        <w:tblW w:w="9351" w:type="dxa"/>
        <w:tblLayout w:type="fixed"/>
        <w:tblCellMar>
          <w:top w:w="113" w:type="dxa"/>
          <w:left w:w="113" w:type="dxa"/>
          <w:bottom w:w="113" w:type="dxa"/>
          <w:right w:w="113" w:type="dxa"/>
        </w:tblCellMar>
        <w:tblLook w:val="04A0" w:firstRow="1" w:lastRow="0" w:firstColumn="1" w:lastColumn="0" w:noHBand="0" w:noVBand="1"/>
      </w:tblPr>
      <w:tblGrid>
        <w:gridCol w:w="950"/>
        <w:gridCol w:w="2447"/>
        <w:gridCol w:w="3261"/>
        <w:gridCol w:w="2693"/>
      </w:tblGrid>
      <w:tr w:rsidR="00313483" w:rsidRPr="00A41EA1" w14:paraId="1A9B4DDD" w14:textId="77777777" w:rsidTr="00313483">
        <w:tc>
          <w:tcPr>
            <w:tcW w:w="950"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9CA6957" w14:textId="77777777" w:rsidR="00313483" w:rsidRPr="00A41EA1" w:rsidRDefault="00313483" w:rsidP="00F6684C">
            <w:pPr>
              <w:jc w:val="center"/>
              <w:rPr>
                <w:rFonts w:ascii="Arial" w:eastAsia="Arial" w:hAnsi="Arial" w:cs="Arial"/>
                <w:sz w:val="20"/>
                <w:szCs w:val="20"/>
              </w:rPr>
            </w:pPr>
            <w:r w:rsidRPr="00A41EA1">
              <w:rPr>
                <w:rFonts w:ascii="Arial" w:eastAsia="Arial" w:hAnsi="Arial" w:cs="Arial"/>
                <w:b/>
                <w:bCs/>
                <w:sz w:val="20"/>
                <w:szCs w:val="20"/>
              </w:rPr>
              <w:t>Zone</w:t>
            </w:r>
          </w:p>
        </w:tc>
        <w:tc>
          <w:tcPr>
            <w:tcW w:w="2447"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75380DC3" w14:textId="77777777" w:rsidR="00313483" w:rsidRPr="00A41EA1" w:rsidRDefault="00313483" w:rsidP="00F6684C">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3261"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0274E5E8" w14:textId="77777777" w:rsidR="00313483" w:rsidRPr="00A41EA1" w:rsidRDefault="00313483" w:rsidP="00F6684C">
            <w:pPr>
              <w:jc w:val="center"/>
              <w:rPr>
                <w:rFonts w:ascii="Arial" w:eastAsia="Arial" w:hAnsi="Arial" w:cs="Arial"/>
                <w:sz w:val="20"/>
                <w:szCs w:val="20"/>
              </w:rPr>
            </w:pPr>
            <w:r w:rsidRPr="00A41EA1">
              <w:rPr>
                <w:rFonts w:ascii="Arial" w:eastAsia="Arial" w:hAnsi="Arial" w:cs="Arial"/>
                <w:b/>
                <w:bCs/>
                <w:sz w:val="20"/>
                <w:szCs w:val="20"/>
              </w:rPr>
              <w:t>Field Name</w:t>
            </w:r>
          </w:p>
        </w:tc>
        <w:tc>
          <w:tcPr>
            <w:tcW w:w="2693"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59A4B6B1" w14:textId="77777777" w:rsidR="00313483" w:rsidRPr="00A41EA1" w:rsidRDefault="00313483" w:rsidP="00F6684C">
            <w:pPr>
              <w:jc w:val="center"/>
              <w:rPr>
                <w:rFonts w:ascii="Arial" w:eastAsia="Arial" w:hAnsi="Arial" w:cs="Arial"/>
                <w:b/>
                <w:bCs/>
                <w:sz w:val="20"/>
                <w:szCs w:val="20"/>
              </w:rPr>
            </w:pPr>
            <w:r w:rsidRPr="00A41EA1">
              <w:rPr>
                <w:rFonts w:ascii="Arial" w:eastAsia="Arial" w:hAnsi="Arial" w:cs="Arial"/>
                <w:b/>
                <w:bCs/>
                <w:sz w:val="20"/>
                <w:szCs w:val="20"/>
              </w:rPr>
              <w:t>UI Field</w:t>
            </w:r>
          </w:p>
        </w:tc>
      </w:tr>
      <w:tr w:rsidR="00313483" w:rsidRPr="00A41EA1" w14:paraId="33CFFC3F" w14:textId="77777777" w:rsidTr="00313483">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5306D566"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24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48359A26"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26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4B677374"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693" w:type="dxa"/>
            <w:tcBorders>
              <w:top w:val="single" w:sz="4" w:space="0" w:color="000000"/>
              <w:left w:val="single" w:sz="4" w:space="0" w:color="000000"/>
              <w:bottom w:val="single" w:sz="4" w:space="0" w:color="000000"/>
              <w:right w:val="single" w:sz="4" w:space="0" w:color="000000"/>
            </w:tcBorders>
          </w:tcPr>
          <w:p w14:paraId="5AC50633"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Transaction Reference No</w:t>
            </w:r>
          </w:p>
        </w:tc>
      </w:tr>
      <w:tr w:rsidR="00F761CD" w:rsidRPr="00A41EA1" w14:paraId="460DB1AC" w14:textId="77777777" w:rsidTr="00313483">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4D0CDB39" w14:textId="77777777" w:rsidR="00F761CD" w:rsidRPr="00A41EA1" w:rsidRDefault="00F761CD" w:rsidP="00F761CD">
            <w:pPr>
              <w:jc w:val="both"/>
              <w:rPr>
                <w:rFonts w:ascii="Arial" w:eastAsia="Arial" w:hAnsi="Arial" w:cs="Arial"/>
                <w:sz w:val="20"/>
                <w:szCs w:val="20"/>
              </w:rPr>
            </w:pPr>
            <w:r w:rsidRPr="00A41EA1">
              <w:rPr>
                <w:rFonts w:ascii="Arial" w:eastAsia="Arial" w:hAnsi="Arial" w:cs="Arial"/>
                <w:sz w:val="20"/>
                <w:szCs w:val="20"/>
              </w:rPr>
              <w:t>Internet </w:t>
            </w:r>
          </w:p>
        </w:tc>
        <w:tc>
          <w:tcPr>
            <w:tcW w:w="24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0142E77D" w14:textId="77777777" w:rsidR="00F761CD" w:rsidRPr="00A41EA1" w:rsidRDefault="00F761CD" w:rsidP="00F761CD">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26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7EB74859" w14:textId="451DAD90" w:rsidR="00F761CD" w:rsidRPr="00A41EA1" w:rsidRDefault="00F761CD" w:rsidP="00F761CD">
            <w:pPr>
              <w:jc w:val="both"/>
              <w:rPr>
                <w:rFonts w:ascii="Arial" w:eastAsia="Arial" w:hAnsi="Arial" w:cs="Arial"/>
                <w:sz w:val="20"/>
                <w:szCs w:val="20"/>
              </w:rPr>
            </w:pPr>
            <w:proofErr w:type="spellStart"/>
            <w:ins w:id="10558" w:author="Mubiyarto Wibisono" w:date="2025-09-23T21:50:00Z" w16du:dateUtc="2025-09-23T14:50:00Z">
              <w:r w:rsidRPr="00E860A5">
                <w:rPr>
                  <w:rFonts w:ascii="Arial" w:eastAsia="Arial" w:hAnsi="Arial" w:cs="Arial"/>
                  <w:sz w:val="20"/>
                  <w:szCs w:val="20"/>
                </w:rPr>
                <w:t>payment_date_and_time</w:t>
              </w:r>
            </w:ins>
            <w:proofErr w:type="spellEnd"/>
            <w:del w:id="10559" w:author="Mubiyarto Wibisono" w:date="2025-09-23T21:50:00Z" w16du:dateUtc="2025-09-23T14:50:00Z">
              <w:r w:rsidRPr="00A41EA1" w:rsidDel="00EE1EAF">
                <w:rPr>
                  <w:rFonts w:ascii="Arial" w:eastAsia="Arial" w:hAnsi="Arial" w:cs="Arial"/>
                  <w:sz w:val="20"/>
                  <w:szCs w:val="20"/>
                </w:rPr>
                <w:delText>transaction_date_and_time</w:delText>
              </w:r>
            </w:del>
          </w:p>
        </w:tc>
        <w:tc>
          <w:tcPr>
            <w:tcW w:w="2693" w:type="dxa"/>
            <w:tcBorders>
              <w:top w:val="single" w:sz="4" w:space="0" w:color="000000"/>
              <w:left w:val="single" w:sz="4" w:space="0" w:color="000000"/>
              <w:bottom w:val="single" w:sz="4" w:space="0" w:color="000000"/>
              <w:right w:val="single" w:sz="4" w:space="0" w:color="000000"/>
            </w:tcBorders>
          </w:tcPr>
          <w:p w14:paraId="585F8966" w14:textId="77777777" w:rsidR="00F761CD" w:rsidRPr="00A41EA1" w:rsidRDefault="00F761CD" w:rsidP="00F761CD">
            <w:pPr>
              <w:jc w:val="both"/>
              <w:rPr>
                <w:rFonts w:ascii="Arial" w:eastAsia="Arial" w:hAnsi="Arial" w:cs="Arial"/>
                <w:sz w:val="20"/>
                <w:szCs w:val="20"/>
              </w:rPr>
            </w:pPr>
            <w:r w:rsidRPr="00A41EA1">
              <w:rPr>
                <w:rFonts w:ascii="Arial" w:eastAsia="Arial" w:hAnsi="Arial" w:cs="Arial"/>
                <w:sz w:val="20"/>
                <w:szCs w:val="20"/>
              </w:rPr>
              <w:t>Transaction Date &amp; Time</w:t>
            </w:r>
          </w:p>
        </w:tc>
      </w:tr>
      <w:tr w:rsidR="00313483" w:rsidRPr="00A41EA1" w14:paraId="1D8A1F6E" w14:textId="77777777" w:rsidTr="00313483">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hideMark/>
          </w:tcPr>
          <w:p w14:paraId="1665DCD8"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24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5CD5F746"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26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hideMark/>
          </w:tcPr>
          <w:p w14:paraId="177C2A19"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693" w:type="dxa"/>
            <w:tcBorders>
              <w:top w:val="single" w:sz="4" w:space="0" w:color="000000"/>
              <w:left w:val="single" w:sz="4" w:space="0" w:color="000000"/>
              <w:bottom w:val="single" w:sz="4" w:space="0" w:color="000000"/>
              <w:right w:val="single" w:sz="4" w:space="0" w:color="000000"/>
            </w:tcBorders>
          </w:tcPr>
          <w:p w14:paraId="1167C99E"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Official Receipt Number</w:t>
            </w:r>
          </w:p>
        </w:tc>
      </w:tr>
      <w:tr w:rsidR="00313483" w:rsidRPr="00A41EA1" w14:paraId="354B37A0" w14:textId="77777777" w:rsidTr="00313483">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56E4835F"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24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1790A722"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26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2368921A"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payment_mode</w:t>
            </w:r>
            <w:proofErr w:type="spellEnd"/>
          </w:p>
        </w:tc>
        <w:tc>
          <w:tcPr>
            <w:tcW w:w="2693" w:type="dxa"/>
            <w:tcBorders>
              <w:top w:val="single" w:sz="4" w:space="0" w:color="000000"/>
              <w:left w:val="single" w:sz="4" w:space="0" w:color="000000"/>
              <w:bottom w:val="single" w:sz="4" w:space="0" w:color="000000"/>
              <w:right w:val="single" w:sz="4" w:space="0" w:color="000000"/>
            </w:tcBorders>
          </w:tcPr>
          <w:p w14:paraId="7DB9C59C"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Payment Method</w:t>
            </w:r>
          </w:p>
        </w:tc>
      </w:tr>
      <w:tr w:rsidR="00313483" w:rsidRPr="00A41EA1" w14:paraId="6465B765" w14:textId="77777777" w:rsidTr="00313483">
        <w:tc>
          <w:tcPr>
            <w:tcW w:w="950"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vAlign w:val="center"/>
          </w:tcPr>
          <w:p w14:paraId="21A1B7F7"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Internet </w:t>
            </w:r>
          </w:p>
        </w:tc>
        <w:tc>
          <w:tcPr>
            <w:tcW w:w="2447"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541B331B"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3261" w:type="dxa"/>
            <w:tcBorders>
              <w:top w:val="single" w:sz="4" w:space="0" w:color="000000"/>
              <w:left w:val="single" w:sz="4" w:space="0" w:color="000000"/>
              <w:bottom w:val="single" w:sz="4" w:space="0" w:color="000000"/>
              <w:right w:val="single" w:sz="4" w:space="0" w:color="000000"/>
            </w:tcBorders>
            <w:tcMar>
              <w:top w:w="113" w:type="dxa"/>
              <w:left w:w="108" w:type="dxa"/>
              <w:bottom w:w="113" w:type="dxa"/>
              <w:right w:w="108" w:type="dxa"/>
            </w:tcMar>
          </w:tcPr>
          <w:p w14:paraId="32846B60" w14:textId="77777777" w:rsidR="00313483" w:rsidRPr="00A41EA1" w:rsidRDefault="00313483" w:rsidP="008521CF">
            <w:pPr>
              <w:jc w:val="both"/>
              <w:rPr>
                <w:rFonts w:ascii="Arial" w:eastAsia="Arial" w:hAnsi="Arial" w:cs="Arial"/>
                <w:sz w:val="20"/>
                <w:szCs w:val="20"/>
              </w:rPr>
            </w:pPr>
            <w:proofErr w:type="spellStart"/>
            <w:r w:rsidRPr="00A41EA1">
              <w:rPr>
                <w:rFonts w:ascii="Arial" w:eastAsia="Arial" w:hAnsi="Arial" w:cs="Arial"/>
                <w:sz w:val="20"/>
                <w:szCs w:val="20"/>
              </w:rPr>
              <w:t>payment_amount</w:t>
            </w:r>
            <w:proofErr w:type="spellEnd"/>
          </w:p>
        </w:tc>
        <w:tc>
          <w:tcPr>
            <w:tcW w:w="2693" w:type="dxa"/>
            <w:tcBorders>
              <w:top w:val="single" w:sz="4" w:space="0" w:color="000000"/>
              <w:left w:val="single" w:sz="4" w:space="0" w:color="000000"/>
              <w:bottom w:val="single" w:sz="4" w:space="0" w:color="000000"/>
              <w:right w:val="single" w:sz="4" w:space="0" w:color="000000"/>
            </w:tcBorders>
          </w:tcPr>
          <w:p w14:paraId="1D18102D" w14:textId="77777777" w:rsidR="00313483" w:rsidRPr="00A41EA1" w:rsidRDefault="00313483" w:rsidP="008521CF">
            <w:pPr>
              <w:jc w:val="both"/>
              <w:rPr>
                <w:rFonts w:ascii="Arial" w:eastAsia="Arial" w:hAnsi="Arial" w:cs="Arial"/>
                <w:sz w:val="20"/>
                <w:szCs w:val="20"/>
              </w:rPr>
            </w:pPr>
            <w:r w:rsidRPr="00A41EA1">
              <w:rPr>
                <w:rFonts w:ascii="Arial" w:eastAsia="Arial" w:hAnsi="Arial" w:cs="Arial"/>
                <w:sz w:val="20"/>
                <w:szCs w:val="20"/>
              </w:rPr>
              <w:t>Amount Paid</w:t>
            </w:r>
          </w:p>
        </w:tc>
      </w:tr>
    </w:tbl>
    <w:p w14:paraId="2D397EF3" w14:textId="77777777" w:rsidR="001417CC" w:rsidRPr="00A41EA1" w:rsidRDefault="001417CC" w:rsidP="001417CC">
      <w:pPr>
        <w:rPr>
          <w:rFonts w:ascii="Arial" w:eastAsia="Arial" w:hAnsi="Arial" w:cs="Arial"/>
          <w:sz w:val="20"/>
          <w:szCs w:val="20"/>
          <w:rPrChange w:id="10560" w:author="Mubiyarto Wibisono" w:date="2025-09-05T08:31:00Z" w16du:dateUtc="2025-09-05T01:31:00Z">
            <w:rPr>
              <w:rFonts w:ascii="Arial" w:eastAsia="Arial" w:hAnsi="Arial" w:cs="Arial"/>
            </w:rPr>
          </w:rPrChange>
        </w:rPr>
      </w:pPr>
    </w:p>
    <w:p w14:paraId="11C80147" w14:textId="28F94A8A" w:rsidR="001417CC" w:rsidRPr="006A12F8" w:rsidRDefault="00A123C3">
      <w:pPr>
        <w:pStyle w:val="Heading4"/>
        <w:numPr>
          <w:ilvl w:val="0"/>
          <w:numId w:val="102"/>
        </w:numPr>
        <w:ind w:hanging="720"/>
        <w:rPr>
          <w:rFonts w:eastAsia="Arial" w:cs="Arial"/>
          <w:b/>
          <w:bCs/>
          <w:color w:val="215E99" w:themeColor="text2" w:themeTint="BF"/>
          <w:lang w:val="en-US"/>
          <w:rPrChange w:id="10561" w:author="Mubiyarto Wibisono" w:date="2025-09-05T09:18:00Z" w16du:dateUtc="2025-09-05T02:18:00Z">
            <w:rPr>
              <w:rFonts w:eastAsia="Arial" w:cs="Arial"/>
              <w:b/>
              <w:bCs/>
              <w:lang w:val="en-US"/>
            </w:rPr>
          </w:rPrChange>
        </w:rPr>
        <w:pPrChange w:id="10562" w:author="Mubiyarto Wibisono" w:date="2025-09-04T16:55:00Z" w16du:dateUtc="2025-09-04T09:55:00Z">
          <w:pPr>
            <w:pStyle w:val="Heading3"/>
          </w:pPr>
        </w:pPrChange>
      </w:pPr>
      <w:bookmarkStart w:id="10563" w:name="_Toc205930477"/>
      <w:bookmarkStart w:id="10564" w:name="_Toc206576729"/>
      <w:bookmarkStart w:id="10565" w:name="_Toc206577263"/>
      <w:del w:id="10566" w:author="Mubiyarto Wibisono" w:date="2025-09-04T16:55:00Z" w16du:dateUtc="2025-09-04T09:55:00Z">
        <w:r w:rsidRPr="006A12F8" w:rsidDel="008E5151">
          <w:rPr>
            <w:rFonts w:ascii="Arial" w:eastAsia="Arial" w:hAnsi="Arial" w:cs="Arial"/>
            <w:b/>
            <w:bCs/>
            <w:i w:val="0"/>
            <w:iCs w:val="0"/>
            <w:color w:val="215E99" w:themeColor="text2" w:themeTint="BF"/>
            <w:sz w:val="28"/>
            <w:szCs w:val="28"/>
            <w:lang w:val="en-US"/>
            <w:rPrChange w:id="10567" w:author="Mubiyarto Wibisono" w:date="2025-09-05T09:18:00Z" w16du:dateUtc="2025-09-05T02:18:00Z">
              <w:rPr>
                <w:rFonts w:eastAsia="Arial" w:cs="Arial"/>
                <w:b/>
                <w:bCs/>
                <w:i/>
                <w:iCs/>
                <w:lang w:val="en-US"/>
              </w:rPr>
            </w:rPrChange>
          </w:rPr>
          <w:delText>6</w:delText>
        </w:r>
        <w:r w:rsidR="001417CC" w:rsidRPr="006A12F8" w:rsidDel="008E5151">
          <w:rPr>
            <w:rFonts w:ascii="Arial" w:eastAsia="Arial" w:hAnsi="Arial" w:cs="Arial"/>
            <w:b/>
            <w:bCs/>
            <w:i w:val="0"/>
            <w:iCs w:val="0"/>
            <w:color w:val="215E99" w:themeColor="text2" w:themeTint="BF"/>
            <w:sz w:val="28"/>
            <w:szCs w:val="28"/>
            <w:lang w:val="en-US"/>
            <w:rPrChange w:id="10568" w:author="Mubiyarto Wibisono" w:date="2025-09-05T09:18:00Z" w16du:dateUtc="2025-09-05T02:18:00Z">
              <w:rPr>
                <w:rFonts w:eastAsia="Arial" w:cs="Arial"/>
                <w:b/>
                <w:bCs/>
                <w:i/>
                <w:iCs/>
                <w:lang w:val="en-US"/>
              </w:rPr>
            </w:rPrChange>
          </w:rPr>
          <w:delText xml:space="preserve">.5.3 </w:delText>
        </w:r>
      </w:del>
      <w:bookmarkStart w:id="10569" w:name="_Toc207935967"/>
      <w:bookmarkStart w:id="10570" w:name="_Toc207957534"/>
      <w:bookmarkStart w:id="10571" w:name="_Toc207961851"/>
      <w:r w:rsidR="001417CC" w:rsidRPr="006A12F8">
        <w:rPr>
          <w:rFonts w:ascii="Arial" w:eastAsia="Arial" w:hAnsi="Arial" w:cs="Arial"/>
          <w:b/>
          <w:bCs/>
          <w:i w:val="0"/>
          <w:iCs w:val="0"/>
          <w:color w:val="215E99" w:themeColor="text2" w:themeTint="BF"/>
          <w:sz w:val="28"/>
          <w:szCs w:val="28"/>
          <w:lang w:val="en-US"/>
          <w:rPrChange w:id="10572" w:author="Mubiyarto Wibisono" w:date="2025-09-05T09:18:00Z" w16du:dateUtc="2025-09-05T02:18:00Z">
            <w:rPr>
              <w:rFonts w:eastAsia="Arial" w:cs="Arial"/>
              <w:b/>
              <w:bCs/>
              <w:i/>
              <w:iCs/>
              <w:lang w:val="en-US"/>
            </w:rPr>
          </w:rPrChange>
        </w:rPr>
        <w:t xml:space="preserve">UI Patch </w:t>
      </w:r>
      <w:proofErr w:type="spellStart"/>
      <w:r w:rsidR="001417CC" w:rsidRPr="006A12F8">
        <w:rPr>
          <w:rFonts w:ascii="Arial" w:eastAsia="Arial" w:hAnsi="Arial" w:cs="Arial"/>
          <w:b/>
          <w:bCs/>
          <w:i w:val="0"/>
          <w:iCs w:val="0"/>
          <w:color w:val="215E99" w:themeColor="text2" w:themeTint="BF"/>
          <w:sz w:val="28"/>
          <w:szCs w:val="28"/>
          <w:lang w:val="en-US"/>
          <w:rPrChange w:id="10573" w:author="Mubiyarto Wibisono" w:date="2025-09-05T09:18:00Z" w16du:dateUtc="2025-09-05T02:18:00Z">
            <w:rPr>
              <w:rFonts w:eastAsia="Arial" w:cs="Arial"/>
              <w:b/>
              <w:bCs/>
              <w:i/>
              <w:iCs/>
              <w:lang w:val="en-US"/>
            </w:rPr>
          </w:rPrChange>
        </w:rPr>
        <w:t>eocms_valid_offence_notice</w:t>
      </w:r>
      <w:bookmarkEnd w:id="10563"/>
      <w:bookmarkEnd w:id="10564"/>
      <w:bookmarkEnd w:id="10565"/>
      <w:bookmarkEnd w:id="10569"/>
      <w:bookmarkEnd w:id="10570"/>
      <w:bookmarkEnd w:id="10571"/>
      <w:proofErr w:type="spellEnd"/>
    </w:p>
    <w:tbl>
      <w:tblPr>
        <w:tblW w:w="9351" w:type="dxa"/>
        <w:tblCellMar>
          <w:top w:w="113" w:type="dxa"/>
          <w:left w:w="113" w:type="dxa"/>
          <w:bottom w:w="113" w:type="dxa"/>
          <w:right w:w="113" w:type="dxa"/>
        </w:tblCellMar>
        <w:tblLook w:val="04A0" w:firstRow="1" w:lastRow="0" w:firstColumn="1" w:lastColumn="0" w:noHBand="0" w:noVBand="1"/>
      </w:tblPr>
      <w:tblGrid>
        <w:gridCol w:w="953"/>
        <w:gridCol w:w="2917"/>
        <w:gridCol w:w="3496"/>
        <w:gridCol w:w="1985"/>
      </w:tblGrid>
      <w:tr w:rsidR="001417CC" w:rsidRPr="00A41EA1" w14:paraId="5A3C83D1" w14:textId="77777777" w:rsidTr="00F6684C">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0E5C1D5"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Zone</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4949D554"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Database Table</w:t>
            </w:r>
          </w:p>
        </w:tc>
        <w:tc>
          <w:tcPr>
            <w:tcW w:w="3496"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089E643"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Field Name</w:t>
            </w:r>
          </w:p>
        </w:tc>
        <w:tc>
          <w:tcPr>
            <w:tcW w:w="1985" w:type="dxa"/>
            <w:tcBorders>
              <w:top w:val="single" w:sz="4" w:space="0" w:color="000000"/>
              <w:left w:val="single" w:sz="4" w:space="0" w:color="000000"/>
              <w:bottom w:val="single" w:sz="4" w:space="0" w:color="000000"/>
              <w:right w:val="single" w:sz="4" w:space="0" w:color="000000"/>
            </w:tcBorders>
            <w:shd w:val="clear" w:color="auto" w:fill="F2F2F2"/>
            <w:tcMar>
              <w:top w:w="113" w:type="dxa"/>
              <w:left w:w="108" w:type="dxa"/>
              <w:bottom w:w="113" w:type="dxa"/>
              <w:right w:w="108" w:type="dxa"/>
            </w:tcMar>
            <w:vAlign w:val="center"/>
            <w:hideMark/>
          </w:tcPr>
          <w:p w14:paraId="35535DA6" w14:textId="77777777" w:rsidR="001417CC" w:rsidRPr="00A41EA1" w:rsidRDefault="001417CC" w:rsidP="00F6684C">
            <w:pPr>
              <w:jc w:val="center"/>
              <w:rPr>
                <w:rFonts w:ascii="Arial" w:eastAsia="Arial" w:hAnsi="Arial" w:cs="Arial"/>
                <w:sz w:val="20"/>
                <w:szCs w:val="20"/>
              </w:rPr>
            </w:pPr>
            <w:r w:rsidRPr="00A41EA1">
              <w:rPr>
                <w:rFonts w:ascii="Arial" w:eastAsia="Arial" w:hAnsi="Arial" w:cs="Arial"/>
                <w:b/>
                <w:bCs/>
                <w:sz w:val="20"/>
                <w:szCs w:val="20"/>
              </w:rPr>
              <w:t>Value</w:t>
            </w:r>
          </w:p>
        </w:tc>
      </w:tr>
      <w:tr w:rsidR="001417CC" w:rsidRPr="00A41EA1" w14:paraId="6B6EE46A" w14:textId="77777777" w:rsidTr="00F6684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5E99D2F3" w14:textId="77777777" w:rsidR="001417CC" w:rsidRPr="00A41EA1" w:rsidRDefault="001417CC" w:rsidP="008521CF">
            <w:pPr>
              <w:rPr>
                <w:rFonts w:ascii="Arial" w:eastAsia="Arial" w:hAnsi="Arial" w:cs="Arial"/>
                <w:sz w:val="20"/>
                <w:szCs w:val="20"/>
              </w:rPr>
            </w:pPr>
            <w:r w:rsidRPr="00A41EA1">
              <w:rPr>
                <w:rFonts w:ascii="Arial" w:eastAsia="Arial" w:hAnsi="Arial" w:cs="Arial"/>
                <w:sz w:val="20"/>
                <w:szCs w:val="20"/>
              </w:rPr>
              <w:t>Internet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4E3E8EF1" w14:textId="77777777" w:rsidR="001417CC" w:rsidRPr="00A41EA1" w:rsidRDefault="001417CC"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3496"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50FE8526" w14:textId="77777777" w:rsidR="001417CC" w:rsidRPr="00A41EA1" w:rsidRDefault="001417CC" w:rsidP="008521CF">
            <w:pPr>
              <w:rPr>
                <w:rFonts w:ascii="Arial" w:eastAsia="Arial" w:hAnsi="Arial" w:cs="Arial"/>
                <w:sz w:val="20"/>
                <w:szCs w:val="20"/>
              </w:rPr>
            </w:pPr>
            <w:proofErr w:type="spellStart"/>
            <w:r w:rsidRPr="00A41EA1">
              <w:rPr>
                <w:rFonts w:ascii="Arial" w:hAnsi="Arial" w:cs="Arial"/>
                <w:sz w:val="20"/>
                <w:szCs w:val="20"/>
              </w:rPr>
              <w:t>crs_reason_of_suspension</w:t>
            </w:r>
            <w:proofErr w:type="spellEnd"/>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4F46D53A" w14:textId="77777777" w:rsidR="001417CC" w:rsidRPr="00A41EA1" w:rsidRDefault="001417CC" w:rsidP="008521CF">
            <w:pPr>
              <w:rPr>
                <w:rFonts w:ascii="Arial" w:eastAsia="Arial" w:hAnsi="Arial" w:cs="Arial"/>
                <w:sz w:val="20"/>
                <w:szCs w:val="20"/>
              </w:rPr>
            </w:pPr>
            <w:r w:rsidRPr="00A41EA1">
              <w:rPr>
                <w:rFonts w:ascii="Arial" w:hAnsi="Arial" w:cs="Arial"/>
                <w:sz w:val="20"/>
                <w:szCs w:val="20"/>
              </w:rPr>
              <w:t>FP</w:t>
            </w:r>
          </w:p>
        </w:tc>
      </w:tr>
      <w:tr w:rsidR="001417CC" w:rsidRPr="00A41EA1" w14:paraId="084FF57A" w14:textId="77777777" w:rsidTr="00F6684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183DA840" w14:textId="77777777" w:rsidR="001417CC" w:rsidRPr="00A41EA1" w:rsidRDefault="001417CC" w:rsidP="008521CF">
            <w:pPr>
              <w:rPr>
                <w:rFonts w:ascii="Arial" w:eastAsia="Arial" w:hAnsi="Arial" w:cs="Arial"/>
                <w:sz w:val="20"/>
                <w:szCs w:val="20"/>
              </w:rPr>
            </w:pPr>
            <w:r w:rsidRPr="00A41EA1">
              <w:rPr>
                <w:rFonts w:ascii="Arial" w:eastAsia="Arial" w:hAnsi="Arial" w:cs="Arial"/>
                <w:sz w:val="20"/>
                <w:szCs w:val="20"/>
              </w:rPr>
              <w:t>Internet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106C6EE7" w14:textId="77777777" w:rsidR="001417CC" w:rsidRPr="00A41EA1" w:rsidRDefault="001417CC"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3496"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2AE74A9E" w14:textId="77777777" w:rsidR="001417CC" w:rsidRPr="00A41EA1" w:rsidRDefault="001417CC" w:rsidP="008521CF">
            <w:pPr>
              <w:rPr>
                <w:rFonts w:ascii="Arial" w:eastAsia="Arial" w:hAnsi="Arial" w:cs="Arial"/>
                <w:sz w:val="20"/>
                <w:szCs w:val="20"/>
              </w:rPr>
            </w:pPr>
            <w:proofErr w:type="spellStart"/>
            <w:r w:rsidRPr="00A41EA1">
              <w:rPr>
                <w:rFonts w:ascii="Arial" w:hAnsi="Arial" w:cs="Arial"/>
                <w:sz w:val="20"/>
                <w:szCs w:val="20"/>
              </w:rPr>
              <w:t>crs_date_of_suspension</w:t>
            </w:r>
            <w:proofErr w:type="spellEnd"/>
            <w:r w:rsidRPr="00A41EA1">
              <w:rPr>
                <w:rFonts w:ascii="Arial" w:hAnsi="Arial" w:cs="Arial"/>
                <w:sz w:val="20"/>
                <w:szCs w:val="20"/>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062659CE" w14:textId="77777777" w:rsidR="001417CC" w:rsidRPr="00A41EA1" w:rsidRDefault="001417CC" w:rsidP="008521CF">
            <w:pPr>
              <w:rPr>
                <w:rFonts w:ascii="Arial" w:eastAsia="Arial" w:hAnsi="Arial" w:cs="Arial"/>
                <w:sz w:val="20"/>
                <w:szCs w:val="20"/>
              </w:rPr>
            </w:pPr>
            <w:r w:rsidRPr="00A41EA1">
              <w:rPr>
                <w:rFonts w:ascii="Arial" w:hAnsi="Arial" w:cs="Arial"/>
                <w:sz w:val="20"/>
                <w:szCs w:val="20"/>
              </w:rPr>
              <w:t>Current Date</w:t>
            </w:r>
          </w:p>
        </w:tc>
      </w:tr>
      <w:tr w:rsidR="001417CC" w:rsidRPr="00A41EA1" w14:paraId="15A0132B" w14:textId="77777777" w:rsidTr="00F6684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7E89014A" w14:textId="77777777" w:rsidR="001417CC" w:rsidRPr="00A41EA1" w:rsidRDefault="001417CC" w:rsidP="008521CF">
            <w:pPr>
              <w:rPr>
                <w:rFonts w:ascii="Arial" w:eastAsia="Arial" w:hAnsi="Arial" w:cs="Arial"/>
                <w:sz w:val="20"/>
                <w:szCs w:val="20"/>
              </w:rPr>
            </w:pPr>
            <w:r w:rsidRPr="00A41EA1">
              <w:rPr>
                <w:rFonts w:ascii="Arial" w:eastAsia="Arial" w:hAnsi="Arial" w:cs="Arial"/>
                <w:sz w:val="20"/>
                <w:szCs w:val="20"/>
              </w:rPr>
              <w:t>Internet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69036805" w14:textId="77777777" w:rsidR="001417CC" w:rsidRPr="00A41EA1" w:rsidRDefault="001417CC" w:rsidP="008521CF">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3496"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42BA76A3" w14:textId="77777777" w:rsidR="001417CC" w:rsidRPr="00A41EA1" w:rsidRDefault="001417CC" w:rsidP="008521CF">
            <w:pPr>
              <w:rPr>
                <w:rFonts w:ascii="Arial" w:eastAsia="Arial" w:hAnsi="Arial" w:cs="Arial"/>
                <w:sz w:val="20"/>
                <w:szCs w:val="20"/>
              </w:rPr>
            </w:pPr>
            <w:proofErr w:type="spellStart"/>
            <w:r w:rsidRPr="00A41EA1">
              <w:rPr>
                <w:rFonts w:ascii="Arial" w:hAnsi="Arial" w:cs="Arial"/>
                <w:sz w:val="20"/>
                <w:szCs w:val="20"/>
              </w:rPr>
              <w:t>suspension_type</w:t>
            </w:r>
            <w:proofErr w:type="spellEnd"/>
            <w:r w:rsidRPr="00A41EA1">
              <w:rPr>
                <w:rFonts w:ascii="Arial" w:hAnsi="Arial" w:cs="Arial"/>
                <w:sz w:val="20"/>
                <w:szCs w:val="20"/>
              </w:rPr>
              <w:t> </w:t>
            </w:r>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hideMark/>
          </w:tcPr>
          <w:p w14:paraId="0666177F" w14:textId="77777777" w:rsidR="001417CC" w:rsidRPr="00A41EA1" w:rsidRDefault="001417CC" w:rsidP="008521CF">
            <w:pPr>
              <w:rPr>
                <w:rFonts w:ascii="Arial" w:eastAsia="Arial" w:hAnsi="Arial" w:cs="Arial"/>
                <w:sz w:val="20"/>
                <w:szCs w:val="20"/>
              </w:rPr>
            </w:pPr>
            <w:r w:rsidRPr="00A41EA1">
              <w:rPr>
                <w:rFonts w:ascii="Arial" w:hAnsi="Arial" w:cs="Arial"/>
                <w:sz w:val="20"/>
                <w:szCs w:val="20"/>
              </w:rPr>
              <w:t>PS</w:t>
            </w:r>
          </w:p>
        </w:tc>
      </w:tr>
      <w:tr w:rsidR="00E03C9B" w:rsidRPr="00A41EA1" w14:paraId="21996FF4" w14:textId="77777777" w:rsidTr="00F6684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tcPr>
          <w:p w14:paraId="6DD27A92" w14:textId="792AAF10" w:rsidR="00E03C9B" w:rsidRPr="00A41EA1" w:rsidRDefault="00E03C9B" w:rsidP="00E03C9B">
            <w:pPr>
              <w:rPr>
                <w:rFonts w:ascii="Arial" w:eastAsia="Arial" w:hAnsi="Arial" w:cs="Arial"/>
                <w:sz w:val="20"/>
                <w:szCs w:val="20"/>
              </w:rPr>
            </w:pPr>
            <w:r w:rsidRPr="00A41EA1">
              <w:rPr>
                <w:rFonts w:ascii="Arial" w:eastAsia="Arial" w:hAnsi="Arial" w:cs="Arial"/>
                <w:sz w:val="20"/>
                <w:szCs w:val="20"/>
              </w:rPr>
              <w:lastRenderedPageBreak/>
              <w:t>Internet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tcPr>
          <w:p w14:paraId="3EB527C7" w14:textId="758AEEBF" w:rsidR="00E03C9B" w:rsidRPr="00A41EA1" w:rsidRDefault="00E03C9B" w:rsidP="00E03C9B">
            <w:pPr>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3496"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tcPr>
          <w:p w14:paraId="46C3E285" w14:textId="19C62CF0" w:rsidR="00E03C9B" w:rsidRPr="00A41EA1" w:rsidRDefault="00E03C9B" w:rsidP="00E03C9B">
            <w:pPr>
              <w:rPr>
                <w:rFonts w:ascii="Arial" w:hAnsi="Arial" w:cs="Arial"/>
                <w:sz w:val="20"/>
                <w:szCs w:val="20"/>
              </w:rPr>
            </w:pPr>
            <w:proofErr w:type="spellStart"/>
            <w:r w:rsidRPr="00A41EA1">
              <w:rPr>
                <w:rFonts w:ascii="Arial" w:hAnsi="Arial" w:cs="Arial"/>
                <w:sz w:val="20"/>
                <w:szCs w:val="20"/>
              </w:rPr>
              <w:t>payment_status</w:t>
            </w:r>
            <w:proofErr w:type="spellEnd"/>
          </w:p>
        </w:tc>
        <w:tc>
          <w:tcPr>
            <w:tcW w:w="1985" w:type="dxa"/>
            <w:tcBorders>
              <w:top w:val="single" w:sz="4" w:space="0" w:color="000000"/>
              <w:left w:val="single" w:sz="4" w:space="0" w:color="000000"/>
              <w:bottom w:val="single" w:sz="4" w:space="0" w:color="000000"/>
              <w:right w:val="single" w:sz="4" w:space="0" w:color="000000"/>
            </w:tcBorders>
            <w:shd w:val="clear" w:color="auto" w:fill="FFFFFF"/>
            <w:tcMar>
              <w:top w:w="113" w:type="dxa"/>
              <w:left w:w="108" w:type="dxa"/>
              <w:bottom w:w="113" w:type="dxa"/>
              <w:right w:w="108" w:type="dxa"/>
            </w:tcMar>
            <w:vAlign w:val="center"/>
          </w:tcPr>
          <w:p w14:paraId="63D5F15D" w14:textId="4AC72BC5" w:rsidR="00E03C9B" w:rsidRPr="00A41EA1" w:rsidRDefault="00E03C9B" w:rsidP="00E03C9B">
            <w:pPr>
              <w:rPr>
                <w:rFonts w:ascii="Arial" w:hAnsi="Arial" w:cs="Arial"/>
                <w:sz w:val="20"/>
                <w:szCs w:val="20"/>
              </w:rPr>
            </w:pPr>
            <w:r w:rsidRPr="00A41EA1">
              <w:rPr>
                <w:rFonts w:ascii="Arial" w:hAnsi="Arial" w:cs="Arial"/>
                <w:sz w:val="20"/>
                <w:szCs w:val="20"/>
              </w:rPr>
              <w:t>FP</w:t>
            </w:r>
          </w:p>
        </w:tc>
      </w:tr>
    </w:tbl>
    <w:p w14:paraId="464ADE3D" w14:textId="1D52BF72" w:rsidR="006A12F8" w:rsidRPr="00A41EA1" w:rsidDel="00AA0751" w:rsidRDefault="006A12F8" w:rsidP="0007210C">
      <w:pPr>
        <w:rPr>
          <w:del w:id="10574" w:author="Mubiyarto Wibisono" w:date="2025-09-05T10:29:00Z" w16du:dateUtc="2025-09-05T03:29:00Z"/>
          <w:rFonts w:ascii="Arial" w:eastAsia="Arial" w:hAnsi="Arial" w:cs="Arial"/>
          <w:sz w:val="20"/>
          <w:szCs w:val="20"/>
          <w:rPrChange w:id="10575" w:author="Mubiyarto Wibisono" w:date="2025-09-05T08:31:00Z" w16du:dateUtc="2025-09-05T01:31:00Z">
            <w:rPr>
              <w:del w:id="10576" w:author="Mubiyarto Wibisono" w:date="2025-09-05T10:29:00Z" w16du:dateUtc="2025-09-05T03:29:00Z"/>
              <w:rFonts w:ascii="Arial" w:eastAsia="Arial" w:hAnsi="Arial" w:cs="Arial"/>
            </w:rPr>
          </w:rPrChange>
        </w:rPr>
      </w:pPr>
      <w:bookmarkStart w:id="10577" w:name="_Toc207961852"/>
      <w:bookmarkEnd w:id="10577"/>
    </w:p>
    <w:p w14:paraId="55754DFC" w14:textId="09DB41E4" w:rsidR="0007210C" w:rsidRPr="006A12F8" w:rsidRDefault="008E5151">
      <w:pPr>
        <w:pStyle w:val="Heading3"/>
        <w:numPr>
          <w:ilvl w:val="0"/>
          <w:numId w:val="97"/>
        </w:numPr>
        <w:ind w:left="426" w:hanging="426"/>
        <w:rPr>
          <w:rFonts w:eastAsia="Arial" w:cs="Arial"/>
          <w:b/>
          <w:bCs/>
          <w:color w:val="215E99" w:themeColor="text2" w:themeTint="BF"/>
          <w:rPrChange w:id="10578" w:author="Mubiyarto Wibisono" w:date="2025-09-05T09:18:00Z" w16du:dateUtc="2025-09-05T02:18:00Z">
            <w:rPr>
              <w:rFonts w:ascii="Arial" w:eastAsia="Arial" w:hAnsi="Arial" w:cs="Arial"/>
              <w:b/>
              <w:bCs/>
            </w:rPr>
          </w:rPrChange>
        </w:rPr>
        <w:pPrChange w:id="10579" w:author="Mubiyarto Wibisono" w:date="2025-09-04T16:55:00Z" w16du:dateUtc="2025-09-04T09:55:00Z">
          <w:pPr>
            <w:pStyle w:val="Heading2"/>
          </w:pPr>
        </w:pPrChange>
      </w:pPr>
      <w:bookmarkStart w:id="10580" w:name="_Toc205930478"/>
      <w:bookmarkStart w:id="10581" w:name="_Toc206576730"/>
      <w:bookmarkStart w:id="10582" w:name="_Toc206577264"/>
      <w:ins w:id="10583" w:author="Mubiyarto Wibisono" w:date="2025-09-04T16:56:00Z" w16du:dateUtc="2025-09-04T09:56:00Z">
        <w:r w:rsidRPr="00A007F2">
          <w:rPr>
            <w:rFonts w:eastAsia="Arial" w:cs="Arial"/>
            <w:b/>
            <w:bCs/>
            <w:color w:val="215E99" w:themeColor="text2" w:themeTint="BF"/>
          </w:rPr>
          <w:t xml:space="preserve"> </w:t>
        </w:r>
      </w:ins>
      <w:del w:id="10584" w:author="Mubiyarto Wibisono" w:date="2025-09-04T16:56:00Z" w16du:dateUtc="2025-09-04T09:56:00Z">
        <w:r w:rsidR="00A123C3" w:rsidRPr="006A12F8" w:rsidDel="008E5151">
          <w:rPr>
            <w:rFonts w:eastAsia="Arial" w:cs="Arial"/>
            <w:b/>
            <w:bCs/>
            <w:color w:val="215E99" w:themeColor="text2" w:themeTint="BF"/>
            <w:rPrChange w:id="10585" w:author="Mubiyarto Wibisono" w:date="2025-09-05T09:18:00Z" w16du:dateUtc="2025-09-05T02:18:00Z">
              <w:rPr>
                <w:rFonts w:eastAsia="Arial" w:cs="Arial"/>
                <w:b/>
                <w:bCs/>
              </w:rPr>
            </w:rPrChange>
          </w:rPr>
          <w:delText>6</w:delText>
        </w:r>
        <w:r w:rsidR="0007210C" w:rsidRPr="006A12F8" w:rsidDel="008E5151">
          <w:rPr>
            <w:rFonts w:eastAsia="Arial" w:cs="Arial"/>
            <w:b/>
            <w:bCs/>
            <w:color w:val="215E99" w:themeColor="text2" w:themeTint="BF"/>
            <w:rPrChange w:id="10586" w:author="Mubiyarto Wibisono" w:date="2025-09-05T09:18:00Z" w16du:dateUtc="2025-09-05T02:18:00Z">
              <w:rPr>
                <w:rFonts w:eastAsia="Arial" w:cs="Arial"/>
                <w:b/>
                <w:bCs/>
              </w:rPr>
            </w:rPrChange>
          </w:rPr>
          <w:delText>.</w:delText>
        </w:r>
        <w:r w:rsidR="001417CC" w:rsidRPr="006A12F8" w:rsidDel="008E5151">
          <w:rPr>
            <w:rFonts w:eastAsia="Arial" w:cs="Arial"/>
            <w:b/>
            <w:bCs/>
            <w:color w:val="215E99" w:themeColor="text2" w:themeTint="BF"/>
            <w:rPrChange w:id="10587" w:author="Mubiyarto Wibisono" w:date="2025-09-05T09:18:00Z" w16du:dateUtc="2025-09-05T02:18:00Z">
              <w:rPr>
                <w:rFonts w:eastAsia="Arial" w:cs="Arial"/>
                <w:b/>
                <w:bCs/>
              </w:rPr>
            </w:rPrChange>
          </w:rPr>
          <w:delText>6</w:delText>
        </w:r>
        <w:r w:rsidR="0007210C" w:rsidRPr="006A12F8" w:rsidDel="008E5151">
          <w:rPr>
            <w:rFonts w:eastAsia="Arial" w:cs="Arial"/>
            <w:b/>
            <w:bCs/>
            <w:color w:val="215E99" w:themeColor="text2" w:themeTint="BF"/>
            <w:rPrChange w:id="10588" w:author="Mubiyarto Wibisono" w:date="2025-09-05T09:18:00Z" w16du:dateUtc="2025-09-05T02:18:00Z">
              <w:rPr>
                <w:rFonts w:eastAsia="Arial" w:cs="Arial"/>
                <w:b/>
                <w:bCs/>
              </w:rPr>
            </w:rPrChange>
          </w:rPr>
          <w:delText xml:space="preserve"> </w:delText>
        </w:r>
      </w:del>
      <w:bookmarkStart w:id="10589" w:name="_Toc207935968"/>
      <w:bookmarkStart w:id="10590" w:name="_Toc207957535"/>
      <w:bookmarkStart w:id="10591" w:name="_Toc207961853"/>
      <w:r w:rsidR="0007210C" w:rsidRPr="006A12F8">
        <w:rPr>
          <w:rFonts w:eastAsia="Arial" w:cs="Arial"/>
          <w:b/>
          <w:bCs/>
          <w:color w:val="215E99" w:themeColor="text2" w:themeTint="BF"/>
          <w:rPrChange w:id="10592" w:author="Mubiyarto Wibisono" w:date="2025-09-05T09:18:00Z" w16du:dateUtc="2025-09-05T02:18:00Z">
            <w:rPr>
              <w:rFonts w:eastAsia="Arial" w:cs="Arial"/>
              <w:b/>
              <w:bCs/>
            </w:rPr>
          </w:rPrChange>
        </w:rPr>
        <w:t>Success Outcome</w:t>
      </w:r>
      <w:bookmarkEnd w:id="10580"/>
      <w:bookmarkEnd w:id="10581"/>
      <w:bookmarkEnd w:id="10582"/>
      <w:bookmarkEnd w:id="10589"/>
      <w:bookmarkEnd w:id="10590"/>
      <w:bookmarkEnd w:id="10591"/>
    </w:p>
    <w:p w14:paraId="197B5818" w14:textId="0DE7CB3A" w:rsidR="00EE4C82" w:rsidRPr="00A41EA1" w:rsidRDefault="00C4459F" w:rsidP="00F6684C">
      <w:pPr>
        <w:pStyle w:val="ListParagraph"/>
        <w:numPr>
          <w:ilvl w:val="3"/>
          <w:numId w:val="2"/>
        </w:numPr>
        <w:spacing w:before="240" w:after="240"/>
        <w:ind w:left="284" w:hanging="284"/>
        <w:rPr>
          <w:rFonts w:ascii="Arial" w:eastAsia="Arial" w:hAnsi="Arial" w:cs="Arial"/>
          <w:sz w:val="20"/>
          <w:szCs w:val="20"/>
        </w:rPr>
      </w:pPr>
      <w:r w:rsidRPr="00A41EA1">
        <w:rPr>
          <w:rFonts w:ascii="Arial" w:eastAsia="Arial" w:hAnsi="Arial" w:cs="Arial"/>
          <w:sz w:val="20"/>
          <w:szCs w:val="20"/>
        </w:rPr>
        <w:t xml:space="preserve">System shows a success </w:t>
      </w:r>
      <w:proofErr w:type="gramStart"/>
      <w:r w:rsidRPr="00A41EA1">
        <w:rPr>
          <w:rFonts w:ascii="Arial" w:eastAsia="Arial" w:hAnsi="Arial" w:cs="Arial"/>
          <w:sz w:val="20"/>
          <w:szCs w:val="20"/>
        </w:rPr>
        <w:t>alert,</w:t>
      </w:r>
      <w:proofErr w:type="gramEnd"/>
      <w:r w:rsidRPr="00A41EA1">
        <w:rPr>
          <w:rFonts w:ascii="Arial" w:eastAsia="Arial" w:hAnsi="Arial" w:cs="Arial"/>
          <w:sz w:val="20"/>
          <w:szCs w:val="20"/>
        </w:rPr>
        <w:t xml:space="preserve"> User is notified of the successful transaction.</w:t>
      </w:r>
    </w:p>
    <w:p w14:paraId="7EC38E01" w14:textId="77777777" w:rsidR="00F6684C" w:rsidRPr="00A41EA1" w:rsidRDefault="00F6684C" w:rsidP="00F6684C">
      <w:pPr>
        <w:pStyle w:val="ListParagraph"/>
        <w:spacing w:before="240"/>
        <w:ind w:left="284"/>
        <w:rPr>
          <w:rFonts w:ascii="Arial" w:eastAsia="Arial" w:hAnsi="Arial" w:cs="Arial"/>
          <w:sz w:val="20"/>
          <w:szCs w:val="20"/>
        </w:rPr>
      </w:pPr>
    </w:p>
    <w:p w14:paraId="093D40B3" w14:textId="1F1B8B81" w:rsidR="00C4459F" w:rsidRPr="00A41EA1" w:rsidRDefault="009D5078" w:rsidP="00F6684C">
      <w:pPr>
        <w:pStyle w:val="ListParagraph"/>
        <w:numPr>
          <w:ilvl w:val="3"/>
          <w:numId w:val="2"/>
        </w:numPr>
        <w:spacing w:before="240"/>
        <w:ind w:left="284" w:hanging="284"/>
        <w:rPr>
          <w:rFonts w:ascii="Arial" w:eastAsia="Arial" w:hAnsi="Arial" w:cs="Arial"/>
          <w:sz w:val="20"/>
          <w:szCs w:val="20"/>
        </w:rPr>
      </w:pPr>
      <w:r w:rsidRPr="00A41EA1">
        <w:rPr>
          <w:rFonts w:ascii="Arial" w:eastAsia="Arial" w:hAnsi="Arial" w:cs="Arial"/>
          <w:sz w:val="20"/>
          <w:szCs w:val="20"/>
        </w:rPr>
        <w:t xml:space="preserve">User can download the </w:t>
      </w:r>
      <w:proofErr w:type="gramStart"/>
      <w:r w:rsidRPr="00A41EA1">
        <w:rPr>
          <w:rFonts w:ascii="Arial" w:eastAsia="Arial" w:hAnsi="Arial" w:cs="Arial"/>
          <w:sz w:val="20"/>
          <w:szCs w:val="20"/>
        </w:rPr>
        <w:t>receipt,</w:t>
      </w:r>
      <w:proofErr w:type="gramEnd"/>
      <w:r w:rsidRPr="00A41EA1">
        <w:rPr>
          <w:rFonts w:ascii="Arial" w:eastAsia="Arial" w:hAnsi="Arial" w:cs="Arial"/>
          <w:sz w:val="20"/>
          <w:szCs w:val="20"/>
        </w:rPr>
        <w:t xml:space="preserve"> The receipt is generated using a template and made available for download.</w:t>
      </w:r>
    </w:p>
    <w:p w14:paraId="3BA8DB87" w14:textId="77777777" w:rsidR="00F6684C" w:rsidRPr="00A41EA1" w:rsidRDefault="00F6684C" w:rsidP="00F6684C">
      <w:pPr>
        <w:pStyle w:val="ListParagraph"/>
        <w:spacing w:before="240"/>
        <w:ind w:left="284"/>
        <w:rPr>
          <w:rFonts w:ascii="Arial" w:eastAsia="Arial" w:hAnsi="Arial" w:cs="Arial"/>
          <w:sz w:val="20"/>
          <w:szCs w:val="20"/>
        </w:rPr>
      </w:pPr>
    </w:p>
    <w:p w14:paraId="5A7134B7" w14:textId="7FAFC79A" w:rsidR="009D5078" w:rsidRPr="00A41EA1" w:rsidRDefault="009D5078" w:rsidP="00F6684C">
      <w:pPr>
        <w:pStyle w:val="ListParagraph"/>
        <w:numPr>
          <w:ilvl w:val="3"/>
          <w:numId w:val="2"/>
        </w:numPr>
        <w:spacing w:before="240"/>
        <w:ind w:left="284" w:hanging="284"/>
        <w:rPr>
          <w:rFonts w:ascii="Arial" w:eastAsia="Arial" w:hAnsi="Arial" w:cs="Arial"/>
          <w:sz w:val="20"/>
          <w:szCs w:val="20"/>
        </w:rPr>
      </w:pPr>
      <w:r w:rsidRPr="00A41EA1">
        <w:rPr>
          <w:rFonts w:ascii="Arial" w:eastAsia="Arial" w:hAnsi="Arial" w:cs="Arial"/>
          <w:sz w:val="20"/>
          <w:szCs w:val="20"/>
        </w:rPr>
        <w:t xml:space="preserve">Data in </w:t>
      </w:r>
      <w:proofErr w:type="spellStart"/>
      <w:r w:rsidR="00051C8D" w:rsidRPr="00A41EA1">
        <w:rPr>
          <w:rFonts w:ascii="Arial" w:eastAsia="Arial" w:hAnsi="Arial" w:cs="Arial"/>
          <w:sz w:val="20"/>
          <w:szCs w:val="20"/>
        </w:rPr>
        <w:t>eVON</w:t>
      </w:r>
      <w:proofErr w:type="spellEnd"/>
      <w:r w:rsidRPr="00A41EA1">
        <w:rPr>
          <w:rFonts w:ascii="Arial" w:eastAsia="Arial" w:hAnsi="Arial" w:cs="Arial"/>
          <w:sz w:val="20"/>
          <w:szCs w:val="20"/>
        </w:rPr>
        <w:t xml:space="preserve"> system is updated, record created in </w:t>
      </w:r>
      <w:proofErr w:type="spellStart"/>
      <w:r w:rsidRPr="00A41EA1">
        <w:rPr>
          <w:rFonts w:ascii="Arial" w:eastAsia="Arial" w:hAnsi="Arial" w:cs="Arial"/>
          <w:sz w:val="20"/>
          <w:szCs w:val="20"/>
        </w:rPr>
        <w:t>suspended_notice</w:t>
      </w:r>
      <w:proofErr w:type="spellEnd"/>
      <w:r w:rsidRPr="00A41EA1">
        <w:rPr>
          <w:rFonts w:ascii="Arial" w:eastAsia="Arial" w:hAnsi="Arial" w:cs="Arial"/>
          <w:sz w:val="20"/>
          <w:szCs w:val="20"/>
        </w:rPr>
        <w:t xml:space="preserve"> table</w:t>
      </w:r>
    </w:p>
    <w:p w14:paraId="43FB1775" w14:textId="77777777" w:rsidR="00F6684C" w:rsidRPr="00A41EA1" w:rsidRDefault="00F6684C" w:rsidP="00F6684C">
      <w:pPr>
        <w:pStyle w:val="ListParagraph"/>
        <w:spacing w:before="240"/>
        <w:ind w:left="284"/>
        <w:rPr>
          <w:rFonts w:ascii="Arial" w:eastAsia="Arial" w:hAnsi="Arial" w:cs="Arial"/>
          <w:sz w:val="20"/>
          <w:szCs w:val="20"/>
        </w:rPr>
      </w:pPr>
    </w:p>
    <w:p w14:paraId="1B609D3E" w14:textId="57FA9A37" w:rsidR="009D5078" w:rsidRPr="00A41EA1" w:rsidRDefault="009D5078" w:rsidP="00F6684C">
      <w:pPr>
        <w:pStyle w:val="ListParagraph"/>
        <w:numPr>
          <w:ilvl w:val="3"/>
          <w:numId w:val="2"/>
        </w:numPr>
        <w:spacing w:before="240"/>
        <w:ind w:left="284" w:hanging="284"/>
        <w:rPr>
          <w:rFonts w:ascii="Arial" w:eastAsia="Arial" w:hAnsi="Arial" w:cs="Arial"/>
          <w:sz w:val="20"/>
          <w:szCs w:val="20"/>
        </w:rPr>
      </w:pPr>
      <w:r w:rsidRPr="00A41EA1">
        <w:rPr>
          <w:rFonts w:ascii="Arial" w:eastAsia="Arial" w:hAnsi="Arial" w:cs="Arial"/>
          <w:sz w:val="20"/>
          <w:szCs w:val="20"/>
        </w:rPr>
        <w:t xml:space="preserve">Payment details are patched/inserted to </w:t>
      </w:r>
      <w:proofErr w:type="spellStart"/>
      <w:r w:rsidRPr="00A41EA1">
        <w:rPr>
          <w:rFonts w:ascii="Arial" w:eastAsia="Arial" w:hAnsi="Arial" w:cs="Arial"/>
          <w:sz w:val="20"/>
          <w:szCs w:val="20"/>
        </w:rPr>
        <w:t>eocms_web_txn_detail</w:t>
      </w:r>
      <w:proofErr w:type="spellEnd"/>
      <w:r w:rsidRPr="00A41EA1">
        <w:rPr>
          <w:rFonts w:ascii="Arial" w:eastAsia="Arial" w:hAnsi="Arial" w:cs="Arial"/>
          <w:sz w:val="20"/>
          <w:szCs w:val="20"/>
        </w:rPr>
        <w:t xml:space="preserve"> and </w:t>
      </w:r>
      <w:proofErr w:type="spellStart"/>
      <w:r w:rsidRPr="00A41EA1">
        <w:rPr>
          <w:rFonts w:ascii="Arial" w:eastAsia="Arial" w:hAnsi="Arial" w:cs="Arial"/>
          <w:sz w:val="20"/>
          <w:szCs w:val="20"/>
        </w:rPr>
        <w:t>ocms_web_txn_detail</w:t>
      </w:r>
      <w:proofErr w:type="spellEnd"/>
      <w:r w:rsidRPr="00A41EA1">
        <w:rPr>
          <w:rFonts w:ascii="Arial" w:eastAsia="Arial" w:hAnsi="Arial" w:cs="Arial"/>
          <w:sz w:val="20"/>
          <w:szCs w:val="20"/>
        </w:rPr>
        <w:t>.</w:t>
      </w:r>
    </w:p>
    <w:p w14:paraId="5FEC94DB" w14:textId="77777777" w:rsidR="00F6684C" w:rsidRPr="00A41EA1" w:rsidRDefault="00F6684C" w:rsidP="00F6684C">
      <w:pPr>
        <w:pStyle w:val="ListParagraph"/>
        <w:spacing w:before="240"/>
        <w:ind w:left="284"/>
        <w:rPr>
          <w:rFonts w:ascii="Arial" w:eastAsia="Arial" w:hAnsi="Arial" w:cs="Arial"/>
          <w:sz w:val="20"/>
          <w:szCs w:val="20"/>
        </w:rPr>
      </w:pPr>
    </w:p>
    <w:p w14:paraId="4C2AA00A" w14:textId="12BFB76D" w:rsidR="009D5078" w:rsidRPr="00A41EA1" w:rsidRDefault="009D5078" w:rsidP="00F6684C">
      <w:pPr>
        <w:pStyle w:val="ListParagraph"/>
        <w:numPr>
          <w:ilvl w:val="3"/>
          <w:numId w:val="2"/>
        </w:numPr>
        <w:spacing w:before="240"/>
        <w:ind w:left="284" w:hanging="284"/>
        <w:rPr>
          <w:rFonts w:ascii="Arial" w:eastAsia="Arial" w:hAnsi="Arial" w:cs="Arial"/>
          <w:sz w:val="20"/>
          <w:szCs w:val="20"/>
        </w:rPr>
      </w:pPr>
      <w:r w:rsidRPr="00A41EA1">
        <w:rPr>
          <w:rFonts w:ascii="Arial" w:eastAsia="Arial" w:hAnsi="Arial" w:cs="Arial"/>
          <w:sz w:val="20"/>
          <w:szCs w:val="20"/>
        </w:rPr>
        <w:t xml:space="preserve">Response is displayed, system show success or failure </w:t>
      </w:r>
      <w:proofErr w:type="spellStart"/>
      <w:r w:rsidRPr="00A41EA1">
        <w:rPr>
          <w:rFonts w:ascii="Arial" w:eastAsia="Arial" w:hAnsi="Arial" w:cs="Arial"/>
          <w:sz w:val="20"/>
          <w:szCs w:val="20"/>
        </w:rPr>
        <w:t>reponse</w:t>
      </w:r>
      <w:proofErr w:type="spellEnd"/>
      <w:r w:rsidRPr="00A41EA1">
        <w:rPr>
          <w:rFonts w:ascii="Arial" w:eastAsia="Arial" w:hAnsi="Arial" w:cs="Arial"/>
          <w:sz w:val="20"/>
          <w:szCs w:val="20"/>
        </w:rPr>
        <w:t xml:space="preserve"> to the user</w:t>
      </w:r>
    </w:p>
    <w:p w14:paraId="2921FA06" w14:textId="77777777" w:rsidR="00C57BCF" w:rsidRPr="00A41EA1" w:rsidRDefault="00C57BCF" w:rsidP="00C57BCF">
      <w:pPr>
        <w:rPr>
          <w:rFonts w:ascii="Arial" w:eastAsia="Arial" w:hAnsi="Arial" w:cs="Arial"/>
          <w:sz w:val="20"/>
          <w:szCs w:val="20"/>
        </w:rPr>
      </w:pPr>
    </w:p>
    <w:p w14:paraId="57B0C45F" w14:textId="21060277" w:rsidR="0007210C" w:rsidRPr="006A12F8" w:rsidRDefault="008E5151">
      <w:pPr>
        <w:pStyle w:val="Heading3"/>
        <w:numPr>
          <w:ilvl w:val="0"/>
          <w:numId w:val="97"/>
        </w:numPr>
        <w:ind w:left="426" w:hanging="426"/>
        <w:rPr>
          <w:rFonts w:eastAsia="Arial" w:cs="Arial"/>
          <w:b/>
          <w:bCs/>
          <w:color w:val="215E99" w:themeColor="text2" w:themeTint="BF"/>
          <w:rPrChange w:id="10593" w:author="Mubiyarto Wibisono" w:date="2025-09-05T09:18:00Z" w16du:dateUtc="2025-09-05T02:18:00Z">
            <w:rPr>
              <w:rFonts w:ascii="Arial" w:eastAsia="Arial" w:hAnsi="Arial" w:cs="Arial"/>
              <w:b/>
              <w:bCs/>
            </w:rPr>
          </w:rPrChange>
        </w:rPr>
        <w:pPrChange w:id="10594" w:author="Mubiyarto Wibisono" w:date="2025-09-04T16:56:00Z" w16du:dateUtc="2025-09-04T09:56:00Z">
          <w:pPr>
            <w:pStyle w:val="Heading2"/>
          </w:pPr>
        </w:pPrChange>
      </w:pPr>
      <w:bookmarkStart w:id="10595" w:name="_Toc205930479"/>
      <w:bookmarkStart w:id="10596" w:name="_Toc206576731"/>
      <w:bookmarkStart w:id="10597" w:name="_Toc206577265"/>
      <w:ins w:id="10598" w:author="Mubiyarto Wibisono" w:date="2025-09-04T16:56:00Z" w16du:dateUtc="2025-09-04T09:56:00Z">
        <w:r w:rsidRPr="00A007F2">
          <w:rPr>
            <w:rFonts w:eastAsia="Arial" w:cs="Arial"/>
            <w:b/>
            <w:bCs/>
            <w:color w:val="215E99" w:themeColor="text2" w:themeTint="BF"/>
          </w:rPr>
          <w:t xml:space="preserve"> </w:t>
        </w:r>
      </w:ins>
      <w:del w:id="10599" w:author="Mubiyarto Wibisono" w:date="2025-09-04T16:56:00Z" w16du:dateUtc="2025-09-04T09:56:00Z">
        <w:r w:rsidR="00A123C3" w:rsidRPr="006A12F8" w:rsidDel="008E5151">
          <w:rPr>
            <w:rFonts w:eastAsia="Arial" w:cs="Arial"/>
            <w:b/>
            <w:bCs/>
            <w:color w:val="215E99" w:themeColor="text2" w:themeTint="BF"/>
            <w:rPrChange w:id="10600" w:author="Mubiyarto Wibisono" w:date="2025-09-05T09:18:00Z" w16du:dateUtc="2025-09-05T02:18:00Z">
              <w:rPr>
                <w:rFonts w:eastAsia="Arial" w:cs="Arial"/>
                <w:b/>
                <w:bCs/>
              </w:rPr>
            </w:rPrChange>
          </w:rPr>
          <w:delText>6</w:delText>
        </w:r>
        <w:r w:rsidR="0007210C" w:rsidRPr="006A12F8" w:rsidDel="008E5151">
          <w:rPr>
            <w:rFonts w:eastAsia="Arial" w:cs="Arial"/>
            <w:b/>
            <w:bCs/>
            <w:color w:val="215E99" w:themeColor="text2" w:themeTint="BF"/>
            <w:rPrChange w:id="10601" w:author="Mubiyarto Wibisono" w:date="2025-09-05T09:18:00Z" w16du:dateUtc="2025-09-05T02:18:00Z">
              <w:rPr>
                <w:rFonts w:eastAsia="Arial" w:cs="Arial"/>
                <w:b/>
                <w:bCs/>
              </w:rPr>
            </w:rPrChange>
          </w:rPr>
          <w:delText>.</w:delText>
        </w:r>
        <w:r w:rsidR="001417CC" w:rsidRPr="006A12F8" w:rsidDel="008E5151">
          <w:rPr>
            <w:rFonts w:eastAsia="Arial" w:cs="Arial"/>
            <w:b/>
            <w:bCs/>
            <w:color w:val="215E99" w:themeColor="text2" w:themeTint="BF"/>
            <w:rPrChange w:id="10602" w:author="Mubiyarto Wibisono" w:date="2025-09-05T09:18:00Z" w16du:dateUtc="2025-09-05T02:18:00Z">
              <w:rPr>
                <w:rFonts w:eastAsia="Arial" w:cs="Arial"/>
                <w:b/>
                <w:bCs/>
              </w:rPr>
            </w:rPrChange>
          </w:rPr>
          <w:delText>7</w:delText>
        </w:r>
        <w:r w:rsidR="0007210C" w:rsidRPr="006A12F8" w:rsidDel="008E5151">
          <w:rPr>
            <w:rFonts w:eastAsia="Arial" w:cs="Arial"/>
            <w:b/>
            <w:bCs/>
            <w:color w:val="215E99" w:themeColor="text2" w:themeTint="BF"/>
            <w:rPrChange w:id="10603" w:author="Mubiyarto Wibisono" w:date="2025-09-05T09:18:00Z" w16du:dateUtc="2025-09-05T02:18:00Z">
              <w:rPr>
                <w:rFonts w:eastAsia="Arial" w:cs="Arial"/>
                <w:b/>
                <w:bCs/>
              </w:rPr>
            </w:rPrChange>
          </w:rPr>
          <w:delText xml:space="preserve"> </w:delText>
        </w:r>
      </w:del>
      <w:bookmarkStart w:id="10604" w:name="_Toc207935969"/>
      <w:bookmarkStart w:id="10605" w:name="_Toc207957536"/>
      <w:bookmarkStart w:id="10606" w:name="_Toc207961854"/>
      <w:r w:rsidR="0007210C" w:rsidRPr="006A12F8">
        <w:rPr>
          <w:rFonts w:eastAsia="Arial" w:cs="Arial"/>
          <w:b/>
          <w:bCs/>
          <w:color w:val="215E99" w:themeColor="text2" w:themeTint="BF"/>
          <w:rPrChange w:id="10607" w:author="Mubiyarto Wibisono" w:date="2025-09-05T09:18:00Z" w16du:dateUtc="2025-09-05T02:18:00Z">
            <w:rPr>
              <w:rFonts w:eastAsia="Arial" w:cs="Arial"/>
              <w:b/>
              <w:bCs/>
            </w:rPr>
          </w:rPrChange>
        </w:rPr>
        <w:t>Error Handling</w:t>
      </w:r>
      <w:bookmarkEnd w:id="10595"/>
      <w:bookmarkEnd w:id="10596"/>
      <w:bookmarkEnd w:id="10597"/>
      <w:bookmarkEnd w:id="10604"/>
      <w:bookmarkEnd w:id="10605"/>
      <w:bookmarkEnd w:id="10606"/>
    </w:p>
    <w:p w14:paraId="5DAE31C5" w14:textId="77777777" w:rsidR="00892881" w:rsidRPr="00A41EA1" w:rsidRDefault="00892881" w:rsidP="00892881">
      <w:pPr>
        <w:rPr>
          <w:rFonts w:ascii="Arial" w:eastAsia="Arial" w:hAnsi="Arial" w:cs="Arial"/>
          <w:sz w:val="20"/>
          <w:szCs w:val="20"/>
          <w:rPrChange w:id="10608" w:author="Mubiyarto Wibisono" w:date="2025-09-05T08:31:00Z" w16du:dateUtc="2025-09-05T01:31:00Z">
            <w:rPr>
              <w:rFonts w:ascii="Arial" w:eastAsia="Arial" w:hAnsi="Arial" w:cs="Arial"/>
            </w:rPr>
          </w:rPrChange>
        </w:rPr>
      </w:pPr>
    </w:p>
    <w:tbl>
      <w:tblPr>
        <w:tblStyle w:val="TableGrid"/>
        <w:tblW w:w="9776" w:type="dxa"/>
        <w:tblCellMar>
          <w:top w:w="113" w:type="dxa"/>
          <w:bottom w:w="113" w:type="dxa"/>
        </w:tblCellMar>
        <w:tblLook w:val="04A0" w:firstRow="1" w:lastRow="0" w:firstColumn="1" w:lastColumn="0" w:noHBand="0" w:noVBand="1"/>
      </w:tblPr>
      <w:tblGrid>
        <w:gridCol w:w="2658"/>
        <w:gridCol w:w="2058"/>
        <w:gridCol w:w="5060"/>
      </w:tblGrid>
      <w:tr w:rsidR="00892881" w:rsidRPr="00A41EA1" w14:paraId="51DEE383" w14:textId="77777777" w:rsidTr="00F6684C">
        <w:tc>
          <w:tcPr>
            <w:tcW w:w="2658" w:type="dxa"/>
            <w:shd w:val="clear" w:color="auto" w:fill="E8E8E8" w:themeFill="background2"/>
            <w:vAlign w:val="center"/>
          </w:tcPr>
          <w:p w14:paraId="315449E1" w14:textId="77777777" w:rsidR="00892881" w:rsidRPr="00A41EA1" w:rsidRDefault="00892881" w:rsidP="00F6684C">
            <w:pPr>
              <w:spacing w:line="360" w:lineRule="auto"/>
              <w:jc w:val="center"/>
              <w:rPr>
                <w:rFonts w:ascii="Arial" w:eastAsia="Arial" w:hAnsi="Arial" w:cs="Arial"/>
                <w:b/>
                <w:bCs/>
                <w:sz w:val="20"/>
                <w:szCs w:val="20"/>
              </w:rPr>
            </w:pPr>
            <w:r w:rsidRPr="00A41EA1">
              <w:rPr>
                <w:rFonts w:ascii="Arial" w:eastAsia="Arial" w:hAnsi="Arial" w:cs="Arial"/>
                <w:b/>
                <w:bCs/>
                <w:sz w:val="20"/>
                <w:szCs w:val="20"/>
              </w:rPr>
              <w:t>Step</w:t>
            </w:r>
          </w:p>
        </w:tc>
        <w:tc>
          <w:tcPr>
            <w:tcW w:w="2058" w:type="dxa"/>
            <w:shd w:val="clear" w:color="auto" w:fill="E8E8E8" w:themeFill="background2"/>
            <w:vAlign w:val="center"/>
          </w:tcPr>
          <w:p w14:paraId="09A31648" w14:textId="77777777" w:rsidR="00892881" w:rsidRPr="00A41EA1" w:rsidRDefault="00892881" w:rsidP="00F6684C">
            <w:pPr>
              <w:spacing w:line="360" w:lineRule="auto"/>
              <w:jc w:val="center"/>
              <w:rPr>
                <w:rFonts w:ascii="Arial" w:eastAsia="Arial" w:hAnsi="Arial" w:cs="Arial"/>
                <w:b/>
                <w:bCs/>
                <w:sz w:val="20"/>
                <w:szCs w:val="20"/>
              </w:rPr>
            </w:pPr>
            <w:r w:rsidRPr="00A41EA1">
              <w:rPr>
                <w:rFonts w:ascii="Arial" w:eastAsia="Arial" w:hAnsi="Arial" w:cs="Arial"/>
                <w:b/>
                <w:bCs/>
                <w:sz w:val="20"/>
                <w:szCs w:val="20"/>
              </w:rPr>
              <w:t>Definition</w:t>
            </w:r>
          </w:p>
        </w:tc>
        <w:tc>
          <w:tcPr>
            <w:tcW w:w="5060" w:type="dxa"/>
            <w:shd w:val="clear" w:color="auto" w:fill="E8E8E8" w:themeFill="background2"/>
            <w:vAlign w:val="center"/>
          </w:tcPr>
          <w:p w14:paraId="509A7DF4" w14:textId="77777777" w:rsidR="00892881" w:rsidRPr="00A41EA1" w:rsidRDefault="00892881" w:rsidP="00F6684C">
            <w:pPr>
              <w:spacing w:line="360" w:lineRule="auto"/>
              <w:jc w:val="center"/>
              <w:rPr>
                <w:rFonts w:ascii="Arial" w:eastAsia="Arial" w:hAnsi="Arial" w:cs="Arial"/>
                <w:b/>
                <w:bCs/>
                <w:sz w:val="20"/>
                <w:szCs w:val="20"/>
              </w:rPr>
            </w:pPr>
            <w:r w:rsidRPr="00A41EA1">
              <w:rPr>
                <w:rFonts w:ascii="Arial" w:eastAsia="Arial" w:hAnsi="Arial" w:cs="Arial"/>
                <w:b/>
                <w:bCs/>
                <w:sz w:val="20"/>
                <w:szCs w:val="20"/>
              </w:rPr>
              <w:t>Brief Description</w:t>
            </w:r>
          </w:p>
        </w:tc>
      </w:tr>
      <w:tr w:rsidR="00892881" w:rsidRPr="00A41EA1" w14:paraId="5DAC5C06" w14:textId="77777777" w:rsidTr="00F6684C">
        <w:tc>
          <w:tcPr>
            <w:tcW w:w="2658" w:type="dxa"/>
          </w:tcPr>
          <w:p w14:paraId="6ECB0BAD" w14:textId="3024894D"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 xml:space="preserve">Failed Response </w:t>
            </w:r>
            <w:r w:rsidR="008B33B0" w:rsidRPr="00A41EA1">
              <w:rPr>
                <w:rFonts w:ascii="Arial" w:eastAsia="Arial" w:hAnsi="Arial" w:cs="Arial"/>
                <w:sz w:val="20"/>
                <w:szCs w:val="20"/>
              </w:rPr>
              <w:t>from</w:t>
            </w:r>
            <w:r w:rsidRPr="00A41EA1">
              <w:rPr>
                <w:rFonts w:ascii="Arial" w:eastAsia="Arial" w:hAnsi="Arial" w:cs="Arial"/>
                <w:sz w:val="20"/>
                <w:szCs w:val="20"/>
              </w:rPr>
              <w:t xml:space="preserve"> URA PG Callback</w:t>
            </w:r>
          </w:p>
        </w:tc>
        <w:tc>
          <w:tcPr>
            <w:tcW w:w="2058" w:type="dxa"/>
          </w:tcPr>
          <w:p w14:paraId="7E8BEC0C" w14:textId="49BA1862"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Error Handling</w:t>
            </w:r>
          </w:p>
        </w:tc>
        <w:tc>
          <w:tcPr>
            <w:tcW w:w="5060" w:type="dxa"/>
          </w:tcPr>
          <w:p w14:paraId="58EB8078" w14:textId="6AFC5B8E" w:rsidR="00892881" w:rsidRPr="00A41EA1" w:rsidRDefault="00F6684C" w:rsidP="00F6684C">
            <w:pPr>
              <w:spacing w:line="360" w:lineRule="auto"/>
              <w:rPr>
                <w:rFonts w:ascii="Arial" w:eastAsia="Arial" w:hAnsi="Arial" w:cs="Arial"/>
                <w:sz w:val="20"/>
                <w:szCs w:val="20"/>
              </w:rPr>
            </w:pPr>
            <w:r w:rsidRPr="00A41EA1">
              <w:rPr>
                <w:rFonts w:ascii="Arial" w:eastAsia="Arial" w:hAnsi="Arial" w:cs="Arial"/>
                <w:sz w:val="20"/>
                <w:szCs w:val="20"/>
              </w:rPr>
              <w:t>If the callback response from the URA Payment Gateway indicates a failure, the system handles it by logging the error and preparing a response.</w:t>
            </w:r>
          </w:p>
        </w:tc>
      </w:tr>
      <w:tr w:rsidR="00892881" w:rsidRPr="00A41EA1" w14:paraId="050FBFCB" w14:textId="77777777" w:rsidTr="00F6684C">
        <w:tc>
          <w:tcPr>
            <w:tcW w:w="2658" w:type="dxa"/>
          </w:tcPr>
          <w:p w14:paraId="3853499E" w14:textId="4CFA7EA1"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 xml:space="preserve">Store to </w:t>
            </w:r>
            <w:proofErr w:type="spellStart"/>
            <w:r w:rsidRPr="00A41EA1">
              <w:rPr>
                <w:rFonts w:ascii="Arial" w:eastAsia="Arial" w:hAnsi="Arial" w:cs="Arial"/>
                <w:sz w:val="20"/>
                <w:szCs w:val="20"/>
              </w:rPr>
              <w:t>eocms_web_txn_detail</w:t>
            </w:r>
            <w:proofErr w:type="spellEnd"/>
            <w:r w:rsidRPr="00A41EA1">
              <w:rPr>
                <w:rFonts w:ascii="Arial" w:eastAsia="Arial" w:hAnsi="Arial" w:cs="Arial"/>
                <w:sz w:val="20"/>
                <w:szCs w:val="20"/>
              </w:rPr>
              <w:t xml:space="preserve"> with </w:t>
            </w:r>
            <w:proofErr w:type="spellStart"/>
            <w:r w:rsidRPr="00A41EA1">
              <w:rPr>
                <w:rFonts w:ascii="Arial" w:eastAsia="Arial" w:hAnsi="Arial" w:cs="Arial"/>
                <w:sz w:val="20"/>
                <w:szCs w:val="20"/>
              </w:rPr>
              <w:t>errMsg</w:t>
            </w:r>
            <w:proofErr w:type="spellEnd"/>
          </w:p>
        </w:tc>
        <w:tc>
          <w:tcPr>
            <w:tcW w:w="2058" w:type="dxa"/>
          </w:tcPr>
          <w:p w14:paraId="6E3BFA67" w14:textId="2C89CE19"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Data Storage with Error Details</w:t>
            </w:r>
          </w:p>
        </w:tc>
        <w:tc>
          <w:tcPr>
            <w:tcW w:w="5060" w:type="dxa"/>
          </w:tcPr>
          <w:p w14:paraId="0E02309D" w14:textId="6C7F9D6A"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The error message (</w:t>
            </w:r>
            <w:proofErr w:type="spellStart"/>
            <w:r w:rsidRPr="00A41EA1">
              <w:rPr>
                <w:rFonts w:ascii="Arial" w:eastAsia="Arial" w:hAnsi="Arial" w:cs="Arial"/>
                <w:sz w:val="20"/>
                <w:szCs w:val="20"/>
              </w:rPr>
              <w:t>errMsg</w:t>
            </w:r>
            <w:proofErr w:type="spellEnd"/>
            <w:r w:rsidRPr="00A41EA1">
              <w:rPr>
                <w:rFonts w:ascii="Arial" w:eastAsia="Arial" w:hAnsi="Arial" w:cs="Arial"/>
                <w:sz w:val="20"/>
                <w:szCs w:val="20"/>
              </w:rPr>
              <w:t xml:space="preserve">) from the failed callback response is stored in the </w:t>
            </w:r>
            <w:proofErr w:type="spellStart"/>
            <w:r w:rsidRPr="00A41EA1">
              <w:rPr>
                <w:rFonts w:ascii="Arial" w:eastAsia="Arial" w:hAnsi="Arial" w:cs="Arial"/>
                <w:sz w:val="20"/>
                <w:szCs w:val="20"/>
              </w:rPr>
              <w:t>eocms_web_txn_detail</w:t>
            </w:r>
            <w:proofErr w:type="spellEnd"/>
            <w:r w:rsidRPr="00A41EA1">
              <w:rPr>
                <w:rFonts w:ascii="Arial" w:eastAsia="Arial" w:hAnsi="Arial" w:cs="Arial"/>
                <w:sz w:val="20"/>
                <w:szCs w:val="20"/>
              </w:rPr>
              <w:t xml:space="preserve"> table to maintain a record of the failure.</w:t>
            </w:r>
          </w:p>
        </w:tc>
      </w:tr>
      <w:tr w:rsidR="00892881" w:rsidRPr="00A41EA1" w14:paraId="44082571" w14:textId="77777777" w:rsidTr="00F6684C">
        <w:tc>
          <w:tcPr>
            <w:tcW w:w="2658" w:type="dxa"/>
          </w:tcPr>
          <w:p w14:paraId="483D9088" w14:textId="749D02DF"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URA Payment Gateway API Check Status Failed Response</w:t>
            </w:r>
          </w:p>
        </w:tc>
        <w:tc>
          <w:tcPr>
            <w:tcW w:w="2058" w:type="dxa"/>
          </w:tcPr>
          <w:p w14:paraId="7CDE9DAD" w14:textId="7F964479"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Error Handling</w:t>
            </w:r>
          </w:p>
        </w:tc>
        <w:tc>
          <w:tcPr>
            <w:tcW w:w="5060" w:type="dxa"/>
          </w:tcPr>
          <w:p w14:paraId="0353E1C0" w14:textId="2B336047"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If the status check from the URA Payment Gateway API fails, an error response is received and handled accordingly.</w:t>
            </w:r>
          </w:p>
        </w:tc>
      </w:tr>
      <w:tr w:rsidR="00892881" w:rsidRPr="00A41EA1" w14:paraId="113E63E9" w14:textId="77777777" w:rsidTr="00F6684C">
        <w:tc>
          <w:tcPr>
            <w:tcW w:w="2658" w:type="dxa"/>
          </w:tcPr>
          <w:p w14:paraId="69F961E8" w14:textId="4BC20751"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Checking Have Error Response</w:t>
            </w:r>
          </w:p>
        </w:tc>
        <w:tc>
          <w:tcPr>
            <w:tcW w:w="2058" w:type="dxa"/>
          </w:tcPr>
          <w:p w14:paraId="1F2DE59D" w14:textId="7C60DD82"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Error Check</w:t>
            </w:r>
          </w:p>
        </w:tc>
        <w:tc>
          <w:tcPr>
            <w:tcW w:w="5060" w:type="dxa"/>
          </w:tcPr>
          <w:p w14:paraId="3ECE73D4" w14:textId="03241D41" w:rsidR="00892881" w:rsidRPr="00A41EA1" w:rsidRDefault="00892881" w:rsidP="00E9397B">
            <w:pPr>
              <w:spacing w:line="360" w:lineRule="auto"/>
              <w:rPr>
                <w:rFonts w:ascii="Arial" w:eastAsia="Arial" w:hAnsi="Arial" w:cs="Arial"/>
                <w:sz w:val="20"/>
                <w:szCs w:val="20"/>
              </w:rPr>
            </w:pPr>
            <w:r w:rsidRPr="00A41EA1">
              <w:rPr>
                <w:rFonts w:ascii="Arial" w:eastAsia="Arial" w:hAnsi="Arial" w:cs="Arial"/>
                <w:sz w:val="20"/>
                <w:szCs w:val="20"/>
              </w:rPr>
              <w:t>The system checks if the response from the URA Payment Gateway API or the status check has an error. If it does, the system proceeds with the error handling flow.</w:t>
            </w:r>
          </w:p>
        </w:tc>
      </w:tr>
    </w:tbl>
    <w:p w14:paraId="7DEABCA7" w14:textId="77777777" w:rsidR="00892881" w:rsidRPr="00A41EA1" w:rsidRDefault="00892881" w:rsidP="00892881">
      <w:pPr>
        <w:rPr>
          <w:rFonts w:ascii="Arial" w:eastAsia="Arial" w:hAnsi="Arial" w:cs="Arial"/>
          <w:sz w:val="20"/>
          <w:szCs w:val="20"/>
          <w:rPrChange w:id="10609" w:author="Mubiyarto Wibisono" w:date="2025-09-05T08:31:00Z" w16du:dateUtc="2025-09-05T01:31:00Z">
            <w:rPr>
              <w:rFonts w:ascii="Arial" w:eastAsia="Arial" w:hAnsi="Arial" w:cs="Arial"/>
            </w:rPr>
          </w:rPrChange>
        </w:rPr>
      </w:pPr>
    </w:p>
    <w:p w14:paraId="19CE280A" w14:textId="77777777" w:rsidR="0007210C" w:rsidRPr="00A41EA1" w:rsidRDefault="0007210C" w:rsidP="0007210C">
      <w:pPr>
        <w:rPr>
          <w:rFonts w:ascii="Arial" w:eastAsia="Arial" w:hAnsi="Arial" w:cs="Arial"/>
          <w:sz w:val="20"/>
          <w:szCs w:val="20"/>
          <w:rPrChange w:id="10610" w:author="Mubiyarto Wibisono" w:date="2025-09-05T08:31:00Z" w16du:dateUtc="2025-09-05T01:31:00Z">
            <w:rPr>
              <w:rFonts w:ascii="Arial" w:eastAsia="Arial" w:hAnsi="Arial" w:cs="Arial"/>
            </w:rPr>
          </w:rPrChange>
        </w:rPr>
      </w:pPr>
    </w:p>
    <w:p w14:paraId="32B3ADA3" w14:textId="77777777" w:rsidR="000E514F" w:rsidRPr="00A41EA1" w:rsidRDefault="000E514F" w:rsidP="0007210C">
      <w:pPr>
        <w:rPr>
          <w:rFonts w:ascii="Arial" w:eastAsia="Arial" w:hAnsi="Arial" w:cs="Arial"/>
          <w:sz w:val="20"/>
          <w:szCs w:val="20"/>
          <w:rPrChange w:id="10611" w:author="Mubiyarto Wibisono" w:date="2025-09-05T08:31:00Z" w16du:dateUtc="2025-09-05T01:31:00Z">
            <w:rPr>
              <w:rFonts w:ascii="Arial" w:eastAsia="Arial" w:hAnsi="Arial" w:cs="Arial"/>
            </w:rPr>
          </w:rPrChange>
        </w:rPr>
      </w:pPr>
    </w:p>
    <w:p w14:paraId="1FEAE1FB" w14:textId="77777777" w:rsidR="00AC7B4F" w:rsidRPr="00A41EA1" w:rsidRDefault="00AC7B4F" w:rsidP="0007210C">
      <w:pPr>
        <w:rPr>
          <w:rFonts w:ascii="Arial" w:eastAsia="Arial" w:hAnsi="Arial" w:cs="Arial"/>
          <w:sz w:val="20"/>
          <w:szCs w:val="20"/>
          <w:rPrChange w:id="10612" w:author="Mubiyarto Wibisono" w:date="2025-09-05T08:31:00Z" w16du:dateUtc="2025-09-05T01:31:00Z">
            <w:rPr>
              <w:rFonts w:ascii="Arial" w:eastAsia="Arial" w:hAnsi="Arial" w:cs="Arial"/>
            </w:rPr>
          </w:rPrChange>
        </w:rPr>
      </w:pPr>
    </w:p>
    <w:p w14:paraId="3332524C" w14:textId="77777777" w:rsidR="005B7C70" w:rsidRPr="00A41EA1" w:rsidRDefault="005B7C70" w:rsidP="0007210C">
      <w:pPr>
        <w:rPr>
          <w:rFonts w:ascii="Arial" w:eastAsia="Arial" w:hAnsi="Arial" w:cs="Arial"/>
          <w:sz w:val="20"/>
          <w:szCs w:val="20"/>
          <w:rPrChange w:id="10613" w:author="Mubiyarto Wibisono" w:date="2025-09-05T08:31:00Z" w16du:dateUtc="2025-09-05T01:31:00Z">
            <w:rPr>
              <w:rFonts w:ascii="Arial" w:eastAsia="Arial" w:hAnsi="Arial" w:cs="Arial"/>
            </w:rPr>
          </w:rPrChange>
        </w:rPr>
      </w:pPr>
    </w:p>
    <w:p w14:paraId="4F15CDE1" w14:textId="77777777" w:rsidR="00965EA9" w:rsidRPr="00A41EA1" w:rsidRDefault="00965EA9" w:rsidP="0007210C">
      <w:pPr>
        <w:rPr>
          <w:rFonts w:ascii="Arial" w:eastAsia="Arial" w:hAnsi="Arial" w:cs="Arial"/>
          <w:sz w:val="20"/>
          <w:szCs w:val="20"/>
          <w:rPrChange w:id="10614" w:author="Mubiyarto Wibisono" w:date="2025-09-05T08:31:00Z" w16du:dateUtc="2025-09-05T01:31:00Z">
            <w:rPr>
              <w:rFonts w:ascii="Arial" w:eastAsia="Arial" w:hAnsi="Arial" w:cs="Arial"/>
            </w:rPr>
          </w:rPrChange>
        </w:rPr>
      </w:pPr>
    </w:p>
    <w:p w14:paraId="0707ED15" w14:textId="77777777" w:rsidR="00965EA9" w:rsidRPr="00A41EA1" w:rsidRDefault="00965EA9" w:rsidP="0007210C">
      <w:pPr>
        <w:rPr>
          <w:rFonts w:ascii="Arial" w:eastAsia="Arial" w:hAnsi="Arial" w:cs="Arial"/>
          <w:sz w:val="20"/>
          <w:szCs w:val="20"/>
          <w:rPrChange w:id="10615" w:author="Mubiyarto Wibisono" w:date="2025-09-05T08:31:00Z" w16du:dateUtc="2025-09-05T01:31:00Z">
            <w:rPr>
              <w:rFonts w:ascii="Arial" w:eastAsia="Arial" w:hAnsi="Arial" w:cs="Arial"/>
            </w:rPr>
          </w:rPrChange>
        </w:rPr>
      </w:pPr>
    </w:p>
    <w:p w14:paraId="7A40DE3D" w14:textId="77777777" w:rsidR="00965EA9" w:rsidRPr="00A41EA1" w:rsidRDefault="00965EA9" w:rsidP="0007210C">
      <w:pPr>
        <w:rPr>
          <w:rFonts w:ascii="Arial" w:eastAsia="Arial" w:hAnsi="Arial" w:cs="Arial"/>
          <w:sz w:val="20"/>
          <w:szCs w:val="20"/>
          <w:rPrChange w:id="10616" w:author="Mubiyarto Wibisono" w:date="2025-09-05T08:31:00Z" w16du:dateUtc="2025-09-05T01:31:00Z">
            <w:rPr>
              <w:rFonts w:ascii="Arial" w:eastAsia="Arial" w:hAnsi="Arial" w:cs="Arial"/>
            </w:rPr>
          </w:rPrChange>
        </w:rPr>
      </w:pPr>
    </w:p>
    <w:p w14:paraId="3DB6EA84" w14:textId="77777777" w:rsidR="00965EA9" w:rsidRPr="00A41EA1" w:rsidRDefault="00965EA9" w:rsidP="0007210C">
      <w:pPr>
        <w:rPr>
          <w:rFonts w:ascii="Arial" w:eastAsia="Arial" w:hAnsi="Arial" w:cs="Arial"/>
          <w:sz w:val="20"/>
          <w:szCs w:val="20"/>
          <w:rPrChange w:id="10617" w:author="Mubiyarto Wibisono" w:date="2025-09-05T08:31:00Z" w16du:dateUtc="2025-09-05T01:31:00Z">
            <w:rPr>
              <w:rFonts w:ascii="Arial" w:eastAsia="Arial" w:hAnsi="Arial" w:cs="Arial"/>
            </w:rPr>
          </w:rPrChange>
        </w:rPr>
      </w:pPr>
    </w:p>
    <w:p w14:paraId="6320565B" w14:textId="77777777" w:rsidR="00965EA9" w:rsidRPr="00A41EA1" w:rsidRDefault="00965EA9" w:rsidP="0007210C">
      <w:pPr>
        <w:rPr>
          <w:rFonts w:ascii="Arial" w:eastAsia="Arial" w:hAnsi="Arial" w:cs="Arial"/>
          <w:sz w:val="20"/>
          <w:szCs w:val="20"/>
          <w:rPrChange w:id="10618" w:author="Mubiyarto Wibisono" w:date="2025-09-05T08:31:00Z" w16du:dateUtc="2025-09-05T01:31:00Z">
            <w:rPr>
              <w:rFonts w:ascii="Arial" w:eastAsia="Arial" w:hAnsi="Arial" w:cs="Arial"/>
            </w:rPr>
          </w:rPrChange>
        </w:rPr>
      </w:pPr>
    </w:p>
    <w:p w14:paraId="438A5386" w14:textId="77777777" w:rsidR="00965EA9" w:rsidRPr="00A41EA1" w:rsidRDefault="00965EA9" w:rsidP="0007210C">
      <w:pPr>
        <w:rPr>
          <w:rFonts w:ascii="Arial" w:eastAsia="Arial" w:hAnsi="Arial" w:cs="Arial"/>
          <w:sz w:val="20"/>
          <w:szCs w:val="20"/>
          <w:rPrChange w:id="10619" w:author="Mubiyarto Wibisono" w:date="2025-09-05T08:31:00Z" w16du:dateUtc="2025-09-05T01:31:00Z">
            <w:rPr>
              <w:rFonts w:ascii="Arial" w:eastAsia="Arial" w:hAnsi="Arial" w:cs="Arial"/>
            </w:rPr>
          </w:rPrChange>
        </w:rPr>
      </w:pPr>
    </w:p>
    <w:p w14:paraId="1DBFA041" w14:textId="77777777" w:rsidR="00965EA9" w:rsidRPr="00A41EA1" w:rsidRDefault="00965EA9" w:rsidP="00965EA9">
      <w:pPr>
        <w:rPr>
          <w:rFonts w:ascii="Arial" w:eastAsia="Arial" w:hAnsi="Arial" w:cs="Arial"/>
          <w:sz w:val="20"/>
          <w:szCs w:val="20"/>
          <w:rPrChange w:id="10620" w:author="Mubiyarto Wibisono" w:date="2025-09-05T08:31:00Z" w16du:dateUtc="2025-09-05T01:31:00Z">
            <w:rPr>
              <w:rFonts w:ascii="Arial" w:eastAsia="Arial" w:hAnsi="Arial" w:cs="Arial"/>
            </w:rPr>
          </w:rPrChange>
        </w:rPr>
      </w:pPr>
    </w:p>
    <w:p w14:paraId="6FB80B62" w14:textId="77777777" w:rsidR="00EE45DE" w:rsidRPr="00A41EA1" w:rsidRDefault="00EE45DE" w:rsidP="00965EA9">
      <w:pPr>
        <w:rPr>
          <w:rFonts w:ascii="Arial" w:eastAsia="Arial" w:hAnsi="Arial" w:cs="Arial"/>
          <w:sz w:val="20"/>
          <w:szCs w:val="20"/>
          <w:rPrChange w:id="10621" w:author="Mubiyarto Wibisono" w:date="2025-09-05T08:31:00Z" w16du:dateUtc="2025-09-05T01:31:00Z">
            <w:rPr>
              <w:rFonts w:ascii="Arial" w:eastAsia="Arial" w:hAnsi="Arial" w:cs="Arial"/>
            </w:rPr>
          </w:rPrChange>
        </w:rPr>
      </w:pPr>
    </w:p>
    <w:p w14:paraId="60F3A28E" w14:textId="77777777" w:rsidR="00EE45DE" w:rsidRPr="00A41EA1" w:rsidRDefault="00EE45DE" w:rsidP="00965EA9">
      <w:pPr>
        <w:rPr>
          <w:rFonts w:ascii="Arial" w:eastAsia="Arial" w:hAnsi="Arial" w:cs="Arial"/>
          <w:sz w:val="20"/>
          <w:szCs w:val="20"/>
          <w:rPrChange w:id="10622" w:author="Mubiyarto Wibisono" w:date="2025-09-05T08:31:00Z" w16du:dateUtc="2025-09-05T01:31:00Z">
            <w:rPr>
              <w:rFonts w:ascii="Arial" w:eastAsia="Arial" w:hAnsi="Arial" w:cs="Arial"/>
            </w:rPr>
          </w:rPrChange>
        </w:rPr>
      </w:pPr>
    </w:p>
    <w:p w14:paraId="6843DD1B" w14:textId="77777777" w:rsidR="00EE45DE" w:rsidRPr="00A41EA1" w:rsidRDefault="00EE45DE" w:rsidP="00965EA9">
      <w:pPr>
        <w:rPr>
          <w:rFonts w:ascii="Arial" w:eastAsia="Arial" w:hAnsi="Arial" w:cs="Arial"/>
          <w:sz w:val="20"/>
          <w:szCs w:val="20"/>
          <w:rPrChange w:id="10623" w:author="Mubiyarto Wibisono" w:date="2025-09-05T08:31:00Z" w16du:dateUtc="2025-09-05T01:31:00Z">
            <w:rPr>
              <w:rFonts w:ascii="Arial" w:eastAsia="Arial" w:hAnsi="Arial" w:cs="Arial"/>
            </w:rPr>
          </w:rPrChange>
        </w:rPr>
      </w:pPr>
    </w:p>
    <w:p w14:paraId="4FA3C65A" w14:textId="77777777" w:rsidR="00EE45DE" w:rsidRPr="00A41EA1" w:rsidRDefault="00EE45DE" w:rsidP="00965EA9">
      <w:pPr>
        <w:rPr>
          <w:rFonts w:ascii="Arial" w:eastAsia="Arial" w:hAnsi="Arial" w:cs="Arial"/>
          <w:sz w:val="20"/>
          <w:szCs w:val="20"/>
          <w:rPrChange w:id="10624" w:author="Mubiyarto Wibisono" w:date="2025-09-05T08:31:00Z" w16du:dateUtc="2025-09-05T01:31:00Z">
            <w:rPr>
              <w:rFonts w:ascii="Arial" w:eastAsia="Arial" w:hAnsi="Arial" w:cs="Arial"/>
            </w:rPr>
          </w:rPrChange>
        </w:rPr>
      </w:pPr>
    </w:p>
    <w:p w14:paraId="07914991" w14:textId="77777777" w:rsidR="00EE45DE" w:rsidRPr="00A41EA1" w:rsidRDefault="00EE45DE" w:rsidP="00965EA9">
      <w:pPr>
        <w:rPr>
          <w:rFonts w:ascii="Arial" w:eastAsia="Arial" w:hAnsi="Arial" w:cs="Arial"/>
          <w:sz w:val="20"/>
          <w:szCs w:val="20"/>
          <w:rPrChange w:id="10625" w:author="Mubiyarto Wibisono" w:date="2025-09-05T08:31:00Z" w16du:dateUtc="2025-09-05T01:31:00Z">
            <w:rPr>
              <w:rFonts w:ascii="Arial" w:eastAsia="Arial" w:hAnsi="Arial" w:cs="Arial"/>
            </w:rPr>
          </w:rPrChange>
        </w:rPr>
      </w:pPr>
    </w:p>
    <w:p w14:paraId="3C87005C" w14:textId="77777777" w:rsidR="00EE45DE" w:rsidRPr="00A41EA1" w:rsidRDefault="00EE45DE" w:rsidP="00965EA9">
      <w:pPr>
        <w:rPr>
          <w:rFonts w:ascii="Arial" w:eastAsia="Arial" w:hAnsi="Arial" w:cs="Arial"/>
          <w:sz w:val="20"/>
          <w:szCs w:val="20"/>
          <w:rPrChange w:id="10626" w:author="Mubiyarto Wibisono" w:date="2025-09-05T08:31:00Z" w16du:dateUtc="2025-09-05T01:31:00Z">
            <w:rPr>
              <w:rFonts w:ascii="Arial" w:eastAsia="Arial" w:hAnsi="Arial" w:cs="Arial"/>
            </w:rPr>
          </w:rPrChange>
        </w:rPr>
      </w:pPr>
    </w:p>
    <w:p w14:paraId="18489AC6" w14:textId="77777777" w:rsidR="00EE45DE" w:rsidRPr="00A41EA1" w:rsidRDefault="00EE45DE" w:rsidP="00965EA9">
      <w:pPr>
        <w:rPr>
          <w:rFonts w:ascii="Arial" w:eastAsia="Arial" w:hAnsi="Arial" w:cs="Arial"/>
          <w:sz w:val="20"/>
          <w:szCs w:val="20"/>
          <w:rPrChange w:id="10627" w:author="Mubiyarto Wibisono" w:date="2025-09-05T08:31:00Z" w16du:dateUtc="2025-09-05T01:31:00Z">
            <w:rPr>
              <w:rFonts w:ascii="Arial" w:eastAsia="Arial" w:hAnsi="Arial" w:cs="Arial"/>
            </w:rPr>
          </w:rPrChange>
        </w:rPr>
      </w:pPr>
    </w:p>
    <w:p w14:paraId="56CBF7BE" w14:textId="77777777" w:rsidR="00EE45DE" w:rsidRDefault="00EE45DE" w:rsidP="00965EA9">
      <w:pPr>
        <w:rPr>
          <w:ins w:id="10628" w:author="Mubiyarto Wibisono" w:date="2025-09-05T09:18:00Z" w16du:dateUtc="2025-09-05T02:18:00Z"/>
          <w:rFonts w:ascii="Arial" w:eastAsia="Arial" w:hAnsi="Arial" w:cs="Arial"/>
          <w:sz w:val="20"/>
          <w:szCs w:val="20"/>
        </w:rPr>
      </w:pPr>
    </w:p>
    <w:p w14:paraId="1339E8FC" w14:textId="77777777" w:rsidR="006A12F8" w:rsidRDefault="006A12F8" w:rsidP="00965EA9">
      <w:pPr>
        <w:rPr>
          <w:ins w:id="10629" w:author="Mubiyarto Wibisono" w:date="2025-09-05T09:18:00Z" w16du:dateUtc="2025-09-05T02:18:00Z"/>
          <w:rFonts w:ascii="Arial" w:eastAsia="Arial" w:hAnsi="Arial" w:cs="Arial"/>
          <w:sz w:val="20"/>
          <w:szCs w:val="20"/>
        </w:rPr>
      </w:pPr>
    </w:p>
    <w:p w14:paraId="0C54975A" w14:textId="77777777" w:rsidR="006A12F8" w:rsidRDefault="006A12F8" w:rsidP="00965EA9">
      <w:pPr>
        <w:rPr>
          <w:ins w:id="10630" w:author="Mubiyarto Wibisono" w:date="2025-09-05T09:18:00Z" w16du:dateUtc="2025-09-05T02:18:00Z"/>
          <w:rFonts w:ascii="Arial" w:eastAsia="Arial" w:hAnsi="Arial" w:cs="Arial"/>
          <w:sz w:val="20"/>
          <w:szCs w:val="20"/>
        </w:rPr>
      </w:pPr>
    </w:p>
    <w:p w14:paraId="7FE2B816" w14:textId="77777777" w:rsidR="006A12F8" w:rsidRDefault="006A12F8" w:rsidP="00965EA9">
      <w:pPr>
        <w:rPr>
          <w:ins w:id="10631" w:author="Mubiyarto Wibisono" w:date="2025-09-05T09:18:00Z" w16du:dateUtc="2025-09-05T02:18:00Z"/>
          <w:rFonts w:ascii="Arial" w:eastAsia="Arial" w:hAnsi="Arial" w:cs="Arial"/>
          <w:sz w:val="20"/>
          <w:szCs w:val="20"/>
        </w:rPr>
      </w:pPr>
    </w:p>
    <w:p w14:paraId="61D97950" w14:textId="77777777" w:rsidR="006A12F8" w:rsidRDefault="006A12F8" w:rsidP="00965EA9">
      <w:pPr>
        <w:rPr>
          <w:ins w:id="10632" w:author="Mubiyarto Wibisono" w:date="2025-09-05T09:18:00Z" w16du:dateUtc="2025-09-05T02:18:00Z"/>
          <w:rFonts w:ascii="Arial" w:eastAsia="Arial" w:hAnsi="Arial" w:cs="Arial"/>
          <w:sz w:val="20"/>
          <w:szCs w:val="20"/>
        </w:rPr>
      </w:pPr>
    </w:p>
    <w:p w14:paraId="5E7D34B8" w14:textId="77777777" w:rsidR="006A12F8" w:rsidRDefault="006A12F8" w:rsidP="00965EA9">
      <w:pPr>
        <w:rPr>
          <w:ins w:id="10633" w:author="Mubiyarto Wibisono" w:date="2025-09-05T09:18:00Z" w16du:dateUtc="2025-09-05T02:18:00Z"/>
          <w:rFonts w:ascii="Arial" w:eastAsia="Arial" w:hAnsi="Arial" w:cs="Arial"/>
          <w:sz w:val="20"/>
          <w:szCs w:val="20"/>
        </w:rPr>
      </w:pPr>
    </w:p>
    <w:p w14:paraId="48C05C13" w14:textId="77777777" w:rsidR="006A12F8" w:rsidRDefault="006A12F8" w:rsidP="00965EA9">
      <w:pPr>
        <w:rPr>
          <w:ins w:id="10634" w:author="Mubiyarto Wibisono" w:date="2025-09-05T10:29:00Z" w16du:dateUtc="2025-09-05T03:29:00Z"/>
          <w:rFonts w:ascii="Arial" w:eastAsia="Arial" w:hAnsi="Arial" w:cs="Arial"/>
          <w:sz w:val="20"/>
          <w:szCs w:val="20"/>
        </w:rPr>
      </w:pPr>
    </w:p>
    <w:p w14:paraId="744C486B" w14:textId="77777777" w:rsidR="00AA0751" w:rsidRDefault="00AA0751" w:rsidP="00965EA9">
      <w:pPr>
        <w:rPr>
          <w:ins w:id="10635" w:author="Mubiyarto Wibisono" w:date="2025-09-05T10:29:00Z" w16du:dateUtc="2025-09-05T03:29:00Z"/>
          <w:rFonts w:ascii="Arial" w:eastAsia="Arial" w:hAnsi="Arial" w:cs="Arial"/>
          <w:sz w:val="20"/>
          <w:szCs w:val="20"/>
        </w:rPr>
      </w:pPr>
    </w:p>
    <w:p w14:paraId="5FFCCBF7" w14:textId="77777777" w:rsidR="00AA0751" w:rsidRDefault="00AA0751" w:rsidP="00965EA9">
      <w:pPr>
        <w:rPr>
          <w:ins w:id="10636" w:author="Mubiyarto Wibisono" w:date="2025-09-05T10:29:00Z" w16du:dateUtc="2025-09-05T03:29:00Z"/>
          <w:rFonts w:ascii="Arial" w:eastAsia="Arial" w:hAnsi="Arial" w:cs="Arial"/>
          <w:sz w:val="20"/>
          <w:szCs w:val="20"/>
        </w:rPr>
      </w:pPr>
    </w:p>
    <w:p w14:paraId="579EFC41" w14:textId="77777777" w:rsidR="00AA0751" w:rsidRDefault="00AA0751" w:rsidP="00965EA9">
      <w:pPr>
        <w:rPr>
          <w:ins w:id="10637" w:author="Mubiyarto Wibisono" w:date="2025-09-05T10:29:00Z" w16du:dateUtc="2025-09-05T03:29:00Z"/>
          <w:rFonts w:ascii="Arial" w:eastAsia="Arial" w:hAnsi="Arial" w:cs="Arial"/>
          <w:sz w:val="20"/>
          <w:szCs w:val="20"/>
        </w:rPr>
      </w:pPr>
    </w:p>
    <w:p w14:paraId="5A563E46" w14:textId="77777777" w:rsidR="00A123C3" w:rsidRPr="00A41EA1" w:rsidRDefault="00A123C3" w:rsidP="00965EA9">
      <w:pPr>
        <w:rPr>
          <w:rFonts w:ascii="Arial" w:eastAsia="Arial" w:hAnsi="Arial" w:cs="Arial"/>
          <w:sz w:val="20"/>
          <w:szCs w:val="20"/>
          <w:rPrChange w:id="10638" w:author="Mubiyarto Wibisono" w:date="2025-09-05T08:31:00Z" w16du:dateUtc="2025-09-05T01:31:00Z">
            <w:rPr>
              <w:rFonts w:ascii="Arial" w:eastAsia="Arial" w:hAnsi="Arial" w:cs="Arial"/>
            </w:rPr>
          </w:rPrChange>
        </w:rPr>
      </w:pPr>
    </w:p>
    <w:p w14:paraId="493700DA" w14:textId="77777777" w:rsidR="00A123C3" w:rsidRPr="00A41EA1" w:rsidRDefault="00A123C3" w:rsidP="00965EA9">
      <w:pPr>
        <w:rPr>
          <w:rFonts w:ascii="Arial" w:eastAsia="Arial" w:hAnsi="Arial" w:cs="Arial"/>
          <w:sz w:val="20"/>
          <w:szCs w:val="20"/>
          <w:rPrChange w:id="10639" w:author="Mubiyarto Wibisono" w:date="2025-09-05T08:31:00Z" w16du:dateUtc="2025-09-05T01:31:00Z">
            <w:rPr>
              <w:rFonts w:ascii="Arial" w:eastAsia="Arial" w:hAnsi="Arial" w:cs="Arial"/>
            </w:rPr>
          </w:rPrChange>
        </w:rPr>
      </w:pPr>
    </w:p>
    <w:p w14:paraId="55B7E298" w14:textId="77777777" w:rsidR="00A123C3" w:rsidRPr="00A41EA1" w:rsidRDefault="00A123C3" w:rsidP="00965EA9">
      <w:pPr>
        <w:rPr>
          <w:rFonts w:ascii="Arial" w:eastAsia="Arial" w:hAnsi="Arial" w:cs="Arial"/>
          <w:sz w:val="20"/>
          <w:szCs w:val="20"/>
          <w:rPrChange w:id="10640" w:author="Mubiyarto Wibisono" w:date="2025-09-05T08:31:00Z" w16du:dateUtc="2025-09-05T01:31:00Z">
            <w:rPr>
              <w:rFonts w:ascii="Arial" w:eastAsia="Arial" w:hAnsi="Arial" w:cs="Arial"/>
            </w:rPr>
          </w:rPrChange>
        </w:rPr>
      </w:pPr>
    </w:p>
    <w:p w14:paraId="6DBF4484" w14:textId="77777777" w:rsidR="00A123C3" w:rsidRPr="00A41EA1" w:rsidRDefault="00A123C3" w:rsidP="00965EA9">
      <w:pPr>
        <w:rPr>
          <w:rFonts w:ascii="Arial" w:eastAsia="Arial" w:hAnsi="Arial" w:cs="Arial"/>
          <w:sz w:val="20"/>
          <w:szCs w:val="20"/>
          <w:rPrChange w:id="10641" w:author="Mubiyarto Wibisono" w:date="2025-09-05T08:31:00Z" w16du:dateUtc="2025-09-05T01:31:00Z">
            <w:rPr>
              <w:rFonts w:ascii="Arial" w:eastAsia="Arial" w:hAnsi="Arial" w:cs="Arial"/>
            </w:rPr>
          </w:rPrChange>
        </w:rPr>
      </w:pPr>
    </w:p>
    <w:p w14:paraId="6DFAF412" w14:textId="77777777" w:rsidR="00A123C3" w:rsidRPr="00A41EA1" w:rsidRDefault="00A123C3" w:rsidP="00965EA9">
      <w:pPr>
        <w:rPr>
          <w:rFonts w:ascii="Arial" w:eastAsia="Arial" w:hAnsi="Arial" w:cs="Arial"/>
          <w:sz w:val="20"/>
          <w:szCs w:val="20"/>
          <w:rPrChange w:id="10642" w:author="Mubiyarto Wibisono" w:date="2025-09-05T08:31:00Z" w16du:dateUtc="2025-09-05T01:31:00Z">
            <w:rPr>
              <w:rFonts w:ascii="Arial" w:eastAsia="Arial" w:hAnsi="Arial" w:cs="Arial"/>
            </w:rPr>
          </w:rPrChange>
        </w:rPr>
      </w:pPr>
    </w:p>
    <w:p w14:paraId="7017AD1C" w14:textId="2224DB81" w:rsidR="00A123C3" w:rsidRPr="006A12F8" w:rsidDel="008E5151" w:rsidRDefault="00A123C3" w:rsidP="00965EA9">
      <w:pPr>
        <w:rPr>
          <w:del w:id="10643" w:author="Mubiyarto Wibisono" w:date="2025-09-04T16:57:00Z" w16du:dateUtc="2025-09-04T09:57:00Z"/>
          <w:rFonts w:ascii="Arial" w:eastAsia="Arial" w:hAnsi="Arial" w:cs="Arial"/>
          <w:color w:val="215E99" w:themeColor="text2" w:themeTint="BF"/>
          <w:sz w:val="36"/>
          <w:szCs w:val="36"/>
          <w:rPrChange w:id="10644" w:author="Mubiyarto Wibisono" w:date="2025-09-05T09:18:00Z" w16du:dateUtc="2025-09-05T02:18:00Z">
            <w:rPr>
              <w:del w:id="10645" w:author="Mubiyarto Wibisono" w:date="2025-09-04T16:57:00Z" w16du:dateUtc="2025-09-04T09:57:00Z"/>
              <w:rFonts w:ascii="Arial" w:eastAsia="Arial" w:hAnsi="Arial" w:cs="Arial"/>
            </w:rPr>
          </w:rPrChange>
        </w:rPr>
      </w:pPr>
      <w:commentRangeStart w:id="10646"/>
      <w:commentRangeStart w:id="10647"/>
    </w:p>
    <w:p w14:paraId="0D7DDA8E" w14:textId="2D2180F7" w:rsidR="00A123C3" w:rsidRPr="006A12F8" w:rsidDel="008E5151" w:rsidRDefault="00A123C3" w:rsidP="00965EA9">
      <w:pPr>
        <w:rPr>
          <w:del w:id="10648" w:author="Mubiyarto Wibisono" w:date="2025-09-04T16:57:00Z" w16du:dateUtc="2025-09-04T09:57:00Z"/>
          <w:rFonts w:ascii="Arial" w:eastAsia="Arial" w:hAnsi="Arial" w:cs="Arial"/>
          <w:color w:val="215E99" w:themeColor="text2" w:themeTint="BF"/>
          <w:sz w:val="36"/>
          <w:szCs w:val="36"/>
          <w:rPrChange w:id="10649" w:author="Mubiyarto Wibisono" w:date="2025-09-05T09:18:00Z" w16du:dateUtc="2025-09-05T02:18:00Z">
            <w:rPr>
              <w:del w:id="10650" w:author="Mubiyarto Wibisono" w:date="2025-09-04T16:57:00Z" w16du:dateUtc="2025-09-04T09:57:00Z"/>
              <w:rFonts w:ascii="Arial" w:eastAsia="Arial" w:hAnsi="Arial" w:cs="Arial"/>
            </w:rPr>
          </w:rPrChange>
        </w:rPr>
      </w:pPr>
    </w:p>
    <w:p w14:paraId="29ADAD83" w14:textId="5048904A" w:rsidR="00A123C3" w:rsidRPr="006A12F8" w:rsidDel="008E5151" w:rsidRDefault="00A123C3" w:rsidP="00965EA9">
      <w:pPr>
        <w:rPr>
          <w:del w:id="10651" w:author="Mubiyarto Wibisono" w:date="2025-09-04T16:57:00Z" w16du:dateUtc="2025-09-04T09:57:00Z"/>
          <w:rFonts w:ascii="Arial" w:eastAsia="Arial" w:hAnsi="Arial" w:cs="Arial"/>
          <w:color w:val="215E99" w:themeColor="text2" w:themeTint="BF"/>
          <w:sz w:val="36"/>
          <w:szCs w:val="36"/>
          <w:rPrChange w:id="10652" w:author="Mubiyarto Wibisono" w:date="2025-09-05T09:18:00Z" w16du:dateUtc="2025-09-05T02:18:00Z">
            <w:rPr>
              <w:del w:id="10653" w:author="Mubiyarto Wibisono" w:date="2025-09-04T16:57:00Z" w16du:dateUtc="2025-09-04T09:57:00Z"/>
              <w:rFonts w:ascii="Arial" w:eastAsia="Arial" w:hAnsi="Arial" w:cs="Arial"/>
            </w:rPr>
          </w:rPrChange>
        </w:rPr>
      </w:pPr>
    </w:p>
    <w:p w14:paraId="4A7BD193" w14:textId="4F42368B" w:rsidR="00A123C3" w:rsidRPr="006A12F8" w:rsidDel="008E5151" w:rsidRDefault="00A123C3" w:rsidP="00965EA9">
      <w:pPr>
        <w:rPr>
          <w:del w:id="10654" w:author="Mubiyarto Wibisono" w:date="2025-09-04T16:57:00Z" w16du:dateUtc="2025-09-04T09:57:00Z"/>
          <w:rFonts w:ascii="Arial" w:eastAsia="Arial" w:hAnsi="Arial" w:cs="Arial"/>
          <w:color w:val="215E99" w:themeColor="text2" w:themeTint="BF"/>
          <w:sz w:val="36"/>
          <w:szCs w:val="36"/>
          <w:rPrChange w:id="10655" w:author="Mubiyarto Wibisono" w:date="2025-09-05T09:18:00Z" w16du:dateUtc="2025-09-05T02:18:00Z">
            <w:rPr>
              <w:del w:id="10656" w:author="Mubiyarto Wibisono" w:date="2025-09-04T16:57:00Z" w16du:dateUtc="2025-09-04T09:57:00Z"/>
              <w:rFonts w:ascii="Arial" w:eastAsia="Arial" w:hAnsi="Arial" w:cs="Arial"/>
            </w:rPr>
          </w:rPrChange>
        </w:rPr>
      </w:pPr>
    </w:p>
    <w:p w14:paraId="7AAB6FA9" w14:textId="0FDAE4FE" w:rsidR="00A123C3" w:rsidRPr="006A12F8" w:rsidDel="008E5151" w:rsidRDefault="00A123C3" w:rsidP="00965EA9">
      <w:pPr>
        <w:rPr>
          <w:del w:id="10657" w:author="Mubiyarto Wibisono" w:date="2025-09-04T16:57:00Z" w16du:dateUtc="2025-09-04T09:57:00Z"/>
          <w:rFonts w:ascii="Arial" w:eastAsia="Arial" w:hAnsi="Arial" w:cs="Arial"/>
          <w:color w:val="215E99" w:themeColor="text2" w:themeTint="BF"/>
          <w:sz w:val="36"/>
          <w:szCs w:val="36"/>
          <w:rPrChange w:id="10658" w:author="Mubiyarto Wibisono" w:date="2025-09-05T09:18:00Z" w16du:dateUtc="2025-09-05T02:18:00Z">
            <w:rPr>
              <w:del w:id="10659" w:author="Mubiyarto Wibisono" w:date="2025-09-04T16:57:00Z" w16du:dateUtc="2025-09-04T09:57:00Z"/>
              <w:rFonts w:ascii="Arial" w:eastAsia="Arial" w:hAnsi="Arial" w:cs="Arial"/>
            </w:rPr>
          </w:rPrChange>
        </w:rPr>
      </w:pPr>
    </w:p>
    <w:p w14:paraId="5CB258F3" w14:textId="5B8F98A6" w:rsidR="00A123C3" w:rsidRPr="006A12F8" w:rsidDel="008E5151" w:rsidRDefault="00A123C3" w:rsidP="00965EA9">
      <w:pPr>
        <w:rPr>
          <w:del w:id="10660" w:author="Mubiyarto Wibisono" w:date="2025-09-04T16:57:00Z" w16du:dateUtc="2025-09-04T09:57:00Z"/>
          <w:rFonts w:ascii="Arial" w:eastAsia="Arial" w:hAnsi="Arial" w:cs="Arial"/>
          <w:color w:val="215E99" w:themeColor="text2" w:themeTint="BF"/>
          <w:sz w:val="36"/>
          <w:szCs w:val="36"/>
          <w:rPrChange w:id="10661" w:author="Mubiyarto Wibisono" w:date="2025-09-05T09:18:00Z" w16du:dateUtc="2025-09-05T02:18:00Z">
            <w:rPr>
              <w:del w:id="10662" w:author="Mubiyarto Wibisono" w:date="2025-09-04T16:57:00Z" w16du:dateUtc="2025-09-04T09:57:00Z"/>
              <w:rFonts w:ascii="Arial" w:eastAsia="Arial" w:hAnsi="Arial" w:cs="Arial"/>
            </w:rPr>
          </w:rPrChange>
        </w:rPr>
      </w:pPr>
    </w:p>
    <w:p w14:paraId="67C3346C" w14:textId="2EDFF0DF" w:rsidR="00A123C3" w:rsidRPr="006A12F8" w:rsidDel="008E5151" w:rsidRDefault="00A123C3" w:rsidP="00965EA9">
      <w:pPr>
        <w:rPr>
          <w:del w:id="10663" w:author="Mubiyarto Wibisono" w:date="2025-09-04T16:57:00Z" w16du:dateUtc="2025-09-04T09:57:00Z"/>
          <w:rFonts w:ascii="Arial" w:eastAsia="Arial" w:hAnsi="Arial" w:cs="Arial"/>
          <w:color w:val="215E99" w:themeColor="text2" w:themeTint="BF"/>
          <w:sz w:val="36"/>
          <w:szCs w:val="36"/>
          <w:rPrChange w:id="10664" w:author="Mubiyarto Wibisono" w:date="2025-09-05T09:18:00Z" w16du:dateUtc="2025-09-05T02:18:00Z">
            <w:rPr>
              <w:del w:id="10665" w:author="Mubiyarto Wibisono" w:date="2025-09-04T16:57:00Z" w16du:dateUtc="2025-09-04T09:57:00Z"/>
              <w:rFonts w:ascii="Arial" w:eastAsia="Arial" w:hAnsi="Arial" w:cs="Arial"/>
            </w:rPr>
          </w:rPrChange>
        </w:rPr>
      </w:pPr>
    </w:p>
    <w:p w14:paraId="26DE94F6" w14:textId="6028694F" w:rsidR="00A123C3" w:rsidRPr="006A12F8" w:rsidDel="008E5151" w:rsidRDefault="00A123C3" w:rsidP="00965EA9">
      <w:pPr>
        <w:rPr>
          <w:del w:id="10666" w:author="Mubiyarto Wibisono" w:date="2025-09-04T16:57:00Z" w16du:dateUtc="2025-09-04T09:57:00Z"/>
          <w:rFonts w:ascii="Arial" w:eastAsia="Arial" w:hAnsi="Arial" w:cs="Arial"/>
          <w:color w:val="215E99" w:themeColor="text2" w:themeTint="BF"/>
          <w:sz w:val="36"/>
          <w:szCs w:val="36"/>
          <w:rPrChange w:id="10667" w:author="Mubiyarto Wibisono" w:date="2025-09-05T09:18:00Z" w16du:dateUtc="2025-09-05T02:18:00Z">
            <w:rPr>
              <w:del w:id="10668" w:author="Mubiyarto Wibisono" w:date="2025-09-04T16:57:00Z" w16du:dateUtc="2025-09-04T09:57:00Z"/>
              <w:rFonts w:ascii="Arial" w:eastAsia="Arial" w:hAnsi="Arial" w:cs="Arial"/>
            </w:rPr>
          </w:rPrChange>
        </w:rPr>
      </w:pPr>
    </w:p>
    <w:p w14:paraId="20771BE3" w14:textId="095CF4C9" w:rsidR="00A123C3" w:rsidRPr="006A12F8" w:rsidDel="008E5151" w:rsidRDefault="00A123C3" w:rsidP="00965EA9">
      <w:pPr>
        <w:rPr>
          <w:del w:id="10669" w:author="Mubiyarto Wibisono" w:date="2025-09-04T16:57:00Z" w16du:dateUtc="2025-09-04T09:57:00Z"/>
          <w:rFonts w:ascii="Arial" w:eastAsia="Arial" w:hAnsi="Arial" w:cs="Arial"/>
          <w:color w:val="215E99" w:themeColor="text2" w:themeTint="BF"/>
          <w:sz w:val="36"/>
          <w:szCs w:val="36"/>
          <w:rPrChange w:id="10670" w:author="Mubiyarto Wibisono" w:date="2025-09-05T09:18:00Z" w16du:dateUtc="2025-09-05T02:18:00Z">
            <w:rPr>
              <w:del w:id="10671" w:author="Mubiyarto Wibisono" w:date="2025-09-04T16:57:00Z" w16du:dateUtc="2025-09-04T09:57:00Z"/>
              <w:rFonts w:ascii="Arial" w:eastAsia="Arial" w:hAnsi="Arial" w:cs="Arial"/>
            </w:rPr>
          </w:rPrChange>
        </w:rPr>
      </w:pPr>
    </w:p>
    <w:p w14:paraId="7D44EC05" w14:textId="4E278AE0" w:rsidR="00A123C3" w:rsidRPr="006A12F8" w:rsidDel="008E5151" w:rsidRDefault="00A123C3" w:rsidP="00965EA9">
      <w:pPr>
        <w:rPr>
          <w:del w:id="10672" w:author="Mubiyarto Wibisono" w:date="2025-09-04T16:57:00Z" w16du:dateUtc="2025-09-04T09:57:00Z"/>
          <w:rFonts w:ascii="Arial" w:eastAsia="Arial" w:hAnsi="Arial" w:cs="Arial"/>
          <w:color w:val="215E99" w:themeColor="text2" w:themeTint="BF"/>
          <w:sz w:val="36"/>
          <w:szCs w:val="36"/>
          <w:rPrChange w:id="10673" w:author="Mubiyarto Wibisono" w:date="2025-09-05T09:18:00Z" w16du:dateUtc="2025-09-05T02:18:00Z">
            <w:rPr>
              <w:del w:id="10674" w:author="Mubiyarto Wibisono" w:date="2025-09-04T16:57:00Z" w16du:dateUtc="2025-09-04T09:57:00Z"/>
              <w:rFonts w:ascii="Arial" w:eastAsia="Arial" w:hAnsi="Arial" w:cs="Arial"/>
            </w:rPr>
          </w:rPrChange>
        </w:rPr>
      </w:pPr>
    </w:p>
    <w:p w14:paraId="492DD16D" w14:textId="5E0794A1" w:rsidR="00A123C3" w:rsidRPr="006A12F8" w:rsidDel="008E5151" w:rsidRDefault="00A123C3" w:rsidP="00965EA9">
      <w:pPr>
        <w:rPr>
          <w:del w:id="10675" w:author="Mubiyarto Wibisono" w:date="2025-09-04T16:57:00Z" w16du:dateUtc="2025-09-04T09:57:00Z"/>
          <w:rFonts w:ascii="Arial" w:eastAsia="Arial" w:hAnsi="Arial" w:cs="Arial"/>
          <w:color w:val="215E99" w:themeColor="text2" w:themeTint="BF"/>
          <w:sz w:val="36"/>
          <w:szCs w:val="36"/>
          <w:rPrChange w:id="10676" w:author="Mubiyarto Wibisono" w:date="2025-09-05T09:18:00Z" w16du:dateUtc="2025-09-05T02:18:00Z">
            <w:rPr>
              <w:del w:id="10677" w:author="Mubiyarto Wibisono" w:date="2025-09-04T16:57:00Z" w16du:dateUtc="2025-09-04T09:57:00Z"/>
              <w:rFonts w:ascii="Arial" w:eastAsia="Arial" w:hAnsi="Arial" w:cs="Arial"/>
            </w:rPr>
          </w:rPrChange>
        </w:rPr>
      </w:pPr>
    </w:p>
    <w:p w14:paraId="6A2203A1" w14:textId="63DDDBD9" w:rsidR="00A123C3" w:rsidRPr="006A12F8" w:rsidDel="008E5151" w:rsidRDefault="00A123C3" w:rsidP="00965EA9">
      <w:pPr>
        <w:rPr>
          <w:del w:id="10678" w:author="Mubiyarto Wibisono" w:date="2025-09-04T16:57:00Z" w16du:dateUtc="2025-09-04T09:57:00Z"/>
          <w:rFonts w:ascii="Arial" w:eastAsia="Arial" w:hAnsi="Arial" w:cs="Arial"/>
          <w:color w:val="215E99" w:themeColor="text2" w:themeTint="BF"/>
          <w:sz w:val="36"/>
          <w:szCs w:val="36"/>
          <w:rPrChange w:id="10679" w:author="Mubiyarto Wibisono" w:date="2025-09-05T09:18:00Z" w16du:dateUtc="2025-09-05T02:18:00Z">
            <w:rPr>
              <w:del w:id="10680" w:author="Mubiyarto Wibisono" w:date="2025-09-04T16:57:00Z" w16du:dateUtc="2025-09-04T09:57:00Z"/>
              <w:rFonts w:ascii="Arial" w:eastAsia="Arial" w:hAnsi="Arial" w:cs="Arial"/>
            </w:rPr>
          </w:rPrChange>
        </w:rPr>
      </w:pPr>
    </w:p>
    <w:p w14:paraId="527D25FF" w14:textId="5147FB3B" w:rsidR="00EE45DE" w:rsidRPr="006A12F8" w:rsidDel="008E5151" w:rsidRDefault="00EE45DE" w:rsidP="00965EA9">
      <w:pPr>
        <w:rPr>
          <w:del w:id="10681" w:author="Mubiyarto Wibisono" w:date="2025-09-04T16:57:00Z" w16du:dateUtc="2025-09-04T09:57:00Z"/>
          <w:rFonts w:ascii="Arial" w:eastAsia="Arial" w:hAnsi="Arial" w:cs="Arial"/>
          <w:color w:val="215E99" w:themeColor="text2" w:themeTint="BF"/>
          <w:sz w:val="36"/>
          <w:szCs w:val="36"/>
          <w:rPrChange w:id="10682" w:author="Mubiyarto Wibisono" w:date="2025-09-05T09:18:00Z" w16du:dateUtc="2025-09-05T02:18:00Z">
            <w:rPr>
              <w:del w:id="10683" w:author="Mubiyarto Wibisono" w:date="2025-09-04T16:57:00Z" w16du:dateUtc="2025-09-04T09:57:00Z"/>
              <w:rFonts w:ascii="Arial" w:eastAsia="Arial" w:hAnsi="Arial" w:cs="Arial"/>
            </w:rPr>
          </w:rPrChange>
        </w:rPr>
      </w:pPr>
    </w:p>
    <w:p w14:paraId="57ACD3D0" w14:textId="517DF9BF" w:rsidR="00EE45DE" w:rsidRPr="006A12F8" w:rsidDel="008E5151" w:rsidRDefault="00EE45DE" w:rsidP="00965EA9">
      <w:pPr>
        <w:rPr>
          <w:del w:id="10684" w:author="Mubiyarto Wibisono" w:date="2025-09-04T16:57:00Z" w16du:dateUtc="2025-09-04T09:57:00Z"/>
          <w:rFonts w:ascii="Arial" w:eastAsia="Arial" w:hAnsi="Arial" w:cs="Arial"/>
          <w:color w:val="215E99" w:themeColor="text2" w:themeTint="BF"/>
          <w:sz w:val="36"/>
          <w:szCs w:val="36"/>
          <w:rPrChange w:id="10685" w:author="Mubiyarto Wibisono" w:date="2025-09-05T09:18:00Z" w16du:dateUtc="2025-09-05T02:18:00Z">
            <w:rPr>
              <w:del w:id="10686" w:author="Mubiyarto Wibisono" w:date="2025-09-04T16:57:00Z" w16du:dateUtc="2025-09-04T09:57:00Z"/>
              <w:rFonts w:ascii="Arial" w:eastAsia="Arial" w:hAnsi="Arial" w:cs="Arial"/>
            </w:rPr>
          </w:rPrChange>
        </w:rPr>
      </w:pPr>
    </w:p>
    <w:p w14:paraId="62BD4A22" w14:textId="68E30321" w:rsidR="00EE45DE" w:rsidRPr="006A12F8" w:rsidDel="008E5151" w:rsidRDefault="00EE45DE" w:rsidP="00965EA9">
      <w:pPr>
        <w:rPr>
          <w:del w:id="10687" w:author="Mubiyarto Wibisono" w:date="2025-09-04T16:57:00Z" w16du:dateUtc="2025-09-04T09:57:00Z"/>
          <w:rFonts w:ascii="Arial" w:eastAsia="Arial" w:hAnsi="Arial" w:cs="Arial"/>
          <w:color w:val="215E99" w:themeColor="text2" w:themeTint="BF"/>
          <w:sz w:val="36"/>
          <w:szCs w:val="36"/>
          <w:rPrChange w:id="10688" w:author="Mubiyarto Wibisono" w:date="2025-09-05T09:18:00Z" w16du:dateUtc="2025-09-05T02:18:00Z">
            <w:rPr>
              <w:del w:id="10689" w:author="Mubiyarto Wibisono" w:date="2025-09-04T16:57:00Z" w16du:dateUtc="2025-09-04T09:57:00Z"/>
              <w:rFonts w:ascii="Arial" w:eastAsia="Arial" w:hAnsi="Arial" w:cs="Arial"/>
            </w:rPr>
          </w:rPrChange>
        </w:rPr>
      </w:pPr>
    </w:p>
    <w:p w14:paraId="1A978181" w14:textId="67FBF4A8" w:rsidR="00EE45DE" w:rsidRPr="006A12F8" w:rsidDel="008E5151" w:rsidRDefault="00EE45DE" w:rsidP="00965EA9">
      <w:pPr>
        <w:rPr>
          <w:del w:id="10690" w:author="Mubiyarto Wibisono" w:date="2025-09-04T16:57:00Z" w16du:dateUtc="2025-09-04T09:57:00Z"/>
          <w:rFonts w:ascii="Arial" w:eastAsia="Arial" w:hAnsi="Arial" w:cs="Arial"/>
          <w:color w:val="215E99" w:themeColor="text2" w:themeTint="BF"/>
          <w:sz w:val="36"/>
          <w:szCs w:val="36"/>
          <w:rPrChange w:id="10691" w:author="Mubiyarto Wibisono" w:date="2025-09-05T09:18:00Z" w16du:dateUtc="2025-09-05T02:18:00Z">
            <w:rPr>
              <w:del w:id="10692" w:author="Mubiyarto Wibisono" w:date="2025-09-04T16:57:00Z" w16du:dateUtc="2025-09-04T09:57:00Z"/>
              <w:rFonts w:ascii="Arial" w:eastAsia="Arial" w:hAnsi="Arial" w:cs="Arial"/>
            </w:rPr>
          </w:rPrChange>
        </w:rPr>
      </w:pPr>
    </w:p>
    <w:p w14:paraId="33CA2D80" w14:textId="47E5D1E8" w:rsidR="00EE45DE" w:rsidRPr="006A12F8" w:rsidDel="008E5151" w:rsidRDefault="00EE45DE" w:rsidP="00965EA9">
      <w:pPr>
        <w:rPr>
          <w:del w:id="10693" w:author="Mubiyarto Wibisono" w:date="2025-09-04T16:57:00Z" w16du:dateUtc="2025-09-04T09:57:00Z"/>
          <w:rFonts w:ascii="Arial" w:eastAsia="Arial" w:hAnsi="Arial" w:cs="Arial"/>
          <w:color w:val="215E99" w:themeColor="text2" w:themeTint="BF"/>
          <w:sz w:val="36"/>
          <w:szCs w:val="36"/>
          <w:rPrChange w:id="10694" w:author="Mubiyarto Wibisono" w:date="2025-09-05T09:18:00Z" w16du:dateUtc="2025-09-05T02:18:00Z">
            <w:rPr>
              <w:del w:id="10695" w:author="Mubiyarto Wibisono" w:date="2025-09-04T16:57:00Z" w16du:dateUtc="2025-09-04T09:57:00Z"/>
              <w:rFonts w:ascii="Arial" w:eastAsia="Arial" w:hAnsi="Arial" w:cs="Arial"/>
            </w:rPr>
          </w:rPrChange>
        </w:rPr>
      </w:pPr>
    </w:p>
    <w:p w14:paraId="33903E8F" w14:textId="56B29B4E" w:rsidR="00EE45DE" w:rsidRPr="006A12F8" w:rsidDel="008E5151" w:rsidRDefault="00EE45DE" w:rsidP="00965EA9">
      <w:pPr>
        <w:rPr>
          <w:del w:id="10696" w:author="Mubiyarto Wibisono" w:date="2025-09-04T16:57:00Z" w16du:dateUtc="2025-09-04T09:57:00Z"/>
          <w:rFonts w:ascii="Arial" w:eastAsia="Arial" w:hAnsi="Arial" w:cs="Arial"/>
          <w:color w:val="215E99" w:themeColor="text2" w:themeTint="BF"/>
          <w:sz w:val="36"/>
          <w:szCs w:val="36"/>
          <w:rPrChange w:id="10697" w:author="Mubiyarto Wibisono" w:date="2025-09-05T09:18:00Z" w16du:dateUtc="2025-09-05T02:18:00Z">
            <w:rPr>
              <w:del w:id="10698" w:author="Mubiyarto Wibisono" w:date="2025-09-04T16:57:00Z" w16du:dateUtc="2025-09-04T09:57:00Z"/>
              <w:rFonts w:ascii="Arial" w:eastAsia="Arial" w:hAnsi="Arial" w:cs="Arial"/>
            </w:rPr>
          </w:rPrChange>
        </w:rPr>
      </w:pPr>
    </w:p>
    <w:p w14:paraId="47F91E06" w14:textId="1CFCDA00" w:rsidR="00EE45DE" w:rsidRPr="006A12F8" w:rsidDel="008E5151" w:rsidRDefault="00EE45DE" w:rsidP="00965EA9">
      <w:pPr>
        <w:rPr>
          <w:del w:id="10699" w:author="Mubiyarto Wibisono" w:date="2025-09-04T16:57:00Z" w16du:dateUtc="2025-09-04T09:57:00Z"/>
          <w:rFonts w:ascii="Arial" w:eastAsia="Arial" w:hAnsi="Arial" w:cs="Arial"/>
          <w:color w:val="215E99" w:themeColor="text2" w:themeTint="BF"/>
          <w:sz w:val="36"/>
          <w:szCs w:val="36"/>
          <w:rPrChange w:id="10700" w:author="Mubiyarto Wibisono" w:date="2025-09-05T09:18:00Z" w16du:dateUtc="2025-09-05T02:18:00Z">
            <w:rPr>
              <w:del w:id="10701" w:author="Mubiyarto Wibisono" w:date="2025-09-04T16:57:00Z" w16du:dateUtc="2025-09-04T09:57:00Z"/>
              <w:rFonts w:ascii="Arial" w:eastAsia="Arial" w:hAnsi="Arial" w:cs="Arial"/>
            </w:rPr>
          </w:rPrChange>
        </w:rPr>
      </w:pPr>
    </w:p>
    <w:p w14:paraId="46EF3AA6" w14:textId="2B440399" w:rsidR="00EE45DE" w:rsidRPr="006A12F8" w:rsidDel="008E5151" w:rsidRDefault="00EE45DE" w:rsidP="00965EA9">
      <w:pPr>
        <w:rPr>
          <w:del w:id="10702" w:author="Mubiyarto Wibisono" w:date="2025-09-04T16:57:00Z" w16du:dateUtc="2025-09-04T09:57:00Z"/>
          <w:rFonts w:ascii="Arial" w:eastAsia="Arial" w:hAnsi="Arial" w:cs="Arial"/>
          <w:color w:val="215E99" w:themeColor="text2" w:themeTint="BF"/>
          <w:sz w:val="36"/>
          <w:szCs w:val="36"/>
          <w:rPrChange w:id="10703" w:author="Mubiyarto Wibisono" w:date="2025-09-05T09:18:00Z" w16du:dateUtc="2025-09-05T02:18:00Z">
            <w:rPr>
              <w:del w:id="10704" w:author="Mubiyarto Wibisono" w:date="2025-09-04T16:57:00Z" w16du:dateUtc="2025-09-04T09:57:00Z"/>
              <w:rFonts w:ascii="Arial" w:eastAsia="Arial" w:hAnsi="Arial" w:cs="Arial"/>
            </w:rPr>
          </w:rPrChange>
        </w:rPr>
      </w:pPr>
    </w:p>
    <w:p w14:paraId="19864046" w14:textId="26A8C5FC" w:rsidR="000C2698" w:rsidRPr="006A12F8" w:rsidRDefault="000C2698" w:rsidP="00EE45DE">
      <w:pPr>
        <w:pStyle w:val="Heading1"/>
        <w:jc w:val="center"/>
        <w:rPr>
          <w:rFonts w:ascii="Arial" w:hAnsi="Arial" w:cs="Arial"/>
          <w:b/>
          <w:bCs/>
          <w:color w:val="215E99" w:themeColor="text2" w:themeTint="BF"/>
          <w:sz w:val="36"/>
          <w:szCs w:val="36"/>
          <w:rPrChange w:id="10705" w:author="Mubiyarto Wibisono" w:date="2025-09-05T09:18:00Z" w16du:dateUtc="2025-09-05T02:18:00Z">
            <w:rPr>
              <w:rFonts w:ascii="Arial" w:hAnsi="Arial" w:cs="Arial"/>
              <w:b/>
              <w:bCs/>
            </w:rPr>
          </w:rPrChange>
        </w:rPr>
      </w:pPr>
      <w:bookmarkStart w:id="10706" w:name="_Toc205930480"/>
      <w:bookmarkStart w:id="10707" w:name="_Toc206576732"/>
      <w:bookmarkStart w:id="10708" w:name="_Toc206577266"/>
      <w:bookmarkStart w:id="10709" w:name="_Toc207935970"/>
      <w:bookmarkStart w:id="10710" w:name="_Toc207957537"/>
      <w:bookmarkStart w:id="10711" w:name="_Toc207961855"/>
      <w:r w:rsidRPr="006A12F8">
        <w:rPr>
          <w:rFonts w:ascii="Arial" w:hAnsi="Arial" w:cs="Arial"/>
          <w:b/>
          <w:bCs/>
          <w:color w:val="215E99" w:themeColor="text2" w:themeTint="BF"/>
          <w:sz w:val="36"/>
          <w:szCs w:val="36"/>
          <w:rPrChange w:id="10712" w:author="Mubiyarto Wibisono" w:date="2025-09-05T09:18:00Z" w16du:dateUtc="2025-09-05T02:18:00Z">
            <w:rPr>
              <w:rFonts w:ascii="Arial" w:hAnsi="Arial" w:cs="Arial"/>
              <w:b/>
              <w:bCs/>
            </w:rPr>
          </w:rPrChange>
        </w:rPr>
        <w:t xml:space="preserve">Section </w:t>
      </w:r>
      <w:r w:rsidR="00A123C3" w:rsidRPr="006A12F8">
        <w:rPr>
          <w:rFonts w:ascii="Arial" w:hAnsi="Arial" w:cs="Arial"/>
          <w:b/>
          <w:bCs/>
          <w:color w:val="215E99" w:themeColor="text2" w:themeTint="BF"/>
          <w:sz w:val="36"/>
          <w:szCs w:val="36"/>
          <w:rPrChange w:id="10713" w:author="Mubiyarto Wibisono" w:date="2025-09-05T09:18:00Z" w16du:dateUtc="2025-09-05T02:18:00Z">
            <w:rPr>
              <w:rFonts w:ascii="Arial" w:hAnsi="Arial" w:cs="Arial"/>
              <w:b/>
              <w:bCs/>
            </w:rPr>
          </w:rPrChange>
        </w:rPr>
        <w:t>7</w:t>
      </w:r>
      <w:r w:rsidRPr="006A12F8">
        <w:rPr>
          <w:rFonts w:ascii="Arial" w:hAnsi="Arial" w:cs="Arial"/>
          <w:b/>
          <w:bCs/>
          <w:color w:val="215E99" w:themeColor="text2" w:themeTint="BF"/>
          <w:sz w:val="36"/>
          <w:szCs w:val="36"/>
          <w:rPrChange w:id="10714" w:author="Mubiyarto Wibisono" w:date="2025-09-05T09:18:00Z" w16du:dateUtc="2025-09-05T02:18:00Z">
            <w:rPr>
              <w:rFonts w:ascii="Arial" w:hAnsi="Arial" w:cs="Arial"/>
              <w:b/>
              <w:bCs/>
            </w:rPr>
          </w:rPrChange>
        </w:rPr>
        <w:t xml:space="preserve"> - Receipt Download</w:t>
      </w:r>
      <w:bookmarkEnd w:id="10706"/>
      <w:bookmarkEnd w:id="10707"/>
      <w:bookmarkEnd w:id="10708"/>
      <w:bookmarkEnd w:id="10709"/>
      <w:bookmarkEnd w:id="10710"/>
      <w:bookmarkEnd w:id="10711"/>
      <w:commentRangeEnd w:id="10646"/>
      <w:r w:rsidR="00D0099D">
        <w:rPr>
          <w:rStyle w:val="CommentReference"/>
          <w:rFonts w:ascii="Times New Roman" w:eastAsia="Times New Roman" w:hAnsi="Times New Roman" w:cs="Times New Roman"/>
          <w:color w:val="auto"/>
          <w:lang w:eastAsia="en-US" w:bidi="my-MM"/>
        </w:rPr>
        <w:commentReference w:id="10646"/>
      </w:r>
      <w:commentRangeEnd w:id="10647"/>
      <w:r w:rsidR="00EB0A1E">
        <w:rPr>
          <w:rStyle w:val="CommentReference"/>
          <w:rFonts w:ascii="Times New Roman" w:eastAsia="Times New Roman" w:hAnsi="Times New Roman" w:cs="Times New Roman"/>
          <w:color w:val="auto"/>
          <w:lang w:eastAsia="en-US" w:bidi="my-MM"/>
        </w:rPr>
        <w:commentReference w:id="10647"/>
      </w:r>
    </w:p>
    <w:p w14:paraId="2A47A270" w14:textId="192F5A83" w:rsidR="000C2698" w:rsidRPr="00A41EA1" w:rsidRDefault="000C2698">
      <w:pPr>
        <w:rPr>
          <w:rFonts w:ascii="Arial" w:eastAsia="Arial" w:hAnsi="Arial" w:cs="Arial"/>
          <w:sz w:val="20"/>
          <w:szCs w:val="20"/>
          <w:rPrChange w:id="10715" w:author="Mubiyarto Wibisono" w:date="2025-09-05T08:31:00Z" w16du:dateUtc="2025-09-05T01:31:00Z">
            <w:rPr>
              <w:rFonts w:ascii="Arial" w:eastAsia="Arial" w:hAnsi="Arial" w:cs="Arial"/>
            </w:rPr>
          </w:rPrChange>
        </w:rPr>
      </w:pPr>
      <w:r w:rsidRPr="00A41EA1">
        <w:rPr>
          <w:rFonts w:ascii="Arial" w:eastAsia="Arial" w:hAnsi="Arial" w:cs="Arial"/>
          <w:sz w:val="20"/>
          <w:szCs w:val="20"/>
          <w:rPrChange w:id="10716" w:author="Mubiyarto Wibisono" w:date="2025-09-05T08:31:00Z" w16du:dateUtc="2025-09-05T01:31:00Z">
            <w:rPr>
              <w:rFonts w:ascii="Arial" w:eastAsia="Arial" w:hAnsi="Arial" w:cs="Arial"/>
            </w:rPr>
          </w:rPrChange>
        </w:rPr>
        <w:br w:type="page"/>
      </w:r>
    </w:p>
    <w:p w14:paraId="48B0136E" w14:textId="7EBE021C" w:rsidR="000C2698" w:rsidRPr="006A12F8" w:rsidRDefault="004C327F">
      <w:pPr>
        <w:pStyle w:val="Heading3"/>
        <w:numPr>
          <w:ilvl w:val="0"/>
          <w:numId w:val="103"/>
        </w:numPr>
        <w:ind w:left="426" w:hanging="426"/>
        <w:rPr>
          <w:rFonts w:eastAsia="Arial" w:cs="Arial"/>
          <w:b/>
          <w:bCs/>
          <w:color w:val="215E99" w:themeColor="text2" w:themeTint="BF"/>
          <w:rPrChange w:id="10717" w:author="Mubiyarto Wibisono" w:date="2025-09-05T09:18:00Z" w16du:dateUtc="2025-09-05T02:18:00Z">
            <w:rPr>
              <w:rFonts w:eastAsia="Arial"/>
            </w:rPr>
          </w:rPrChange>
        </w:rPr>
        <w:pPrChange w:id="10718" w:author="Mubiyarto Wibisono" w:date="2025-09-04T16:58:00Z" w16du:dateUtc="2025-09-04T09:58:00Z">
          <w:pPr>
            <w:pStyle w:val="Heading2"/>
          </w:pPr>
        </w:pPrChange>
      </w:pPr>
      <w:bookmarkStart w:id="10719" w:name="_Toc205930481"/>
      <w:bookmarkStart w:id="10720" w:name="_Toc206576733"/>
      <w:bookmarkStart w:id="10721" w:name="_Toc206577267"/>
      <w:ins w:id="10722" w:author="Mubiyarto Wibisono" w:date="2025-09-04T16:58:00Z" w16du:dateUtc="2025-09-04T09:58:00Z">
        <w:r w:rsidRPr="00A007F2">
          <w:rPr>
            <w:rFonts w:eastAsia="Arial" w:cs="Arial"/>
            <w:b/>
            <w:bCs/>
            <w:color w:val="215E99" w:themeColor="text2" w:themeTint="BF"/>
          </w:rPr>
          <w:lastRenderedPageBreak/>
          <w:t xml:space="preserve"> </w:t>
        </w:r>
      </w:ins>
      <w:del w:id="10723" w:author="Mubiyarto Wibisono" w:date="2025-09-04T16:58:00Z" w16du:dateUtc="2025-09-04T09:58:00Z">
        <w:r w:rsidR="00A123C3" w:rsidRPr="006A12F8" w:rsidDel="004C327F">
          <w:rPr>
            <w:rFonts w:eastAsia="Arial" w:cs="Arial"/>
            <w:b/>
            <w:bCs/>
            <w:color w:val="215E99" w:themeColor="text2" w:themeTint="BF"/>
            <w:rPrChange w:id="10724" w:author="Mubiyarto Wibisono" w:date="2025-09-05T09:18:00Z" w16du:dateUtc="2025-09-05T02:18:00Z">
              <w:rPr>
                <w:rFonts w:eastAsia="Arial"/>
              </w:rPr>
            </w:rPrChange>
          </w:rPr>
          <w:delText>7</w:delText>
        </w:r>
        <w:r w:rsidR="000C2698" w:rsidRPr="006A12F8" w:rsidDel="004C327F">
          <w:rPr>
            <w:rFonts w:eastAsia="Arial" w:cs="Arial"/>
            <w:b/>
            <w:bCs/>
            <w:color w:val="215E99" w:themeColor="text2" w:themeTint="BF"/>
            <w:rPrChange w:id="10725" w:author="Mubiyarto Wibisono" w:date="2025-09-05T09:18:00Z" w16du:dateUtc="2025-09-05T02:18:00Z">
              <w:rPr>
                <w:rFonts w:eastAsia="Arial"/>
              </w:rPr>
            </w:rPrChange>
          </w:rPr>
          <w:delText xml:space="preserve">.1 </w:delText>
        </w:r>
      </w:del>
      <w:bookmarkStart w:id="10726" w:name="_Toc207935971"/>
      <w:bookmarkStart w:id="10727" w:name="_Toc207957538"/>
      <w:bookmarkStart w:id="10728" w:name="_Toc207961856"/>
      <w:r w:rsidR="000C2698" w:rsidRPr="006A12F8">
        <w:rPr>
          <w:rFonts w:eastAsia="Arial" w:cs="Arial"/>
          <w:b/>
          <w:bCs/>
          <w:color w:val="215E99" w:themeColor="text2" w:themeTint="BF"/>
          <w:rPrChange w:id="10729" w:author="Mubiyarto Wibisono" w:date="2025-09-05T09:18:00Z" w16du:dateUtc="2025-09-05T02:18:00Z">
            <w:rPr>
              <w:rFonts w:eastAsia="Arial"/>
            </w:rPr>
          </w:rPrChange>
        </w:rPr>
        <w:t>Use Case</w:t>
      </w:r>
      <w:bookmarkEnd w:id="10719"/>
      <w:bookmarkEnd w:id="10720"/>
      <w:bookmarkEnd w:id="10721"/>
      <w:bookmarkEnd w:id="10726"/>
      <w:bookmarkEnd w:id="10727"/>
      <w:bookmarkEnd w:id="10728"/>
    </w:p>
    <w:p w14:paraId="56228CFA" w14:textId="77777777" w:rsidR="000C2698" w:rsidRPr="00A41EA1" w:rsidRDefault="000C2698" w:rsidP="000C2698">
      <w:pPr>
        <w:rPr>
          <w:rFonts w:ascii="Arial" w:eastAsia="Arial" w:hAnsi="Arial" w:cs="Arial"/>
          <w:sz w:val="20"/>
          <w:szCs w:val="20"/>
          <w:rPrChange w:id="10730" w:author="Mubiyarto Wibisono" w:date="2025-09-05T08:31:00Z" w16du:dateUtc="2025-09-05T01:31:00Z">
            <w:rPr>
              <w:rFonts w:ascii="Arial" w:eastAsia="Arial" w:hAnsi="Arial" w:cs="Arial"/>
            </w:rPr>
          </w:rPrChange>
        </w:rPr>
      </w:pPr>
    </w:p>
    <w:p w14:paraId="337F07E5" w14:textId="307BC934" w:rsidR="000C2698" w:rsidRPr="00A41EA1" w:rsidRDefault="000C2698" w:rsidP="00620F9E">
      <w:pPr>
        <w:pStyle w:val="ListParagraph"/>
        <w:numPr>
          <w:ilvl w:val="0"/>
          <w:numId w:val="4"/>
        </w:numPr>
        <w:spacing w:after="240" w:line="360" w:lineRule="auto"/>
        <w:rPr>
          <w:rFonts w:ascii="Arial" w:eastAsia="Arial" w:hAnsi="Arial" w:cs="Arial"/>
          <w:sz w:val="20"/>
          <w:szCs w:val="20"/>
        </w:rPr>
      </w:pPr>
      <w:r w:rsidRPr="00A41EA1">
        <w:rPr>
          <w:rFonts w:ascii="Arial" w:eastAsia="Arial" w:hAnsi="Arial" w:cs="Arial"/>
          <w:sz w:val="20"/>
          <w:szCs w:val="20"/>
        </w:rPr>
        <w:t xml:space="preserve">The motorists can download receipts for their paid notices by first logging into the eService with their </w:t>
      </w:r>
      <w:proofErr w:type="spellStart"/>
      <w:r w:rsidRPr="00A41EA1">
        <w:rPr>
          <w:rFonts w:ascii="Arial" w:eastAsia="Arial" w:hAnsi="Arial" w:cs="Arial"/>
          <w:sz w:val="20"/>
          <w:szCs w:val="20"/>
        </w:rPr>
        <w:t>SingPass</w:t>
      </w:r>
      <w:proofErr w:type="spellEnd"/>
      <w:r w:rsidRPr="00A41EA1">
        <w:rPr>
          <w:rFonts w:ascii="Arial" w:eastAsia="Arial" w:hAnsi="Arial" w:cs="Arial"/>
          <w:sz w:val="20"/>
          <w:szCs w:val="20"/>
        </w:rPr>
        <w:t xml:space="preserve"> or </w:t>
      </w:r>
      <w:proofErr w:type="spellStart"/>
      <w:r w:rsidRPr="00A41EA1">
        <w:rPr>
          <w:rFonts w:ascii="Arial" w:eastAsia="Arial" w:hAnsi="Arial" w:cs="Arial"/>
          <w:sz w:val="20"/>
          <w:szCs w:val="20"/>
        </w:rPr>
        <w:t>Corppass.</w:t>
      </w:r>
      <w:r w:rsidR="005662DF" w:rsidRPr="00A41EA1">
        <w:rPr>
          <w:rFonts w:ascii="Arial" w:eastAsia="Arial" w:hAnsi="Arial" w:cs="Arial"/>
          <w:sz w:val="20"/>
          <w:szCs w:val="20"/>
        </w:rPr>
        <w:t>parking</w:t>
      </w:r>
      <w:proofErr w:type="spellEnd"/>
    </w:p>
    <w:p w14:paraId="40BF3E48" w14:textId="77777777" w:rsidR="00F6684C" w:rsidRPr="00A41EA1" w:rsidRDefault="00F6684C" w:rsidP="00F6684C">
      <w:pPr>
        <w:pStyle w:val="ListParagraph"/>
        <w:spacing w:after="240" w:line="360" w:lineRule="auto"/>
        <w:rPr>
          <w:rFonts w:ascii="Arial" w:eastAsia="Arial" w:hAnsi="Arial" w:cs="Arial"/>
          <w:sz w:val="20"/>
          <w:szCs w:val="20"/>
        </w:rPr>
      </w:pPr>
    </w:p>
    <w:p w14:paraId="0BCEB54D" w14:textId="2B5EADF1" w:rsidR="000C2698" w:rsidRPr="00A41EA1" w:rsidRDefault="000C2698" w:rsidP="00620F9E">
      <w:pPr>
        <w:pStyle w:val="ListParagraph"/>
        <w:numPr>
          <w:ilvl w:val="0"/>
          <w:numId w:val="4"/>
        </w:numPr>
        <w:spacing w:after="240" w:line="360" w:lineRule="auto"/>
        <w:rPr>
          <w:rFonts w:ascii="Arial" w:eastAsia="Arial" w:hAnsi="Arial" w:cs="Arial"/>
          <w:sz w:val="20"/>
          <w:szCs w:val="20"/>
        </w:rPr>
      </w:pPr>
      <w:r w:rsidRPr="00A41EA1">
        <w:rPr>
          <w:rFonts w:ascii="Arial" w:eastAsia="Arial" w:hAnsi="Arial" w:cs="Arial"/>
          <w:sz w:val="20"/>
          <w:szCs w:val="20"/>
        </w:rPr>
        <w:t>Once logged in, they can access a list of all payments made (both online and offline) within the past six months. From this list, they can select any notice and download its corresponding receipt.</w:t>
      </w:r>
    </w:p>
    <w:p w14:paraId="3B7778C4" w14:textId="77777777" w:rsidR="000C2698" w:rsidRPr="00A41EA1" w:rsidRDefault="000C2698" w:rsidP="000C2698">
      <w:pPr>
        <w:spacing w:line="360" w:lineRule="auto"/>
        <w:rPr>
          <w:rFonts w:ascii="Arial" w:eastAsia="Arial" w:hAnsi="Arial" w:cs="Arial"/>
          <w:sz w:val="20"/>
          <w:szCs w:val="20"/>
          <w:rPrChange w:id="10731" w:author="Mubiyarto Wibisono" w:date="2025-09-05T08:31:00Z" w16du:dateUtc="2025-09-05T01:31:00Z">
            <w:rPr>
              <w:rFonts w:ascii="Arial" w:eastAsia="Arial" w:hAnsi="Arial" w:cs="Arial"/>
            </w:rPr>
          </w:rPrChange>
        </w:rPr>
      </w:pPr>
    </w:p>
    <w:p w14:paraId="0BFA4659" w14:textId="77777777" w:rsidR="000E514F" w:rsidRPr="00A41EA1" w:rsidRDefault="000E514F" w:rsidP="000C2698">
      <w:pPr>
        <w:spacing w:line="360" w:lineRule="auto"/>
        <w:rPr>
          <w:rFonts w:ascii="Arial" w:eastAsia="Arial" w:hAnsi="Arial" w:cs="Arial"/>
          <w:sz w:val="20"/>
          <w:szCs w:val="20"/>
          <w:rPrChange w:id="10732" w:author="Mubiyarto Wibisono" w:date="2025-09-05T08:31:00Z" w16du:dateUtc="2025-09-05T01:31:00Z">
            <w:rPr>
              <w:rFonts w:ascii="Arial" w:eastAsia="Arial" w:hAnsi="Arial" w:cs="Arial"/>
            </w:rPr>
          </w:rPrChange>
        </w:rPr>
      </w:pPr>
    </w:p>
    <w:p w14:paraId="3A2B7A98" w14:textId="77777777" w:rsidR="000E514F" w:rsidRPr="00A41EA1" w:rsidRDefault="000E514F" w:rsidP="000C2698">
      <w:pPr>
        <w:spacing w:line="360" w:lineRule="auto"/>
        <w:rPr>
          <w:rFonts w:ascii="Arial" w:eastAsia="Arial" w:hAnsi="Arial" w:cs="Arial"/>
          <w:sz w:val="20"/>
          <w:szCs w:val="20"/>
          <w:rPrChange w:id="10733" w:author="Mubiyarto Wibisono" w:date="2025-09-05T08:31:00Z" w16du:dateUtc="2025-09-05T01:31:00Z">
            <w:rPr>
              <w:rFonts w:ascii="Arial" w:eastAsia="Arial" w:hAnsi="Arial" w:cs="Arial"/>
            </w:rPr>
          </w:rPrChange>
        </w:rPr>
      </w:pPr>
    </w:p>
    <w:p w14:paraId="0A1BAF25" w14:textId="77777777" w:rsidR="000E514F" w:rsidRPr="00A41EA1" w:rsidRDefault="000E514F" w:rsidP="000C2698">
      <w:pPr>
        <w:spacing w:line="360" w:lineRule="auto"/>
        <w:rPr>
          <w:rFonts w:ascii="Arial" w:eastAsia="Arial" w:hAnsi="Arial" w:cs="Arial"/>
          <w:sz w:val="20"/>
          <w:szCs w:val="20"/>
          <w:rPrChange w:id="10734" w:author="Mubiyarto Wibisono" w:date="2025-09-05T08:31:00Z" w16du:dateUtc="2025-09-05T01:31:00Z">
            <w:rPr>
              <w:rFonts w:ascii="Arial" w:eastAsia="Arial" w:hAnsi="Arial" w:cs="Arial"/>
            </w:rPr>
          </w:rPrChange>
        </w:rPr>
      </w:pPr>
    </w:p>
    <w:p w14:paraId="1794EECE" w14:textId="77777777" w:rsidR="000E514F" w:rsidRPr="00A41EA1" w:rsidRDefault="000E514F" w:rsidP="000C2698">
      <w:pPr>
        <w:spacing w:line="360" w:lineRule="auto"/>
        <w:rPr>
          <w:rFonts w:ascii="Arial" w:eastAsia="Arial" w:hAnsi="Arial" w:cs="Arial"/>
          <w:sz w:val="20"/>
          <w:szCs w:val="20"/>
          <w:rPrChange w:id="10735" w:author="Mubiyarto Wibisono" w:date="2025-09-05T08:31:00Z" w16du:dateUtc="2025-09-05T01:31:00Z">
            <w:rPr>
              <w:rFonts w:ascii="Arial" w:eastAsia="Arial" w:hAnsi="Arial" w:cs="Arial"/>
            </w:rPr>
          </w:rPrChange>
        </w:rPr>
      </w:pPr>
    </w:p>
    <w:p w14:paraId="7B15788B" w14:textId="77777777" w:rsidR="000E514F" w:rsidRPr="00A41EA1" w:rsidRDefault="000E514F" w:rsidP="000C2698">
      <w:pPr>
        <w:spacing w:line="360" w:lineRule="auto"/>
        <w:rPr>
          <w:rFonts w:ascii="Arial" w:eastAsia="Arial" w:hAnsi="Arial" w:cs="Arial"/>
          <w:sz w:val="20"/>
          <w:szCs w:val="20"/>
          <w:rPrChange w:id="10736" w:author="Mubiyarto Wibisono" w:date="2025-09-05T08:31:00Z" w16du:dateUtc="2025-09-05T01:31:00Z">
            <w:rPr>
              <w:rFonts w:ascii="Arial" w:eastAsia="Arial" w:hAnsi="Arial" w:cs="Arial"/>
            </w:rPr>
          </w:rPrChange>
        </w:rPr>
      </w:pPr>
    </w:p>
    <w:p w14:paraId="7E718265" w14:textId="77777777" w:rsidR="000E514F" w:rsidRPr="00A41EA1" w:rsidRDefault="000E514F" w:rsidP="000C2698">
      <w:pPr>
        <w:spacing w:line="360" w:lineRule="auto"/>
        <w:rPr>
          <w:rFonts w:ascii="Arial" w:eastAsia="Arial" w:hAnsi="Arial" w:cs="Arial"/>
          <w:sz w:val="20"/>
          <w:szCs w:val="20"/>
          <w:rPrChange w:id="10737" w:author="Mubiyarto Wibisono" w:date="2025-09-05T08:31:00Z" w16du:dateUtc="2025-09-05T01:31:00Z">
            <w:rPr>
              <w:rFonts w:ascii="Arial" w:eastAsia="Arial" w:hAnsi="Arial" w:cs="Arial"/>
            </w:rPr>
          </w:rPrChange>
        </w:rPr>
      </w:pPr>
    </w:p>
    <w:p w14:paraId="341F3F59" w14:textId="77777777" w:rsidR="000E514F" w:rsidRPr="00A41EA1" w:rsidRDefault="000E514F" w:rsidP="000C2698">
      <w:pPr>
        <w:spacing w:line="360" w:lineRule="auto"/>
        <w:rPr>
          <w:rFonts w:ascii="Arial" w:eastAsia="Arial" w:hAnsi="Arial" w:cs="Arial"/>
          <w:sz w:val="20"/>
          <w:szCs w:val="20"/>
          <w:rPrChange w:id="10738" w:author="Mubiyarto Wibisono" w:date="2025-09-05T08:31:00Z" w16du:dateUtc="2025-09-05T01:31:00Z">
            <w:rPr>
              <w:rFonts w:ascii="Arial" w:eastAsia="Arial" w:hAnsi="Arial" w:cs="Arial"/>
            </w:rPr>
          </w:rPrChange>
        </w:rPr>
      </w:pPr>
    </w:p>
    <w:p w14:paraId="52A054BD" w14:textId="77777777" w:rsidR="000E514F" w:rsidRPr="00A41EA1" w:rsidRDefault="000E514F" w:rsidP="000C2698">
      <w:pPr>
        <w:spacing w:line="360" w:lineRule="auto"/>
        <w:rPr>
          <w:rFonts w:ascii="Arial" w:eastAsia="Arial" w:hAnsi="Arial" w:cs="Arial"/>
          <w:sz w:val="20"/>
          <w:szCs w:val="20"/>
          <w:rPrChange w:id="10739" w:author="Mubiyarto Wibisono" w:date="2025-09-05T08:31:00Z" w16du:dateUtc="2025-09-05T01:31:00Z">
            <w:rPr>
              <w:rFonts w:ascii="Arial" w:eastAsia="Arial" w:hAnsi="Arial" w:cs="Arial"/>
            </w:rPr>
          </w:rPrChange>
        </w:rPr>
      </w:pPr>
    </w:p>
    <w:p w14:paraId="7F4692E2" w14:textId="77777777" w:rsidR="000E514F" w:rsidRPr="00A41EA1" w:rsidRDefault="000E514F" w:rsidP="000C2698">
      <w:pPr>
        <w:spacing w:line="360" w:lineRule="auto"/>
        <w:rPr>
          <w:rFonts w:ascii="Arial" w:eastAsia="Arial" w:hAnsi="Arial" w:cs="Arial"/>
          <w:sz w:val="20"/>
          <w:szCs w:val="20"/>
          <w:rPrChange w:id="10740" w:author="Mubiyarto Wibisono" w:date="2025-09-05T08:31:00Z" w16du:dateUtc="2025-09-05T01:31:00Z">
            <w:rPr>
              <w:rFonts w:ascii="Arial" w:eastAsia="Arial" w:hAnsi="Arial" w:cs="Arial"/>
            </w:rPr>
          </w:rPrChange>
        </w:rPr>
      </w:pPr>
    </w:p>
    <w:p w14:paraId="67AFF9C9" w14:textId="77777777" w:rsidR="000E514F" w:rsidRPr="00A41EA1" w:rsidRDefault="000E514F" w:rsidP="000C2698">
      <w:pPr>
        <w:spacing w:line="360" w:lineRule="auto"/>
        <w:rPr>
          <w:rFonts w:ascii="Arial" w:eastAsia="Arial" w:hAnsi="Arial" w:cs="Arial"/>
          <w:sz w:val="20"/>
          <w:szCs w:val="20"/>
          <w:rPrChange w:id="10741" w:author="Mubiyarto Wibisono" w:date="2025-09-05T08:31:00Z" w16du:dateUtc="2025-09-05T01:31:00Z">
            <w:rPr>
              <w:rFonts w:ascii="Arial" w:eastAsia="Arial" w:hAnsi="Arial" w:cs="Arial"/>
            </w:rPr>
          </w:rPrChange>
        </w:rPr>
      </w:pPr>
    </w:p>
    <w:p w14:paraId="793F988F" w14:textId="77777777" w:rsidR="000E514F" w:rsidRPr="00A41EA1" w:rsidRDefault="000E514F" w:rsidP="000C2698">
      <w:pPr>
        <w:spacing w:line="360" w:lineRule="auto"/>
        <w:rPr>
          <w:rFonts w:ascii="Arial" w:eastAsia="Arial" w:hAnsi="Arial" w:cs="Arial"/>
          <w:sz w:val="20"/>
          <w:szCs w:val="20"/>
          <w:rPrChange w:id="10742" w:author="Mubiyarto Wibisono" w:date="2025-09-05T08:31:00Z" w16du:dateUtc="2025-09-05T01:31:00Z">
            <w:rPr>
              <w:rFonts w:ascii="Arial" w:eastAsia="Arial" w:hAnsi="Arial" w:cs="Arial"/>
            </w:rPr>
          </w:rPrChange>
        </w:rPr>
      </w:pPr>
    </w:p>
    <w:p w14:paraId="217F12F3" w14:textId="77777777" w:rsidR="000E514F" w:rsidRPr="00A41EA1" w:rsidRDefault="000E514F" w:rsidP="000C2698">
      <w:pPr>
        <w:spacing w:line="360" w:lineRule="auto"/>
        <w:rPr>
          <w:rFonts w:ascii="Arial" w:eastAsia="Arial" w:hAnsi="Arial" w:cs="Arial"/>
          <w:sz w:val="20"/>
          <w:szCs w:val="20"/>
          <w:rPrChange w:id="10743" w:author="Mubiyarto Wibisono" w:date="2025-09-05T08:31:00Z" w16du:dateUtc="2025-09-05T01:31:00Z">
            <w:rPr>
              <w:rFonts w:ascii="Arial" w:eastAsia="Arial" w:hAnsi="Arial" w:cs="Arial"/>
            </w:rPr>
          </w:rPrChange>
        </w:rPr>
      </w:pPr>
    </w:p>
    <w:p w14:paraId="524CFE0D" w14:textId="77777777" w:rsidR="000E514F" w:rsidRPr="00A41EA1" w:rsidRDefault="000E514F" w:rsidP="000C2698">
      <w:pPr>
        <w:spacing w:line="360" w:lineRule="auto"/>
        <w:rPr>
          <w:rFonts w:ascii="Arial" w:eastAsia="Arial" w:hAnsi="Arial" w:cs="Arial"/>
          <w:sz w:val="20"/>
          <w:szCs w:val="20"/>
          <w:rPrChange w:id="10744" w:author="Mubiyarto Wibisono" w:date="2025-09-05T08:31:00Z" w16du:dateUtc="2025-09-05T01:31:00Z">
            <w:rPr>
              <w:rFonts w:ascii="Arial" w:eastAsia="Arial" w:hAnsi="Arial" w:cs="Arial"/>
            </w:rPr>
          </w:rPrChange>
        </w:rPr>
      </w:pPr>
    </w:p>
    <w:p w14:paraId="1A2E4B34" w14:textId="77777777" w:rsidR="000E514F" w:rsidRPr="00A41EA1" w:rsidRDefault="000E514F" w:rsidP="000C2698">
      <w:pPr>
        <w:spacing w:line="360" w:lineRule="auto"/>
        <w:rPr>
          <w:rFonts w:ascii="Arial" w:eastAsia="Arial" w:hAnsi="Arial" w:cs="Arial"/>
          <w:sz w:val="20"/>
          <w:szCs w:val="20"/>
          <w:rPrChange w:id="10745" w:author="Mubiyarto Wibisono" w:date="2025-09-05T08:31:00Z" w16du:dateUtc="2025-09-05T01:31:00Z">
            <w:rPr>
              <w:rFonts w:ascii="Arial" w:eastAsia="Arial" w:hAnsi="Arial" w:cs="Arial"/>
            </w:rPr>
          </w:rPrChange>
        </w:rPr>
      </w:pPr>
    </w:p>
    <w:p w14:paraId="2D0F8FCA" w14:textId="77777777" w:rsidR="000E514F" w:rsidRPr="00A41EA1" w:rsidRDefault="000E514F" w:rsidP="000C2698">
      <w:pPr>
        <w:spacing w:line="360" w:lineRule="auto"/>
        <w:rPr>
          <w:rFonts w:ascii="Arial" w:eastAsia="Arial" w:hAnsi="Arial" w:cs="Arial"/>
          <w:sz w:val="20"/>
          <w:szCs w:val="20"/>
          <w:rPrChange w:id="10746" w:author="Mubiyarto Wibisono" w:date="2025-09-05T08:31:00Z" w16du:dateUtc="2025-09-05T01:31:00Z">
            <w:rPr>
              <w:rFonts w:ascii="Arial" w:eastAsia="Arial" w:hAnsi="Arial" w:cs="Arial"/>
            </w:rPr>
          </w:rPrChange>
        </w:rPr>
      </w:pPr>
    </w:p>
    <w:p w14:paraId="6A279FCC" w14:textId="77777777" w:rsidR="000E514F" w:rsidRPr="00A41EA1" w:rsidRDefault="000E514F" w:rsidP="000C2698">
      <w:pPr>
        <w:spacing w:line="360" w:lineRule="auto"/>
        <w:rPr>
          <w:rFonts w:ascii="Arial" w:eastAsia="Arial" w:hAnsi="Arial" w:cs="Arial"/>
          <w:sz w:val="20"/>
          <w:szCs w:val="20"/>
          <w:rPrChange w:id="10747" w:author="Mubiyarto Wibisono" w:date="2025-09-05T08:31:00Z" w16du:dateUtc="2025-09-05T01:31:00Z">
            <w:rPr>
              <w:rFonts w:ascii="Arial" w:eastAsia="Arial" w:hAnsi="Arial" w:cs="Arial"/>
            </w:rPr>
          </w:rPrChange>
        </w:rPr>
      </w:pPr>
    </w:p>
    <w:p w14:paraId="2A4604B0" w14:textId="77777777" w:rsidR="000E514F" w:rsidRPr="00A41EA1" w:rsidRDefault="000E514F" w:rsidP="000C2698">
      <w:pPr>
        <w:spacing w:line="360" w:lineRule="auto"/>
        <w:rPr>
          <w:rFonts w:ascii="Arial" w:eastAsia="Arial" w:hAnsi="Arial" w:cs="Arial"/>
          <w:sz w:val="20"/>
          <w:szCs w:val="20"/>
          <w:rPrChange w:id="10748" w:author="Mubiyarto Wibisono" w:date="2025-09-05T08:31:00Z" w16du:dateUtc="2025-09-05T01:31:00Z">
            <w:rPr>
              <w:rFonts w:ascii="Arial" w:eastAsia="Arial" w:hAnsi="Arial" w:cs="Arial"/>
            </w:rPr>
          </w:rPrChange>
        </w:rPr>
      </w:pPr>
    </w:p>
    <w:p w14:paraId="254CA551" w14:textId="77777777" w:rsidR="000E514F" w:rsidRPr="00A41EA1" w:rsidRDefault="000E514F" w:rsidP="000C2698">
      <w:pPr>
        <w:spacing w:line="360" w:lineRule="auto"/>
        <w:rPr>
          <w:rFonts w:ascii="Arial" w:eastAsia="Arial" w:hAnsi="Arial" w:cs="Arial"/>
          <w:sz w:val="20"/>
          <w:szCs w:val="20"/>
          <w:rPrChange w:id="10749" w:author="Mubiyarto Wibisono" w:date="2025-09-05T08:31:00Z" w16du:dateUtc="2025-09-05T01:31:00Z">
            <w:rPr>
              <w:rFonts w:ascii="Arial" w:eastAsia="Arial" w:hAnsi="Arial" w:cs="Arial"/>
            </w:rPr>
          </w:rPrChange>
        </w:rPr>
      </w:pPr>
    </w:p>
    <w:p w14:paraId="1FDD593A" w14:textId="77777777" w:rsidR="000E514F" w:rsidRPr="00A41EA1" w:rsidRDefault="000E514F" w:rsidP="000C2698">
      <w:pPr>
        <w:spacing w:line="360" w:lineRule="auto"/>
        <w:rPr>
          <w:rFonts w:ascii="Arial" w:eastAsia="Arial" w:hAnsi="Arial" w:cs="Arial"/>
          <w:sz w:val="20"/>
          <w:szCs w:val="20"/>
          <w:rPrChange w:id="10750" w:author="Mubiyarto Wibisono" w:date="2025-09-05T08:31:00Z" w16du:dateUtc="2025-09-05T01:31:00Z">
            <w:rPr>
              <w:rFonts w:ascii="Arial" w:eastAsia="Arial" w:hAnsi="Arial" w:cs="Arial"/>
            </w:rPr>
          </w:rPrChange>
        </w:rPr>
      </w:pPr>
    </w:p>
    <w:p w14:paraId="76D16F6C" w14:textId="77777777" w:rsidR="000E514F" w:rsidRPr="00A41EA1" w:rsidRDefault="000E514F" w:rsidP="000C2698">
      <w:pPr>
        <w:spacing w:line="360" w:lineRule="auto"/>
        <w:rPr>
          <w:rFonts w:ascii="Arial" w:eastAsia="Arial" w:hAnsi="Arial" w:cs="Arial"/>
          <w:sz w:val="20"/>
          <w:szCs w:val="20"/>
          <w:rPrChange w:id="10751" w:author="Mubiyarto Wibisono" w:date="2025-09-05T08:31:00Z" w16du:dateUtc="2025-09-05T01:31:00Z">
            <w:rPr>
              <w:rFonts w:ascii="Arial" w:eastAsia="Arial" w:hAnsi="Arial" w:cs="Arial"/>
            </w:rPr>
          </w:rPrChange>
        </w:rPr>
      </w:pPr>
    </w:p>
    <w:p w14:paraId="03CA17CD" w14:textId="77777777" w:rsidR="000E514F" w:rsidRPr="00A41EA1" w:rsidRDefault="000E514F" w:rsidP="000C2698">
      <w:pPr>
        <w:spacing w:line="360" w:lineRule="auto"/>
        <w:rPr>
          <w:rFonts w:ascii="Arial" w:eastAsia="Arial" w:hAnsi="Arial" w:cs="Arial"/>
          <w:sz w:val="20"/>
          <w:szCs w:val="20"/>
          <w:rPrChange w:id="10752" w:author="Mubiyarto Wibisono" w:date="2025-09-05T08:31:00Z" w16du:dateUtc="2025-09-05T01:31:00Z">
            <w:rPr>
              <w:rFonts w:ascii="Arial" w:eastAsia="Arial" w:hAnsi="Arial" w:cs="Arial"/>
            </w:rPr>
          </w:rPrChange>
        </w:rPr>
      </w:pPr>
    </w:p>
    <w:p w14:paraId="41498C68" w14:textId="77777777" w:rsidR="000E514F" w:rsidRPr="00A41EA1" w:rsidRDefault="000E514F" w:rsidP="000C2698">
      <w:pPr>
        <w:spacing w:line="360" w:lineRule="auto"/>
        <w:rPr>
          <w:rFonts w:ascii="Arial" w:eastAsia="Arial" w:hAnsi="Arial" w:cs="Arial"/>
          <w:sz w:val="20"/>
          <w:szCs w:val="20"/>
          <w:rPrChange w:id="10753" w:author="Mubiyarto Wibisono" w:date="2025-09-05T08:31:00Z" w16du:dateUtc="2025-09-05T01:31:00Z">
            <w:rPr>
              <w:rFonts w:ascii="Arial" w:eastAsia="Arial" w:hAnsi="Arial" w:cs="Arial"/>
            </w:rPr>
          </w:rPrChange>
        </w:rPr>
      </w:pPr>
    </w:p>
    <w:p w14:paraId="303BE25E" w14:textId="77777777" w:rsidR="000E514F" w:rsidRPr="00A41EA1" w:rsidRDefault="000E514F" w:rsidP="000C2698">
      <w:pPr>
        <w:spacing w:line="360" w:lineRule="auto"/>
        <w:rPr>
          <w:rFonts w:ascii="Arial" w:eastAsia="Arial" w:hAnsi="Arial" w:cs="Arial"/>
          <w:sz w:val="20"/>
          <w:szCs w:val="20"/>
          <w:rPrChange w:id="10754" w:author="Mubiyarto Wibisono" w:date="2025-09-05T08:31:00Z" w16du:dateUtc="2025-09-05T01:31:00Z">
            <w:rPr>
              <w:rFonts w:ascii="Arial" w:eastAsia="Arial" w:hAnsi="Arial" w:cs="Arial"/>
            </w:rPr>
          </w:rPrChange>
        </w:rPr>
      </w:pPr>
    </w:p>
    <w:p w14:paraId="2220F0F4" w14:textId="77777777" w:rsidR="000E514F" w:rsidRPr="00A41EA1" w:rsidRDefault="000E514F" w:rsidP="000C2698">
      <w:pPr>
        <w:spacing w:line="360" w:lineRule="auto"/>
        <w:rPr>
          <w:rFonts w:ascii="Arial" w:eastAsia="Arial" w:hAnsi="Arial" w:cs="Arial"/>
          <w:sz w:val="20"/>
          <w:szCs w:val="20"/>
          <w:rPrChange w:id="10755" w:author="Mubiyarto Wibisono" w:date="2025-09-05T08:31:00Z" w16du:dateUtc="2025-09-05T01:31:00Z">
            <w:rPr>
              <w:rFonts w:ascii="Arial" w:eastAsia="Arial" w:hAnsi="Arial" w:cs="Arial"/>
            </w:rPr>
          </w:rPrChange>
        </w:rPr>
      </w:pPr>
    </w:p>
    <w:p w14:paraId="141CEFDA" w14:textId="02D71A74" w:rsidR="00AE590A" w:rsidRPr="006A12F8" w:rsidRDefault="00A123C3">
      <w:pPr>
        <w:pStyle w:val="Heading3"/>
        <w:numPr>
          <w:ilvl w:val="0"/>
          <w:numId w:val="103"/>
        </w:numPr>
        <w:ind w:left="426" w:hanging="426"/>
        <w:rPr>
          <w:rFonts w:eastAsia="Arial" w:cs="Arial"/>
          <w:b/>
          <w:bCs/>
          <w:color w:val="215E99" w:themeColor="text2" w:themeTint="BF"/>
          <w:rPrChange w:id="10756" w:author="Mubiyarto Wibisono" w:date="2025-09-05T09:19:00Z" w16du:dateUtc="2025-09-05T02:19:00Z">
            <w:rPr>
              <w:rFonts w:ascii="Arial" w:eastAsia="Arial" w:hAnsi="Arial" w:cs="Arial"/>
              <w:b/>
              <w:bCs/>
            </w:rPr>
          </w:rPrChange>
        </w:rPr>
        <w:pPrChange w:id="10757" w:author="Mubiyarto Wibisono" w:date="2025-09-04T16:58:00Z" w16du:dateUtc="2025-09-04T09:58:00Z">
          <w:pPr>
            <w:pStyle w:val="Heading2"/>
          </w:pPr>
        </w:pPrChange>
      </w:pPr>
      <w:bookmarkStart w:id="10758" w:name="_Toc205930482"/>
      <w:bookmarkStart w:id="10759" w:name="_Toc206576734"/>
      <w:bookmarkStart w:id="10760" w:name="_Toc206577268"/>
      <w:del w:id="10761" w:author="Mubiyarto Wibisono" w:date="2025-09-04T16:58:00Z" w16du:dateUtc="2025-09-04T09:58:00Z">
        <w:r w:rsidRPr="006A12F8" w:rsidDel="004C327F">
          <w:rPr>
            <w:rFonts w:eastAsia="Arial" w:cs="Arial"/>
            <w:b/>
            <w:bCs/>
            <w:color w:val="215E99" w:themeColor="text2" w:themeTint="BF"/>
            <w:rPrChange w:id="10762" w:author="Mubiyarto Wibisono" w:date="2025-09-05T09:19:00Z" w16du:dateUtc="2025-09-05T02:19:00Z">
              <w:rPr>
                <w:rFonts w:eastAsia="Arial" w:cs="Arial"/>
                <w:b/>
                <w:bCs/>
              </w:rPr>
            </w:rPrChange>
          </w:rPr>
          <w:lastRenderedPageBreak/>
          <w:delText>7</w:delText>
        </w:r>
        <w:r w:rsidR="000C2698" w:rsidRPr="006A12F8" w:rsidDel="004C327F">
          <w:rPr>
            <w:rFonts w:eastAsia="Arial" w:cs="Arial"/>
            <w:b/>
            <w:bCs/>
            <w:color w:val="215E99" w:themeColor="text2" w:themeTint="BF"/>
            <w:rPrChange w:id="10763" w:author="Mubiyarto Wibisono" w:date="2025-09-05T09:19:00Z" w16du:dateUtc="2025-09-05T02:19:00Z">
              <w:rPr>
                <w:rFonts w:eastAsia="Arial" w:cs="Arial"/>
                <w:b/>
                <w:bCs/>
              </w:rPr>
            </w:rPrChange>
          </w:rPr>
          <w:delText>.2</w:delText>
        </w:r>
      </w:del>
      <w:r w:rsidR="000C2698" w:rsidRPr="006A12F8">
        <w:rPr>
          <w:rFonts w:eastAsia="Arial" w:cs="Arial"/>
          <w:b/>
          <w:bCs/>
          <w:color w:val="215E99" w:themeColor="text2" w:themeTint="BF"/>
          <w:rPrChange w:id="10764" w:author="Mubiyarto Wibisono" w:date="2025-09-05T09:19:00Z" w16du:dateUtc="2025-09-05T02:19:00Z">
            <w:rPr>
              <w:rFonts w:eastAsia="Arial" w:cs="Arial"/>
              <w:b/>
              <w:bCs/>
            </w:rPr>
          </w:rPrChange>
        </w:rPr>
        <w:t xml:space="preserve"> </w:t>
      </w:r>
      <w:bookmarkStart w:id="10765" w:name="_Toc207935972"/>
      <w:bookmarkStart w:id="10766" w:name="_Toc207957539"/>
      <w:bookmarkStart w:id="10767" w:name="_Toc207961857"/>
      <w:r w:rsidR="000E514F" w:rsidRPr="006A12F8">
        <w:rPr>
          <w:rFonts w:eastAsia="Arial" w:cs="Arial"/>
          <w:b/>
          <w:bCs/>
          <w:color w:val="215E99" w:themeColor="text2" w:themeTint="BF"/>
          <w:rPrChange w:id="10768" w:author="Mubiyarto Wibisono" w:date="2025-09-05T09:19:00Z" w16du:dateUtc="2025-09-05T02:19:00Z">
            <w:rPr>
              <w:rFonts w:eastAsia="Arial" w:cs="Arial"/>
              <w:b/>
              <w:bCs/>
            </w:rPr>
          </w:rPrChange>
        </w:rPr>
        <w:t>Diagram Flow Image</w:t>
      </w:r>
      <w:bookmarkEnd w:id="10758"/>
      <w:bookmarkEnd w:id="10759"/>
      <w:bookmarkEnd w:id="10760"/>
      <w:bookmarkEnd w:id="10765"/>
      <w:bookmarkEnd w:id="10766"/>
      <w:bookmarkEnd w:id="10767"/>
    </w:p>
    <w:p w14:paraId="2FC5F964" w14:textId="21052D7E" w:rsidR="00AE590A" w:rsidRPr="00A41EA1" w:rsidRDefault="003174EF" w:rsidP="00AE590A">
      <w:pPr>
        <w:rPr>
          <w:rFonts w:ascii="Arial" w:eastAsia="Arial" w:hAnsi="Arial" w:cs="Arial"/>
          <w:sz w:val="20"/>
          <w:szCs w:val="20"/>
          <w:rPrChange w:id="10769" w:author="Mubiyarto Wibisono" w:date="2025-09-05T08:31:00Z" w16du:dateUtc="2025-09-05T01:31:00Z">
            <w:rPr>
              <w:rFonts w:ascii="Arial" w:eastAsia="Arial" w:hAnsi="Arial" w:cs="Arial"/>
            </w:rPr>
          </w:rPrChange>
        </w:rPr>
      </w:pPr>
      <w:r w:rsidRPr="00A41EA1">
        <w:rPr>
          <w:rFonts w:ascii="Arial" w:hAnsi="Arial" w:cs="Arial"/>
          <w:noProof/>
          <w:sz w:val="20"/>
          <w:szCs w:val="20"/>
          <w:rPrChange w:id="10770" w:author="Mubiyarto Wibisono" w:date="2025-09-05T08:31:00Z" w16du:dateUtc="2025-09-05T01:31:00Z">
            <w:rPr>
              <w:noProof/>
            </w:rPr>
          </w:rPrChange>
        </w:rPr>
        <w:drawing>
          <wp:inline distT="0" distB="0" distL="0" distR="0" wp14:anchorId="4BF5B393" wp14:editId="0D6E97B4">
            <wp:extent cx="5943600" cy="1539875"/>
            <wp:effectExtent l="0" t="0" r="0" b="3175"/>
            <wp:docPr id="1885178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539875"/>
                    </a:xfrm>
                    <a:prstGeom prst="rect">
                      <a:avLst/>
                    </a:prstGeom>
                    <a:noFill/>
                    <a:ln>
                      <a:noFill/>
                    </a:ln>
                  </pic:spPr>
                </pic:pic>
              </a:graphicData>
            </a:graphic>
          </wp:inline>
        </w:drawing>
      </w:r>
    </w:p>
    <w:p w14:paraId="13D0441E" w14:textId="5679F4C5" w:rsidR="00FF4855" w:rsidRPr="00A41EA1" w:rsidRDefault="00FF4855" w:rsidP="00FF4855">
      <w:pPr>
        <w:rPr>
          <w:rFonts w:ascii="Arial" w:eastAsia="Arial" w:hAnsi="Arial" w:cs="Arial"/>
          <w:sz w:val="20"/>
          <w:szCs w:val="20"/>
        </w:rPr>
      </w:pPr>
      <w:r w:rsidRPr="00A41EA1">
        <w:rPr>
          <w:rFonts w:ascii="Arial" w:eastAsia="Arial" w:hAnsi="Arial" w:cs="Arial"/>
          <w:sz w:val="20"/>
          <w:szCs w:val="20"/>
        </w:rPr>
        <w:t>NOTE: Due to page size limit, the full-sized image is appended.</w:t>
      </w:r>
    </w:p>
    <w:p w14:paraId="2B5A54AC" w14:textId="6A3C562F" w:rsidR="007C3C5E" w:rsidRPr="00A41EA1" w:rsidRDefault="0087619F" w:rsidP="00C06370">
      <w:pPr>
        <w:rPr>
          <w:rFonts w:ascii="Arial" w:eastAsia="Arial" w:hAnsi="Arial" w:cs="Arial"/>
          <w:sz w:val="20"/>
          <w:szCs w:val="20"/>
          <w:rPrChange w:id="10771" w:author="Mubiyarto Wibisono" w:date="2025-09-05T08:31:00Z" w16du:dateUtc="2025-09-05T01:31:00Z">
            <w:rPr>
              <w:rFonts w:ascii="Arial" w:eastAsia="Arial" w:hAnsi="Arial" w:cs="Arial"/>
            </w:rPr>
          </w:rPrChange>
        </w:rPr>
      </w:pPr>
      <w:r w:rsidRPr="00D43CA6">
        <w:rPr>
          <w:rFonts w:ascii="Arial" w:eastAsia="Arial" w:hAnsi="Arial" w:cs="Arial"/>
          <w:sz w:val="20"/>
          <w:szCs w:val="20"/>
        </w:rPr>
        <w:object w:dxaOrig="1469" w:dyaOrig="950" w14:anchorId="78958CFB">
          <v:shape id="_x0000_i1040" type="#_x0000_t75" style="width:78.1pt;height:48.15pt" o:ole="">
            <v:imagedata r:id="rId62" o:title=""/>
          </v:shape>
          <o:OLEObject Type="Embed" ProgID="Package" ShapeID="_x0000_i1040" DrawAspect="Icon" ObjectID="_1827411918" r:id="rId63"/>
        </w:object>
      </w:r>
    </w:p>
    <w:p w14:paraId="797EFEDA" w14:textId="77777777" w:rsidR="00D15134" w:rsidRPr="00A41EA1" w:rsidRDefault="00D15134" w:rsidP="00FF4855">
      <w:pPr>
        <w:rPr>
          <w:rFonts w:ascii="Arial" w:eastAsia="Arial" w:hAnsi="Arial" w:cs="Arial"/>
          <w:sz w:val="20"/>
          <w:szCs w:val="20"/>
          <w:rPrChange w:id="10772" w:author="Mubiyarto Wibisono" w:date="2025-09-05T08:31:00Z" w16du:dateUtc="2025-09-05T01:31:00Z">
            <w:rPr>
              <w:rFonts w:ascii="Arial" w:eastAsia="Arial" w:hAnsi="Arial" w:cs="Arial"/>
            </w:rPr>
          </w:rPrChange>
        </w:rPr>
      </w:pPr>
    </w:p>
    <w:tbl>
      <w:tblPr>
        <w:tblStyle w:val="TableGrid"/>
        <w:tblW w:w="9776" w:type="dxa"/>
        <w:tblCellMar>
          <w:top w:w="113" w:type="dxa"/>
          <w:bottom w:w="113" w:type="dxa"/>
        </w:tblCellMar>
        <w:tblLook w:val="04A0" w:firstRow="1" w:lastRow="0" w:firstColumn="1" w:lastColumn="0" w:noHBand="0" w:noVBand="1"/>
      </w:tblPr>
      <w:tblGrid>
        <w:gridCol w:w="2540"/>
        <w:gridCol w:w="1991"/>
        <w:gridCol w:w="5245"/>
      </w:tblGrid>
      <w:tr w:rsidR="00D15134" w:rsidRPr="00A41EA1" w14:paraId="24BE1809" w14:textId="77777777" w:rsidTr="00D6482D">
        <w:tc>
          <w:tcPr>
            <w:tcW w:w="2540" w:type="dxa"/>
            <w:shd w:val="clear" w:color="auto" w:fill="F2F2F2" w:themeFill="background1" w:themeFillShade="F2"/>
            <w:vAlign w:val="center"/>
          </w:tcPr>
          <w:p w14:paraId="2A0F0837" w14:textId="77777777" w:rsidR="00D15134" w:rsidRPr="00A41EA1" w:rsidRDefault="00D15134" w:rsidP="00D6482D">
            <w:pPr>
              <w:spacing w:line="360" w:lineRule="auto"/>
              <w:jc w:val="center"/>
              <w:rPr>
                <w:rFonts w:ascii="Arial" w:eastAsia="Arial" w:hAnsi="Arial" w:cs="Arial"/>
                <w:b/>
                <w:bCs/>
                <w:sz w:val="20"/>
                <w:szCs w:val="20"/>
              </w:rPr>
            </w:pPr>
            <w:r w:rsidRPr="00A41EA1">
              <w:rPr>
                <w:rFonts w:ascii="Arial" w:eastAsia="Arial" w:hAnsi="Arial" w:cs="Arial"/>
                <w:b/>
                <w:bCs/>
                <w:sz w:val="20"/>
                <w:szCs w:val="20"/>
              </w:rPr>
              <w:t>Step</w:t>
            </w:r>
          </w:p>
        </w:tc>
        <w:tc>
          <w:tcPr>
            <w:tcW w:w="1991" w:type="dxa"/>
            <w:shd w:val="clear" w:color="auto" w:fill="F2F2F2" w:themeFill="background1" w:themeFillShade="F2"/>
            <w:vAlign w:val="center"/>
          </w:tcPr>
          <w:p w14:paraId="1DBAF3FC" w14:textId="77777777" w:rsidR="00D15134" w:rsidRPr="00A41EA1" w:rsidRDefault="00D15134" w:rsidP="00D6482D">
            <w:pPr>
              <w:spacing w:line="360" w:lineRule="auto"/>
              <w:jc w:val="center"/>
              <w:rPr>
                <w:rFonts w:ascii="Arial" w:eastAsia="Arial" w:hAnsi="Arial" w:cs="Arial"/>
                <w:b/>
                <w:bCs/>
                <w:sz w:val="20"/>
                <w:szCs w:val="20"/>
              </w:rPr>
            </w:pPr>
            <w:r w:rsidRPr="00A41EA1">
              <w:rPr>
                <w:rFonts w:ascii="Arial" w:eastAsia="Arial" w:hAnsi="Arial" w:cs="Arial"/>
                <w:b/>
                <w:bCs/>
                <w:sz w:val="20"/>
                <w:szCs w:val="20"/>
              </w:rPr>
              <w:t>Definition</w:t>
            </w:r>
          </w:p>
        </w:tc>
        <w:tc>
          <w:tcPr>
            <w:tcW w:w="5245" w:type="dxa"/>
            <w:shd w:val="clear" w:color="auto" w:fill="F2F2F2" w:themeFill="background1" w:themeFillShade="F2"/>
            <w:vAlign w:val="center"/>
          </w:tcPr>
          <w:p w14:paraId="282EC165" w14:textId="77777777" w:rsidR="00D15134" w:rsidRPr="00A41EA1" w:rsidRDefault="00D15134" w:rsidP="00D6482D">
            <w:pPr>
              <w:spacing w:line="360" w:lineRule="auto"/>
              <w:jc w:val="center"/>
              <w:rPr>
                <w:rFonts w:ascii="Arial" w:eastAsia="Arial" w:hAnsi="Arial" w:cs="Arial"/>
                <w:b/>
                <w:bCs/>
                <w:sz w:val="20"/>
                <w:szCs w:val="20"/>
              </w:rPr>
            </w:pPr>
            <w:r w:rsidRPr="00A41EA1">
              <w:rPr>
                <w:rFonts w:ascii="Arial" w:eastAsia="Arial" w:hAnsi="Arial" w:cs="Arial"/>
                <w:b/>
                <w:bCs/>
                <w:sz w:val="20"/>
                <w:szCs w:val="20"/>
              </w:rPr>
              <w:t>Brief Description</w:t>
            </w:r>
          </w:p>
        </w:tc>
      </w:tr>
      <w:tr w:rsidR="00C06370" w:rsidRPr="00A41EA1" w14:paraId="4C3C0B59" w14:textId="77777777" w:rsidTr="00F6684C">
        <w:tc>
          <w:tcPr>
            <w:tcW w:w="2540" w:type="dxa"/>
            <w:vAlign w:val="center"/>
          </w:tcPr>
          <w:p w14:paraId="2BACCAAB" w14:textId="4A9A0A78"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Start</w:t>
            </w:r>
          </w:p>
        </w:tc>
        <w:tc>
          <w:tcPr>
            <w:tcW w:w="1991" w:type="dxa"/>
            <w:vAlign w:val="center"/>
          </w:tcPr>
          <w:p w14:paraId="1EE7BAD8" w14:textId="4AB8B534"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Initialization</w:t>
            </w:r>
          </w:p>
        </w:tc>
        <w:tc>
          <w:tcPr>
            <w:tcW w:w="5245" w:type="dxa"/>
            <w:vAlign w:val="center"/>
          </w:tcPr>
          <w:p w14:paraId="3AF7B734" w14:textId="167C3F0A"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The process begins.</w:t>
            </w:r>
          </w:p>
        </w:tc>
      </w:tr>
      <w:tr w:rsidR="00C06370" w:rsidRPr="00A41EA1" w14:paraId="37C59293" w14:textId="77777777" w:rsidTr="00F6684C">
        <w:tc>
          <w:tcPr>
            <w:tcW w:w="2540" w:type="dxa"/>
            <w:vAlign w:val="center"/>
          </w:tcPr>
          <w:p w14:paraId="368C3DC8" w14:textId="2C53A1DB"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eService check payment</w:t>
            </w:r>
          </w:p>
        </w:tc>
        <w:tc>
          <w:tcPr>
            <w:tcW w:w="1991" w:type="dxa"/>
            <w:vAlign w:val="center"/>
          </w:tcPr>
          <w:p w14:paraId="3D2B0370" w14:textId="3755DBC2"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System Action</w:t>
            </w:r>
          </w:p>
        </w:tc>
        <w:tc>
          <w:tcPr>
            <w:tcW w:w="5245" w:type="dxa"/>
            <w:vAlign w:val="center"/>
          </w:tcPr>
          <w:p w14:paraId="60299EFF" w14:textId="1B43D5D4"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eService check for payment status to Backend</w:t>
            </w:r>
          </w:p>
        </w:tc>
      </w:tr>
      <w:tr w:rsidR="00C06370" w:rsidRPr="00A41EA1" w14:paraId="10E43DDE" w14:textId="77777777" w:rsidTr="00F6684C">
        <w:tc>
          <w:tcPr>
            <w:tcW w:w="2540" w:type="dxa"/>
            <w:vAlign w:val="center"/>
          </w:tcPr>
          <w:p w14:paraId="3194E77F" w14:textId="79366A3C"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If have failed remark</w:t>
            </w:r>
          </w:p>
        </w:tc>
        <w:tc>
          <w:tcPr>
            <w:tcW w:w="1991" w:type="dxa"/>
            <w:vAlign w:val="center"/>
          </w:tcPr>
          <w:p w14:paraId="3881C1AA" w14:textId="48D1A2D9"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System Response</w:t>
            </w:r>
          </w:p>
        </w:tc>
        <w:tc>
          <w:tcPr>
            <w:tcW w:w="5245" w:type="dxa"/>
            <w:vAlign w:val="center"/>
          </w:tcPr>
          <w:p w14:paraId="4D1099AC" w14:textId="15D63363"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eService will show failure alert</w:t>
            </w:r>
          </w:p>
        </w:tc>
      </w:tr>
      <w:tr w:rsidR="00C06370" w:rsidRPr="00A41EA1" w14:paraId="26BE122E" w14:textId="77777777" w:rsidTr="00F6684C">
        <w:tc>
          <w:tcPr>
            <w:tcW w:w="2540" w:type="dxa"/>
            <w:vAlign w:val="center"/>
          </w:tcPr>
          <w:p w14:paraId="17A8D995" w14:textId="30F87E5E"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If didn’t have failed remark</w:t>
            </w:r>
          </w:p>
        </w:tc>
        <w:tc>
          <w:tcPr>
            <w:tcW w:w="1991" w:type="dxa"/>
            <w:vAlign w:val="center"/>
          </w:tcPr>
          <w:p w14:paraId="43AFD556" w14:textId="407FA289"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System Response</w:t>
            </w:r>
          </w:p>
        </w:tc>
        <w:tc>
          <w:tcPr>
            <w:tcW w:w="5245" w:type="dxa"/>
            <w:vAlign w:val="center"/>
          </w:tcPr>
          <w:p w14:paraId="4B982486" w14:textId="1ABE45FB" w:rsidR="00C06370" w:rsidRPr="00A41EA1" w:rsidRDefault="000A1C4A" w:rsidP="00C06370">
            <w:pPr>
              <w:spacing w:line="360" w:lineRule="auto"/>
              <w:rPr>
                <w:rFonts w:ascii="Arial" w:eastAsia="Arial" w:hAnsi="Arial" w:cs="Arial"/>
                <w:sz w:val="20"/>
                <w:szCs w:val="20"/>
              </w:rPr>
            </w:pPr>
            <w:r w:rsidRPr="00A41EA1">
              <w:rPr>
                <w:rFonts w:ascii="Arial" w:eastAsia="Arial" w:hAnsi="Arial" w:cs="Arial"/>
                <w:sz w:val="20"/>
                <w:szCs w:val="20"/>
              </w:rPr>
              <w:t>eService show success alert</w:t>
            </w:r>
          </w:p>
        </w:tc>
      </w:tr>
      <w:tr w:rsidR="00C06370" w:rsidRPr="00A41EA1" w14:paraId="5087A8F9" w14:textId="77777777" w:rsidTr="00F6684C">
        <w:tc>
          <w:tcPr>
            <w:tcW w:w="2540" w:type="dxa"/>
            <w:vAlign w:val="center"/>
          </w:tcPr>
          <w:p w14:paraId="693A4700" w14:textId="3AB06EDE" w:rsidR="00C06370" w:rsidRPr="00A41EA1" w:rsidRDefault="000A1C4A" w:rsidP="00C06370">
            <w:pPr>
              <w:spacing w:line="360" w:lineRule="auto"/>
              <w:rPr>
                <w:rFonts w:ascii="Arial" w:eastAsia="Arial" w:hAnsi="Arial" w:cs="Arial"/>
                <w:sz w:val="20"/>
                <w:szCs w:val="20"/>
              </w:rPr>
            </w:pPr>
            <w:r w:rsidRPr="00A41EA1">
              <w:rPr>
                <w:rFonts w:ascii="Arial" w:hAnsi="Arial" w:cs="Arial"/>
                <w:color w:val="000000"/>
                <w:sz w:val="20"/>
                <w:szCs w:val="20"/>
              </w:rPr>
              <w:t xml:space="preserve">User </w:t>
            </w:r>
            <w:r w:rsidR="00C06370" w:rsidRPr="00A41EA1">
              <w:rPr>
                <w:rFonts w:ascii="Arial" w:hAnsi="Arial" w:cs="Arial"/>
                <w:color w:val="000000"/>
                <w:sz w:val="20"/>
                <w:szCs w:val="20"/>
              </w:rPr>
              <w:t>Download Receipt</w:t>
            </w:r>
          </w:p>
        </w:tc>
        <w:tc>
          <w:tcPr>
            <w:tcW w:w="1991" w:type="dxa"/>
            <w:vAlign w:val="center"/>
          </w:tcPr>
          <w:p w14:paraId="7BC2BA91" w14:textId="4267604E"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User Action</w:t>
            </w:r>
          </w:p>
        </w:tc>
        <w:tc>
          <w:tcPr>
            <w:tcW w:w="5245" w:type="dxa"/>
            <w:vAlign w:val="center"/>
          </w:tcPr>
          <w:p w14:paraId="787C3845" w14:textId="7AF12FE6" w:rsidR="00C06370" w:rsidRPr="00A41EA1" w:rsidRDefault="000A1C4A" w:rsidP="00C06370">
            <w:pPr>
              <w:spacing w:line="360" w:lineRule="auto"/>
              <w:rPr>
                <w:rFonts w:ascii="Arial" w:eastAsia="Arial" w:hAnsi="Arial" w:cs="Arial"/>
                <w:sz w:val="20"/>
                <w:szCs w:val="20"/>
              </w:rPr>
            </w:pPr>
            <w:r w:rsidRPr="00A41EA1">
              <w:rPr>
                <w:rFonts w:ascii="Arial" w:hAnsi="Arial" w:cs="Arial"/>
                <w:color w:val="000000"/>
                <w:sz w:val="20"/>
                <w:szCs w:val="20"/>
              </w:rPr>
              <w:t>U</w:t>
            </w:r>
            <w:r w:rsidR="00C06370" w:rsidRPr="00A41EA1">
              <w:rPr>
                <w:rFonts w:ascii="Arial" w:hAnsi="Arial" w:cs="Arial"/>
                <w:color w:val="000000"/>
                <w:sz w:val="20"/>
                <w:szCs w:val="20"/>
              </w:rPr>
              <w:t>ser can download the receipt.</w:t>
            </w:r>
          </w:p>
        </w:tc>
      </w:tr>
      <w:tr w:rsidR="00C06370" w:rsidRPr="00A41EA1" w14:paraId="40CFDE47" w14:textId="77777777" w:rsidTr="00F6684C">
        <w:tc>
          <w:tcPr>
            <w:tcW w:w="2540" w:type="dxa"/>
            <w:vAlign w:val="center"/>
          </w:tcPr>
          <w:p w14:paraId="7F6A46AC" w14:textId="324A0E26"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 xml:space="preserve">POST </w:t>
            </w:r>
            <w:r w:rsidR="00D439F2" w:rsidRPr="00A41EA1">
              <w:rPr>
                <w:rFonts w:ascii="Arial" w:hAnsi="Arial" w:cs="Arial"/>
                <w:color w:val="000000"/>
                <w:sz w:val="20"/>
                <w:szCs w:val="20"/>
              </w:rPr>
              <w:t>/</w:t>
            </w:r>
            <w:proofErr w:type="spellStart"/>
            <w:r w:rsidR="000D66D6" w:rsidRPr="00A41EA1">
              <w:rPr>
                <w:rFonts w:ascii="Arial" w:eastAsia="Arial" w:hAnsi="Arial" w:cs="Arial"/>
                <w:sz w:val="20"/>
                <w:szCs w:val="20"/>
              </w:rPr>
              <w:t>printslip</w:t>
            </w:r>
            <w:proofErr w:type="spellEnd"/>
            <w:r w:rsidR="00D439F2" w:rsidRPr="00A41EA1">
              <w:rPr>
                <w:rFonts w:ascii="Arial" w:eastAsia="Arial" w:hAnsi="Arial" w:cs="Arial"/>
                <w:sz w:val="20"/>
                <w:szCs w:val="20"/>
              </w:rPr>
              <w:t>/</w:t>
            </w:r>
          </w:p>
        </w:tc>
        <w:tc>
          <w:tcPr>
            <w:tcW w:w="1991" w:type="dxa"/>
            <w:vAlign w:val="center"/>
          </w:tcPr>
          <w:p w14:paraId="2B263C1B" w14:textId="6DE1842D"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System Interaction</w:t>
            </w:r>
          </w:p>
        </w:tc>
        <w:tc>
          <w:tcPr>
            <w:tcW w:w="5245" w:type="dxa"/>
            <w:vAlign w:val="center"/>
          </w:tcPr>
          <w:p w14:paraId="5A9A9CAA" w14:textId="77777777" w:rsidR="00C06370" w:rsidRPr="00A41EA1" w:rsidRDefault="00C06370" w:rsidP="00C06370">
            <w:pPr>
              <w:spacing w:line="360" w:lineRule="auto"/>
              <w:rPr>
                <w:rFonts w:ascii="Arial" w:hAnsi="Arial" w:cs="Arial"/>
                <w:color w:val="000000"/>
                <w:sz w:val="20"/>
                <w:szCs w:val="20"/>
              </w:rPr>
            </w:pPr>
            <w:r w:rsidRPr="00A41EA1">
              <w:rPr>
                <w:rFonts w:ascii="Arial" w:hAnsi="Arial" w:cs="Arial"/>
                <w:color w:val="000000"/>
                <w:sz w:val="20"/>
                <w:szCs w:val="20"/>
              </w:rPr>
              <w:t>System sends a POST request to the backend to generate a receipt.</w:t>
            </w:r>
          </w:p>
          <w:p w14:paraId="3C60A935" w14:textId="329E8D2A" w:rsidR="002038CC" w:rsidRPr="00A41EA1" w:rsidRDefault="002038CC" w:rsidP="00C06370">
            <w:pPr>
              <w:spacing w:line="360" w:lineRule="auto"/>
              <w:rPr>
                <w:rFonts w:ascii="Arial" w:hAnsi="Arial" w:cs="Arial"/>
                <w:color w:val="000000"/>
                <w:sz w:val="20"/>
                <w:szCs w:val="20"/>
              </w:rPr>
            </w:pPr>
            <w:r w:rsidRPr="00A41EA1">
              <w:rPr>
                <w:rFonts w:ascii="Arial" w:hAnsi="Arial" w:cs="Arial"/>
                <w:color w:val="000000"/>
                <w:sz w:val="20"/>
                <w:szCs w:val="20"/>
              </w:rPr>
              <w:t xml:space="preserve">Payload: </w:t>
            </w:r>
          </w:p>
          <w:p w14:paraId="611D00B2" w14:textId="77777777" w:rsidR="00161DA3" w:rsidRPr="00A41EA1" w:rsidRDefault="00161DA3" w:rsidP="00161DA3">
            <w:pPr>
              <w:rPr>
                <w:rFonts w:ascii="Arial" w:eastAsia="Arial" w:hAnsi="Arial" w:cs="Arial"/>
                <w:sz w:val="20"/>
                <w:szCs w:val="20"/>
              </w:rPr>
            </w:pPr>
            <w:r w:rsidRPr="00A41EA1">
              <w:rPr>
                <w:rFonts w:ascii="Arial" w:eastAsia="Arial" w:hAnsi="Arial" w:cs="Arial"/>
                <w:sz w:val="20"/>
                <w:szCs w:val="20"/>
              </w:rPr>
              <w:t xml:space="preserve">{ </w:t>
            </w:r>
          </w:p>
          <w:p w14:paraId="30B08634" w14:textId="77777777" w:rsidR="00161DA3" w:rsidRPr="00A41EA1" w:rsidRDefault="00161DA3" w:rsidP="00161DA3">
            <w:pPr>
              <w:rPr>
                <w:rFonts w:ascii="Arial" w:eastAsia="Arial" w:hAnsi="Arial" w:cs="Arial"/>
                <w:sz w:val="20"/>
                <w:szCs w:val="20"/>
              </w:rPr>
            </w:pPr>
            <w:r w:rsidRPr="00A41EA1">
              <w:rPr>
                <w:rFonts w:ascii="Arial" w:eastAsia="Arial" w:hAnsi="Arial" w:cs="Arial"/>
                <w:sz w:val="20"/>
                <w:szCs w:val="20"/>
              </w:rPr>
              <w:t xml:space="preserve">"$limit”: “9999”, </w:t>
            </w:r>
          </w:p>
          <w:p w14:paraId="7F19550D" w14:textId="77777777" w:rsidR="00161DA3" w:rsidRPr="00A41EA1" w:rsidRDefault="00161DA3" w:rsidP="00161DA3">
            <w:pPr>
              <w:rPr>
                <w:rFonts w:ascii="Arial" w:eastAsia="Arial" w:hAnsi="Arial" w:cs="Arial"/>
                <w:sz w:val="20"/>
                <w:szCs w:val="20"/>
              </w:rPr>
            </w:pPr>
            <w:r w:rsidRPr="00A41EA1">
              <w:rPr>
                <w:rFonts w:ascii="Arial" w:eastAsia="Arial" w:hAnsi="Arial" w:cs="Arial"/>
                <w:sz w:val="20"/>
                <w:szCs w:val="20"/>
              </w:rPr>
              <w:t xml:space="preserve">“$skip”: “0”, </w:t>
            </w:r>
          </w:p>
          <w:p w14:paraId="09E0BD9A" w14:textId="77777777" w:rsidR="00161DA3" w:rsidRPr="00A41EA1" w:rsidRDefault="00161DA3" w:rsidP="00161DA3">
            <w:pPr>
              <w:rPr>
                <w:rFonts w:ascii="Arial" w:eastAsia="Arial" w:hAnsi="Arial" w:cs="Arial"/>
                <w:sz w:val="20"/>
                <w:szCs w:val="20"/>
              </w:rPr>
            </w:pPr>
            <w:r w:rsidRPr="00A41EA1">
              <w:rPr>
                <w:rFonts w:ascii="Arial" w:eastAsia="Arial" w:hAnsi="Arial" w:cs="Arial"/>
                <w:sz w:val="20"/>
                <w:szCs w:val="20"/>
              </w:rPr>
              <w:t>“</w:t>
            </w:r>
            <w:proofErr w:type="spellStart"/>
            <w:r w:rsidRPr="00A41EA1">
              <w:rPr>
                <w:rFonts w:ascii="Arial" w:eastAsia="Arial" w:hAnsi="Arial" w:cs="Arial"/>
                <w:sz w:val="20"/>
                <w:szCs w:val="20"/>
              </w:rPr>
              <w:t>offenceNoticeNo</w:t>
            </w:r>
            <w:proofErr w:type="spellEnd"/>
            <w:r w:rsidRPr="00A41EA1">
              <w:rPr>
                <w:rFonts w:ascii="Arial" w:eastAsia="Arial" w:hAnsi="Arial" w:cs="Arial"/>
                <w:sz w:val="20"/>
                <w:szCs w:val="20"/>
              </w:rPr>
              <w:t>”</w:t>
            </w:r>
            <w:proofErr w:type="gramStart"/>
            <w:r w:rsidRPr="00A41EA1">
              <w:rPr>
                <w:rFonts w:ascii="Arial" w:eastAsia="Arial" w:hAnsi="Arial" w:cs="Arial"/>
                <w:sz w:val="20"/>
                <w:szCs w:val="20"/>
              </w:rPr>
              <w:t>: ”N</w:t>
            </w:r>
            <w:proofErr w:type="gramEnd"/>
            <w:r w:rsidRPr="00A41EA1">
              <w:rPr>
                <w:rFonts w:ascii="Arial" w:eastAsia="Arial" w:hAnsi="Arial" w:cs="Arial"/>
                <w:sz w:val="20"/>
                <w:szCs w:val="20"/>
              </w:rPr>
              <w:t xml:space="preserve">123456789” </w:t>
            </w:r>
          </w:p>
          <w:p w14:paraId="3D38A2F1" w14:textId="0DD66363" w:rsidR="002038CC" w:rsidRPr="00A41EA1" w:rsidRDefault="00161DA3" w:rsidP="00161DA3">
            <w:pPr>
              <w:spacing w:line="360" w:lineRule="auto"/>
              <w:rPr>
                <w:rFonts w:ascii="Arial" w:eastAsia="Arial" w:hAnsi="Arial" w:cs="Arial"/>
                <w:sz w:val="20"/>
                <w:szCs w:val="20"/>
              </w:rPr>
            </w:pPr>
            <w:r w:rsidRPr="00A41EA1">
              <w:rPr>
                <w:rFonts w:ascii="Arial" w:eastAsia="Arial" w:hAnsi="Arial" w:cs="Arial"/>
                <w:sz w:val="20"/>
                <w:szCs w:val="20"/>
              </w:rPr>
              <w:t>}</w:t>
            </w:r>
          </w:p>
        </w:tc>
      </w:tr>
      <w:tr w:rsidR="000A1C4A" w:rsidRPr="00A41EA1" w14:paraId="7657E7B5" w14:textId="77777777" w:rsidTr="00F6684C">
        <w:tc>
          <w:tcPr>
            <w:tcW w:w="2540" w:type="dxa"/>
            <w:vAlign w:val="center"/>
          </w:tcPr>
          <w:p w14:paraId="1D56A6C6" w14:textId="7F1537DF" w:rsidR="000A1C4A" w:rsidRPr="00A41EA1" w:rsidRDefault="000A1C4A" w:rsidP="00C06370">
            <w:pPr>
              <w:spacing w:line="360" w:lineRule="auto"/>
              <w:rPr>
                <w:rFonts w:ascii="Arial" w:hAnsi="Arial" w:cs="Arial"/>
                <w:color w:val="000000"/>
                <w:sz w:val="20"/>
                <w:szCs w:val="20"/>
              </w:rPr>
            </w:pPr>
            <w:r w:rsidRPr="00A41EA1">
              <w:rPr>
                <w:rFonts w:ascii="Arial" w:hAnsi="Arial" w:cs="Arial"/>
                <w:color w:val="000000"/>
                <w:sz w:val="20"/>
                <w:szCs w:val="20"/>
              </w:rPr>
              <w:t>Fetch Notice Data</w:t>
            </w:r>
          </w:p>
        </w:tc>
        <w:tc>
          <w:tcPr>
            <w:tcW w:w="1991" w:type="dxa"/>
            <w:vAlign w:val="center"/>
          </w:tcPr>
          <w:p w14:paraId="2048B99F" w14:textId="738A0753" w:rsidR="000A1C4A" w:rsidRPr="00A41EA1" w:rsidRDefault="000A1C4A" w:rsidP="00C06370">
            <w:pPr>
              <w:spacing w:line="360" w:lineRule="auto"/>
              <w:rPr>
                <w:rFonts w:ascii="Arial" w:hAnsi="Arial" w:cs="Arial"/>
                <w:color w:val="000000"/>
                <w:sz w:val="20"/>
                <w:szCs w:val="20"/>
              </w:rPr>
            </w:pPr>
            <w:r w:rsidRPr="00A41EA1">
              <w:rPr>
                <w:rFonts w:ascii="Arial" w:hAnsi="Arial" w:cs="Arial"/>
                <w:color w:val="000000"/>
                <w:sz w:val="20"/>
                <w:szCs w:val="20"/>
              </w:rPr>
              <w:t>Data Retrieval</w:t>
            </w:r>
          </w:p>
        </w:tc>
        <w:tc>
          <w:tcPr>
            <w:tcW w:w="5245" w:type="dxa"/>
            <w:vAlign w:val="center"/>
          </w:tcPr>
          <w:p w14:paraId="0770E106" w14:textId="77777777" w:rsidR="000A1C4A" w:rsidRPr="00A41EA1" w:rsidRDefault="000A1C4A" w:rsidP="00C06370">
            <w:pPr>
              <w:spacing w:line="360" w:lineRule="auto"/>
              <w:rPr>
                <w:rFonts w:ascii="Arial" w:hAnsi="Arial" w:cs="Arial"/>
                <w:color w:val="000000"/>
                <w:sz w:val="20"/>
                <w:szCs w:val="20"/>
              </w:rPr>
            </w:pPr>
            <w:r w:rsidRPr="00A41EA1">
              <w:rPr>
                <w:rFonts w:ascii="Arial" w:hAnsi="Arial" w:cs="Arial"/>
                <w:color w:val="000000"/>
                <w:sz w:val="20"/>
                <w:szCs w:val="20"/>
              </w:rPr>
              <w:t>Backend fetches notice data from</w:t>
            </w:r>
          </w:p>
          <w:p w14:paraId="2105CB60" w14:textId="2F267E0F" w:rsidR="000A1C4A" w:rsidRPr="00A41EA1" w:rsidRDefault="000A1C4A" w:rsidP="00C06370">
            <w:pPr>
              <w:spacing w:line="360" w:lineRule="auto"/>
              <w:rPr>
                <w:rFonts w:ascii="Arial" w:hAnsi="Arial" w:cs="Arial"/>
                <w:color w:val="000000"/>
                <w:sz w:val="20"/>
                <w:szCs w:val="20"/>
              </w:rPr>
            </w:pPr>
            <w:proofErr w:type="spellStart"/>
            <w:r w:rsidRPr="00A41EA1">
              <w:rPr>
                <w:rFonts w:ascii="Arial" w:hAnsi="Arial" w:cs="Arial"/>
                <w:color w:val="000000"/>
                <w:sz w:val="20"/>
                <w:szCs w:val="20"/>
              </w:rPr>
              <w:t>eocms_valid_offence_notice</w:t>
            </w:r>
            <w:proofErr w:type="spellEnd"/>
          </w:p>
        </w:tc>
      </w:tr>
      <w:tr w:rsidR="00C06370" w:rsidRPr="00A41EA1" w14:paraId="59CE3C58" w14:textId="77777777" w:rsidTr="00F6684C">
        <w:tc>
          <w:tcPr>
            <w:tcW w:w="2540" w:type="dxa"/>
            <w:vAlign w:val="center"/>
          </w:tcPr>
          <w:p w14:paraId="018F24C3" w14:textId="20CDCF5A"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Fetch Offender</w:t>
            </w:r>
          </w:p>
        </w:tc>
        <w:tc>
          <w:tcPr>
            <w:tcW w:w="1991" w:type="dxa"/>
            <w:vAlign w:val="center"/>
          </w:tcPr>
          <w:p w14:paraId="6B81ED95" w14:textId="7EE17575"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Data Retrieval</w:t>
            </w:r>
          </w:p>
        </w:tc>
        <w:tc>
          <w:tcPr>
            <w:tcW w:w="5245" w:type="dxa"/>
            <w:vAlign w:val="center"/>
          </w:tcPr>
          <w:p w14:paraId="7284556D" w14:textId="01603635"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 xml:space="preserve">Backend fetches offender details from </w:t>
            </w:r>
            <w:proofErr w:type="spellStart"/>
            <w:r w:rsidRPr="00A41EA1">
              <w:rPr>
                <w:rFonts w:ascii="Arial" w:hAnsi="Arial" w:cs="Arial"/>
                <w:color w:val="000000"/>
                <w:sz w:val="20"/>
                <w:szCs w:val="20"/>
              </w:rPr>
              <w:t>e</w:t>
            </w:r>
            <w:r w:rsidR="000A1C4A" w:rsidRPr="00A41EA1">
              <w:rPr>
                <w:rFonts w:ascii="Arial" w:hAnsi="Arial" w:cs="Arial"/>
                <w:color w:val="000000"/>
                <w:sz w:val="20"/>
                <w:szCs w:val="20"/>
              </w:rPr>
              <w:t>ocms_</w:t>
            </w:r>
            <w:r w:rsidRPr="00A41EA1">
              <w:rPr>
                <w:rFonts w:ascii="Arial" w:hAnsi="Arial" w:cs="Arial"/>
                <w:color w:val="000000"/>
                <w:sz w:val="20"/>
                <w:szCs w:val="20"/>
              </w:rPr>
              <w:t>offence_notice_owner_driver</w:t>
            </w:r>
            <w:proofErr w:type="spellEnd"/>
            <w:r w:rsidRPr="00A41EA1">
              <w:rPr>
                <w:rFonts w:ascii="Arial" w:hAnsi="Arial" w:cs="Arial"/>
                <w:color w:val="000000"/>
                <w:sz w:val="20"/>
                <w:szCs w:val="20"/>
              </w:rPr>
              <w:t>.</w:t>
            </w:r>
          </w:p>
        </w:tc>
      </w:tr>
      <w:tr w:rsidR="00C06370" w:rsidRPr="00A41EA1" w14:paraId="1ACC75CF" w14:textId="77777777" w:rsidTr="00F6684C">
        <w:tc>
          <w:tcPr>
            <w:tcW w:w="2540" w:type="dxa"/>
            <w:vAlign w:val="center"/>
          </w:tcPr>
          <w:p w14:paraId="57EDDEA6" w14:textId="74DDC961"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lastRenderedPageBreak/>
              <w:t>Fetch Template</w:t>
            </w:r>
          </w:p>
        </w:tc>
        <w:tc>
          <w:tcPr>
            <w:tcW w:w="1991" w:type="dxa"/>
            <w:vAlign w:val="center"/>
          </w:tcPr>
          <w:p w14:paraId="5B83689C" w14:textId="7E1F57B2"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Data Retrieval</w:t>
            </w:r>
          </w:p>
        </w:tc>
        <w:tc>
          <w:tcPr>
            <w:tcW w:w="5245" w:type="dxa"/>
            <w:vAlign w:val="center"/>
          </w:tcPr>
          <w:p w14:paraId="28FD5C58" w14:textId="3212435F"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 xml:space="preserve">Backend fetches the template from </w:t>
            </w:r>
            <w:proofErr w:type="spellStart"/>
            <w:r w:rsidRPr="00A41EA1">
              <w:rPr>
                <w:rFonts w:ascii="Arial" w:hAnsi="Arial" w:cs="Arial"/>
                <w:color w:val="000000"/>
                <w:sz w:val="20"/>
                <w:szCs w:val="20"/>
              </w:rPr>
              <w:t>e</w:t>
            </w:r>
            <w:r w:rsidR="000A1C4A" w:rsidRPr="00A41EA1">
              <w:rPr>
                <w:rFonts w:ascii="Arial" w:hAnsi="Arial" w:cs="Arial"/>
                <w:color w:val="000000"/>
                <w:sz w:val="20"/>
                <w:szCs w:val="20"/>
              </w:rPr>
              <w:t>ocms_template_store</w:t>
            </w:r>
            <w:proofErr w:type="spellEnd"/>
            <w:r w:rsidRPr="00A41EA1">
              <w:rPr>
                <w:rFonts w:ascii="Arial" w:hAnsi="Arial" w:cs="Arial"/>
                <w:color w:val="000000"/>
                <w:sz w:val="20"/>
                <w:szCs w:val="20"/>
              </w:rPr>
              <w:t>.</w:t>
            </w:r>
          </w:p>
        </w:tc>
      </w:tr>
      <w:tr w:rsidR="00C06370" w:rsidRPr="00A41EA1" w14:paraId="4E06C5B2" w14:textId="77777777" w:rsidTr="00F6684C">
        <w:tc>
          <w:tcPr>
            <w:tcW w:w="2540" w:type="dxa"/>
            <w:vAlign w:val="center"/>
          </w:tcPr>
          <w:p w14:paraId="30D057DF" w14:textId="2845E4B8"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Fill Template with Data</w:t>
            </w:r>
          </w:p>
        </w:tc>
        <w:tc>
          <w:tcPr>
            <w:tcW w:w="1991" w:type="dxa"/>
            <w:vAlign w:val="center"/>
          </w:tcPr>
          <w:p w14:paraId="43C7DF67" w14:textId="4D266A57"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Data Formatting</w:t>
            </w:r>
          </w:p>
        </w:tc>
        <w:tc>
          <w:tcPr>
            <w:tcW w:w="5245" w:type="dxa"/>
            <w:vAlign w:val="center"/>
          </w:tcPr>
          <w:p w14:paraId="65D240A4" w14:textId="51FE6870"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System fills the template with relevant data.</w:t>
            </w:r>
          </w:p>
        </w:tc>
      </w:tr>
      <w:tr w:rsidR="00C06370" w:rsidRPr="00A41EA1" w14:paraId="5201637A" w14:textId="77777777" w:rsidTr="00F6684C">
        <w:tc>
          <w:tcPr>
            <w:tcW w:w="2540" w:type="dxa"/>
            <w:vAlign w:val="center"/>
          </w:tcPr>
          <w:p w14:paraId="74DB09A3" w14:textId="266A2F5D"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Render HTML to PDF</w:t>
            </w:r>
          </w:p>
        </w:tc>
        <w:tc>
          <w:tcPr>
            <w:tcW w:w="1991" w:type="dxa"/>
            <w:vAlign w:val="center"/>
          </w:tcPr>
          <w:p w14:paraId="120DB977" w14:textId="0A0D373A"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Data Generation</w:t>
            </w:r>
          </w:p>
        </w:tc>
        <w:tc>
          <w:tcPr>
            <w:tcW w:w="5245" w:type="dxa"/>
            <w:vAlign w:val="center"/>
          </w:tcPr>
          <w:p w14:paraId="3390B876" w14:textId="4E416974"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System renders the filled template as a PDF document.</w:t>
            </w:r>
          </w:p>
        </w:tc>
      </w:tr>
      <w:tr w:rsidR="00C06370" w:rsidRPr="00A41EA1" w14:paraId="7FBC361E" w14:textId="77777777" w:rsidTr="00F6684C">
        <w:tc>
          <w:tcPr>
            <w:tcW w:w="2540" w:type="dxa"/>
            <w:vAlign w:val="center"/>
          </w:tcPr>
          <w:p w14:paraId="1A522CA5" w14:textId="047732DE"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Return PDF Response</w:t>
            </w:r>
          </w:p>
        </w:tc>
        <w:tc>
          <w:tcPr>
            <w:tcW w:w="1991" w:type="dxa"/>
            <w:vAlign w:val="center"/>
          </w:tcPr>
          <w:p w14:paraId="5D8769F1" w14:textId="1EE98238"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System Response</w:t>
            </w:r>
          </w:p>
        </w:tc>
        <w:tc>
          <w:tcPr>
            <w:tcW w:w="5245" w:type="dxa"/>
            <w:vAlign w:val="center"/>
          </w:tcPr>
          <w:p w14:paraId="2EF81EA4" w14:textId="3E53D726"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Backend returns the PDF as a response to the client.</w:t>
            </w:r>
          </w:p>
        </w:tc>
      </w:tr>
      <w:tr w:rsidR="00C06370" w:rsidRPr="00A41EA1" w14:paraId="78BF05BD" w14:textId="77777777" w:rsidTr="00F6684C">
        <w:tc>
          <w:tcPr>
            <w:tcW w:w="2540" w:type="dxa"/>
            <w:vAlign w:val="center"/>
          </w:tcPr>
          <w:p w14:paraId="51247C94" w14:textId="317195DC"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PDF downloaded by browser</w:t>
            </w:r>
          </w:p>
        </w:tc>
        <w:tc>
          <w:tcPr>
            <w:tcW w:w="1991" w:type="dxa"/>
            <w:vAlign w:val="center"/>
          </w:tcPr>
          <w:p w14:paraId="7FCC28BB" w14:textId="6D8EF694" w:rsidR="00C06370" w:rsidRPr="00A41EA1" w:rsidRDefault="00C06370" w:rsidP="00C06370">
            <w:pPr>
              <w:spacing w:line="360" w:lineRule="auto"/>
              <w:rPr>
                <w:rFonts w:ascii="Arial" w:hAnsi="Arial" w:cs="Arial"/>
                <w:color w:val="000000"/>
                <w:sz w:val="20"/>
                <w:szCs w:val="20"/>
              </w:rPr>
            </w:pPr>
            <w:r w:rsidRPr="00A41EA1">
              <w:rPr>
                <w:rFonts w:ascii="Arial" w:hAnsi="Arial" w:cs="Arial"/>
                <w:color w:val="000000"/>
                <w:sz w:val="20"/>
                <w:szCs w:val="20"/>
              </w:rPr>
              <w:t>System Action</w:t>
            </w:r>
          </w:p>
        </w:tc>
        <w:tc>
          <w:tcPr>
            <w:tcW w:w="5245" w:type="dxa"/>
            <w:vAlign w:val="center"/>
          </w:tcPr>
          <w:p w14:paraId="56438E82" w14:textId="20968DEB"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The PDF receipt is downloaded by the user's browser.</w:t>
            </w:r>
          </w:p>
        </w:tc>
      </w:tr>
      <w:tr w:rsidR="00C06370" w:rsidRPr="00A41EA1" w14:paraId="4E831D21" w14:textId="77777777" w:rsidTr="00F6684C">
        <w:tc>
          <w:tcPr>
            <w:tcW w:w="2540" w:type="dxa"/>
            <w:vAlign w:val="center"/>
          </w:tcPr>
          <w:p w14:paraId="1B9E61B9" w14:textId="4ACF377A"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End</w:t>
            </w:r>
          </w:p>
        </w:tc>
        <w:tc>
          <w:tcPr>
            <w:tcW w:w="1991" w:type="dxa"/>
            <w:vAlign w:val="center"/>
          </w:tcPr>
          <w:p w14:paraId="2617BAEB" w14:textId="0A902BA0" w:rsidR="00C06370" w:rsidRPr="00A41EA1" w:rsidRDefault="00C06370" w:rsidP="00C06370">
            <w:pPr>
              <w:spacing w:line="360" w:lineRule="auto"/>
              <w:rPr>
                <w:rFonts w:ascii="Arial" w:hAnsi="Arial" w:cs="Arial"/>
                <w:color w:val="000000"/>
                <w:sz w:val="20"/>
                <w:szCs w:val="20"/>
              </w:rPr>
            </w:pPr>
            <w:r w:rsidRPr="00A41EA1">
              <w:rPr>
                <w:rFonts w:ascii="Arial" w:hAnsi="Arial" w:cs="Arial"/>
                <w:color w:val="000000"/>
                <w:sz w:val="20"/>
                <w:szCs w:val="20"/>
              </w:rPr>
              <w:t>System Navigation</w:t>
            </w:r>
          </w:p>
        </w:tc>
        <w:tc>
          <w:tcPr>
            <w:tcW w:w="5245" w:type="dxa"/>
            <w:vAlign w:val="center"/>
          </w:tcPr>
          <w:p w14:paraId="776A9280" w14:textId="57E6469B" w:rsidR="00C06370" w:rsidRPr="00A41EA1" w:rsidRDefault="00C06370" w:rsidP="00C06370">
            <w:pPr>
              <w:spacing w:line="360" w:lineRule="auto"/>
              <w:rPr>
                <w:rFonts w:ascii="Arial" w:eastAsia="Arial" w:hAnsi="Arial" w:cs="Arial"/>
                <w:sz w:val="20"/>
                <w:szCs w:val="20"/>
              </w:rPr>
            </w:pPr>
            <w:r w:rsidRPr="00A41EA1">
              <w:rPr>
                <w:rFonts w:ascii="Arial" w:hAnsi="Arial" w:cs="Arial"/>
                <w:color w:val="000000"/>
                <w:sz w:val="20"/>
                <w:szCs w:val="20"/>
              </w:rPr>
              <w:t>The process ends.</w:t>
            </w:r>
          </w:p>
        </w:tc>
      </w:tr>
    </w:tbl>
    <w:p w14:paraId="66782422" w14:textId="5615196E" w:rsidR="00D15134" w:rsidRPr="00A41EA1" w:rsidDel="00AA0751" w:rsidRDefault="00D15134" w:rsidP="00FF4855">
      <w:pPr>
        <w:rPr>
          <w:del w:id="10773" w:author="Mubiyarto Wibisono" w:date="2025-09-05T10:30:00Z" w16du:dateUtc="2025-09-05T03:30:00Z"/>
          <w:rFonts w:ascii="Arial" w:eastAsia="Arial" w:hAnsi="Arial" w:cs="Arial"/>
          <w:sz w:val="20"/>
          <w:szCs w:val="20"/>
          <w:rPrChange w:id="10774" w:author="Mubiyarto Wibisono" w:date="2025-09-05T08:31:00Z" w16du:dateUtc="2025-09-05T01:31:00Z">
            <w:rPr>
              <w:del w:id="10775" w:author="Mubiyarto Wibisono" w:date="2025-09-05T10:30:00Z" w16du:dateUtc="2025-09-05T03:30:00Z"/>
              <w:rFonts w:ascii="Arial" w:eastAsia="Arial" w:hAnsi="Arial" w:cs="Arial"/>
            </w:rPr>
          </w:rPrChange>
        </w:rPr>
      </w:pPr>
      <w:bookmarkStart w:id="10776" w:name="_Toc207961858"/>
      <w:bookmarkEnd w:id="10776"/>
    </w:p>
    <w:p w14:paraId="168C8F05" w14:textId="5DB22DDD" w:rsidR="00594B67" w:rsidRPr="00A41EA1" w:rsidDel="004C327F" w:rsidRDefault="00A123C3" w:rsidP="00A123C3">
      <w:pPr>
        <w:pStyle w:val="Heading2"/>
        <w:rPr>
          <w:del w:id="10777" w:author="Mubiyarto Wibisono" w:date="2025-09-04T16:58:00Z" w16du:dateUtc="2025-09-04T09:58:00Z"/>
          <w:rFonts w:ascii="Arial" w:eastAsia="Arial" w:hAnsi="Arial" w:cs="Arial"/>
          <w:b/>
          <w:bCs/>
          <w:sz w:val="20"/>
          <w:szCs w:val="20"/>
          <w:rPrChange w:id="10778" w:author="Mubiyarto Wibisono" w:date="2025-09-05T08:31:00Z" w16du:dateUtc="2025-09-05T01:31:00Z">
            <w:rPr>
              <w:del w:id="10779" w:author="Mubiyarto Wibisono" w:date="2025-09-04T16:58:00Z" w16du:dateUtc="2025-09-04T09:58:00Z"/>
              <w:rFonts w:ascii="Arial" w:eastAsia="Arial" w:hAnsi="Arial" w:cs="Arial"/>
              <w:b/>
              <w:bCs/>
            </w:rPr>
          </w:rPrChange>
        </w:rPr>
      </w:pPr>
      <w:bookmarkStart w:id="10780" w:name="_Toc205930483"/>
      <w:bookmarkStart w:id="10781" w:name="_Toc206576735"/>
      <w:bookmarkStart w:id="10782" w:name="_Toc206577269"/>
      <w:del w:id="10783" w:author="Mubiyarto Wibisono" w:date="2025-09-04T16:58:00Z" w16du:dateUtc="2025-09-04T09:58:00Z">
        <w:r w:rsidRPr="00A41EA1" w:rsidDel="004C327F">
          <w:rPr>
            <w:rFonts w:ascii="Arial" w:eastAsia="Arial" w:hAnsi="Arial" w:cs="Arial"/>
            <w:b/>
            <w:bCs/>
            <w:sz w:val="20"/>
            <w:szCs w:val="20"/>
            <w:rPrChange w:id="10784" w:author="Mubiyarto Wibisono" w:date="2025-09-05T08:31:00Z" w16du:dateUtc="2025-09-05T01:31:00Z">
              <w:rPr>
                <w:rFonts w:ascii="Arial" w:eastAsia="Arial" w:hAnsi="Arial" w:cs="Arial"/>
                <w:b/>
                <w:bCs/>
              </w:rPr>
            </w:rPrChange>
          </w:rPr>
          <w:delText>7</w:delText>
        </w:r>
        <w:r w:rsidR="001472A0" w:rsidRPr="00A41EA1" w:rsidDel="004C327F">
          <w:rPr>
            <w:rFonts w:ascii="Arial" w:eastAsia="Arial" w:hAnsi="Arial" w:cs="Arial"/>
            <w:b/>
            <w:bCs/>
            <w:sz w:val="20"/>
            <w:szCs w:val="20"/>
            <w:rPrChange w:id="10785" w:author="Mubiyarto Wibisono" w:date="2025-09-05T08:31:00Z" w16du:dateUtc="2025-09-05T01:31:00Z">
              <w:rPr>
                <w:rFonts w:ascii="Arial" w:eastAsia="Arial" w:hAnsi="Arial" w:cs="Arial"/>
                <w:b/>
                <w:bCs/>
              </w:rPr>
            </w:rPrChange>
          </w:rPr>
          <w:delText>.3 Design Rationale</w:delText>
        </w:r>
        <w:bookmarkStart w:id="10786" w:name="_Toc207935973"/>
        <w:bookmarkStart w:id="10787" w:name="_Toc207956963"/>
        <w:bookmarkStart w:id="10788" w:name="_Toc207957540"/>
        <w:bookmarkStart w:id="10789" w:name="_Toc207961859"/>
        <w:bookmarkEnd w:id="10780"/>
        <w:bookmarkEnd w:id="10781"/>
        <w:bookmarkEnd w:id="10782"/>
        <w:bookmarkEnd w:id="10786"/>
        <w:bookmarkEnd w:id="10787"/>
        <w:bookmarkEnd w:id="10788"/>
        <w:bookmarkEnd w:id="10789"/>
      </w:del>
    </w:p>
    <w:tbl>
      <w:tblPr>
        <w:tblStyle w:val="TableGrid"/>
        <w:tblW w:w="10343" w:type="dxa"/>
        <w:tblCellMar>
          <w:top w:w="113" w:type="dxa"/>
          <w:bottom w:w="113" w:type="dxa"/>
        </w:tblCellMar>
        <w:tblLook w:val="04A0" w:firstRow="1" w:lastRow="0" w:firstColumn="1" w:lastColumn="0" w:noHBand="0" w:noVBand="1"/>
      </w:tblPr>
      <w:tblGrid>
        <w:gridCol w:w="4815"/>
        <w:gridCol w:w="5528"/>
      </w:tblGrid>
      <w:tr w:rsidR="00B37EF6" w:rsidRPr="00A41EA1" w:rsidDel="004C327F" w14:paraId="173865A8" w14:textId="74939393" w:rsidTr="00F6684C">
        <w:trPr>
          <w:del w:id="10790" w:author="Mubiyarto Wibisono" w:date="2025-09-04T16:58:00Z"/>
        </w:trPr>
        <w:tc>
          <w:tcPr>
            <w:tcW w:w="4815" w:type="dxa"/>
            <w:shd w:val="clear" w:color="auto" w:fill="E8E8E8" w:themeFill="background2"/>
            <w:vAlign w:val="center"/>
          </w:tcPr>
          <w:p w14:paraId="498559E6" w14:textId="7D84E0DA" w:rsidR="00B37EF6" w:rsidRPr="00A41EA1" w:rsidDel="004C327F" w:rsidRDefault="00B37EF6" w:rsidP="00F6684C">
            <w:pPr>
              <w:spacing w:line="360" w:lineRule="auto"/>
              <w:jc w:val="center"/>
              <w:rPr>
                <w:del w:id="10791" w:author="Mubiyarto Wibisono" w:date="2025-09-04T16:58:00Z" w16du:dateUtc="2025-09-04T09:58:00Z"/>
                <w:rFonts w:ascii="Arial" w:eastAsia="Arial" w:hAnsi="Arial" w:cs="Arial"/>
                <w:b/>
                <w:bCs/>
                <w:sz w:val="20"/>
                <w:szCs w:val="20"/>
              </w:rPr>
            </w:pPr>
            <w:del w:id="10792" w:author="Mubiyarto Wibisono" w:date="2025-09-04T16:58:00Z" w16du:dateUtc="2025-09-04T09:58:00Z">
              <w:r w:rsidRPr="00A41EA1" w:rsidDel="004C327F">
                <w:rPr>
                  <w:rFonts w:ascii="Arial" w:eastAsia="Arial" w:hAnsi="Arial" w:cs="Arial"/>
                  <w:b/>
                  <w:bCs/>
                  <w:sz w:val="20"/>
                  <w:szCs w:val="20"/>
                </w:rPr>
                <w:delText>Mechanism</w:delText>
              </w:r>
              <w:bookmarkStart w:id="10793" w:name="_Toc207935974"/>
              <w:bookmarkStart w:id="10794" w:name="_Toc207956964"/>
              <w:bookmarkStart w:id="10795" w:name="_Toc207957541"/>
              <w:bookmarkStart w:id="10796" w:name="_Toc207961860"/>
              <w:bookmarkEnd w:id="10793"/>
              <w:bookmarkEnd w:id="10794"/>
              <w:bookmarkEnd w:id="10795"/>
              <w:bookmarkEnd w:id="10796"/>
            </w:del>
          </w:p>
        </w:tc>
        <w:tc>
          <w:tcPr>
            <w:tcW w:w="5528" w:type="dxa"/>
            <w:shd w:val="clear" w:color="auto" w:fill="E8E8E8" w:themeFill="background2"/>
            <w:vAlign w:val="center"/>
          </w:tcPr>
          <w:p w14:paraId="1BD6B708" w14:textId="09A0B02E" w:rsidR="00B37EF6" w:rsidRPr="00A41EA1" w:rsidDel="004C327F" w:rsidRDefault="00B37EF6" w:rsidP="00F6684C">
            <w:pPr>
              <w:spacing w:line="360" w:lineRule="auto"/>
              <w:jc w:val="center"/>
              <w:rPr>
                <w:del w:id="10797" w:author="Mubiyarto Wibisono" w:date="2025-09-04T16:58:00Z" w16du:dateUtc="2025-09-04T09:58:00Z"/>
                <w:rFonts w:ascii="Arial" w:eastAsia="Arial" w:hAnsi="Arial" w:cs="Arial"/>
                <w:b/>
                <w:bCs/>
                <w:sz w:val="20"/>
                <w:szCs w:val="20"/>
              </w:rPr>
            </w:pPr>
            <w:del w:id="10798" w:author="Mubiyarto Wibisono" w:date="2025-09-04T16:58:00Z" w16du:dateUtc="2025-09-04T09:58:00Z">
              <w:r w:rsidRPr="00A41EA1" w:rsidDel="004C327F">
                <w:rPr>
                  <w:rFonts w:ascii="Arial" w:eastAsia="Arial" w:hAnsi="Arial" w:cs="Arial"/>
                  <w:b/>
                  <w:bCs/>
                  <w:sz w:val="20"/>
                  <w:szCs w:val="20"/>
                </w:rPr>
                <w:delText>Description</w:delText>
              </w:r>
              <w:bookmarkStart w:id="10799" w:name="_Toc207935975"/>
              <w:bookmarkStart w:id="10800" w:name="_Toc207956965"/>
              <w:bookmarkStart w:id="10801" w:name="_Toc207957542"/>
              <w:bookmarkStart w:id="10802" w:name="_Toc207961861"/>
              <w:bookmarkEnd w:id="10799"/>
              <w:bookmarkEnd w:id="10800"/>
              <w:bookmarkEnd w:id="10801"/>
              <w:bookmarkEnd w:id="10802"/>
            </w:del>
          </w:p>
        </w:tc>
        <w:bookmarkStart w:id="10803" w:name="_Toc207935976"/>
        <w:bookmarkStart w:id="10804" w:name="_Toc207956966"/>
        <w:bookmarkStart w:id="10805" w:name="_Toc207957543"/>
        <w:bookmarkStart w:id="10806" w:name="_Toc207961862"/>
        <w:bookmarkEnd w:id="10803"/>
        <w:bookmarkEnd w:id="10804"/>
        <w:bookmarkEnd w:id="10805"/>
        <w:bookmarkEnd w:id="10806"/>
      </w:tr>
      <w:tr w:rsidR="00B37EF6" w:rsidRPr="00A41EA1" w:rsidDel="004C327F" w14:paraId="61AB6C68" w14:textId="65E4A3A0" w:rsidTr="00F6684C">
        <w:trPr>
          <w:del w:id="10807" w:author="Mubiyarto Wibisono" w:date="2025-09-04T16:58:00Z"/>
        </w:trPr>
        <w:tc>
          <w:tcPr>
            <w:tcW w:w="4815" w:type="dxa"/>
          </w:tcPr>
          <w:p w14:paraId="411AE936" w14:textId="4ED4CA17" w:rsidR="00B37EF6" w:rsidRPr="00A41EA1" w:rsidDel="004C327F" w:rsidRDefault="0051713E" w:rsidP="00E9397B">
            <w:pPr>
              <w:spacing w:line="360" w:lineRule="auto"/>
              <w:rPr>
                <w:del w:id="10808" w:author="Mubiyarto Wibisono" w:date="2025-09-04T16:58:00Z" w16du:dateUtc="2025-09-04T09:58:00Z"/>
                <w:rFonts w:ascii="Arial" w:eastAsia="Arial" w:hAnsi="Arial" w:cs="Arial"/>
                <w:sz w:val="20"/>
                <w:szCs w:val="20"/>
              </w:rPr>
            </w:pPr>
            <w:del w:id="10809" w:author="Mubiyarto Wibisono" w:date="2025-09-04T16:58:00Z" w16du:dateUtc="2025-09-04T09:58:00Z">
              <w:r w:rsidRPr="00A41EA1" w:rsidDel="004C327F">
                <w:rPr>
                  <w:rFonts w:ascii="Arial" w:eastAsia="Arial" w:hAnsi="Arial" w:cs="Arial"/>
                  <w:sz w:val="20"/>
                  <w:szCs w:val="20"/>
                </w:rPr>
                <w:delText>Is Paid Notices? (Decision Node)</w:delText>
              </w:r>
              <w:bookmarkStart w:id="10810" w:name="_Toc207935977"/>
              <w:bookmarkStart w:id="10811" w:name="_Toc207956967"/>
              <w:bookmarkStart w:id="10812" w:name="_Toc207957544"/>
              <w:bookmarkStart w:id="10813" w:name="_Toc207961863"/>
              <w:bookmarkEnd w:id="10810"/>
              <w:bookmarkEnd w:id="10811"/>
              <w:bookmarkEnd w:id="10812"/>
              <w:bookmarkEnd w:id="10813"/>
            </w:del>
          </w:p>
        </w:tc>
        <w:tc>
          <w:tcPr>
            <w:tcW w:w="5528" w:type="dxa"/>
          </w:tcPr>
          <w:p w14:paraId="40719D46" w14:textId="129E81C2" w:rsidR="00B37EF6" w:rsidRPr="00A41EA1" w:rsidDel="004C327F" w:rsidRDefault="0051713E" w:rsidP="00E9397B">
            <w:pPr>
              <w:spacing w:line="360" w:lineRule="auto"/>
              <w:rPr>
                <w:del w:id="10814" w:author="Mubiyarto Wibisono" w:date="2025-09-04T16:58:00Z" w16du:dateUtc="2025-09-04T09:58:00Z"/>
                <w:rFonts w:ascii="Arial" w:eastAsia="Arial" w:hAnsi="Arial" w:cs="Arial"/>
                <w:sz w:val="20"/>
                <w:szCs w:val="20"/>
              </w:rPr>
            </w:pPr>
            <w:del w:id="10815" w:author="Mubiyarto Wibisono" w:date="2025-09-04T16:58:00Z" w16du:dateUtc="2025-09-04T09:58:00Z">
              <w:r w:rsidRPr="00A41EA1" w:rsidDel="004C327F">
                <w:rPr>
                  <w:rFonts w:ascii="Arial" w:eastAsia="Arial" w:hAnsi="Arial" w:cs="Arial"/>
                  <w:sz w:val="20"/>
                  <w:szCs w:val="20"/>
                </w:rPr>
                <w:delText>Conditional check verifying if the offence notice has been paid. Prevents users from accessing receipts for unpaid notices.</w:delText>
              </w:r>
              <w:bookmarkStart w:id="10816" w:name="_Toc207935978"/>
              <w:bookmarkStart w:id="10817" w:name="_Toc207956968"/>
              <w:bookmarkStart w:id="10818" w:name="_Toc207957545"/>
              <w:bookmarkStart w:id="10819" w:name="_Toc207961864"/>
              <w:bookmarkEnd w:id="10816"/>
              <w:bookmarkEnd w:id="10817"/>
              <w:bookmarkEnd w:id="10818"/>
              <w:bookmarkEnd w:id="10819"/>
            </w:del>
          </w:p>
        </w:tc>
        <w:bookmarkStart w:id="10820" w:name="_Toc207935979"/>
        <w:bookmarkStart w:id="10821" w:name="_Toc207956969"/>
        <w:bookmarkStart w:id="10822" w:name="_Toc207957546"/>
        <w:bookmarkStart w:id="10823" w:name="_Toc207961865"/>
        <w:bookmarkEnd w:id="10820"/>
        <w:bookmarkEnd w:id="10821"/>
        <w:bookmarkEnd w:id="10822"/>
        <w:bookmarkEnd w:id="10823"/>
      </w:tr>
      <w:tr w:rsidR="00B37EF6" w:rsidRPr="00A41EA1" w:rsidDel="004C327F" w14:paraId="4CE5C5CC" w14:textId="5B225B0D" w:rsidTr="00F6684C">
        <w:trPr>
          <w:del w:id="10824" w:author="Mubiyarto Wibisono" w:date="2025-09-04T16:58:00Z"/>
        </w:trPr>
        <w:tc>
          <w:tcPr>
            <w:tcW w:w="4815" w:type="dxa"/>
          </w:tcPr>
          <w:p w14:paraId="086AB3CB" w14:textId="5B2C5B77" w:rsidR="00B37EF6" w:rsidRPr="00A41EA1" w:rsidDel="004C327F" w:rsidRDefault="0051713E" w:rsidP="00E9397B">
            <w:pPr>
              <w:spacing w:line="360" w:lineRule="auto"/>
              <w:rPr>
                <w:del w:id="10825" w:author="Mubiyarto Wibisono" w:date="2025-09-04T16:58:00Z" w16du:dateUtc="2025-09-04T09:58:00Z"/>
                <w:rFonts w:ascii="Arial" w:eastAsia="Arial" w:hAnsi="Arial" w:cs="Arial"/>
                <w:sz w:val="20"/>
                <w:szCs w:val="20"/>
              </w:rPr>
            </w:pPr>
            <w:del w:id="10826" w:author="Mubiyarto Wibisono" w:date="2025-09-04T16:58:00Z" w16du:dateUtc="2025-09-04T09:58:00Z">
              <w:r w:rsidRPr="00A41EA1" w:rsidDel="004C327F">
                <w:rPr>
                  <w:rFonts w:ascii="Arial" w:eastAsia="Arial" w:hAnsi="Arial" w:cs="Arial"/>
                  <w:sz w:val="20"/>
                  <w:szCs w:val="20"/>
                </w:rPr>
                <w:delText>Download the Receipt</w:delText>
              </w:r>
              <w:bookmarkStart w:id="10827" w:name="_Toc207935980"/>
              <w:bookmarkStart w:id="10828" w:name="_Toc207956970"/>
              <w:bookmarkStart w:id="10829" w:name="_Toc207957547"/>
              <w:bookmarkStart w:id="10830" w:name="_Toc207961866"/>
              <w:bookmarkEnd w:id="10827"/>
              <w:bookmarkEnd w:id="10828"/>
              <w:bookmarkEnd w:id="10829"/>
              <w:bookmarkEnd w:id="10830"/>
            </w:del>
          </w:p>
        </w:tc>
        <w:tc>
          <w:tcPr>
            <w:tcW w:w="5528" w:type="dxa"/>
          </w:tcPr>
          <w:p w14:paraId="00801657" w14:textId="41B51639" w:rsidR="00B37EF6" w:rsidRPr="00A41EA1" w:rsidDel="004C327F" w:rsidRDefault="0051713E" w:rsidP="00E9397B">
            <w:pPr>
              <w:spacing w:line="360" w:lineRule="auto"/>
              <w:rPr>
                <w:del w:id="10831" w:author="Mubiyarto Wibisono" w:date="2025-09-04T16:58:00Z" w16du:dateUtc="2025-09-04T09:58:00Z"/>
                <w:rFonts w:ascii="Arial" w:eastAsia="Arial" w:hAnsi="Arial" w:cs="Arial"/>
                <w:sz w:val="20"/>
                <w:szCs w:val="20"/>
              </w:rPr>
            </w:pPr>
            <w:del w:id="10832" w:author="Mubiyarto Wibisono" w:date="2025-09-04T16:58:00Z" w16du:dateUtc="2025-09-04T09:58:00Z">
              <w:r w:rsidRPr="00A41EA1" w:rsidDel="004C327F">
                <w:rPr>
                  <w:rFonts w:ascii="Arial" w:eastAsia="Arial" w:hAnsi="Arial" w:cs="Arial"/>
                  <w:sz w:val="20"/>
                  <w:szCs w:val="20"/>
                </w:rPr>
                <w:delText>Provides access to a downloadable PDF if the notice is marked as paid. Confirms eligibility before serving files.</w:delText>
              </w:r>
              <w:bookmarkStart w:id="10833" w:name="_Toc207935981"/>
              <w:bookmarkStart w:id="10834" w:name="_Toc207956971"/>
              <w:bookmarkStart w:id="10835" w:name="_Toc207957548"/>
              <w:bookmarkStart w:id="10836" w:name="_Toc207961867"/>
              <w:bookmarkEnd w:id="10833"/>
              <w:bookmarkEnd w:id="10834"/>
              <w:bookmarkEnd w:id="10835"/>
              <w:bookmarkEnd w:id="10836"/>
            </w:del>
          </w:p>
        </w:tc>
        <w:bookmarkStart w:id="10837" w:name="_Toc207935982"/>
        <w:bookmarkStart w:id="10838" w:name="_Toc207956972"/>
        <w:bookmarkStart w:id="10839" w:name="_Toc207957549"/>
        <w:bookmarkStart w:id="10840" w:name="_Toc207961868"/>
        <w:bookmarkEnd w:id="10837"/>
        <w:bookmarkEnd w:id="10838"/>
        <w:bookmarkEnd w:id="10839"/>
        <w:bookmarkEnd w:id="10840"/>
      </w:tr>
      <w:tr w:rsidR="00B37EF6" w:rsidRPr="00A41EA1" w:rsidDel="004C327F" w14:paraId="5879E438" w14:textId="3BC5DE0C" w:rsidTr="00F6684C">
        <w:trPr>
          <w:del w:id="10841" w:author="Mubiyarto Wibisono" w:date="2025-09-04T16:58:00Z"/>
        </w:trPr>
        <w:tc>
          <w:tcPr>
            <w:tcW w:w="4815" w:type="dxa"/>
          </w:tcPr>
          <w:p w14:paraId="25E1F3CF" w14:textId="7587EBBA" w:rsidR="00B37EF6" w:rsidRPr="00A41EA1" w:rsidDel="004C327F" w:rsidRDefault="0051713E" w:rsidP="0051713E">
            <w:pPr>
              <w:spacing w:line="360" w:lineRule="auto"/>
              <w:rPr>
                <w:del w:id="10842" w:author="Mubiyarto Wibisono" w:date="2025-09-04T16:58:00Z" w16du:dateUtc="2025-09-04T09:58:00Z"/>
                <w:rFonts w:ascii="Arial" w:eastAsia="Arial" w:hAnsi="Arial" w:cs="Arial"/>
                <w:sz w:val="20"/>
                <w:szCs w:val="20"/>
              </w:rPr>
            </w:pPr>
            <w:del w:id="10843" w:author="Mubiyarto Wibisono" w:date="2025-09-04T16:58:00Z" w16du:dateUtc="2025-09-04T09:58:00Z">
              <w:r w:rsidRPr="00A41EA1" w:rsidDel="004C327F">
                <w:rPr>
                  <w:rFonts w:ascii="Arial" w:eastAsia="Arial" w:hAnsi="Arial" w:cs="Arial"/>
                  <w:sz w:val="20"/>
                  <w:szCs w:val="20"/>
                </w:rPr>
                <w:delText>PDF File Download to User Device</w:delText>
              </w:r>
              <w:bookmarkStart w:id="10844" w:name="_Toc207935983"/>
              <w:bookmarkStart w:id="10845" w:name="_Toc207956973"/>
              <w:bookmarkStart w:id="10846" w:name="_Toc207957550"/>
              <w:bookmarkStart w:id="10847" w:name="_Toc207961869"/>
              <w:bookmarkEnd w:id="10844"/>
              <w:bookmarkEnd w:id="10845"/>
              <w:bookmarkEnd w:id="10846"/>
              <w:bookmarkEnd w:id="10847"/>
            </w:del>
          </w:p>
        </w:tc>
        <w:tc>
          <w:tcPr>
            <w:tcW w:w="5528" w:type="dxa"/>
          </w:tcPr>
          <w:p w14:paraId="68532330" w14:textId="7DB8F617" w:rsidR="00B37EF6" w:rsidRPr="00A41EA1" w:rsidDel="004C327F" w:rsidRDefault="0051713E" w:rsidP="00E9397B">
            <w:pPr>
              <w:spacing w:line="360" w:lineRule="auto"/>
              <w:rPr>
                <w:del w:id="10848" w:author="Mubiyarto Wibisono" w:date="2025-09-04T16:58:00Z" w16du:dateUtc="2025-09-04T09:58:00Z"/>
                <w:rFonts w:ascii="Arial" w:eastAsia="Arial" w:hAnsi="Arial" w:cs="Arial"/>
                <w:sz w:val="20"/>
                <w:szCs w:val="20"/>
              </w:rPr>
            </w:pPr>
            <w:del w:id="10849" w:author="Mubiyarto Wibisono" w:date="2025-09-04T16:58:00Z" w16du:dateUtc="2025-09-04T09:58:00Z">
              <w:r w:rsidRPr="00A41EA1" w:rsidDel="004C327F">
                <w:rPr>
                  <w:rFonts w:ascii="Arial" w:eastAsia="Arial" w:hAnsi="Arial" w:cs="Arial"/>
                  <w:sz w:val="20"/>
                  <w:szCs w:val="20"/>
                </w:rPr>
                <w:delText>Initiates client-side download of the PDF receipt. Ensures file transfer completes properly and user receives confirmation.</w:delText>
              </w:r>
              <w:bookmarkStart w:id="10850" w:name="_Toc207935984"/>
              <w:bookmarkStart w:id="10851" w:name="_Toc207956974"/>
              <w:bookmarkStart w:id="10852" w:name="_Toc207957551"/>
              <w:bookmarkStart w:id="10853" w:name="_Toc207961870"/>
              <w:bookmarkEnd w:id="10850"/>
              <w:bookmarkEnd w:id="10851"/>
              <w:bookmarkEnd w:id="10852"/>
              <w:bookmarkEnd w:id="10853"/>
            </w:del>
          </w:p>
        </w:tc>
        <w:bookmarkStart w:id="10854" w:name="_Toc207935985"/>
        <w:bookmarkStart w:id="10855" w:name="_Toc207956975"/>
        <w:bookmarkStart w:id="10856" w:name="_Toc207957552"/>
        <w:bookmarkStart w:id="10857" w:name="_Toc207961871"/>
        <w:bookmarkEnd w:id="10854"/>
        <w:bookmarkEnd w:id="10855"/>
        <w:bookmarkEnd w:id="10856"/>
        <w:bookmarkEnd w:id="10857"/>
      </w:tr>
    </w:tbl>
    <w:p w14:paraId="075E797F" w14:textId="63D255D2" w:rsidR="001417CC" w:rsidRPr="006A12F8" w:rsidRDefault="004C327F">
      <w:pPr>
        <w:pStyle w:val="Heading3"/>
        <w:numPr>
          <w:ilvl w:val="0"/>
          <w:numId w:val="103"/>
        </w:numPr>
        <w:ind w:left="426" w:hanging="426"/>
        <w:rPr>
          <w:rFonts w:eastAsia="Arial" w:cs="Arial"/>
          <w:b/>
          <w:bCs/>
          <w:color w:val="215E99" w:themeColor="text2" w:themeTint="BF"/>
          <w:rPrChange w:id="10858" w:author="Mubiyarto Wibisono" w:date="2025-09-05T09:19:00Z" w16du:dateUtc="2025-09-05T02:19:00Z">
            <w:rPr>
              <w:rFonts w:ascii="Arial" w:eastAsia="Arial" w:hAnsi="Arial" w:cs="Arial"/>
              <w:b/>
              <w:bCs/>
            </w:rPr>
          </w:rPrChange>
        </w:rPr>
        <w:pPrChange w:id="10859" w:author="Mubiyarto Wibisono" w:date="2025-09-04T16:58:00Z" w16du:dateUtc="2025-09-04T09:58:00Z">
          <w:pPr>
            <w:pStyle w:val="Heading2"/>
          </w:pPr>
        </w:pPrChange>
      </w:pPr>
      <w:bookmarkStart w:id="10860" w:name="_Toc205930487"/>
      <w:bookmarkStart w:id="10861" w:name="_Toc206576736"/>
      <w:bookmarkStart w:id="10862" w:name="_Toc206577270"/>
      <w:ins w:id="10863" w:author="Mubiyarto Wibisono" w:date="2025-09-04T16:59:00Z" w16du:dateUtc="2025-09-04T09:59:00Z">
        <w:r w:rsidRPr="00A007F2">
          <w:rPr>
            <w:rFonts w:eastAsia="Arial" w:cs="Arial"/>
            <w:b/>
            <w:bCs/>
            <w:color w:val="215E99" w:themeColor="text2" w:themeTint="BF"/>
          </w:rPr>
          <w:t xml:space="preserve"> </w:t>
        </w:r>
      </w:ins>
      <w:del w:id="10864" w:author="Mubiyarto Wibisono" w:date="2025-09-04T16:58:00Z" w16du:dateUtc="2025-09-04T09:58:00Z">
        <w:r w:rsidR="00A123C3" w:rsidRPr="006A12F8" w:rsidDel="004C327F">
          <w:rPr>
            <w:rFonts w:eastAsia="Arial" w:cs="Arial"/>
            <w:b/>
            <w:bCs/>
            <w:color w:val="215E99" w:themeColor="text2" w:themeTint="BF"/>
            <w:rPrChange w:id="10865" w:author="Mubiyarto Wibisono" w:date="2025-09-05T09:19:00Z" w16du:dateUtc="2025-09-05T02:19:00Z">
              <w:rPr>
                <w:rFonts w:eastAsia="Arial" w:cs="Arial"/>
                <w:b/>
                <w:bCs/>
              </w:rPr>
            </w:rPrChange>
          </w:rPr>
          <w:delText>7</w:delText>
        </w:r>
        <w:r w:rsidR="001417CC" w:rsidRPr="006A12F8" w:rsidDel="004C327F">
          <w:rPr>
            <w:rFonts w:eastAsia="Arial" w:cs="Arial"/>
            <w:b/>
            <w:bCs/>
            <w:color w:val="215E99" w:themeColor="text2" w:themeTint="BF"/>
            <w:rPrChange w:id="10866" w:author="Mubiyarto Wibisono" w:date="2025-09-05T09:19:00Z" w16du:dateUtc="2025-09-05T02:19:00Z">
              <w:rPr>
                <w:rFonts w:eastAsia="Arial" w:cs="Arial"/>
                <w:b/>
                <w:bCs/>
              </w:rPr>
            </w:rPrChange>
          </w:rPr>
          <w:delText xml:space="preserve">.4 </w:delText>
        </w:r>
      </w:del>
      <w:bookmarkStart w:id="10867" w:name="_Toc207935986"/>
      <w:bookmarkStart w:id="10868" w:name="_Toc207957553"/>
      <w:bookmarkStart w:id="10869" w:name="_Toc207961872"/>
      <w:r w:rsidR="001417CC" w:rsidRPr="006A12F8">
        <w:rPr>
          <w:rFonts w:eastAsia="Arial" w:cs="Arial"/>
          <w:b/>
          <w:bCs/>
          <w:color w:val="215E99" w:themeColor="text2" w:themeTint="BF"/>
          <w:rPrChange w:id="10870" w:author="Mubiyarto Wibisono" w:date="2025-09-05T09:19:00Z" w16du:dateUtc="2025-09-05T02:19:00Z">
            <w:rPr>
              <w:rFonts w:eastAsia="Arial" w:cs="Arial"/>
              <w:b/>
              <w:bCs/>
            </w:rPr>
          </w:rPrChange>
        </w:rPr>
        <w:t>API Specification</w:t>
      </w:r>
      <w:bookmarkEnd w:id="10860"/>
      <w:bookmarkEnd w:id="10861"/>
      <w:bookmarkEnd w:id="10862"/>
      <w:bookmarkEnd w:id="10867"/>
      <w:bookmarkEnd w:id="10868"/>
      <w:bookmarkEnd w:id="10869"/>
    </w:p>
    <w:p w14:paraId="4E67C1D8" w14:textId="6FD86BAD" w:rsidR="001417CC" w:rsidRPr="006A12F8" w:rsidRDefault="00A123C3">
      <w:pPr>
        <w:pStyle w:val="Heading4"/>
        <w:numPr>
          <w:ilvl w:val="0"/>
          <w:numId w:val="104"/>
        </w:numPr>
        <w:ind w:hanging="720"/>
        <w:rPr>
          <w:rFonts w:eastAsia="Arial" w:cs="Arial"/>
          <w:b/>
          <w:bCs/>
          <w:color w:val="215E99" w:themeColor="text2" w:themeTint="BF"/>
          <w:rPrChange w:id="10871" w:author="Mubiyarto Wibisono" w:date="2025-09-05T09:19:00Z" w16du:dateUtc="2025-09-05T02:19:00Z">
            <w:rPr>
              <w:rFonts w:eastAsia="Arial"/>
            </w:rPr>
          </w:rPrChange>
        </w:rPr>
        <w:pPrChange w:id="10872" w:author="Mubiyarto Wibisono" w:date="2025-09-04T16:59:00Z" w16du:dateUtc="2025-09-04T09:59:00Z">
          <w:pPr>
            <w:pStyle w:val="Heading3"/>
          </w:pPr>
        </w:pPrChange>
      </w:pPr>
      <w:bookmarkStart w:id="10873" w:name="_Toc205930488"/>
      <w:bookmarkStart w:id="10874" w:name="_Toc206576737"/>
      <w:bookmarkStart w:id="10875" w:name="_Toc206577271"/>
      <w:del w:id="10876" w:author="Mubiyarto Wibisono" w:date="2025-09-04T16:59:00Z" w16du:dateUtc="2025-09-04T09:59:00Z">
        <w:r w:rsidRPr="006A12F8" w:rsidDel="004C327F">
          <w:rPr>
            <w:rFonts w:ascii="Arial" w:eastAsia="Arial" w:hAnsi="Arial" w:cs="Arial"/>
            <w:b/>
            <w:bCs/>
            <w:i w:val="0"/>
            <w:iCs w:val="0"/>
            <w:color w:val="215E99" w:themeColor="text2" w:themeTint="BF"/>
            <w:sz w:val="28"/>
            <w:szCs w:val="28"/>
            <w:rPrChange w:id="10877" w:author="Mubiyarto Wibisono" w:date="2025-09-05T09:19:00Z" w16du:dateUtc="2025-09-05T02:19:00Z">
              <w:rPr>
                <w:rFonts w:eastAsia="Arial"/>
                <w:i/>
                <w:iCs/>
              </w:rPr>
            </w:rPrChange>
          </w:rPr>
          <w:delText>7</w:delText>
        </w:r>
        <w:r w:rsidR="001417CC" w:rsidRPr="006A12F8" w:rsidDel="004C327F">
          <w:rPr>
            <w:rFonts w:ascii="Arial" w:eastAsia="Arial" w:hAnsi="Arial" w:cs="Arial"/>
            <w:b/>
            <w:bCs/>
            <w:i w:val="0"/>
            <w:iCs w:val="0"/>
            <w:color w:val="215E99" w:themeColor="text2" w:themeTint="BF"/>
            <w:sz w:val="28"/>
            <w:szCs w:val="28"/>
            <w:rPrChange w:id="10878" w:author="Mubiyarto Wibisono" w:date="2025-09-05T09:19:00Z" w16du:dateUtc="2025-09-05T02:19:00Z">
              <w:rPr>
                <w:rFonts w:eastAsia="Arial"/>
                <w:i/>
                <w:iCs/>
              </w:rPr>
            </w:rPrChange>
          </w:rPr>
          <w:delText xml:space="preserve">.4.1 </w:delText>
        </w:r>
      </w:del>
      <w:bookmarkStart w:id="10879" w:name="_Toc207935987"/>
      <w:bookmarkStart w:id="10880" w:name="_Toc207957554"/>
      <w:bookmarkStart w:id="10881" w:name="_Toc207961873"/>
      <w:r w:rsidR="001417CC" w:rsidRPr="006A12F8">
        <w:rPr>
          <w:rFonts w:ascii="Arial" w:eastAsia="Arial" w:hAnsi="Arial" w:cs="Arial"/>
          <w:b/>
          <w:bCs/>
          <w:i w:val="0"/>
          <w:iCs w:val="0"/>
          <w:color w:val="215E99" w:themeColor="text2" w:themeTint="BF"/>
          <w:sz w:val="28"/>
          <w:szCs w:val="28"/>
          <w:rPrChange w:id="10882" w:author="Mubiyarto Wibisono" w:date="2025-09-05T09:19:00Z" w16du:dateUtc="2025-09-05T02:19:00Z">
            <w:rPr>
              <w:rFonts w:eastAsia="Arial"/>
              <w:i/>
              <w:iCs/>
            </w:rPr>
          </w:rPrChange>
        </w:rPr>
        <w:t>API for eService</w:t>
      </w:r>
      <w:bookmarkEnd w:id="10873"/>
      <w:bookmarkEnd w:id="10874"/>
      <w:bookmarkEnd w:id="10875"/>
      <w:bookmarkEnd w:id="10879"/>
      <w:bookmarkEnd w:id="10880"/>
      <w:bookmarkEnd w:id="10881"/>
    </w:p>
    <w:p w14:paraId="7D846AF5" w14:textId="2AB97294" w:rsidR="001417CC" w:rsidRPr="006A12F8" w:rsidRDefault="00A123C3">
      <w:pPr>
        <w:pStyle w:val="Heading5"/>
        <w:numPr>
          <w:ilvl w:val="0"/>
          <w:numId w:val="105"/>
        </w:numPr>
        <w:ind w:left="993" w:hanging="993"/>
        <w:rPr>
          <w:rFonts w:ascii="Arial" w:hAnsi="Arial" w:cs="Arial"/>
          <w:b/>
          <w:bCs/>
          <w:i/>
          <w:iCs/>
          <w:color w:val="215E99" w:themeColor="text2" w:themeTint="BF"/>
          <w:sz w:val="28"/>
          <w:szCs w:val="28"/>
          <w:rPrChange w:id="10883" w:author="Mubiyarto Wibisono" w:date="2025-09-05T09:19:00Z" w16du:dateUtc="2025-09-05T02:19:00Z">
            <w:rPr>
              <w:i w:val="0"/>
              <w:iCs w:val="0"/>
            </w:rPr>
          </w:rPrChange>
        </w:rPr>
        <w:pPrChange w:id="10884" w:author="Mubiyarto Wibisono" w:date="2025-09-04T17:00:00Z" w16du:dateUtc="2025-09-04T10:00:00Z">
          <w:pPr>
            <w:pStyle w:val="Heading4"/>
          </w:pPr>
        </w:pPrChange>
      </w:pPr>
      <w:bookmarkStart w:id="10885" w:name="_Toc205930489"/>
      <w:del w:id="10886" w:author="Mubiyarto Wibisono" w:date="2025-09-04T17:00:00Z" w16du:dateUtc="2025-09-04T10:00:00Z">
        <w:r w:rsidRPr="006A12F8" w:rsidDel="004C327F">
          <w:rPr>
            <w:rFonts w:ascii="Arial" w:eastAsia="Arial" w:hAnsi="Arial" w:cs="Arial"/>
            <w:b/>
            <w:bCs/>
            <w:color w:val="215E99" w:themeColor="text2" w:themeTint="BF"/>
            <w:sz w:val="28"/>
            <w:szCs w:val="28"/>
            <w:rPrChange w:id="10887" w:author="Mubiyarto Wibisono" w:date="2025-09-05T09:19:00Z" w16du:dateUtc="2025-09-05T02:19:00Z">
              <w:rPr>
                <w:rFonts w:eastAsia="Arial"/>
              </w:rPr>
            </w:rPrChange>
          </w:rPr>
          <w:delText>7</w:delText>
        </w:r>
        <w:r w:rsidR="001417CC" w:rsidRPr="006A12F8" w:rsidDel="004C327F">
          <w:rPr>
            <w:rFonts w:ascii="Arial" w:eastAsia="Arial" w:hAnsi="Arial" w:cs="Arial"/>
            <w:b/>
            <w:bCs/>
            <w:color w:val="215E99" w:themeColor="text2" w:themeTint="BF"/>
            <w:sz w:val="28"/>
            <w:szCs w:val="28"/>
            <w:rPrChange w:id="10888" w:author="Mubiyarto Wibisono" w:date="2025-09-05T09:19:00Z" w16du:dateUtc="2025-09-05T02:19:00Z">
              <w:rPr>
                <w:rFonts w:eastAsia="Arial"/>
              </w:rPr>
            </w:rPrChange>
          </w:rPr>
          <w:delText xml:space="preserve">.4.1.1 </w:delText>
        </w:r>
      </w:del>
      <w:bookmarkStart w:id="10889" w:name="_Toc207935988"/>
      <w:bookmarkStart w:id="10890" w:name="_Toc207957555"/>
      <w:bookmarkStart w:id="10891" w:name="_Toc207961874"/>
      <w:r w:rsidR="001417CC" w:rsidRPr="006A12F8">
        <w:rPr>
          <w:rFonts w:ascii="Arial" w:eastAsia="Arial" w:hAnsi="Arial" w:cs="Arial"/>
          <w:b/>
          <w:bCs/>
          <w:color w:val="215E99" w:themeColor="text2" w:themeTint="BF"/>
          <w:sz w:val="28"/>
          <w:szCs w:val="28"/>
          <w:rPrChange w:id="10892" w:author="Mubiyarto Wibisono" w:date="2025-09-05T09:19:00Z" w16du:dateUtc="2025-09-05T02:19:00Z">
            <w:rPr>
              <w:rFonts w:eastAsia="Arial"/>
            </w:rPr>
          </w:rPrChange>
        </w:rPr>
        <w:t xml:space="preserve">API Get </w:t>
      </w:r>
      <w:r w:rsidR="004675DC" w:rsidRPr="006A12F8">
        <w:rPr>
          <w:rFonts w:ascii="Arial" w:eastAsia="Arial" w:hAnsi="Arial" w:cs="Arial"/>
          <w:b/>
          <w:bCs/>
          <w:color w:val="215E99" w:themeColor="text2" w:themeTint="BF"/>
          <w:sz w:val="28"/>
          <w:szCs w:val="28"/>
          <w:rPrChange w:id="10893" w:author="Mubiyarto Wibisono" w:date="2025-09-05T09:19:00Z" w16du:dateUtc="2025-09-05T02:19:00Z">
            <w:rPr>
              <w:rFonts w:eastAsia="Arial"/>
            </w:rPr>
          </w:rPrChange>
        </w:rPr>
        <w:t>Transaction</w:t>
      </w:r>
      <w:r w:rsidR="001417CC" w:rsidRPr="006A12F8">
        <w:rPr>
          <w:rFonts w:ascii="Arial" w:eastAsia="Arial" w:hAnsi="Arial" w:cs="Arial"/>
          <w:b/>
          <w:bCs/>
          <w:color w:val="215E99" w:themeColor="text2" w:themeTint="BF"/>
          <w:sz w:val="28"/>
          <w:szCs w:val="28"/>
          <w:rPrChange w:id="10894" w:author="Mubiyarto Wibisono" w:date="2025-09-05T09:19:00Z" w16du:dateUtc="2025-09-05T02:19:00Z">
            <w:rPr>
              <w:rFonts w:eastAsia="Arial"/>
            </w:rPr>
          </w:rPrChange>
        </w:rPr>
        <w:t xml:space="preserve"> Details</w:t>
      </w:r>
      <w:bookmarkEnd w:id="10885"/>
      <w:bookmarkEnd w:id="10889"/>
      <w:bookmarkEnd w:id="10890"/>
      <w:bookmarkEnd w:id="10891"/>
    </w:p>
    <w:tbl>
      <w:tblPr>
        <w:tblW w:w="8923" w:type="dxa"/>
        <w:tblLayout w:type="fixed"/>
        <w:tblCellMar>
          <w:top w:w="30" w:type="dxa"/>
          <w:left w:w="45" w:type="dxa"/>
          <w:bottom w:w="30" w:type="dxa"/>
          <w:right w:w="45" w:type="dxa"/>
        </w:tblCellMar>
        <w:tblLook w:val="04A0" w:firstRow="1" w:lastRow="0" w:firstColumn="1" w:lastColumn="0" w:noHBand="0" w:noVBand="1"/>
      </w:tblPr>
      <w:tblGrid>
        <w:gridCol w:w="1977"/>
        <w:gridCol w:w="6946"/>
      </w:tblGrid>
      <w:tr w:rsidR="004675DC" w:rsidRPr="00A41EA1" w14:paraId="390EBB42" w14:textId="77777777" w:rsidTr="00541BC5">
        <w:trPr>
          <w:trHeight w:val="315"/>
        </w:trPr>
        <w:tc>
          <w:tcPr>
            <w:tcW w:w="1977" w:type="dxa"/>
            <w:tcBorders>
              <w:top w:val="single" w:sz="6" w:space="0" w:color="000000"/>
              <w:left w:val="single" w:sz="6" w:space="0" w:color="000000"/>
              <w:bottom w:val="single" w:sz="6" w:space="0" w:color="000000"/>
              <w:right w:val="single" w:sz="6" w:space="0" w:color="000000"/>
            </w:tcBorders>
          </w:tcPr>
          <w:p w14:paraId="53534691"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API Name</w:t>
            </w:r>
          </w:p>
        </w:tc>
        <w:tc>
          <w:tcPr>
            <w:tcW w:w="6946" w:type="dxa"/>
            <w:tcBorders>
              <w:top w:val="single" w:sz="6" w:space="0" w:color="000000"/>
              <w:left w:val="single" w:sz="6" w:space="0" w:color="CCCCCC"/>
              <w:bottom w:val="single" w:sz="6" w:space="0" w:color="000000"/>
              <w:right w:val="single" w:sz="6" w:space="0" w:color="000000"/>
            </w:tcBorders>
          </w:tcPr>
          <w:p w14:paraId="3CC6FE18" w14:textId="66E96C17" w:rsidR="004675DC" w:rsidRPr="00A41EA1" w:rsidRDefault="004675DC" w:rsidP="00541BC5">
            <w:pPr>
              <w:rPr>
                <w:rFonts w:ascii="Arial" w:eastAsia="Arial" w:hAnsi="Arial" w:cs="Arial"/>
                <w:sz w:val="20"/>
                <w:szCs w:val="20"/>
                <w:lang w:val="en-US"/>
              </w:rPr>
            </w:pPr>
            <w:r w:rsidRPr="00A41EA1">
              <w:rPr>
                <w:rFonts w:ascii="Arial" w:eastAsia="Arial" w:hAnsi="Arial" w:cs="Arial"/>
                <w:sz w:val="20"/>
                <w:szCs w:val="20"/>
                <w:lang w:val="en-US"/>
              </w:rPr>
              <w:t>Get Web Transaction Detail</w:t>
            </w:r>
          </w:p>
        </w:tc>
      </w:tr>
      <w:tr w:rsidR="004675DC" w:rsidRPr="00A41EA1" w14:paraId="5198CDBA"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053292F8"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URL</w:t>
            </w:r>
          </w:p>
        </w:tc>
        <w:tc>
          <w:tcPr>
            <w:tcW w:w="6946" w:type="dxa"/>
            <w:tcBorders>
              <w:top w:val="single" w:sz="6" w:space="0" w:color="CCCCCC"/>
              <w:left w:val="single" w:sz="6" w:space="0" w:color="CCCCCC"/>
              <w:bottom w:val="single" w:sz="6" w:space="0" w:color="000000"/>
              <w:right w:val="single" w:sz="6" w:space="0" w:color="000000"/>
            </w:tcBorders>
          </w:tcPr>
          <w:p w14:paraId="003CEC38" w14:textId="2A2CDDF4" w:rsidR="004675DC" w:rsidRPr="00A41EA1" w:rsidRDefault="004675DC" w:rsidP="00541BC5">
            <w:pPr>
              <w:rPr>
                <w:rFonts w:ascii="Arial" w:eastAsia="Arial" w:hAnsi="Arial" w:cs="Arial"/>
                <w:color w:val="000000"/>
                <w:sz w:val="20"/>
                <w:szCs w:val="20"/>
                <w:lang w:val="en-US"/>
              </w:rPr>
            </w:pPr>
            <w:proofErr w:type="gramStart"/>
            <w:r w:rsidRPr="00A41EA1">
              <w:rPr>
                <w:rFonts w:ascii="Arial" w:eastAsia="Arial" w:hAnsi="Arial" w:cs="Arial"/>
                <w:sz w:val="20"/>
                <w:szCs w:val="20"/>
              </w:rPr>
              <w:t>UAT :</w:t>
            </w:r>
            <w:proofErr w:type="gramEnd"/>
            <w:r w:rsidRPr="00A41EA1">
              <w:rPr>
                <w:rFonts w:ascii="Arial" w:eastAsia="Arial" w:hAnsi="Arial" w:cs="Arial"/>
                <w:sz w:val="20"/>
                <w:szCs w:val="20"/>
              </w:rPr>
              <w:t xml:space="preserve"> </w:t>
            </w:r>
            <w:r w:rsidRPr="00A41EA1">
              <w:rPr>
                <w:rFonts w:ascii="Arial" w:eastAsia="Arial" w:hAnsi="Arial" w:cs="Arial"/>
                <w:color w:val="000000"/>
                <w:sz w:val="20"/>
                <w:szCs w:val="20"/>
              </w:rPr>
              <w:t>https://</w:t>
            </w:r>
            <w:r w:rsidR="00805902" w:rsidRPr="00A41EA1">
              <w:rPr>
                <w:rFonts w:ascii="Arial" w:eastAsia="Arial" w:hAnsi="Arial" w:cs="Arial"/>
                <w:sz w:val="20"/>
                <w:szCs w:val="20"/>
              </w:rPr>
              <w:t>parking2.uraz.</w:t>
            </w:r>
            <w:r w:rsidR="009D407A" w:rsidRPr="00A41EA1">
              <w:rPr>
                <w:rFonts w:ascii="Arial" w:eastAsia="Arial" w:hAnsi="Arial" w:cs="Arial"/>
                <w:sz w:val="20"/>
                <w:szCs w:val="20"/>
              </w:rPr>
              <w:t>gov.</w:t>
            </w:r>
            <w:r w:rsidR="000D66D6" w:rsidRPr="00A41EA1">
              <w:rPr>
                <w:rFonts w:ascii="Arial" w:eastAsia="Arial" w:hAnsi="Arial" w:cs="Arial"/>
                <w:sz w:val="20"/>
                <w:szCs w:val="20"/>
              </w:rPr>
              <w:t>sg</w:t>
            </w:r>
            <w:r w:rsidRPr="00A41EA1">
              <w:rPr>
                <w:rFonts w:ascii="Arial" w:eastAsia="Arial" w:hAnsi="Arial" w:cs="Arial"/>
                <w:color w:val="000000"/>
                <w:sz w:val="20"/>
                <w:szCs w:val="20"/>
              </w:rPr>
              <w:t>/ocms/v1/</w:t>
            </w:r>
            <w:proofErr w:type="spellStart"/>
            <w:r w:rsidRPr="00A41EA1">
              <w:rPr>
                <w:rFonts w:ascii="Arial" w:eastAsia="Arial" w:hAnsi="Arial" w:cs="Arial"/>
                <w:color w:val="000000"/>
                <w:sz w:val="20"/>
                <w:szCs w:val="20"/>
                <w:lang w:val="en-US"/>
              </w:rPr>
              <w:t>webtxndetail</w:t>
            </w:r>
            <w:proofErr w:type="spellEnd"/>
          </w:p>
          <w:p w14:paraId="3C3ED5B1" w14:textId="20A8A0FE" w:rsidR="004675DC" w:rsidRPr="00A41EA1" w:rsidRDefault="004675DC" w:rsidP="00541BC5">
            <w:pPr>
              <w:rPr>
                <w:rFonts w:ascii="Arial" w:eastAsia="Arial" w:hAnsi="Arial" w:cs="Arial"/>
                <w:color w:val="000000"/>
                <w:sz w:val="20"/>
                <w:szCs w:val="20"/>
                <w:lang w:val="en-US"/>
              </w:rPr>
            </w:pPr>
            <w:proofErr w:type="gramStart"/>
            <w:r w:rsidRPr="00A41EA1">
              <w:rPr>
                <w:rFonts w:ascii="Arial" w:eastAsia="Arial" w:hAnsi="Arial" w:cs="Arial"/>
                <w:sz w:val="20"/>
                <w:szCs w:val="20"/>
              </w:rPr>
              <w:t>PRD :</w:t>
            </w:r>
            <w:proofErr w:type="gramEnd"/>
            <w:r w:rsidRPr="00A41EA1">
              <w:rPr>
                <w:rFonts w:ascii="Arial" w:eastAsia="Arial" w:hAnsi="Arial" w:cs="Arial"/>
                <w:sz w:val="20"/>
                <w:szCs w:val="20"/>
              </w:rPr>
              <w:t xml:space="preserve"> </w:t>
            </w:r>
            <w:r w:rsidRPr="00A41EA1">
              <w:rPr>
                <w:rFonts w:ascii="Arial" w:eastAsia="Arial" w:hAnsi="Arial" w:cs="Arial"/>
                <w:color w:val="000000"/>
                <w:sz w:val="20"/>
                <w:szCs w:val="20"/>
              </w:rPr>
              <w:t>https://</w:t>
            </w:r>
            <w:r w:rsidR="00805902" w:rsidRPr="00A41EA1">
              <w:rPr>
                <w:rFonts w:ascii="Arial" w:eastAsia="Arial" w:hAnsi="Arial" w:cs="Arial"/>
                <w:sz w:val="20"/>
                <w:szCs w:val="20"/>
              </w:rPr>
              <w:t>parking.uraz</w:t>
            </w:r>
            <w:r w:rsidR="000D66D6" w:rsidRPr="00A41EA1">
              <w:rPr>
                <w:rFonts w:ascii="Arial" w:eastAsia="Arial" w:hAnsi="Arial" w:cs="Arial"/>
                <w:sz w:val="20"/>
                <w:szCs w:val="20"/>
              </w:rPr>
              <w:t>.gov.sg</w:t>
            </w:r>
            <w:r w:rsidRPr="00A41EA1">
              <w:rPr>
                <w:rFonts w:ascii="Arial" w:eastAsia="Arial" w:hAnsi="Arial" w:cs="Arial"/>
                <w:color w:val="000000"/>
                <w:sz w:val="20"/>
                <w:szCs w:val="20"/>
              </w:rPr>
              <w:t>/ocms/v1/</w:t>
            </w:r>
            <w:proofErr w:type="spellStart"/>
            <w:r w:rsidRPr="00A41EA1">
              <w:rPr>
                <w:rFonts w:ascii="Arial" w:eastAsia="Arial" w:hAnsi="Arial" w:cs="Arial"/>
                <w:color w:val="000000"/>
                <w:sz w:val="20"/>
                <w:szCs w:val="20"/>
                <w:lang w:val="en-US"/>
              </w:rPr>
              <w:t>webtxndetail</w:t>
            </w:r>
            <w:proofErr w:type="spellEnd"/>
          </w:p>
        </w:tc>
      </w:tr>
      <w:tr w:rsidR="004675DC" w:rsidRPr="00A41EA1" w14:paraId="049D2E74"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6E194C68"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Description</w:t>
            </w:r>
          </w:p>
        </w:tc>
        <w:tc>
          <w:tcPr>
            <w:tcW w:w="6946" w:type="dxa"/>
            <w:tcBorders>
              <w:top w:val="single" w:sz="6" w:space="0" w:color="CCCCCC"/>
              <w:left w:val="single" w:sz="6" w:space="0" w:color="CCCCCC"/>
              <w:bottom w:val="single" w:sz="6" w:space="0" w:color="000000"/>
              <w:right w:val="single" w:sz="6" w:space="0" w:color="000000"/>
            </w:tcBorders>
          </w:tcPr>
          <w:p w14:paraId="5B952AF0" w14:textId="082861F3" w:rsidR="004675DC" w:rsidRPr="00A41EA1" w:rsidRDefault="004675DC" w:rsidP="00541BC5">
            <w:pPr>
              <w:rPr>
                <w:rFonts w:ascii="Arial" w:eastAsia="Arial" w:hAnsi="Arial" w:cs="Arial"/>
                <w:sz w:val="20"/>
                <w:szCs w:val="20"/>
                <w:lang w:val="en-US"/>
              </w:rPr>
            </w:pPr>
            <w:r w:rsidRPr="00A41EA1">
              <w:rPr>
                <w:rFonts w:ascii="Arial" w:eastAsia="Arial" w:hAnsi="Arial" w:cs="Arial"/>
                <w:sz w:val="20"/>
                <w:szCs w:val="20"/>
              </w:rPr>
              <w:t>This API</w:t>
            </w:r>
            <w:r w:rsidRPr="00A41EA1">
              <w:rPr>
                <w:rFonts w:ascii="Arial" w:eastAsia="Arial" w:hAnsi="Arial" w:cs="Arial"/>
                <w:sz w:val="20"/>
                <w:szCs w:val="20"/>
                <w:lang w:val="en-US"/>
              </w:rPr>
              <w:t xml:space="preserve"> to </w:t>
            </w:r>
            <w:r w:rsidR="0035752A" w:rsidRPr="00A41EA1">
              <w:rPr>
                <w:rFonts w:ascii="Arial" w:eastAsia="Arial" w:hAnsi="Arial" w:cs="Arial"/>
                <w:sz w:val="20"/>
                <w:szCs w:val="20"/>
                <w:lang w:val="en-US"/>
              </w:rPr>
              <w:t>get</w:t>
            </w:r>
            <w:r w:rsidRPr="00A41EA1">
              <w:rPr>
                <w:rFonts w:ascii="Arial" w:eastAsia="Arial" w:hAnsi="Arial" w:cs="Arial"/>
                <w:sz w:val="20"/>
                <w:szCs w:val="20"/>
                <w:lang w:val="en-US"/>
              </w:rPr>
              <w:t xml:space="preserve"> web </w:t>
            </w:r>
            <w:proofErr w:type="spellStart"/>
            <w:r w:rsidRPr="00A41EA1">
              <w:rPr>
                <w:rFonts w:ascii="Arial" w:eastAsia="Arial" w:hAnsi="Arial" w:cs="Arial"/>
                <w:sz w:val="20"/>
                <w:szCs w:val="20"/>
                <w:lang w:val="en-US"/>
              </w:rPr>
              <w:t>txn</w:t>
            </w:r>
            <w:proofErr w:type="spellEnd"/>
            <w:r w:rsidRPr="00A41EA1">
              <w:rPr>
                <w:rFonts w:ascii="Arial" w:eastAsia="Arial" w:hAnsi="Arial" w:cs="Arial"/>
                <w:sz w:val="20"/>
                <w:szCs w:val="20"/>
                <w:lang w:val="en-US"/>
              </w:rPr>
              <w:t xml:space="preserve"> detail</w:t>
            </w:r>
          </w:p>
        </w:tc>
      </w:tr>
      <w:tr w:rsidR="004675DC" w:rsidRPr="00A41EA1" w14:paraId="5DFBBCF3"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1D0BD5E2"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Method</w:t>
            </w:r>
          </w:p>
        </w:tc>
        <w:tc>
          <w:tcPr>
            <w:tcW w:w="6946" w:type="dxa"/>
            <w:tcBorders>
              <w:top w:val="single" w:sz="6" w:space="0" w:color="CCCCCC"/>
              <w:left w:val="single" w:sz="6" w:space="0" w:color="CCCCCC"/>
              <w:bottom w:val="single" w:sz="6" w:space="0" w:color="000000"/>
              <w:right w:val="single" w:sz="6" w:space="0" w:color="000000"/>
            </w:tcBorders>
          </w:tcPr>
          <w:p w14:paraId="6A190C5A" w14:textId="77777777" w:rsidR="004675DC" w:rsidRPr="00A41EA1" w:rsidRDefault="004675DC" w:rsidP="00541BC5">
            <w:pPr>
              <w:rPr>
                <w:rFonts w:ascii="Arial" w:eastAsia="Arial" w:hAnsi="Arial" w:cs="Arial"/>
                <w:sz w:val="20"/>
                <w:szCs w:val="20"/>
                <w:lang w:val="en-US"/>
              </w:rPr>
            </w:pPr>
            <w:r w:rsidRPr="00A41EA1">
              <w:rPr>
                <w:rFonts w:ascii="Arial" w:eastAsia="Arial" w:hAnsi="Arial" w:cs="Arial"/>
                <w:sz w:val="20"/>
                <w:szCs w:val="20"/>
                <w:lang w:val="en-US"/>
              </w:rPr>
              <w:t>POST</w:t>
            </w:r>
          </w:p>
        </w:tc>
      </w:tr>
      <w:tr w:rsidR="004675DC" w:rsidRPr="00A41EA1" w14:paraId="1BE81D19"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1D8C9178" w14:textId="77777777" w:rsidR="004675DC" w:rsidRPr="00A41EA1" w:rsidRDefault="004675DC" w:rsidP="00541BC5">
            <w:pPr>
              <w:rPr>
                <w:rFonts w:ascii="Arial" w:eastAsia="Arial" w:hAnsi="Arial" w:cs="Arial"/>
                <w:sz w:val="20"/>
                <w:szCs w:val="20"/>
                <w:lang w:val="en-US"/>
              </w:rPr>
            </w:pPr>
            <w:r w:rsidRPr="00A41EA1">
              <w:rPr>
                <w:rFonts w:ascii="Arial" w:eastAsia="Arial" w:hAnsi="Arial" w:cs="Arial"/>
                <w:sz w:val="20"/>
                <w:szCs w:val="20"/>
                <w:lang w:val="en-US"/>
              </w:rPr>
              <w:t>Header</w:t>
            </w:r>
          </w:p>
        </w:tc>
        <w:tc>
          <w:tcPr>
            <w:tcW w:w="6946" w:type="dxa"/>
            <w:tcBorders>
              <w:top w:val="single" w:sz="6" w:space="0" w:color="CCCCCC"/>
              <w:left w:val="single" w:sz="6" w:space="0" w:color="CCCCCC"/>
              <w:bottom w:val="single" w:sz="6" w:space="0" w:color="000000"/>
              <w:right w:val="single" w:sz="6" w:space="0" w:color="000000"/>
            </w:tcBorders>
          </w:tcPr>
          <w:p w14:paraId="34B55E3E" w14:textId="77777777" w:rsidR="004675DC" w:rsidRPr="00A41EA1" w:rsidRDefault="004675DC" w:rsidP="00541BC5">
            <w:pPr>
              <w:rPr>
                <w:rFonts w:ascii="Arial" w:eastAsia="SimSun" w:hAnsi="Arial" w:cs="Arial"/>
                <w:sz w:val="20"/>
                <w:szCs w:val="20"/>
                <w:lang w:val="en-US" w:eastAsia="zh-CN" w:bidi="ar"/>
              </w:rPr>
            </w:pPr>
            <w:r w:rsidRPr="00A41EA1">
              <w:rPr>
                <w:rFonts w:ascii="Arial" w:eastAsia="SimSun" w:hAnsi="Arial" w:cs="Arial"/>
                <w:sz w:val="20"/>
                <w:szCs w:val="20"/>
                <w:lang w:val="en-US" w:eastAsia="zh-CN" w:bidi="ar"/>
              </w:rPr>
              <w:t xml:space="preserve">{ </w:t>
            </w:r>
          </w:p>
          <w:p w14:paraId="2CED4C76" w14:textId="77777777" w:rsidR="004675DC" w:rsidRPr="00A41EA1" w:rsidRDefault="004675DC" w:rsidP="00541BC5">
            <w:pPr>
              <w:ind w:firstLineChars="100" w:firstLine="200"/>
              <w:rPr>
                <w:rFonts w:ascii="Arial" w:eastAsia="SimSun" w:hAnsi="Arial" w:cs="Arial"/>
                <w:sz w:val="20"/>
                <w:szCs w:val="20"/>
                <w:lang w:val="en-US" w:eastAsia="zh-CN" w:bidi="ar"/>
              </w:rPr>
            </w:pPr>
            <w:r w:rsidRPr="00A41EA1">
              <w:rPr>
                <w:rFonts w:ascii="Arial" w:eastAsia="SimSun" w:hAnsi="Arial" w:cs="Arial"/>
                <w:sz w:val="20"/>
                <w:szCs w:val="20"/>
                <w:lang w:val="en-US" w:eastAsia="zh-CN" w:bidi="ar"/>
              </w:rPr>
              <w:t>"Authorization": "Bearer eyJhbGciOiJIUzI1NiIsInR5cCI6IkpXVCJ9...",</w:t>
            </w:r>
          </w:p>
          <w:p w14:paraId="269B1FD6" w14:textId="77777777" w:rsidR="004675DC" w:rsidRPr="00A41EA1" w:rsidRDefault="004675DC" w:rsidP="00541BC5">
            <w:pPr>
              <w:ind w:firstLineChars="100" w:firstLine="200"/>
              <w:rPr>
                <w:rFonts w:ascii="Arial" w:eastAsia="SimSun" w:hAnsi="Arial" w:cs="Arial"/>
                <w:sz w:val="20"/>
                <w:szCs w:val="20"/>
                <w:lang w:val="en-US" w:eastAsia="zh-CN" w:bidi="ar"/>
              </w:rPr>
            </w:pPr>
            <w:r w:rsidRPr="00A41EA1">
              <w:rPr>
                <w:rFonts w:ascii="Arial" w:eastAsia="SimSun" w:hAnsi="Arial" w:cs="Arial"/>
                <w:sz w:val="20"/>
                <w:szCs w:val="20"/>
                <w:lang w:val="en-US" w:eastAsia="zh-CN" w:bidi="ar"/>
              </w:rPr>
              <w:t>"Content-Type": "application/</w:t>
            </w:r>
            <w:proofErr w:type="spellStart"/>
            <w:r w:rsidRPr="00A41EA1">
              <w:rPr>
                <w:rFonts w:ascii="Arial" w:eastAsia="SimSun" w:hAnsi="Arial" w:cs="Arial"/>
                <w:sz w:val="20"/>
                <w:szCs w:val="20"/>
                <w:lang w:val="en-US" w:eastAsia="zh-CN" w:bidi="ar"/>
              </w:rPr>
              <w:t>json</w:t>
            </w:r>
            <w:proofErr w:type="spellEnd"/>
            <w:r w:rsidRPr="00A41EA1">
              <w:rPr>
                <w:rFonts w:ascii="Arial" w:eastAsia="SimSun" w:hAnsi="Arial" w:cs="Arial"/>
                <w:sz w:val="20"/>
                <w:szCs w:val="20"/>
                <w:lang w:val="en-US" w:eastAsia="zh-CN" w:bidi="ar"/>
              </w:rPr>
              <w:t>"</w:t>
            </w:r>
          </w:p>
          <w:p w14:paraId="28212DD5" w14:textId="77777777" w:rsidR="004675DC" w:rsidRPr="00A41EA1" w:rsidRDefault="004675DC" w:rsidP="00541BC5">
            <w:pPr>
              <w:rPr>
                <w:rFonts w:ascii="Arial" w:eastAsia="Arial" w:hAnsi="Arial" w:cs="Arial"/>
                <w:sz w:val="20"/>
                <w:szCs w:val="20"/>
                <w:lang w:val="en-US"/>
              </w:rPr>
            </w:pPr>
            <w:r w:rsidRPr="00A41EA1">
              <w:rPr>
                <w:rFonts w:ascii="Arial" w:eastAsia="SimSun" w:hAnsi="Arial" w:cs="Arial"/>
                <w:sz w:val="20"/>
                <w:szCs w:val="20"/>
                <w:lang w:val="en-US" w:eastAsia="zh-CN" w:bidi="ar"/>
              </w:rPr>
              <w:t>}</w:t>
            </w:r>
          </w:p>
        </w:tc>
      </w:tr>
      <w:tr w:rsidR="004675DC" w:rsidRPr="00A41EA1" w14:paraId="74ED5AE3"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32B0FDF5"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 xml:space="preserve">Payload </w:t>
            </w:r>
          </w:p>
        </w:tc>
        <w:tc>
          <w:tcPr>
            <w:tcW w:w="6946" w:type="dxa"/>
            <w:tcBorders>
              <w:top w:val="single" w:sz="6" w:space="0" w:color="CCCCCC"/>
              <w:left w:val="single" w:sz="6" w:space="0" w:color="CCCCCC"/>
              <w:bottom w:val="single" w:sz="6" w:space="0" w:color="000000"/>
              <w:right w:val="single" w:sz="6" w:space="0" w:color="000000"/>
            </w:tcBorders>
          </w:tcPr>
          <w:p w14:paraId="3A217D83" w14:textId="77777777" w:rsidR="00161DA3" w:rsidRPr="00A41EA1" w:rsidRDefault="00161DA3" w:rsidP="004675DC">
            <w:pPr>
              <w:rPr>
                <w:rFonts w:ascii="Arial" w:eastAsia="Arial" w:hAnsi="Arial" w:cs="Arial"/>
                <w:sz w:val="20"/>
                <w:szCs w:val="20"/>
              </w:rPr>
            </w:pPr>
            <w:r w:rsidRPr="00A41EA1">
              <w:rPr>
                <w:rFonts w:ascii="Arial" w:eastAsia="Arial" w:hAnsi="Arial" w:cs="Arial"/>
                <w:sz w:val="20"/>
                <w:szCs w:val="20"/>
              </w:rPr>
              <w:t xml:space="preserve">{ </w:t>
            </w:r>
          </w:p>
          <w:p w14:paraId="694FDB2A" w14:textId="77777777" w:rsidR="00161DA3" w:rsidRPr="00A41EA1" w:rsidRDefault="00161DA3" w:rsidP="004675DC">
            <w:pPr>
              <w:rPr>
                <w:rFonts w:ascii="Arial" w:eastAsia="Arial" w:hAnsi="Arial" w:cs="Arial"/>
                <w:sz w:val="20"/>
                <w:szCs w:val="20"/>
              </w:rPr>
            </w:pPr>
            <w:r w:rsidRPr="00A41EA1">
              <w:rPr>
                <w:rFonts w:ascii="Arial" w:eastAsia="Arial" w:hAnsi="Arial" w:cs="Arial"/>
                <w:sz w:val="20"/>
                <w:szCs w:val="20"/>
              </w:rPr>
              <w:t xml:space="preserve">"$limit”: “9999”, </w:t>
            </w:r>
          </w:p>
          <w:p w14:paraId="55714BE3" w14:textId="77777777" w:rsidR="00161DA3" w:rsidRPr="00A41EA1" w:rsidRDefault="00161DA3" w:rsidP="004675DC">
            <w:pPr>
              <w:rPr>
                <w:rFonts w:ascii="Arial" w:eastAsia="Arial" w:hAnsi="Arial" w:cs="Arial"/>
                <w:sz w:val="20"/>
                <w:szCs w:val="20"/>
              </w:rPr>
            </w:pPr>
            <w:r w:rsidRPr="00A41EA1">
              <w:rPr>
                <w:rFonts w:ascii="Arial" w:eastAsia="Arial" w:hAnsi="Arial" w:cs="Arial"/>
                <w:sz w:val="20"/>
                <w:szCs w:val="20"/>
              </w:rPr>
              <w:t xml:space="preserve">“$skip”: “0”, </w:t>
            </w:r>
          </w:p>
          <w:p w14:paraId="1FA5482A" w14:textId="03C47310" w:rsidR="00161DA3" w:rsidRPr="00A41EA1" w:rsidRDefault="00161DA3" w:rsidP="004675DC">
            <w:pPr>
              <w:rPr>
                <w:rFonts w:ascii="Arial" w:eastAsia="Arial" w:hAnsi="Arial" w:cs="Arial"/>
                <w:sz w:val="20"/>
                <w:szCs w:val="20"/>
              </w:rPr>
            </w:pPr>
            <w:r w:rsidRPr="00A41EA1">
              <w:rPr>
                <w:rFonts w:ascii="Arial" w:eastAsia="Arial" w:hAnsi="Arial" w:cs="Arial"/>
                <w:sz w:val="20"/>
                <w:szCs w:val="20"/>
              </w:rPr>
              <w:t>“</w:t>
            </w:r>
            <w:proofErr w:type="spellStart"/>
            <w:r w:rsidR="00A52856" w:rsidRPr="00A41EA1">
              <w:rPr>
                <w:rFonts w:ascii="Arial" w:hAnsi="Arial" w:cs="Arial"/>
                <w:color w:val="000000" w:themeColor="text1"/>
                <w:sz w:val="20"/>
                <w:szCs w:val="20"/>
              </w:rPr>
              <w:t>receiptNo</w:t>
            </w:r>
            <w:proofErr w:type="spellEnd"/>
            <w:r w:rsidRPr="00A41EA1">
              <w:rPr>
                <w:rFonts w:ascii="Arial" w:eastAsia="Arial" w:hAnsi="Arial" w:cs="Arial"/>
                <w:sz w:val="20"/>
                <w:szCs w:val="20"/>
              </w:rPr>
              <w:t>”</w:t>
            </w:r>
            <w:proofErr w:type="gramStart"/>
            <w:r w:rsidRPr="00A41EA1">
              <w:rPr>
                <w:rFonts w:ascii="Arial" w:eastAsia="Arial" w:hAnsi="Arial" w:cs="Arial"/>
                <w:sz w:val="20"/>
                <w:szCs w:val="20"/>
              </w:rPr>
              <w:t>: ”</w:t>
            </w:r>
            <w:r w:rsidR="00CD5DBE" w:rsidRPr="00A41EA1">
              <w:rPr>
                <w:rFonts w:ascii="Arial" w:hAnsi="Arial" w:cs="Arial"/>
                <w:color w:val="000000" w:themeColor="text1"/>
                <w:sz w:val="20"/>
                <w:szCs w:val="20"/>
              </w:rPr>
              <w:t>ON</w:t>
            </w:r>
            <w:proofErr w:type="gramEnd"/>
            <w:r w:rsidR="00CD5DBE" w:rsidRPr="00A41EA1">
              <w:rPr>
                <w:rFonts w:ascii="Arial" w:hAnsi="Arial" w:cs="Arial"/>
                <w:color w:val="000000" w:themeColor="text1"/>
                <w:sz w:val="20"/>
                <w:szCs w:val="20"/>
              </w:rPr>
              <w:t>0000000019</w:t>
            </w:r>
            <w:r w:rsidRPr="00A41EA1">
              <w:rPr>
                <w:rFonts w:ascii="Arial" w:eastAsia="Arial" w:hAnsi="Arial" w:cs="Arial"/>
                <w:sz w:val="20"/>
                <w:szCs w:val="20"/>
              </w:rPr>
              <w:t xml:space="preserve">” </w:t>
            </w:r>
          </w:p>
          <w:p w14:paraId="308B8EAD" w14:textId="76791EF3" w:rsidR="004675DC" w:rsidRPr="00A41EA1" w:rsidRDefault="00161DA3" w:rsidP="004675DC">
            <w:pPr>
              <w:rPr>
                <w:rFonts w:ascii="Arial" w:eastAsia="Arial" w:hAnsi="Arial" w:cs="Arial"/>
                <w:sz w:val="20"/>
                <w:szCs w:val="20"/>
                <w:lang w:val="en-US"/>
              </w:rPr>
            </w:pPr>
            <w:r w:rsidRPr="00A41EA1">
              <w:rPr>
                <w:rFonts w:ascii="Arial" w:eastAsia="Arial" w:hAnsi="Arial" w:cs="Arial"/>
                <w:sz w:val="20"/>
                <w:szCs w:val="20"/>
              </w:rPr>
              <w:t>}</w:t>
            </w:r>
          </w:p>
        </w:tc>
      </w:tr>
      <w:tr w:rsidR="004675DC" w:rsidRPr="00A41EA1" w14:paraId="1E21450D"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50C4A0B6"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t>Response</w:t>
            </w:r>
          </w:p>
        </w:tc>
        <w:tc>
          <w:tcPr>
            <w:tcW w:w="6946" w:type="dxa"/>
            <w:tcBorders>
              <w:top w:val="single" w:sz="6" w:space="0" w:color="CCCCCC"/>
              <w:left w:val="single" w:sz="6" w:space="0" w:color="CCCCCC"/>
              <w:bottom w:val="single" w:sz="6" w:space="0" w:color="000000"/>
              <w:right w:val="single" w:sz="6" w:space="0" w:color="000000"/>
            </w:tcBorders>
          </w:tcPr>
          <w:p w14:paraId="1EEA5E7F"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 </w:t>
            </w:r>
          </w:p>
          <w:p w14:paraId="1BCB6AB8"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"total": 1, </w:t>
            </w:r>
          </w:p>
          <w:p w14:paraId="0844ECE8"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"limit": 10, </w:t>
            </w:r>
          </w:p>
          <w:p w14:paraId="7A715666"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"skip": 0, </w:t>
            </w:r>
          </w:p>
          <w:p w14:paraId="1CD98CE7"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"data": [</w:t>
            </w:r>
          </w:p>
          <w:p w14:paraId="61726E54" w14:textId="77777777" w:rsidR="000D66D6"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 { </w:t>
            </w:r>
          </w:p>
          <w:p w14:paraId="38636E87" w14:textId="6E983D3E"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"receiptNo"</w:t>
            </w:r>
            <w:proofErr w:type="gramStart"/>
            <w:r w:rsidRPr="00A41EA1">
              <w:rPr>
                <w:rFonts w:ascii="Arial" w:hAnsi="Arial" w:cs="Arial"/>
                <w:color w:val="000000" w:themeColor="text1"/>
                <w:sz w:val="20"/>
                <w:szCs w:val="20"/>
              </w:rPr>
              <w:t>:”ON</w:t>
            </w:r>
            <w:proofErr w:type="gramEnd"/>
            <w:r w:rsidRPr="00A41EA1">
              <w:rPr>
                <w:rFonts w:ascii="Arial" w:hAnsi="Arial" w:cs="Arial"/>
                <w:color w:val="000000" w:themeColor="text1"/>
                <w:sz w:val="20"/>
                <w:szCs w:val="20"/>
              </w:rPr>
              <w:t xml:space="preserve">0000000019”, </w:t>
            </w:r>
          </w:p>
          <w:p w14:paraId="1F3034C0"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typeOfReceipt</w:t>
            </w:r>
            <w:proofErr w:type="spellEnd"/>
            <w:r w:rsidRPr="00A41EA1">
              <w:rPr>
                <w:rFonts w:ascii="Arial" w:hAnsi="Arial" w:cs="Arial"/>
                <w:color w:val="000000" w:themeColor="text1"/>
                <w:sz w:val="20"/>
                <w:szCs w:val="20"/>
              </w:rPr>
              <w:t xml:space="preserve">": null, </w:t>
            </w:r>
          </w:p>
          <w:p w14:paraId="02FCCD5B"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"remarks": null, </w:t>
            </w:r>
          </w:p>
          <w:p w14:paraId="49D3FD63"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"transactionDate":”2024-04-04”, </w:t>
            </w:r>
          </w:p>
          <w:p w14:paraId="4A7ABF03" w14:textId="77777777" w:rsidR="00161DA3" w:rsidRPr="00D41317" w:rsidRDefault="00161DA3" w:rsidP="00541BC5">
            <w:pPr>
              <w:rPr>
                <w:rFonts w:ascii="Arial" w:hAnsi="Arial" w:cs="Arial"/>
                <w:color w:val="000000" w:themeColor="text1"/>
                <w:sz w:val="20"/>
                <w:szCs w:val="20"/>
                <w:lang w:val="pt-BR"/>
              </w:rPr>
            </w:pPr>
            <w:r w:rsidRPr="00D41317">
              <w:rPr>
                <w:rFonts w:ascii="Arial" w:hAnsi="Arial" w:cs="Arial"/>
                <w:color w:val="000000" w:themeColor="text1"/>
                <w:sz w:val="20"/>
                <w:szCs w:val="20"/>
                <w:lang w:val="pt-BR"/>
              </w:rPr>
              <w:t xml:space="preserve">"transactionTime": “10:00:00”, </w:t>
            </w:r>
          </w:p>
          <w:p w14:paraId="00D8A459" w14:textId="77777777" w:rsidR="00161DA3" w:rsidRPr="00D41317" w:rsidRDefault="00161DA3" w:rsidP="00541BC5">
            <w:pPr>
              <w:rPr>
                <w:rFonts w:ascii="Arial" w:hAnsi="Arial" w:cs="Arial"/>
                <w:color w:val="000000" w:themeColor="text1"/>
                <w:sz w:val="20"/>
                <w:szCs w:val="20"/>
                <w:lang w:val="pt-BR"/>
              </w:rPr>
            </w:pPr>
            <w:r w:rsidRPr="00D41317">
              <w:rPr>
                <w:rFonts w:ascii="Arial" w:hAnsi="Arial" w:cs="Arial"/>
                <w:color w:val="000000" w:themeColor="text1"/>
                <w:sz w:val="20"/>
                <w:szCs w:val="20"/>
                <w:lang w:val="pt-BR"/>
              </w:rPr>
              <w:t xml:space="preserve">"offenceNoticeNo":”N123456789”, </w:t>
            </w:r>
          </w:p>
          <w:p w14:paraId="45DF39FF" w14:textId="77777777" w:rsidR="00161DA3" w:rsidRPr="00D41317" w:rsidRDefault="00161DA3" w:rsidP="00541BC5">
            <w:pPr>
              <w:rPr>
                <w:rFonts w:ascii="Arial" w:hAnsi="Arial" w:cs="Arial"/>
                <w:color w:val="000000" w:themeColor="text1"/>
                <w:sz w:val="20"/>
                <w:szCs w:val="20"/>
                <w:lang w:val="pt-BR"/>
              </w:rPr>
            </w:pPr>
            <w:r w:rsidRPr="00D41317">
              <w:rPr>
                <w:rFonts w:ascii="Arial" w:hAnsi="Arial" w:cs="Arial"/>
                <w:color w:val="000000" w:themeColor="text1"/>
                <w:sz w:val="20"/>
                <w:szCs w:val="20"/>
                <w:lang w:val="pt-BR"/>
              </w:rPr>
              <w:t xml:space="preserve">"vehicleNo": “XD4545X”, </w:t>
            </w:r>
          </w:p>
          <w:p w14:paraId="4151FBDF" w14:textId="77777777" w:rsidR="00161DA3" w:rsidRPr="00D41317" w:rsidRDefault="00161DA3" w:rsidP="00541BC5">
            <w:pPr>
              <w:rPr>
                <w:rFonts w:ascii="Arial" w:hAnsi="Arial" w:cs="Arial"/>
                <w:color w:val="000000" w:themeColor="text1"/>
                <w:sz w:val="20"/>
                <w:szCs w:val="20"/>
                <w:lang w:val="pt-BR"/>
              </w:rPr>
            </w:pPr>
            <w:r w:rsidRPr="00D41317">
              <w:rPr>
                <w:rFonts w:ascii="Arial" w:hAnsi="Arial" w:cs="Arial"/>
                <w:color w:val="000000" w:themeColor="text1"/>
                <w:sz w:val="20"/>
                <w:szCs w:val="20"/>
                <w:lang w:val="pt-BR"/>
              </w:rPr>
              <w:t xml:space="preserve">"atomsFlag": "N", </w:t>
            </w:r>
          </w:p>
          <w:p w14:paraId="6C79929C"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lastRenderedPageBreak/>
              <w:t>"</w:t>
            </w:r>
            <w:proofErr w:type="spellStart"/>
            <w:r w:rsidRPr="00A41EA1">
              <w:rPr>
                <w:rFonts w:ascii="Arial" w:hAnsi="Arial" w:cs="Arial"/>
                <w:color w:val="000000" w:themeColor="text1"/>
                <w:sz w:val="20"/>
                <w:szCs w:val="20"/>
              </w:rPr>
              <w:t>paymentMode</w:t>
            </w:r>
            <w:proofErr w:type="spellEnd"/>
            <w:r w:rsidRPr="00A41EA1">
              <w:rPr>
                <w:rFonts w:ascii="Arial" w:hAnsi="Arial" w:cs="Arial"/>
                <w:color w:val="000000" w:themeColor="text1"/>
                <w:sz w:val="20"/>
                <w:szCs w:val="20"/>
              </w:rPr>
              <w:t xml:space="preserve">": “PYNOW”, </w:t>
            </w:r>
          </w:p>
          <w:p w14:paraId="337C235C"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paymentAmount</w:t>
            </w:r>
            <w:proofErr w:type="spellEnd"/>
            <w:r w:rsidRPr="00A41EA1">
              <w:rPr>
                <w:rFonts w:ascii="Arial" w:hAnsi="Arial" w:cs="Arial"/>
                <w:color w:val="000000" w:themeColor="text1"/>
                <w:sz w:val="20"/>
                <w:szCs w:val="20"/>
              </w:rPr>
              <w:t xml:space="preserve">": "70.00", </w:t>
            </w:r>
          </w:p>
          <w:p w14:paraId="12F79F8C"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"sender": “URAPG”, </w:t>
            </w:r>
          </w:p>
          <w:p w14:paraId="4CB95940"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"status": "S", </w:t>
            </w:r>
          </w:p>
          <w:p w14:paraId="41059FDE"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creUserId</w:t>
            </w:r>
            <w:proofErr w:type="spellEnd"/>
            <w:r w:rsidRPr="00A41EA1">
              <w:rPr>
                <w:rFonts w:ascii="Arial" w:hAnsi="Arial" w:cs="Arial"/>
                <w:color w:val="000000" w:themeColor="text1"/>
                <w:sz w:val="20"/>
                <w:szCs w:val="20"/>
              </w:rPr>
              <w:t xml:space="preserve">": “USER1”, </w:t>
            </w:r>
          </w:p>
          <w:p w14:paraId="252A6C3A"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amountPayable</w:t>
            </w:r>
            <w:proofErr w:type="spellEnd"/>
            <w:r w:rsidRPr="00A41EA1">
              <w:rPr>
                <w:rFonts w:ascii="Arial" w:hAnsi="Arial" w:cs="Arial"/>
                <w:color w:val="000000" w:themeColor="text1"/>
                <w:sz w:val="20"/>
                <w:szCs w:val="20"/>
              </w:rPr>
              <w:t xml:space="preserve">”: “70.00”, </w:t>
            </w:r>
          </w:p>
          <w:p w14:paraId="34C99583"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amountPaid</w:t>
            </w:r>
            <w:proofErr w:type="spellEnd"/>
            <w:r w:rsidRPr="00A41EA1">
              <w:rPr>
                <w:rFonts w:ascii="Arial" w:hAnsi="Arial" w:cs="Arial"/>
                <w:color w:val="000000" w:themeColor="text1"/>
                <w:sz w:val="20"/>
                <w:szCs w:val="20"/>
              </w:rPr>
              <w:t xml:space="preserve">”: “70.00” </w:t>
            </w:r>
          </w:p>
          <w:p w14:paraId="37AF826E"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 </w:t>
            </w:r>
          </w:p>
          <w:p w14:paraId="1527EBF7" w14:textId="77777777" w:rsidR="00161DA3" w:rsidRPr="00A41EA1" w:rsidRDefault="00161DA3" w:rsidP="00541BC5">
            <w:pPr>
              <w:rPr>
                <w:rFonts w:ascii="Arial" w:hAnsi="Arial" w:cs="Arial"/>
                <w:color w:val="000000" w:themeColor="text1"/>
                <w:sz w:val="20"/>
                <w:szCs w:val="20"/>
              </w:rPr>
            </w:pPr>
            <w:r w:rsidRPr="00A41EA1">
              <w:rPr>
                <w:rFonts w:ascii="Arial" w:hAnsi="Arial" w:cs="Arial"/>
                <w:color w:val="000000" w:themeColor="text1"/>
                <w:sz w:val="20"/>
                <w:szCs w:val="20"/>
              </w:rPr>
              <w:t xml:space="preserve">] </w:t>
            </w:r>
          </w:p>
          <w:p w14:paraId="742A8445" w14:textId="632B74AD" w:rsidR="004675DC" w:rsidRPr="00A41EA1" w:rsidRDefault="00161DA3" w:rsidP="00541BC5">
            <w:pPr>
              <w:rPr>
                <w:rFonts w:ascii="Arial" w:eastAsia="Arial" w:hAnsi="Arial" w:cs="Arial"/>
                <w:sz w:val="20"/>
                <w:szCs w:val="20"/>
              </w:rPr>
            </w:pPr>
            <w:r w:rsidRPr="00A41EA1">
              <w:rPr>
                <w:rFonts w:ascii="Arial" w:hAnsi="Arial" w:cs="Arial"/>
                <w:color w:val="000000" w:themeColor="text1"/>
                <w:sz w:val="20"/>
                <w:szCs w:val="20"/>
              </w:rPr>
              <w:t>}</w:t>
            </w:r>
          </w:p>
        </w:tc>
      </w:tr>
      <w:tr w:rsidR="004675DC" w:rsidRPr="00A41EA1" w14:paraId="0EFA9280" w14:textId="77777777" w:rsidTr="00541BC5">
        <w:trPr>
          <w:trHeight w:val="315"/>
        </w:trPr>
        <w:tc>
          <w:tcPr>
            <w:tcW w:w="1977" w:type="dxa"/>
            <w:tcBorders>
              <w:top w:val="single" w:sz="6" w:space="0" w:color="CCCCCC"/>
              <w:left w:val="single" w:sz="6" w:space="0" w:color="000000"/>
              <w:bottom w:val="single" w:sz="6" w:space="0" w:color="000000"/>
              <w:right w:val="single" w:sz="6" w:space="0" w:color="000000"/>
            </w:tcBorders>
          </w:tcPr>
          <w:p w14:paraId="7D62D278" w14:textId="77777777" w:rsidR="004675DC" w:rsidRPr="00A41EA1" w:rsidRDefault="004675DC" w:rsidP="00541BC5">
            <w:pPr>
              <w:rPr>
                <w:rFonts w:ascii="Arial" w:eastAsia="Arial" w:hAnsi="Arial" w:cs="Arial"/>
                <w:sz w:val="20"/>
                <w:szCs w:val="20"/>
              </w:rPr>
            </w:pPr>
            <w:r w:rsidRPr="00A41EA1">
              <w:rPr>
                <w:rFonts w:ascii="Arial" w:eastAsia="Arial" w:hAnsi="Arial" w:cs="Arial"/>
                <w:sz w:val="20"/>
                <w:szCs w:val="20"/>
              </w:rPr>
              <w:lastRenderedPageBreak/>
              <w:t>Response Failure</w:t>
            </w:r>
          </w:p>
        </w:tc>
        <w:tc>
          <w:tcPr>
            <w:tcW w:w="6946" w:type="dxa"/>
            <w:tcBorders>
              <w:top w:val="single" w:sz="6" w:space="0" w:color="CCCCCC"/>
              <w:left w:val="single" w:sz="6" w:space="0" w:color="CCCCCC"/>
              <w:bottom w:val="single" w:sz="6" w:space="0" w:color="000000"/>
              <w:right w:val="single" w:sz="6" w:space="0" w:color="000000"/>
            </w:tcBorders>
          </w:tcPr>
          <w:p w14:paraId="53314220" w14:textId="77777777" w:rsidR="004675DC" w:rsidRPr="00A41EA1" w:rsidRDefault="004675DC" w:rsidP="00541BC5">
            <w:pPr>
              <w:pStyle w:val="NormalWeb"/>
              <w:spacing w:before="0" w:beforeAutospacing="0" w:after="0" w:afterAutospacing="0"/>
              <w:rPr>
                <w:rStyle w:val="apple-tab-span"/>
                <w:rFonts w:ascii="Arial" w:hAnsi="Arial" w:cs="Arial"/>
                <w:color w:val="000000" w:themeColor="text1"/>
                <w:sz w:val="20"/>
                <w:szCs w:val="20"/>
              </w:rPr>
            </w:pPr>
            <w:r w:rsidRPr="00A41EA1">
              <w:rPr>
                <w:rFonts w:ascii="Arial" w:hAnsi="Arial" w:cs="Arial"/>
                <w:color w:val="000000" w:themeColor="text1"/>
                <w:sz w:val="20"/>
                <w:szCs w:val="20"/>
              </w:rPr>
              <w:t xml:space="preserve">{ </w:t>
            </w:r>
            <w:r w:rsidRPr="00A41EA1">
              <w:rPr>
                <w:rStyle w:val="apple-tab-span"/>
                <w:rFonts w:ascii="Arial" w:hAnsi="Arial" w:cs="Arial"/>
                <w:color w:val="000000" w:themeColor="text1"/>
                <w:sz w:val="20"/>
                <w:szCs w:val="20"/>
              </w:rPr>
              <w:tab/>
            </w:r>
          </w:p>
          <w:p w14:paraId="23C29B45" w14:textId="77777777" w:rsidR="004675DC" w:rsidRPr="00A41EA1" w:rsidRDefault="004675DC" w:rsidP="00541BC5">
            <w:pPr>
              <w:pStyle w:val="NormalWeb"/>
              <w:spacing w:before="0" w:beforeAutospacing="0" w:after="0" w:afterAutospacing="0"/>
              <w:rPr>
                <w:rStyle w:val="apple-tab-span"/>
                <w:rFonts w:ascii="Arial" w:hAnsi="Arial" w:cs="Arial"/>
                <w:color w:val="000000" w:themeColor="text1"/>
                <w:sz w:val="20"/>
                <w:szCs w:val="20"/>
              </w:rPr>
            </w:pPr>
            <w:r w:rsidRPr="00A41EA1">
              <w:rPr>
                <w:rStyle w:val="apple-tab-span"/>
                <w:rFonts w:ascii="Arial" w:hAnsi="Arial" w:cs="Arial"/>
                <w:color w:val="000000" w:themeColor="text1"/>
                <w:sz w:val="20"/>
                <w:szCs w:val="20"/>
              </w:rPr>
              <w:t xml:space="preserve">       “data”: </w:t>
            </w:r>
          </w:p>
          <w:p w14:paraId="7BCB7124" w14:textId="77777777" w:rsidR="004675DC" w:rsidRPr="00A41EA1" w:rsidRDefault="004675DC" w:rsidP="00541BC5">
            <w:pPr>
              <w:pStyle w:val="NormalWeb"/>
              <w:spacing w:before="0" w:beforeAutospacing="0" w:after="0" w:afterAutospacing="0"/>
              <w:rPr>
                <w:rStyle w:val="apple-tab-span"/>
                <w:rFonts w:ascii="Arial" w:hAnsi="Arial" w:cs="Arial"/>
                <w:color w:val="000000" w:themeColor="text1"/>
                <w:sz w:val="20"/>
                <w:szCs w:val="20"/>
              </w:rPr>
            </w:pPr>
            <w:r w:rsidRPr="00A41EA1">
              <w:rPr>
                <w:rStyle w:val="apple-tab-span"/>
                <w:rFonts w:ascii="Arial" w:hAnsi="Arial" w:cs="Arial"/>
                <w:color w:val="000000" w:themeColor="text1"/>
                <w:sz w:val="20"/>
                <w:szCs w:val="20"/>
              </w:rPr>
              <w:t xml:space="preserve">       {</w:t>
            </w:r>
          </w:p>
          <w:p w14:paraId="46C0726E" w14:textId="77777777" w:rsidR="004675DC" w:rsidRPr="00A41EA1" w:rsidRDefault="004675DC" w:rsidP="00541BC5">
            <w:pPr>
              <w:pStyle w:val="NormalWeb"/>
              <w:spacing w:before="0" w:beforeAutospacing="0" w:after="0" w:afterAutospacing="0"/>
              <w:rPr>
                <w:rFonts w:ascii="Arial" w:hAnsi="Arial" w:cs="Arial"/>
                <w:color w:val="000000" w:themeColor="text1"/>
                <w:sz w:val="20"/>
                <w:szCs w:val="20"/>
              </w:rPr>
            </w:pPr>
            <w:r w:rsidRPr="00A41EA1">
              <w:rPr>
                <w:rStyle w:val="apple-tab-span"/>
                <w:rFonts w:ascii="Arial" w:hAnsi="Arial" w:cs="Arial"/>
                <w:color w:val="000000" w:themeColor="text1"/>
                <w:sz w:val="20"/>
                <w:szCs w:val="20"/>
              </w:rPr>
              <w:t xml:space="preserve">        </w:t>
            </w:r>
            <w:r w:rsidRPr="00A41EA1">
              <w:rPr>
                <w:rFonts w:ascii="Arial" w:hAnsi="Arial" w:cs="Arial"/>
                <w:color w:val="000000" w:themeColor="text1"/>
                <w:sz w:val="20"/>
                <w:szCs w:val="20"/>
              </w:rPr>
              <w:t>"</w:t>
            </w:r>
            <w:proofErr w:type="spellStart"/>
            <w:r w:rsidRPr="00A41EA1">
              <w:rPr>
                <w:rFonts w:ascii="Arial" w:hAnsi="Arial" w:cs="Arial"/>
                <w:color w:val="000000" w:themeColor="text1"/>
                <w:sz w:val="20"/>
                <w:szCs w:val="20"/>
              </w:rPr>
              <w:t>appCode</w:t>
            </w:r>
            <w:proofErr w:type="spellEnd"/>
            <w:r w:rsidRPr="00A41EA1">
              <w:rPr>
                <w:rFonts w:ascii="Arial" w:hAnsi="Arial" w:cs="Arial"/>
                <w:color w:val="000000" w:themeColor="text1"/>
                <w:sz w:val="20"/>
                <w:szCs w:val="20"/>
              </w:rPr>
              <w:t>": "OCMS-5002",</w:t>
            </w:r>
          </w:p>
          <w:p w14:paraId="5FF2C5A5" w14:textId="77777777" w:rsidR="004675DC" w:rsidRPr="00A41EA1" w:rsidRDefault="004675DC" w:rsidP="00541BC5">
            <w:pPr>
              <w:pStyle w:val="NormalWeb"/>
              <w:spacing w:before="0" w:beforeAutospacing="0" w:after="0" w:afterAutospacing="0"/>
              <w:rPr>
                <w:rFonts w:ascii="Arial" w:hAnsi="Arial" w:cs="Arial"/>
                <w:color w:val="000000" w:themeColor="text1"/>
                <w:sz w:val="20"/>
                <w:szCs w:val="20"/>
              </w:rPr>
            </w:pPr>
            <w:r w:rsidRPr="00A41EA1">
              <w:rPr>
                <w:rFonts w:ascii="Arial" w:hAnsi="Arial" w:cs="Arial"/>
                <w:color w:val="000000" w:themeColor="text1"/>
                <w:sz w:val="20"/>
                <w:szCs w:val="20"/>
              </w:rPr>
              <w:t xml:space="preserve">        "message": "The request timed out. Please try again later"</w:t>
            </w:r>
          </w:p>
          <w:p w14:paraId="7F95230E" w14:textId="77777777" w:rsidR="004675DC" w:rsidRPr="00A41EA1" w:rsidRDefault="004675DC" w:rsidP="00541BC5">
            <w:pPr>
              <w:pStyle w:val="NormalWeb"/>
              <w:spacing w:before="0" w:beforeAutospacing="0" w:after="0" w:afterAutospacing="0"/>
              <w:rPr>
                <w:rFonts w:ascii="Arial" w:hAnsi="Arial" w:cs="Arial"/>
                <w:color w:val="000000" w:themeColor="text1"/>
                <w:sz w:val="20"/>
                <w:szCs w:val="20"/>
              </w:rPr>
            </w:pPr>
            <w:r w:rsidRPr="00A41EA1">
              <w:rPr>
                <w:rFonts w:ascii="Arial" w:hAnsi="Arial" w:cs="Arial"/>
                <w:color w:val="000000" w:themeColor="text1"/>
                <w:sz w:val="20"/>
                <w:szCs w:val="20"/>
              </w:rPr>
              <w:t xml:space="preserve">       }</w:t>
            </w:r>
          </w:p>
          <w:p w14:paraId="176EC14E" w14:textId="77777777" w:rsidR="004675DC" w:rsidRPr="00A41EA1" w:rsidRDefault="004675DC" w:rsidP="00541BC5">
            <w:pPr>
              <w:pStyle w:val="NormalWeb"/>
              <w:spacing w:before="0" w:beforeAutospacing="0" w:after="0" w:afterAutospacing="0"/>
              <w:rPr>
                <w:rFonts w:ascii="Arial" w:hAnsi="Arial" w:cs="Arial"/>
                <w:color w:val="000000" w:themeColor="text1"/>
                <w:sz w:val="20"/>
                <w:szCs w:val="20"/>
              </w:rPr>
            </w:pPr>
            <w:r w:rsidRPr="00A41EA1">
              <w:rPr>
                <w:rFonts w:ascii="Arial" w:hAnsi="Arial" w:cs="Arial"/>
                <w:color w:val="000000" w:themeColor="text1"/>
                <w:sz w:val="20"/>
                <w:szCs w:val="20"/>
              </w:rPr>
              <w:t>}</w:t>
            </w:r>
          </w:p>
        </w:tc>
      </w:tr>
    </w:tbl>
    <w:p w14:paraId="5C0843FF" w14:textId="6584B806" w:rsidR="001417CC" w:rsidRPr="006A12F8" w:rsidDel="006A12F8" w:rsidRDefault="001417CC" w:rsidP="001417CC">
      <w:pPr>
        <w:rPr>
          <w:del w:id="10895" w:author="Mubiyarto Wibisono" w:date="2025-09-05T09:19:00Z" w16du:dateUtc="2025-09-05T02:19:00Z"/>
          <w:rFonts w:ascii="Arial" w:eastAsia="Arial" w:hAnsi="Arial" w:cs="Arial"/>
          <w:sz w:val="28"/>
          <w:szCs w:val="28"/>
          <w:rPrChange w:id="10896" w:author="Mubiyarto Wibisono" w:date="2025-09-05T09:19:00Z" w16du:dateUtc="2025-09-05T02:19:00Z">
            <w:rPr>
              <w:del w:id="10897" w:author="Mubiyarto Wibisono" w:date="2025-09-05T09:19:00Z" w16du:dateUtc="2025-09-05T02:19:00Z"/>
              <w:rFonts w:ascii="Arial" w:eastAsia="Arial" w:hAnsi="Arial" w:cs="Arial"/>
            </w:rPr>
          </w:rPrChange>
        </w:rPr>
      </w:pPr>
      <w:bookmarkStart w:id="10898" w:name="_Toc207957556"/>
      <w:bookmarkStart w:id="10899" w:name="_Toc207961875"/>
      <w:bookmarkEnd w:id="10898"/>
      <w:bookmarkEnd w:id="10899"/>
    </w:p>
    <w:p w14:paraId="3BB47EA2" w14:textId="281FED5C" w:rsidR="001417CC" w:rsidRPr="006A12F8" w:rsidRDefault="00A123C3">
      <w:pPr>
        <w:pStyle w:val="Heading5"/>
        <w:numPr>
          <w:ilvl w:val="0"/>
          <w:numId w:val="105"/>
        </w:numPr>
        <w:ind w:left="993" w:hanging="993"/>
        <w:rPr>
          <w:rFonts w:ascii="Arial" w:eastAsia="Arial" w:hAnsi="Arial" w:cs="Arial"/>
          <w:b/>
          <w:bCs/>
          <w:i/>
          <w:iCs/>
          <w:color w:val="215E99" w:themeColor="text2" w:themeTint="BF"/>
          <w:sz w:val="28"/>
          <w:szCs w:val="28"/>
          <w:rPrChange w:id="10900" w:author="Mubiyarto Wibisono" w:date="2025-09-05T09:19:00Z" w16du:dateUtc="2025-09-05T02:19:00Z">
            <w:rPr>
              <w:rFonts w:ascii="Arial" w:eastAsia="Arial" w:hAnsi="Arial" w:cs="Arial"/>
              <w:b/>
              <w:bCs/>
              <w:i w:val="0"/>
              <w:iCs w:val="0"/>
            </w:rPr>
          </w:rPrChange>
        </w:rPr>
        <w:pPrChange w:id="10901" w:author="Mubiyarto Wibisono" w:date="2025-09-04T17:00:00Z" w16du:dateUtc="2025-09-04T10:00:00Z">
          <w:pPr>
            <w:pStyle w:val="Heading4"/>
          </w:pPr>
        </w:pPrChange>
      </w:pPr>
      <w:bookmarkStart w:id="10902" w:name="_Toc205930490"/>
      <w:del w:id="10903" w:author="Mubiyarto Wibisono" w:date="2025-09-04T17:01:00Z" w16du:dateUtc="2025-09-04T10:01:00Z">
        <w:r w:rsidRPr="006A12F8" w:rsidDel="004C327F">
          <w:rPr>
            <w:rFonts w:ascii="Arial" w:eastAsia="Arial" w:hAnsi="Arial" w:cs="Arial"/>
            <w:b/>
            <w:bCs/>
            <w:color w:val="215E99" w:themeColor="text2" w:themeTint="BF"/>
            <w:sz w:val="28"/>
            <w:szCs w:val="28"/>
            <w:rPrChange w:id="10904" w:author="Mubiyarto Wibisono" w:date="2025-09-05T09:19:00Z" w16du:dateUtc="2025-09-05T02:19:00Z">
              <w:rPr>
                <w:rFonts w:ascii="Arial" w:eastAsia="Arial" w:hAnsi="Arial" w:cs="Arial"/>
                <w:b/>
                <w:bCs/>
              </w:rPr>
            </w:rPrChange>
          </w:rPr>
          <w:delText>7</w:delText>
        </w:r>
        <w:r w:rsidR="001417CC" w:rsidRPr="006A12F8" w:rsidDel="004C327F">
          <w:rPr>
            <w:rFonts w:ascii="Arial" w:eastAsia="Arial" w:hAnsi="Arial" w:cs="Arial"/>
            <w:b/>
            <w:bCs/>
            <w:color w:val="215E99" w:themeColor="text2" w:themeTint="BF"/>
            <w:sz w:val="28"/>
            <w:szCs w:val="28"/>
            <w:rPrChange w:id="10905" w:author="Mubiyarto Wibisono" w:date="2025-09-05T09:19:00Z" w16du:dateUtc="2025-09-05T02:19:00Z">
              <w:rPr>
                <w:rFonts w:ascii="Arial" w:eastAsia="Arial" w:hAnsi="Arial" w:cs="Arial"/>
                <w:b/>
                <w:bCs/>
              </w:rPr>
            </w:rPrChange>
          </w:rPr>
          <w:delText xml:space="preserve">.4.1.2 </w:delText>
        </w:r>
      </w:del>
      <w:bookmarkStart w:id="10906" w:name="_Toc207935989"/>
      <w:bookmarkStart w:id="10907" w:name="_Toc207957557"/>
      <w:bookmarkStart w:id="10908" w:name="_Toc207961876"/>
      <w:r w:rsidR="001417CC" w:rsidRPr="006A12F8">
        <w:rPr>
          <w:rFonts w:ascii="Arial" w:eastAsia="Arial" w:hAnsi="Arial" w:cs="Arial"/>
          <w:b/>
          <w:bCs/>
          <w:color w:val="215E99" w:themeColor="text2" w:themeTint="BF"/>
          <w:sz w:val="28"/>
          <w:szCs w:val="28"/>
          <w:rPrChange w:id="10909" w:author="Mubiyarto Wibisono" w:date="2025-09-05T09:19:00Z" w16du:dateUtc="2025-09-05T02:19:00Z">
            <w:rPr>
              <w:rFonts w:ascii="Arial" w:eastAsia="Arial" w:hAnsi="Arial" w:cs="Arial"/>
              <w:b/>
              <w:bCs/>
            </w:rPr>
          </w:rPrChange>
        </w:rPr>
        <w:t>API Download Receipt</w:t>
      </w:r>
      <w:bookmarkEnd w:id="10902"/>
      <w:bookmarkEnd w:id="10906"/>
      <w:bookmarkEnd w:id="10907"/>
      <w:bookmarkEnd w:id="10908"/>
    </w:p>
    <w:p w14:paraId="166AE532" w14:textId="77777777" w:rsidR="001417CC" w:rsidRPr="00A41EA1" w:rsidRDefault="001417CC" w:rsidP="001417CC">
      <w:pPr>
        <w:rPr>
          <w:rFonts w:ascii="Arial" w:eastAsia="Arial" w:hAnsi="Arial" w:cs="Arial"/>
          <w:sz w:val="20"/>
          <w:szCs w:val="20"/>
          <w:rPrChange w:id="10910" w:author="Mubiyarto Wibisono" w:date="2025-09-05T08:31:00Z" w16du:dateUtc="2025-09-05T01:31:00Z">
            <w:rPr>
              <w:rFonts w:ascii="Arial" w:eastAsia="Arial" w:hAnsi="Arial" w:cs="Arial"/>
            </w:rPr>
          </w:rPrChange>
        </w:rPr>
      </w:pPr>
    </w:p>
    <w:tbl>
      <w:tblPr>
        <w:tblStyle w:val="1"/>
        <w:tblW w:w="9350" w:type="dxa"/>
        <w:tblLayout w:type="fixed"/>
        <w:tblCellMar>
          <w:top w:w="113" w:type="dxa"/>
          <w:left w:w="113" w:type="dxa"/>
          <w:bottom w:w="113" w:type="dxa"/>
          <w:right w:w="113" w:type="dxa"/>
        </w:tblCellMar>
        <w:tblLook w:val="0400" w:firstRow="0" w:lastRow="0" w:firstColumn="0" w:lastColumn="0" w:noHBand="0" w:noVBand="1"/>
      </w:tblPr>
      <w:tblGrid>
        <w:gridCol w:w="1804"/>
        <w:gridCol w:w="7546"/>
      </w:tblGrid>
      <w:tr w:rsidR="001417CC" w:rsidRPr="00A41EA1" w14:paraId="786AC100"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1DE76890"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API Name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1A31508"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Download Receipt</w:t>
            </w:r>
          </w:p>
        </w:tc>
      </w:tr>
      <w:tr w:rsidR="001417CC" w:rsidRPr="00A41EA1" w14:paraId="7072A05A"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27B08D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URL</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50E48D1" w14:textId="4602CE3C"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UAT: https://api2.uraez.gov.sg/ocms/v1/printslip</w:t>
            </w:r>
          </w:p>
          <w:p w14:paraId="000C3C51" w14:textId="74AEBD11"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PRD: https://api.uraez.gov.sg/ocms/v1/printslip</w:t>
            </w:r>
          </w:p>
        </w:tc>
      </w:tr>
      <w:tr w:rsidR="001417CC" w:rsidRPr="00A41EA1" w14:paraId="4202237F"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87E8DF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Description</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A19FCC0"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The API to Download Receipt</w:t>
            </w:r>
          </w:p>
        </w:tc>
      </w:tr>
      <w:tr w:rsidR="001417CC" w:rsidRPr="00A41EA1" w14:paraId="6F8937A6"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67189F7E"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Method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36AB953E"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POST</w:t>
            </w:r>
          </w:p>
        </w:tc>
      </w:tr>
      <w:tr w:rsidR="001417CC" w:rsidRPr="00A41EA1" w14:paraId="3A487365"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E28CA1F"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Header</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7DDEF9F9"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6E28C941"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"Authorization": "Bearer &lt;</w:t>
            </w:r>
            <w:proofErr w:type="spellStart"/>
            <w:r w:rsidRPr="00A41EA1">
              <w:rPr>
                <w:rFonts w:ascii="Arial" w:eastAsia="Arial" w:hAnsi="Arial" w:cs="Arial"/>
                <w:sz w:val="20"/>
                <w:szCs w:val="20"/>
              </w:rPr>
              <w:t>your_access_token</w:t>
            </w:r>
            <w:proofErr w:type="spellEnd"/>
            <w:r w:rsidRPr="00A41EA1">
              <w:rPr>
                <w:rFonts w:ascii="Arial" w:eastAsia="Arial" w:hAnsi="Arial" w:cs="Arial"/>
                <w:sz w:val="20"/>
                <w:szCs w:val="20"/>
              </w:rPr>
              <w:t>&gt;",</w:t>
            </w:r>
          </w:p>
          <w:p w14:paraId="2DBDAFEF"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"Content-Type": "application/</w:t>
            </w:r>
            <w:proofErr w:type="spellStart"/>
            <w:r w:rsidRPr="00A41EA1">
              <w:rPr>
                <w:rFonts w:ascii="Arial" w:eastAsia="Arial" w:hAnsi="Arial" w:cs="Arial"/>
                <w:sz w:val="20"/>
                <w:szCs w:val="20"/>
              </w:rPr>
              <w:t>json</w:t>
            </w:r>
            <w:proofErr w:type="spellEnd"/>
            <w:r w:rsidRPr="00A41EA1">
              <w:rPr>
                <w:rFonts w:ascii="Arial" w:eastAsia="Arial" w:hAnsi="Arial" w:cs="Arial"/>
                <w:sz w:val="20"/>
                <w:szCs w:val="20"/>
              </w:rPr>
              <w:t>"</w:t>
            </w:r>
          </w:p>
          <w:p w14:paraId="61133E4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22C62F16"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87FC87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Payload</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93AC18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4E1FC770"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xml:space="preserve">   </w:t>
            </w:r>
            <w:proofErr w:type="spellStart"/>
            <w:proofErr w:type="gramStart"/>
            <w:r w:rsidRPr="00A41EA1">
              <w:rPr>
                <w:rFonts w:ascii="Arial" w:eastAsia="Arial" w:hAnsi="Arial" w:cs="Arial"/>
                <w:sz w:val="20"/>
                <w:szCs w:val="20"/>
              </w:rPr>
              <w:t>noticeNo</w:t>
            </w:r>
            <w:proofErr w:type="spellEnd"/>
            <w:r w:rsidRPr="00A41EA1">
              <w:rPr>
                <w:rFonts w:ascii="Arial" w:eastAsia="Arial" w:hAnsi="Arial" w:cs="Arial"/>
                <w:sz w:val="20"/>
                <w:szCs w:val="20"/>
              </w:rPr>
              <w:t xml:space="preserve"> :</w:t>
            </w:r>
            <w:proofErr w:type="gramEnd"/>
            <w:r w:rsidRPr="00A41EA1">
              <w:rPr>
                <w:rFonts w:ascii="Arial" w:eastAsia="Arial" w:hAnsi="Arial" w:cs="Arial"/>
                <w:sz w:val="20"/>
                <w:szCs w:val="20"/>
              </w:rPr>
              <w:t xml:space="preserve"> &lt;</w:t>
            </w:r>
            <w:proofErr w:type="spellStart"/>
            <w:r w:rsidRPr="00A41EA1">
              <w:rPr>
                <w:rFonts w:ascii="Arial" w:eastAsia="Arial" w:hAnsi="Arial" w:cs="Arial"/>
                <w:sz w:val="20"/>
                <w:szCs w:val="20"/>
              </w:rPr>
              <w:t>noticeNo</w:t>
            </w:r>
            <w:proofErr w:type="spellEnd"/>
            <w:r w:rsidRPr="00A41EA1">
              <w:rPr>
                <w:rFonts w:ascii="Arial" w:eastAsia="Arial" w:hAnsi="Arial" w:cs="Arial"/>
                <w:sz w:val="20"/>
                <w:szCs w:val="20"/>
              </w:rPr>
              <w:t>&gt;</w:t>
            </w:r>
          </w:p>
          <w:p w14:paraId="3432FAA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6AE13B21"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280919B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Response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002D2ABA"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5FCCC47C"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"data": {</w:t>
            </w:r>
          </w:p>
          <w:p w14:paraId="4D9ABB9D"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appCode</w:t>
            </w:r>
            <w:proofErr w:type="spellEnd"/>
            <w:r w:rsidRPr="00A41EA1">
              <w:rPr>
                <w:rFonts w:ascii="Arial" w:eastAsia="Arial" w:hAnsi="Arial" w:cs="Arial"/>
                <w:sz w:val="20"/>
                <w:szCs w:val="20"/>
              </w:rPr>
              <w:t>": "OCMS-2000",</w:t>
            </w:r>
          </w:p>
          <w:p w14:paraId="441C53D8"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"message": "Success Download Receipt."</w:t>
            </w:r>
          </w:p>
          <w:p w14:paraId="0DC96F32"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
          <w:p w14:paraId="4D8E65B9" w14:textId="37941169"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tc>
      </w:tr>
      <w:tr w:rsidR="001417CC" w:rsidRPr="00A41EA1" w14:paraId="5FEB4EF5" w14:textId="77777777" w:rsidTr="00FA1C4B">
        <w:trPr>
          <w:trHeight w:val="315"/>
        </w:trPr>
        <w:tc>
          <w:tcPr>
            <w:tcW w:w="1804"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5DA6416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Response Failure</w:t>
            </w:r>
          </w:p>
        </w:tc>
        <w:tc>
          <w:tcPr>
            <w:tcW w:w="7546" w:type="dxa"/>
            <w:tcBorders>
              <w:top w:val="single" w:sz="4" w:space="0" w:color="000000"/>
              <w:left w:val="single" w:sz="4" w:space="0" w:color="000000"/>
              <w:bottom w:val="single" w:sz="4" w:space="0" w:color="000000"/>
              <w:right w:val="single" w:sz="4" w:space="0" w:color="000000"/>
            </w:tcBorders>
            <w:tcMar>
              <w:top w:w="30" w:type="dxa"/>
              <w:left w:w="45" w:type="dxa"/>
              <w:bottom w:w="30" w:type="dxa"/>
              <w:right w:w="45" w:type="dxa"/>
            </w:tcMar>
          </w:tcPr>
          <w:p w14:paraId="4E289D62"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072A8794"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"data": {</w:t>
            </w:r>
          </w:p>
          <w:p w14:paraId="059FFD7B"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roofErr w:type="spellStart"/>
            <w:r w:rsidRPr="00A41EA1">
              <w:rPr>
                <w:rFonts w:ascii="Arial" w:eastAsia="Arial" w:hAnsi="Arial" w:cs="Arial"/>
                <w:sz w:val="20"/>
                <w:szCs w:val="20"/>
              </w:rPr>
              <w:t>appCode</w:t>
            </w:r>
            <w:proofErr w:type="spellEnd"/>
            <w:r w:rsidRPr="00A41EA1">
              <w:rPr>
                <w:rFonts w:ascii="Arial" w:eastAsia="Arial" w:hAnsi="Arial" w:cs="Arial"/>
                <w:sz w:val="20"/>
                <w:szCs w:val="20"/>
              </w:rPr>
              <w:t>": "OCMS-5000",</w:t>
            </w:r>
          </w:p>
          <w:p w14:paraId="65CBFA73"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"message": "The request took too long to process. Please try again later."</w:t>
            </w:r>
          </w:p>
          <w:p w14:paraId="5D53F268"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    }</w:t>
            </w:r>
          </w:p>
          <w:p w14:paraId="78875772" w14:textId="77777777" w:rsidR="001417CC" w:rsidRPr="00A41EA1" w:rsidRDefault="001417CC" w:rsidP="008521CF">
            <w:pPr>
              <w:jc w:val="both"/>
              <w:rPr>
                <w:rFonts w:ascii="Arial" w:eastAsia="Arial" w:hAnsi="Arial" w:cs="Arial"/>
                <w:sz w:val="20"/>
                <w:szCs w:val="20"/>
              </w:rPr>
            </w:pPr>
            <w:r w:rsidRPr="00A41EA1">
              <w:rPr>
                <w:rFonts w:ascii="Arial" w:eastAsia="Arial" w:hAnsi="Arial" w:cs="Arial"/>
                <w:sz w:val="20"/>
                <w:szCs w:val="20"/>
              </w:rPr>
              <w:t>}</w:t>
            </w:r>
          </w:p>
          <w:p w14:paraId="7B329E2E" w14:textId="77777777" w:rsidR="001417CC" w:rsidRPr="00A41EA1" w:rsidRDefault="001417CC" w:rsidP="008521CF">
            <w:pPr>
              <w:jc w:val="both"/>
              <w:rPr>
                <w:rFonts w:ascii="Arial" w:eastAsia="Arial" w:hAnsi="Arial" w:cs="Arial"/>
                <w:sz w:val="20"/>
                <w:szCs w:val="20"/>
              </w:rPr>
            </w:pPr>
          </w:p>
        </w:tc>
      </w:tr>
    </w:tbl>
    <w:p w14:paraId="6140FDC5" w14:textId="77777777" w:rsidR="001417CC" w:rsidRPr="00A41EA1" w:rsidRDefault="001417CC" w:rsidP="001417CC">
      <w:pPr>
        <w:rPr>
          <w:rFonts w:ascii="Arial" w:eastAsia="Arial" w:hAnsi="Arial" w:cs="Arial"/>
          <w:sz w:val="20"/>
          <w:szCs w:val="20"/>
          <w:rPrChange w:id="10911" w:author="Mubiyarto Wibisono" w:date="2025-09-05T08:31:00Z" w16du:dateUtc="2025-09-05T01:31:00Z">
            <w:rPr>
              <w:rFonts w:ascii="Arial" w:eastAsia="Arial" w:hAnsi="Arial" w:cs="Arial"/>
            </w:rPr>
          </w:rPrChange>
        </w:rPr>
      </w:pPr>
    </w:p>
    <w:p w14:paraId="51868915" w14:textId="7D45F06D" w:rsidR="001417CC" w:rsidRPr="006A12F8" w:rsidRDefault="004C327F">
      <w:pPr>
        <w:pStyle w:val="Heading3"/>
        <w:numPr>
          <w:ilvl w:val="0"/>
          <w:numId w:val="103"/>
        </w:numPr>
        <w:ind w:left="426" w:hanging="426"/>
        <w:rPr>
          <w:rFonts w:eastAsia="Arial" w:cs="Arial"/>
          <w:b/>
          <w:bCs/>
          <w:color w:val="215E99" w:themeColor="text2" w:themeTint="BF"/>
          <w:rPrChange w:id="10912" w:author="Mubiyarto Wibisono" w:date="2025-09-05T09:19:00Z" w16du:dateUtc="2025-09-05T02:19:00Z">
            <w:rPr>
              <w:rFonts w:ascii="Arial" w:eastAsia="Arial" w:hAnsi="Arial" w:cs="Arial"/>
              <w:b/>
              <w:bCs/>
            </w:rPr>
          </w:rPrChange>
        </w:rPr>
        <w:pPrChange w:id="10913" w:author="Mubiyarto Wibisono" w:date="2025-09-04T17:01:00Z" w16du:dateUtc="2025-09-04T10:01:00Z">
          <w:pPr>
            <w:pStyle w:val="Heading2"/>
          </w:pPr>
        </w:pPrChange>
      </w:pPr>
      <w:bookmarkStart w:id="10914" w:name="_Toc205930491"/>
      <w:bookmarkStart w:id="10915" w:name="_Toc206576738"/>
      <w:bookmarkStart w:id="10916" w:name="_Toc206577272"/>
      <w:ins w:id="10917" w:author="Mubiyarto Wibisono" w:date="2025-09-04T17:01:00Z" w16du:dateUtc="2025-09-04T10:01:00Z">
        <w:r w:rsidRPr="00A007F2">
          <w:rPr>
            <w:rFonts w:eastAsia="Arial" w:cs="Arial"/>
            <w:b/>
            <w:bCs/>
            <w:color w:val="215E99" w:themeColor="text2" w:themeTint="BF"/>
          </w:rPr>
          <w:lastRenderedPageBreak/>
          <w:t xml:space="preserve"> </w:t>
        </w:r>
      </w:ins>
      <w:del w:id="10918" w:author="Mubiyarto Wibisono" w:date="2025-09-04T17:01:00Z" w16du:dateUtc="2025-09-04T10:01:00Z">
        <w:r w:rsidR="00A123C3" w:rsidRPr="006A12F8" w:rsidDel="004C327F">
          <w:rPr>
            <w:rFonts w:eastAsia="Arial" w:cs="Arial"/>
            <w:b/>
            <w:bCs/>
            <w:color w:val="215E99" w:themeColor="text2" w:themeTint="BF"/>
            <w:rPrChange w:id="10919" w:author="Mubiyarto Wibisono" w:date="2025-09-05T09:19:00Z" w16du:dateUtc="2025-09-05T02:19:00Z">
              <w:rPr>
                <w:rFonts w:eastAsia="Arial" w:cs="Arial"/>
                <w:b/>
                <w:bCs/>
              </w:rPr>
            </w:rPrChange>
          </w:rPr>
          <w:delText>7</w:delText>
        </w:r>
        <w:r w:rsidR="001417CC" w:rsidRPr="006A12F8" w:rsidDel="004C327F">
          <w:rPr>
            <w:rFonts w:eastAsia="Arial" w:cs="Arial"/>
            <w:b/>
            <w:bCs/>
            <w:color w:val="215E99" w:themeColor="text2" w:themeTint="BF"/>
            <w:rPrChange w:id="10920" w:author="Mubiyarto Wibisono" w:date="2025-09-05T09:19:00Z" w16du:dateUtc="2025-09-05T02:19:00Z">
              <w:rPr>
                <w:rFonts w:eastAsia="Arial" w:cs="Arial"/>
                <w:b/>
                <w:bCs/>
              </w:rPr>
            </w:rPrChange>
          </w:rPr>
          <w:delText xml:space="preserve">.5 </w:delText>
        </w:r>
      </w:del>
      <w:bookmarkStart w:id="10921" w:name="_Toc207935990"/>
      <w:bookmarkStart w:id="10922" w:name="_Toc207957558"/>
      <w:bookmarkStart w:id="10923" w:name="_Toc207961877"/>
      <w:r w:rsidR="001417CC" w:rsidRPr="006A12F8">
        <w:rPr>
          <w:rFonts w:eastAsia="Arial" w:cs="Arial"/>
          <w:b/>
          <w:bCs/>
          <w:color w:val="215E99" w:themeColor="text2" w:themeTint="BF"/>
          <w:rPrChange w:id="10924" w:author="Mubiyarto Wibisono" w:date="2025-09-05T09:19:00Z" w16du:dateUtc="2025-09-05T02:19:00Z">
            <w:rPr>
              <w:rFonts w:eastAsia="Arial" w:cs="Arial"/>
              <w:b/>
              <w:bCs/>
            </w:rPr>
          </w:rPrChange>
        </w:rPr>
        <w:t>Database and Data Mapping</w:t>
      </w:r>
      <w:bookmarkEnd w:id="10914"/>
      <w:bookmarkEnd w:id="10915"/>
      <w:bookmarkEnd w:id="10916"/>
      <w:bookmarkEnd w:id="10921"/>
      <w:bookmarkEnd w:id="10922"/>
      <w:bookmarkEnd w:id="10923"/>
    </w:p>
    <w:p w14:paraId="3145CCB6" w14:textId="45B0FC43" w:rsidR="001417CC" w:rsidRPr="006A12F8" w:rsidRDefault="00A123C3">
      <w:pPr>
        <w:pStyle w:val="Heading4"/>
        <w:numPr>
          <w:ilvl w:val="0"/>
          <w:numId w:val="106"/>
        </w:numPr>
        <w:ind w:hanging="720"/>
        <w:rPr>
          <w:rFonts w:eastAsia="Arial" w:cs="Arial"/>
          <w:b/>
          <w:bCs/>
          <w:color w:val="215E99" w:themeColor="text2" w:themeTint="BF"/>
          <w:rPrChange w:id="10925" w:author="Mubiyarto Wibisono" w:date="2025-09-05T09:19:00Z" w16du:dateUtc="2025-09-05T02:19:00Z">
            <w:rPr>
              <w:rFonts w:eastAsia="Arial"/>
            </w:rPr>
          </w:rPrChange>
        </w:rPr>
        <w:pPrChange w:id="10926" w:author="Mubiyarto Wibisono" w:date="2025-09-04T17:02:00Z" w16du:dateUtc="2025-09-04T10:02:00Z">
          <w:pPr>
            <w:pStyle w:val="Heading3"/>
          </w:pPr>
        </w:pPrChange>
      </w:pPr>
      <w:bookmarkStart w:id="10927" w:name="_Toc205930492"/>
      <w:bookmarkStart w:id="10928" w:name="_Toc206576739"/>
      <w:bookmarkStart w:id="10929" w:name="_Toc206577273"/>
      <w:del w:id="10930" w:author="Mubiyarto Wibisono" w:date="2025-09-04T17:02:00Z" w16du:dateUtc="2025-09-04T10:02:00Z">
        <w:r w:rsidRPr="006A12F8" w:rsidDel="004C327F">
          <w:rPr>
            <w:rFonts w:ascii="Arial" w:eastAsia="Arial" w:hAnsi="Arial" w:cs="Arial"/>
            <w:b/>
            <w:bCs/>
            <w:i w:val="0"/>
            <w:iCs w:val="0"/>
            <w:color w:val="215E99" w:themeColor="text2" w:themeTint="BF"/>
            <w:sz w:val="28"/>
            <w:szCs w:val="28"/>
            <w:rPrChange w:id="10931" w:author="Mubiyarto Wibisono" w:date="2025-09-05T09:19:00Z" w16du:dateUtc="2025-09-05T02:19:00Z">
              <w:rPr>
                <w:rFonts w:eastAsia="Arial"/>
                <w:i/>
                <w:iCs/>
              </w:rPr>
            </w:rPrChange>
          </w:rPr>
          <w:delText>7</w:delText>
        </w:r>
        <w:r w:rsidR="001417CC" w:rsidRPr="006A12F8" w:rsidDel="004C327F">
          <w:rPr>
            <w:rFonts w:ascii="Arial" w:eastAsia="Arial" w:hAnsi="Arial" w:cs="Arial"/>
            <w:b/>
            <w:bCs/>
            <w:i w:val="0"/>
            <w:iCs w:val="0"/>
            <w:color w:val="215E99" w:themeColor="text2" w:themeTint="BF"/>
            <w:sz w:val="28"/>
            <w:szCs w:val="28"/>
            <w:rPrChange w:id="10932" w:author="Mubiyarto Wibisono" w:date="2025-09-05T09:19:00Z" w16du:dateUtc="2025-09-05T02:19:00Z">
              <w:rPr>
                <w:rFonts w:eastAsia="Arial"/>
                <w:i/>
                <w:iCs/>
              </w:rPr>
            </w:rPrChange>
          </w:rPr>
          <w:delText xml:space="preserve">.5.1 </w:delText>
        </w:r>
      </w:del>
      <w:bookmarkStart w:id="10933" w:name="_Toc207935991"/>
      <w:bookmarkStart w:id="10934" w:name="_Toc207957559"/>
      <w:bookmarkStart w:id="10935" w:name="_Toc207961878"/>
      <w:r w:rsidR="001417CC" w:rsidRPr="006A12F8">
        <w:rPr>
          <w:rFonts w:ascii="Arial" w:eastAsia="Arial" w:hAnsi="Arial" w:cs="Arial"/>
          <w:b/>
          <w:bCs/>
          <w:i w:val="0"/>
          <w:iCs w:val="0"/>
          <w:color w:val="215E99" w:themeColor="text2" w:themeTint="BF"/>
          <w:sz w:val="28"/>
          <w:szCs w:val="28"/>
          <w:rPrChange w:id="10936" w:author="Mubiyarto Wibisono" w:date="2025-09-05T09:19:00Z" w16du:dateUtc="2025-09-05T02:19:00Z">
            <w:rPr>
              <w:rFonts w:eastAsia="Arial"/>
              <w:i/>
              <w:iCs/>
            </w:rPr>
          </w:rPrChange>
        </w:rPr>
        <w:t>Data in Generated Receipt</w:t>
      </w:r>
      <w:bookmarkEnd w:id="10927"/>
      <w:bookmarkEnd w:id="10928"/>
      <w:bookmarkEnd w:id="10929"/>
      <w:bookmarkEnd w:id="10933"/>
      <w:bookmarkEnd w:id="10934"/>
      <w:bookmarkEnd w:id="10935"/>
    </w:p>
    <w:tbl>
      <w:tblPr>
        <w:tblStyle w:val="TableGrid"/>
        <w:tblW w:w="10442" w:type="dxa"/>
        <w:tblCellMar>
          <w:top w:w="113" w:type="dxa"/>
          <w:bottom w:w="113" w:type="dxa"/>
        </w:tblCellMar>
        <w:tblLook w:val="04A0" w:firstRow="1" w:lastRow="0" w:firstColumn="1" w:lastColumn="0" w:noHBand="0" w:noVBand="1"/>
      </w:tblPr>
      <w:tblGrid>
        <w:gridCol w:w="1282"/>
        <w:gridCol w:w="39"/>
        <w:gridCol w:w="3507"/>
        <w:gridCol w:w="14"/>
        <w:gridCol w:w="2629"/>
        <w:gridCol w:w="53"/>
        <w:gridCol w:w="2918"/>
      </w:tblGrid>
      <w:tr w:rsidR="001417CC" w:rsidRPr="00A41EA1" w14:paraId="54BBB7CE" w14:textId="77777777" w:rsidTr="00FA1C4B">
        <w:tc>
          <w:tcPr>
            <w:tcW w:w="1282" w:type="dxa"/>
            <w:shd w:val="clear" w:color="auto" w:fill="E8E8E8" w:themeFill="background2"/>
            <w:vAlign w:val="center"/>
          </w:tcPr>
          <w:p w14:paraId="5DCB330A" w14:textId="77777777" w:rsidR="001417CC" w:rsidRPr="00A41EA1" w:rsidRDefault="001417CC"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Zone</w:t>
            </w:r>
          </w:p>
        </w:tc>
        <w:tc>
          <w:tcPr>
            <w:tcW w:w="3560" w:type="dxa"/>
            <w:gridSpan w:val="3"/>
            <w:shd w:val="clear" w:color="auto" w:fill="E8E8E8" w:themeFill="background2"/>
            <w:vAlign w:val="center"/>
          </w:tcPr>
          <w:p w14:paraId="5771E710" w14:textId="77777777" w:rsidR="001417CC" w:rsidRPr="00A41EA1" w:rsidRDefault="001417CC"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Database Table</w:t>
            </w:r>
          </w:p>
        </w:tc>
        <w:tc>
          <w:tcPr>
            <w:tcW w:w="2629" w:type="dxa"/>
            <w:shd w:val="clear" w:color="auto" w:fill="E8E8E8" w:themeFill="background2"/>
            <w:vAlign w:val="center"/>
          </w:tcPr>
          <w:p w14:paraId="47BA4840" w14:textId="77777777" w:rsidR="001417CC" w:rsidRPr="00A41EA1" w:rsidRDefault="001417CC"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Field DB Name</w:t>
            </w:r>
          </w:p>
        </w:tc>
        <w:tc>
          <w:tcPr>
            <w:tcW w:w="2971" w:type="dxa"/>
            <w:gridSpan w:val="2"/>
            <w:shd w:val="clear" w:color="auto" w:fill="E8E8E8" w:themeFill="background2"/>
            <w:vAlign w:val="center"/>
          </w:tcPr>
          <w:p w14:paraId="50728741" w14:textId="77777777" w:rsidR="001417CC" w:rsidRPr="00A41EA1" w:rsidRDefault="001417CC"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Field Name</w:t>
            </w:r>
          </w:p>
        </w:tc>
      </w:tr>
      <w:tr w:rsidR="001417CC" w:rsidRPr="00A41EA1" w14:paraId="130F06BC" w14:textId="77777777" w:rsidTr="00FA1C4B">
        <w:tc>
          <w:tcPr>
            <w:tcW w:w="1282" w:type="dxa"/>
          </w:tcPr>
          <w:p w14:paraId="408748F4"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60" w:type="dxa"/>
            <w:gridSpan w:val="3"/>
          </w:tcPr>
          <w:p w14:paraId="2106A0CB" w14:textId="77777777" w:rsidR="001417CC" w:rsidRPr="00A41EA1" w:rsidRDefault="001417CC" w:rsidP="008521CF">
            <w:pPr>
              <w:spacing w:line="360" w:lineRule="auto"/>
              <w:rPr>
                <w:rFonts w:ascii="Arial" w:eastAsia="Arial" w:hAnsi="Arial" w:cs="Arial"/>
                <w:sz w:val="20"/>
                <w:szCs w:val="20"/>
              </w:rPr>
            </w:pPr>
          </w:p>
        </w:tc>
        <w:tc>
          <w:tcPr>
            <w:tcW w:w="2629" w:type="dxa"/>
          </w:tcPr>
          <w:p w14:paraId="165351A8" w14:textId="77777777" w:rsidR="001417CC" w:rsidRPr="00A41EA1" w:rsidRDefault="001417CC" w:rsidP="008521CF">
            <w:pPr>
              <w:spacing w:line="360" w:lineRule="auto"/>
              <w:rPr>
                <w:rFonts w:ascii="Arial" w:eastAsia="Arial" w:hAnsi="Arial" w:cs="Arial"/>
                <w:sz w:val="20"/>
                <w:szCs w:val="20"/>
              </w:rPr>
            </w:pPr>
          </w:p>
        </w:tc>
        <w:tc>
          <w:tcPr>
            <w:tcW w:w="2971" w:type="dxa"/>
            <w:gridSpan w:val="2"/>
          </w:tcPr>
          <w:p w14:paraId="15705F91"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User Message</w:t>
            </w:r>
          </w:p>
        </w:tc>
      </w:tr>
      <w:tr w:rsidR="001417CC" w:rsidRPr="00A41EA1" w14:paraId="3DD71F2A" w14:textId="77777777" w:rsidTr="00FA1C4B">
        <w:trPr>
          <w:trHeight w:val="215"/>
        </w:trPr>
        <w:tc>
          <w:tcPr>
            <w:tcW w:w="1282" w:type="dxa"/>
          </w:tcPr>
          <w:p w14:paraId="42821198"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60" w:type="dxa"/>
            <w:gridSpan w:val="3"/>
          </w:tcPr>
          <w:p w14:paraId="12E9D002"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29" w:type="dxa"/>
          </w:tcPr>
          <w:p w14:paraId="2EDDA3C3"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transaction_date_and_time</w:t>
            </w:r>
            <w:proofErr w:type="spellEnd"/>
          </w:p>
        </w:tc>
        <w:tc>
          <w:tcPr>
            <w:tcW w:w="2971" w:type="dxa"/>
            <w:gridSpan w:val="2"/>
          </w:tcPr>
          <w:p w14:paraId="07E02AD0"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lang w:val="en-US" w:eastAsia="zh-CN"/>
              </w:rPr>
              <w:t>Transaction Date &amp; Time</w:t>
            </w:r>
          </w:p>
        </w:tc>
      </w:tr>
      <w:tr w:rsidR="001417CC" w:rsidRPr="00A41EA1" w14:paraId="085026E5" w14:textId="77777777" w:rsidTr="00FA1C4B">
        <w:tc>
          <w:tcPr>
            <w:tcW w:w="1282" w:type="dxa"/>
          </w:tcPr>
          <w:p w14:paraId="00D3718B"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60" w:type="dxa"/>
            <w:gridSpan w:val="3"/>
          </w:tcPr>
          <w:p w14:paraId="4AB78875"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29" w:type="dxa"/>
          </w:tcPr>
          <w:p w14:paraId="7DFADBB9"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Receipt_no</w:t>
            </w:r>
            <w:proofErr w:type="spellEnd"/>
          </w:p>
        </w:tc>
        <w:tc>
          <w:tcPr>
            <w:tcW w:w="2971" w:type="dxa"/>
            <w:gridSpan w:val="2"/>
          </w:tcPr>
          <w:p w14:paraId="1BCC511B" w14:textId="77777777" w:rsidR="001417CC" w:rsidRPr="00A41EA1" w:rsidRDefault="001417CC" w:rsidP="008521CF">
            <w:pPr>
              <w:spacing w:line="360" w:lineRule="auto"/>
              <w:rPr>
                <w:rFonts w:ascii="Arial" w:eastAsia="Arial" w:hAnsi="Arial" w:cs="Arial"/>
                <w:sz w:val="20"/>
                <w:szCs w:val="20"/>
                <w:lang w:val="en-US" w:eastAsia="zh-CN"/>
              </w:rPr>
            </w:pPr>
            <w:r w:rsidRPr="00A41EA1">
              <w:rPr>
                <w:rFonts w:ascii="Arial" w:eastAsia="Arial" w:hAnsi="Arial" w:cs="Arial"/>
                <w:sz w:val="20"/>
                <w:szCs w:val="20"/>
                <w:lang w:val="en-US" w:eastAsia="zh-CN"/>
              </w:rPr>
              <w:t>Transaction Reference No.</w:t>
            </w:r>
          </w:p>
        </w:tc>
      </w:tr>
      <w:tr w:rsidR="001417CC" w:rsidRPr="00A41EA1" w14:paraId="35F5CAD3" w14:textId="77777777" w:rsidTr="00FA1C4B">
        <w:tc>
          <w:tcPr>
            <w:tcW w:w="1282" w:type="dxa"/>
          </w:tcPr>
          <w:p w14:paraId="05F0C782"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60" w:type="dxa"/>
            <w:gridSpan w:val="3"/>
          </w:tcPr>
          <w:p w14:paraId="01226F11"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29" w:type="dxa"/>
          </w:tcPr>
          <w:p w14:paraId="210B926E"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payment_mode</w:t>
            </w:r>
            <w:proofErr w:type="spellEnd"/>
          </w:p>
        </w:tc>
        <w:tc>
          <w:tcPr>
            <w:tcW w:w="2971" w:type="dxa"/>
            <w:gridSpan w:val="2"/>
          </w:tcPr>
          <w:p w14:paraId="53FD42BA" w14:textId="77777777" w:rsidR="001417CC" w:rsidRPr="00A41EA1" w:rsidRDefault="001417CC" w:rsidP="008521CF">
            <w:pPr>
              <w:spacing w:line="360" w:lineRule="auto"/>
              <w:rPr>
                <w:rFonts w:ascii="Arial" w:eastAsia="Arial" w:hAnsi="Arial" w:cs="Arial"/>
                <w:sz w:val="20"/>
                <w:szCs w:val="20"/>
                <w:lang w:val="en-US" w:eastAsia="zh-CN"/>
              </w:rPr>
            </w:pPr>
            <w:r w:rsidRPr="00A41EA1">
              <w:rPr>
                <w:rFonts w:ascii="Arial" w:eastAsia="Arial" w:hAnsi="Arial" w:cs="Arial"/>
                <w:sz w:val="20"/>
                <w:szCs w:val="20"/>
                <w:lang w:val="en-US" w:eastAsia="zh-CN"/>
              </w:rPr>
              <w:t>Payment Method</w:t>
            </w:r>
          </w:p>
        </w:tc>
      </w:tr>
      <w:tr w:rsidR="001417CC" w:rsidRPr="00A41EA1" w14:paraId="1E7CC237" w14:textId="77777777" w:rsidTr="00FA1C4B">
        <w:tc>
          <w:tcPr>
            <w:tcW w:w="10442" w:type="dxa"/>
            <w:gridSpan w:val="7"/>
          </w:tcPr>
          <w:p w14:paraId="3172DC5E" w14:textId="77777777" w:rsidR="001417CC" w:rsidRPr="00A41EA1" w:rsidRDefault="001417CC" w:rsidP="008521CF">
            <w:pPr>
              <w:spacing w:line="360" w:lineRule="auto"/>
              <w:rPr>
                <w:rFonts w:ascii="Arial" w:eastAsia="Arial" w:hAnsi="Arial" w:cs="Arial"/>
                <w:sz w:val="20"/>
                <w:szCs w:val="20"/>
                <w:lang w:val="en-US" w:eastAsia="zh-CN"/>
              </w:rPr>
            </w:pPr>
            <w:r w:rsidRPr="00A41EA1">
              <w:rPr>
                <w:rFonts w:ascii="Arial" w:eastAsia="Arial" w:hAnsi="Arial" w:cs="Arial"/>
                <w:sz w:val="20"/>
                <w:szCs w:val="20"/>
              </w:rPr>
              <w:tab/>
            </w:r>
            <w:r w:rsidRPr="00A41EA1">
              <w:rPr>
                <w:rFonts w:ascii="Arial" w:hAnsi="Arial" w:cs="Arial"/>
                <w:b/>
                <w:bCs/>
                <w:sz w:val="20"/>
                <w:szCs w:val="20"/>
                <w:lang w:val="en-SG"/>
              </w:rPr>
              <w:t>Transaction Summary (List of Notices that have been paid, 1 Notice per row)</w:t>
            </w:r>
          </w:p>
        </w:tc>
      </w:tr>
      <w:tr w:rsidR="001417CC" w:rsidRPr="00A41EA1" w14:paraId="420D8269" w14:textId="77777777" w:rsidTr="00FA1C4B">
        <w:tc>
          <w:tcPr>
            <w:tcW w:w="1321" w:type="dxa"/>
            <w:gridSpan w:val="2"/>
          </w:tcPr>
          <w:p w14:paraId="33337712" w14:textId="77777777" w:rsidR="001417CC" w:rsidRPr="00A41EA1" w:rsidRDefault="001417CC" w:rsidP="008521CF">
            <w:pPr>
              <w:spacing w:line="360" w:lineRule="auto"/>
              <w:rPr>
                <w:rFonts w:ascii="Arial" w:eastAsia="Arial" w:hAnsi="Arial" w:cs="Arial"/>
                <w:sz w:val="20"/>
                <w:szCs w:val="20"/>
              </w:rPr>
            </w:pPr>
          </w:p>
        </w:tc>
        <w:tc>
          <w:tcPr>
            <w:tcW w:w="3507" w:type="dxa"/>
          </w:tcPr>
          <w:p w14:paraId="586BC521" w14:textId="77777777" w:rsidR="001417CC" w:rsidRPr="00A41EA1" w:rsidRDefault="001417CC" w:rsidP="008521CF">
            <w:pPr>
              <w:spacing w:line="360" w:lineRule="auto"/>
              <w:rPr>
                <w:rFonts w:ascii="Arial" w:eastAsia="Arial" w:hAnsi="Arial" w:cs="Arial"/>
                <w:sz w:val="20"/>
                <w:szCs w:val="20"/>
              </w:rPr>
            </w:pPr>
          </w:p>
        </w:tc>
        <w:tc>
          <w:tcPr>
            <w:tcW w:w="2696" w:type="dxa"/>
            <w:gridSpan w:val="3"/>
          </w:tcPr>
          <w:p w14:paraId="397669CA" w14:textId="77777777" w:rsidR="001417CC" w:rsidRPr="00A41EA1" w:rsidRDefault="001417CC" w:rsidP="008521CF">
            <w:pPr>
              <w:spacing w:line="360" w:lineRule="auto"/>
              <w:rPr>
                <w:rFonts w:ascii="Arial" w:eastAsia="Arial" w:hAnsi="Arial" w:cs="Arial"/>
                <w:sz w:val="20"/>
                <w:szCs w:val="20"/>
              </w:rPr>
            </w:pPr>
          </w:p>
        </w:tc>
        <w:tc>
          <w:tcPr>
            <w:tcW w:w="2918" w:type="dxa"/>
          </w:tcPr>
          <w:p w14:paraId="0EC54C51"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S/N</w:t>
            </w:r>
          </w:p>
        </w:tc>
      </w:tr>
      <w:tr w:rsidR="001417CC" w:rsidRPr="00A41EA1" w14:paraId="2EE3127F" w14:textId="77777777" w:rsidTr="00FA1C4B">
        <w:tc>
          <w:tcPr>
            <w:tcW w:w="1321" w:type="dxa"/>
            <w:gridSpan w:val="2"/>
          </w:tcPr>
          <w:p w14:paraId="1B50DED2"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07" w:type="dxa"/>
          </w:tcPr>
          <w:p w14:paraId="0880EE9E"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eocms_offence_notice_owner_driver</w:t>
            </w:r>
            <w:proofErr w:type="spellEnd"/>
          </w:p>
        </w:tc>
        <w:tc>
          <w:tcPr>
            <w:tcW w:w="2696" w:type="dxa"/>
            <w:gridSpan w:val="3"/>
          </w:tcPr>
          <w:p w14:paraId="554ECC15"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notice_no</w:t>
            </w:r>
            <w:proofErr w:type="spellEnd"/>
          </w:p>
        </w:tc>
        <w:tc>
          <w:tcPr>
            <w:tcW w:w="2918" w:type="dxa"/>
          </w:tcPr>
          <w:p w14:paraId="4AF833AB"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lang w:val="en-US" w:eastAsia="zh-CN"/>
              </w:rPr>
              <w:t>Notice Number</w:t>
            </w:r>
          </w:p>
        </w:tc>
      </w:tr>
      <w:tr w:rsidR="001417CC" w:rsidRPr="00A41EA1" w14:paraId="44E5A8EE" w14:textId="77777777" w:rsidTr="00FA1C4B">
        <w:tc>
          <w:tcPr>
            <w:tcW w:w="1321" w:type="dxa"/>
            <w:gridSpan w:val="2"/>
          </w:tcPr>
          <w:p w14:paraId="584950C7"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07" w:type="dxa"/>
          </w:tcPr>
          <w:p w14:paraId="0FACB671"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6" w:type="dxa"/>
            <w:gridSpan w:val="3"/>
          </w:tcPr>
          <w:p w14:paraId="6FDFBFD9"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vehicle_no</w:t>
            </w:r>
            <w:proofErr w:type="spellEnd"/>
          </w:p>
        </w:tc>
        <w:tc>
          <w:tcPr>
            <w:tcW w:w="2918" w:type="dxa"/>
          </w:tcPr>
          <w:p w14:paraId="75CFEDE0"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lang w:val="en-US" w:eastAsia="zh-CN"/>
              </w:rPr>
              <w:t>Vehicle Number</w:t>
            </w:r>
          </w:p>
        </w:tc>
      </w:tr>
      <w:tr w:rsidR="001417CC" w:rsidRPr="00A41EA1" w14:paraId="21AEA773" w14:textId="77777777" w:rsidTr="00FA1C4B">
        <w:tc>
          <w:tcPr>
            <w:tcW w:w="1321" w:type="dxa"/>
            <w:gridSpan w:val="2"/>
          </w:tcPr>
          <w:p w14:paraId="398E845C"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07" w:type="dxa"/>
          </w:tcPr>
          <w:p w14:paraId="2B78855B"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eocms_valid_offence_notice</w:t>
            </w:r>
            <w:proofErr w:type="spellEnd"/>
          </w:p>
        </w:tc>
        <w:tc>
          <w:tcPr>
            <w:tcW w:w="2696" w:type="dxa"/>
            <w:gridSpan w:val="3"/>
          </w:tcPr>
          <w:p w14:paraId="49A0B5EC"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notice_date_and_time</w:t>
            </w:r>
            <w:proofErr w:type="spellEnd"/>
          </w:p>
        </w:tc>
        <w:tc>
          <w:tcPr>
            <w:tcW w:w="2918" w:type="dxa"/>
          </w:tcPr>
          <w:p w14:paraId="356FEB9D"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lang w:val="en-US" w:eastAsia="zh-CN"/>
              </w:rPr>
              <w:t>Date of Offence</w:t>
            </w:r>
          </w:p>
        </w:tc>
      </w:tr>
      <w:tr w:rsidR="001417CC" w:rsidRPr="00A41EA1" w14:paraId="7912E3F4" w14:textId="77777777" w:rsidTr="00FA1C4B">
        <w:tc>
          <w:tcPr>
            <w:tcW w:w="1321" w:type="dxa"/>
            <w:gridSpan w:val="2"/>
          </w:tcPr>
          <w:p w14:paraId="445AB035"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rPr>
              <w:t>Internet</w:t>
            </w:r>
          </w:p>
        </w:tc>
        <w:tc>
          <w:tcPr>
            <w:tcW w:w="3507" w:type="dxa"/>
          </w:tcPr>
          <w:p w14:paraId="6626BB64"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eocms_web_txn_detail</w:t>
            </w:r>
            <w:proofErr w:type="spellEnd"/>
          </w:p>
        </w:tc>
        <w:tc>
          <w:tcPr>
            <w:tcW w:w="2696" w:type="dxa"/>
            <w:gridSpan w:val="3"/>
          </w:tcPr>
          <w:p w14:paraId="76EFD8DF" w14:textId="77777777" w:rsidR="001417CC" w:rsidRPr="00A41EA1" w:rsidRDefault="001417CC" w:rsidP="008521CF">
            <w:pPr>
              <w:spacing w:line="360" w:lineRule="auto"/>
              <w:rPr>
                <w:rFonts w:ascii="Arial" w:eastAsia="Arial" w:hAnsi="Arial" w:cs="Arial"/>
                <w:sz w:val="20"/>
                <w:szCs w:val="20"/>
              </w:rPr>
            </w:pPr>
            <w:proofErr w:type="spellStart"/>
            <w:r w:rsidRPr="00A41EA1">
              <w:rPr>
                <w:rFonts w:ascii="Arial" w:eastAsia="Arial" w:hAnsi="Arial" w:cs="Arial"/>
                <w:sz w:val="20"/>
                <w:szCs w:val="20"/>
              </w:rPr>
              <w:t>payment_amount</w:t>
            </w:r>
            <w:proofErr w:type="spellEnd"/>
          </w:p>
        </w:tc>
        <w:tc>
          <w:tcPr>
            <w:tcW w:w="2918" w:type="dxa"/>
            <w:vAlign w:val="center"/>
          </w:tcPr>
          <w:p w14:paraId="6A5FD247" w14:textId="77777777" w:rsidR="001417CC" w:rsidRPr="00A41EA1" w:rsidRDefault="001417CC" w:rsidP="008521CF">
            <w:pPr>
              <w:spacing w:line="360" w:lineRule="auto"/>
              <w:rPr>
                <w:rFonts w:ascii="Arial" w:eastAsia="Arial" w:hAnsi="Arial" w:cs="Arial"/>
                <w:sz w:val="20"/>
                <w:szCs w:val="20"/>
              </w:rPr>
            </w:pPr>
            <w:r w:rsidRPr="00A41EA1">
              <w:rPr>
                <w:rFonts w:ascii="Arial" w:eastAsia="Arial" w:hAnsi="Arial" w:cs="Arial"/>
                <w:sz w:val="20"/>
                <w:szCs w:val="20"/>
                <w:lang w:val="en-US" w:eastAsia="zh-CN"/>
              </w:rPr>
              <w:t>Amount (S$)</w:t>
            </w:r>
          </w:p>
        </w:tc>
      </w:tr>
    </w:tbl>
    <w:p w14:paraId="64BFF2A3" w14:textId="77777777" w:rsidR="001417CC" w:rsidRPr="00A41EA1" w:rsidRDefault="001417CC" w:rsidP="001417CC">
      <w:pPr>
        <w:rPr>
          <w:rFonts w:ascii="Arial" w:eastAsia="Arial" w:hAnsi="Arial" w:cs="Arial"/>
          <w:sz w:val="20"/>
          <w:szCs w:val="20"/>
          <w:rPrChange w:id="10937" w:author="Mubiyarto Wibisono" w:date="2025-09-05T08:31:00Z" w16du:dateUtc="2025-09-05T01:31:00Z">
            <w:rPr>
              <w:rFonts w:ascii="Arial" w:eastAsia="Arial" w:hAnsi="Arial" w:cs="Arial"/>
            </w:rPr>
          </w:rPrChange>
        </w:rPr>
      </w:pPr>
    </w:p>
    <w:p w14:paraId="52C34197" w14:textId="4632566F" w:rsidR="001472A0" w:rsidRPr="006A12F8" w:rsidRDefault="00FA1C4B">
      <w:pPr>
        <w:pStyle w:val="Heading3"/>
        <w:numPr>
          <w:ilvl w:val="0"/>
          <w:numId w:val="103"/>
        </w:numPr>
        <w:ind w:left="426" w:hanging="426"/>
        <w:rPr>
          <w:rFonts w:eastAsia="Arial" w:cs="Arial"/>
          <w:b/>
          <w:bCs/>
          <w:color w:val="215E99" w:themeColor="text2" w:themeTint="BF"/>
          <w:rPrChange w:id="10938" w:author="Mubiyarto Wibisono" w:date="2025-09-05T09:19:00Z" w16du:dateUtc="2025-09-05T02:19:00Z">
            <w:rPr>
              <w:rFonts w:ascii="Arial" w:eastAsia="Arial" w:hAnsi="Arial" w:cs="Arial"/>
              <w:b/>
              <w:bCs/>
            </w:rPr>
          </w:rPrChange>
        </w:rPr>
        <w:pPrChange w:id="10939" w:author="Mubiyarto Wibisono" w:date="2025-09-04T17:02:00Z" w16du:dateUtc="2025-09-04T10:02:00Z">
          <w:pPr>
            <w:pStyle w:val="Heading2"/>
            <w:numPr>
              <w:ilvl w:val="1"/>
              <w:numId w:val="32"/>
            </w:numPr>
            <w:ind w:left="450" w:hanging="450"/>
          </w:pPr>
        </w:pPrChange>
      </w:pPr>
      <w:r w:rsidRPr="00A41EA1">
        <w:rPr>
          <w:rFonts w:eastAsia="Arial" w:cs="Arial"/>
          <w:b/>
          <w:bCs/>
          <w:color w:val="215E99" w:themeColor="text2" w:themeTint="BF"/>
          <w:sz w:val="20"/>
          <w:szCs w:val="20"/>
          <w:rPrChange w:id="10940" w:author="Mubiyarto Wibisono" w:date="2025-09-05T08:31:00Z" w16du:dateUtc="2025-09-05T01:31:00Z">
            <w:rPr>
              <w:rFonts w:eastAsia="Arial" w:cs="Arial"/>
              <w:b/>
              <w:bCs/>
            </w:rPr>
          </w:rPrChange>
        </w:rPr>
        <w:t xml:space="preserve"> </w:t>
      </w:r>
      <w:bookmarkStart w:id="10941" w:name="_Toc205930493"/>
      <w:bookmarkStart w:id="10942" w:name="_Toc206576740"/>
      <w:bookmarkStart w:id="10943" w:name="_Toc206577274"/>
      <w:bookmarkStart w:id="10944" w:name="_Toc207935992"/>
      <w:bookmarkStart w:id="10945" w:name="_Toc207957560"/>
      <w:bookmarkStart w:id="10946" w:name="_Toc207961879"/>
      <w:r w:rsidR="001472A0" w:rsidRPr="006A12F8">
        <w:rPr>
          <w:rFonts w:eastAsia="Arial" w:cs="Arial"/>
          <w:b/>
          <w:bCs/>
          <w:color w:val="215E99" w:themeColor="text2" w:themeTint="BF"/>
          <w:rPrChange w:id="10947" w:author="Mubiyarto Wibisono" w:date="2025-09-05T09:19:00Z" w16du:dateUtc="2025-09-05T02:19:00Z">
            <w:rPr>
              <w:rFonts w:eastAsia="Arial" w:cs="Arial"/>
              <w:b/>
              <w:bCs/>
            </w:rPr>
          </w:rPrChange>
        </w:rPr>
        <w:t>Success Outcome</w:t>
      </w:r>
      <w:bookmarkEnd w:id="10941"/>
      <w:bookmarkEnd w:id="10942"/>
      <w:bookmarkEnd w:id="10943"/>
      <w:bookmarkEnd w:id="10944"/>
      <w:bookmarkEnd w:id="10945"/>
      <w:bookmarkEnd w:id="10946"/>
    </w:p>
    <w:p w14:paraId="066810BA" w14:textId="77777777" w:rsidR="00FA1C4B" w:rsidRPr="00A41EA1" w:rsidRDefault="000A1C4A" w:rsidP="00620F9E">
      <w:pPr>
        <w:pStyle w:val="ListParagraph"/>
        <w:numPr>
          <w:ilvl w:val="0"/>
          <w:numId w:val="31"/>
        </w:numPr>
        <w:spacing w:before="240"/>
        <w:rPr>
          <w:rFonts w:ascii="Arial" w:eastAsia="Arial" w:hAnsi="Arial" w:cs="Arial"/>
          <w:sz w:val="20"/>
          <w:szCs w:val="20"/>
        </w:rPr>
      </w:pPr>
      <w:r w:rsidRPr="00A41EA1">
        <w:rPr>
          <w:rFonts w:ascii="Arial" w:eastAsia="Arial" w:hAnsi="Arial" w:cs="Arial"/>
          <w:sz w:val="20"/>
          <w:szCs w:val="20"/>
        </w:rPr>
        <w:t>System</w:t>
      </w:r>
      <w:r w:rsidR="00A22444" w:rsidRPr="00A41EA1">
        <w:rPr>
          <w:rFonts w:ascii="Arial" w:eastAsia="Arial" w:hAnsi="Arial" w:cs="Arial"/>
          <w:sz w:val="20"/>
          <w:szCs w:val="20"/>
        </w:rPr>
        <w:t xml:space="preserve"> enables the user to download a payment receipt.</w:t>
      </w:r>
    </w:p>
    <w:p w14:paraId="17E03226" w14:textId="77777777" w:rsidR="00FA1C4B" w:rsidRPr="00A41EA1" w:rsidRDefault="00FA1C4B" w:rsidP="00FA1C4B">
      <w:pPr>
        <w:pStyle w:val="ListParagraph"/>
        <w:spacing w:before="240"/>
        <w:ind w:left="1146"/>
        <w:rPr>
          <w:rFonts w:ascii="Arial" w:eastAsia="Arial" w:hAnsi="Arial" w:cs="Arial"/>
          <w:sz w:val="20"/>
          <w:szCs w:val="20"/>
        </w:rPr>
      </w:pPr>
    </w:p>
    <w:p w14:paraId="5F705147" w14:textId="77777777" w:rsidR="00FA1C4B" w:rsidRPr="00A41EA1" w:rsidRDefault="00A22444" w:rsidP="00620F9E">
      <w:pPr>
        <w:pStyle w:val="ListParagraph"/>
        <w:numPr>
          <w:ilvl w:val="0"/>
          <w:numId w:val="31"/>
        </w:numPr>
        <w:spacing w:before="240"/>
        <w:rPr>
          <w:rFonts w:ascii="Arial" w:eastAsia="Arial" w:hAnsi="Arial" w:cs="Arial"/>
          <w:sz w:val="20"/>
          <w:szCs w:val="20"/>
        </w:rPr>
      </w:pPr>
      <w:r w:rsidRPr="00A41EA1">
        <w:rPr>
          <w:rFonts w:ascii="Arial" w:eastAsia="Arial" w:hAnsi="Arial" w:cs="Arial"/>
          <w:sz w:val="20"/>
          <w:szCs w:val="20"/>
        </w:rPr>
        <w:t>The system fills the template with data, renders it as a PDF, and prepares it for delivery.</w:t>
      </w:r>
    </w:p>
    <w:p w14:paraId="3FE6159C" w14:textId="77777777" w:rsidR="00FA1C4B" w:rsidRPr="00A41EA1" w:rsidRDefault="00FA1C4B" w:rsidP="00FA1C4B">
      <w:pPr>
        <w:pStyle w:val="ListParagraph"/>
        <w:spacing w:before="240"/>
        <w:ind w:left="1146"/>
        <w:rPr>
          <w:rFonts w:ascii="Arial" w:eastAsia="Arial" w:hAnsi="Arial" w:cs="Arial"/>
          <w:sz w:val="20"/>
          <w:szCs w:val="20"/>
        </w:rPr>
      </w:pPr>
    </w:p>
    <w:p w14:paraId="5F90322D" w14:textId="0EF09DE5" w:rsidR="00FA1C4B" w:rsidRPr="00A41EA1" w:rsidRDefault="00A22444" w:rsidP="00620F9E">
      <w:pPr>
        <w:pStyle w:val="ListParagraph"/>
        <w:numPr>
          <w:ilvl w:val="0"/>
          <w:numId w:val="31"/>
        </w:numPr>
        <w:spacing w:before="240"/>
        <w:rPr>
          <w:rFonts w:ascii="Arial" w:eastAsia="Arial" w:hAnsi="Arial" w:cs="Arial"/>
          <w:sz w:val="20"/>
          <w:szCs w:val="20"/>
        </w:rPr>
      </w:pPr>
      <w:r w:rsidRPr="00A41EA1">
        <w:rPr>
          <w:rFonts w:ascii="Arial" w:eastAsia="Arial" w:hAnsi="Arial" w:cs="Arial"/>
          <w:sz w:val="20"/>
          <w:szCs w:val="20"/>
        </w:rPr>
        <w:t>The PDF receipt is returned to the user and successfully downloaded via their browser.</w:t>
      </w:r>
    </w:p>
    <w:p w14:paraId="0C495F8D" w14:textId="77777777" w:rsidR="00FA1C4B" w:rsidRPr="00A41EA1" w:rsidRDefault="00FA1C4B" w:rsidP="00FA1C4B">
      <w:pPr>
        <w:pStyle w:val="ListParagraph"/>
        <w:spacing w:before="240"/>
        <w:ind w:left="1146"/>
        <w:rPr>
          <w:rFonts w:ascii="Arial" w:eastAsia="Arial" w:hAnsi="Arial" w:cs="Arial"/>
          <w:sz w:val="20"/>
          <w:szCs w:val="20"/>
        </w:rPr>
      </w:pPr>
    </w:p>
    <w:p w14:paraId="2B1D3847" w14:textId="78D7DD15" w:rsidR="00A22444" w:rsidRPr="00A41EA1" w:rsidRDefault="00A22444" w:rsidP="00620F9E">
      <w:pPr>
        <w:pStyle w:val="ListParagraph"/>
        <w:numPr>
          <w:ilvl w:val="0"/>
          <w:numId w:val="31"/>
        </w:numPr>
        <w:spacing w:before="240"/>
        <w:rPr>
          <w:rFonts w:ascii="Arial" w:eastAsia="Arial" w:hAnsi="Arial" w:cs="Arial"/>
          <w:sz w:val="20"/>
          <w:szCs w:val="20"/>
        </w:rPr>
      </w:pPr>
      <w:r w:rsidRPr="00A41EA1">
        <w:rPr>
          <w:rFonts w:ascii="Arial" w:eastAsia="Arial" w:hAnsi="Arial" w:cs="Arial"/>
          <w:sz w:val="20"/>
          <w:szCs w:val="20"/>
        </w:rPr>
        <w:t>All steps are executed smoothly with proper data retrieval, validation, formatting, and user notification, ending the process as intended.</w:t>
      </w:r>
    </w:p>
    <w:p w14:paraId="6E213A01" w14:textId="77777777" w:rsidR="00B37EF6" w:rsidRPr="00A41EA1" w:rsidRDefault="00B37EF6" w:rsidP="00B37EF6">
      <w:pPr>
        <w:rPr>
          <w:rFonts w:ascii="Arial" w:eastAsia="Arial" w:hAnsi="Arial" w:cs="Arial"/>
          <w:sz w:val="20"/>
          <w:szCs w:val="20"/>
          <w:rPrChange w:id="10948" w:author="Mubiyarto Wibisono" w:date="2025-09-05T08:31:00Z" w16du:dateUtc="2025-09-05T01:31:00Z">
            <w:rPr>
              <w:rFonts w:ascii="Arial" w:eastAsia="Arial" w:hAnsi="Arial" w:cs="Arial"/>
            </w:rPr>
          </w:rPrChange>
        </w:rPr>
      </w:pPr>
    </w:p>
    <w:p w14:paraId="2C21514A" w14:textId="77777777" w:rsidR="00FA1C4B" w:rsidRPr="00A41EA1" w:rsidRDefault="00FA1C4B" w:rsidP="00B37EF6">
      <w:pPr>
        <w:rPr>
          <w:ins w:id="10949" w:author="Mubiyarto Wibisono" w:date="2025-09-04T17:02:00Z" w16du:dateUtc="2025-09-04T10:02:00Z"/>
          <w:rFonts w:ascii="Arial" w:eastAsia="Arial" w:hAnsi="Arial" w:cs="Arial"/>
          <w:sz w:val="20"/>
          <w:szCs w:val="20"/>
          <w:rPrChange w:id="10950" w:author="Mubiyarto Wibisono" w:date="2025-09-05T08:31:00Z" w16du:dateUtc="2025-09-05T01:31:00Z">
            <w:rPr>
              <w:ins w:id="10951" w:author="Mubiyarto Wibisono" w:date="2025-09-04T17:02:00Z" w16du:dateUtc="2025-09-04T10:02:00Z"/>
              <w:rFonts w:ascii="Arial" w:eastAsia="Arial" w:hAnsi="Arial" w:cs="Arial"/>
            </w:rPr>
          </w:rPrChange>
        </w:rPr>
      </w:pPr>
    </w:p>
    <w:p w14:paraId="0B42862F" w14:textId="77777777" w:rsidR="004C327F" w:rsidRPr="00A41EA1" w:rsidRDefault="004C327F" w:rsidP="00B37EF6">
      <w:pPr>
        <w:rPr>
          <w:ins w:id="10952" w:author="Mubiyarto Wibisono" w:date="2025-09-04T17:02:00Z" w16du:dateUtc="2025-09-04T10:02:00Z"/>
          <w:rFonts w:ascii="Arial" w:eastAsia="Arial" w:hAnsi="Arial" w:cs="Arial"/>
          <w:sz w:val="20"/>
          <w:szCs w:val="20"/>
          <w:rPrChange w:id="10953" w:author="Mubiyarto Wibisono" w:date="2025-09-05T08:31:00Z" w16du:dateUtc="2025-09-05T01:31:00Z">
            <w:rPr>
              <w:ins w:id="10954" w:author="Mubiyarto Wibisono" w:date="2025-09-04T17:02:00Z" w16du:dateUtc="2025-09-04T10:02:00Z"/>
              <w:rFonts w:ascii="Arial" w:eastAsia="Arial" w:hAnsi="Arial" w:cs="Arial"/>
            </w:rPr>
          </w:rPrChange>
        </w:rPr>
      </w:pPr>
    </w:p>
    <w:p w14:paraId="2031783E" w14:textId="77777777" w:rsidR="004C327F" w:rsidRDefault="004C327F" w:rsidP="00B37EF6">
      <w:pPr>
        <w:rPr>
          <w:ins w:id="10955" w:author="Mubiyarto Wibisono" w:date="2025-09-05T09:19:00Z" w16du:dateUtc="2025-09-05T02:19:00Z"/>
          <w:rFonts w:ascii="Arial" w:eastAsia="Arial" w:hAnsi="Arial" w:cs="Arial"/>
          <w:sz w:val="20"/>
          <w:szCs w:val="20"/>
        </w:rPr>
      </w:pPr>
    </w:p>
    <w:p w14:paraId="3114B9FD" w14:textId="77777777" w:rsidR="006A12F8" w:rsidRDefault="006A12F8" w:rsidP="00B37EF6">
      <w:pPr>
        <w:rPr>
          <w:ins w:id="10956" w:author="Mubiyarto Wibisono" w:date="2025-09-05T09:19:00Z" w16du:dateUtc="2025-09-05T02:19:00Z"/>
          <w:rFonts w:ascii="Arial" w:eastAsia="Arial" w:hAnsi="Arial" w:cs="Arial"/>
          <w:sz w:val="20"/>
          <w:szCs w:val="20"/>
        </w:rPr>
      </w:pPr>
    </w:p>
    <w:p w14:paraId="7A85F6C9" w14:textId="77777777" w:rsidR="006A12F8" w:rsidRPr="00A41EA1" w:rsidRDefault="006A12F8" w:rsidP="00B37EF6">
      <w:pPr>
        <w:rPr>
          <w:ins w:id="10957" w:author="Mubiyarto Wibisono" w:date="2025-09-04T17:02:00Z" w16du:dateUtc="2025-09-04T10:02:00Z"/>
          <w:rFonts w:ascii="Arial" w:eastAsia="Arial" w:hAnsi="Arial" w:cs="Arial"/>
          <w:sz w:val="20"/>
          <w:szCs w:val="20"/>
          <w:rPrChange w:id="10958" w:author="Mubiyarto Wibisono" w:date="2025-09-05T08:31:00Z" w16du:dateUtc="2025-09-05T01:31:00Z">
            <w:rPr>
              <w:ins w:id="10959" w:author="Mubiyarto Wibisono" w:date="2025-09-04T17:02:00Z" w16du:dateUtc="2025-09-04T10:02:00Z"/>
              <w:rFonts w:ascii="Arial" w:eastAsia="Arial" w:hAnsi="Arial" w:cs="Arial"/>
            </w:rPr>
          </w:rPrChange>
        </w:rPr>
      </w:pPr>
    </w:p>
    <w:p w14:paraId="48FA141D" w14:textId="77777777" w:rsidR="004C327F" w:rsidRPr="00A41EA1" w:rsidRDefault="004C327F" w:rsidP="00B37EF6">
      <w:pPr>
        <w:rPr>
          <w:ins w:id="10960" w:author="Mubiyarto Wibisono" w:date="2025-09-04T17:02:00Z" w16du:dateUtc="2025-09-04T10:02:00Z"/>
          <w:rFonts w:ascii="Arial" w:eastAsia="Arial" w:hAnsi="Arial" w:cs="Arial"/>
          <w:sz w:val="20"/>
          <w:szCs w:val="20"/>
          <w:rPrChange w:id="10961" w:author="Mubiyarto Wibisono" w:date="2025-09-05T08:31:00Z" w16du:dateUtc="2025-09-05T01:31:00Z">
            <w:rPr>
              <w:ins w:id="10962" w:author="Mubiyarto Wibisono" w:date="2025-09-04T17:02:00Z" w16du:dateUtc="2025-09-04T10:02:00Z"/>
              <w:rFonts w:ascii="Arial" w:eastAsia="Arial" w:hAnsi="Arial" w:cs="Arial"/>
            </w:rPr>
          </w:rPrChange>
        </w:rPr>
      </w:pPr>
    </w:p>
    <w:p w14:paraId="1561FDCD" w14:textId="77777777" w:rsidR="004C327F" w:rsidRPr="00A41EA1" w:rsidRDefault="004C327F" w:rsidP="00B37EF6">
      <w:pPr>
        <w:rPr>
          <w:ins w:id="10963" w:author="Mubiyarto Wibisono" w:date="2025-09-04T17:02:00Z" w16du:dateUtc="2025-09-04T10:02:00Z"/>
          <w:rFonts w:ascii="Arial" w:eastAsia="Arial" w:hAnsi="Arial" w:cs="Arial"/>
          <w:sz w:val="20"/>
          <w:szCs w:val="20"/>
          <w:rPrChange w:id="10964" w:author="Mubiyarto Wibisono" w:date="2025-09-05T08:31:00Z" w16du:dateUtc="2025-09-05T01:31:00Z">
            <w:rPr>
              <w:ins w:id="10965" w:author="Mubiyarto Wibisono" w:date="2025-09-04T17:02:00Z" w16du:dateUtc="2025-09-04T10:02:00Z"/>
              <w:rFonts w:ascii="Arial" w:eastAsia="Arial" w:hAnsi="Arial" w:cs="Arial"/>
            </w:rPr>
          </w:rPrChange>
        </w:rPr>
      </w:pPr>
    </w:p>
    <w:p w14:paraId="3841AEA5" w14:textId="77777777" w:rsidR="004C327F" w:rsidRPr="00A41EA1" w:rsidRDefault="004C327F" w:rsidP="00B37EF6">
      <w:pPr>
        <w:rPr>
          <w:ins w:id="10966" w:author="Mubiyarto Wibisono" w:date="2025-09-04T17:02:00Z" w16du:dateUtc="2025-09-04T10:02:00Z"/>
          <w:rFonts w:ascii="Arial" w:eastAsia="Arial" w:hAnsi="Arial" w:cs="Arial"/>
          <w:sz w:val="20"/>
          <w:szCs w:val="20"/>
          <w:rPrChange w:id="10967" w:author="Mubiyarto Wibisono" w:date="2025-09-05T08:31:00Z" w16du:dateUtc="2025-09-05T01:31:00Z">
            <w:rPr>
              <w:ins w:id="10968" w:author="Mubiyarto Wibisono" w:date="2025-09-04T17:02:00Z" w16du:dateUtc="2025-09-04T10:02:00Z"/>
              <w:rFonts w:ascii="Arial" w:eastAsia="Arial" w:hAnsi="Arial" w:cs="Arial"/>
            </w:rPr>
          </w:rPrChange>
        </w:rPr>
      </w:pPr>
    </w:p>
    <w:p w14:paraId="23193BDC" w14:textId="77777777" w:rsidR="004C327F" w:rsidRPr="00A41EA1" w:rsidRDefault="004C327F" w:rsidP="00B37EF6">
      <w:pPr>
        <w:rPr>
          <w:rFonts w:ascii="Arial" w:eastAsia="Arial" w:hAnsi="Arial" w:cs="Arial"/>
          <w:sz w:val="20"/>
          <w:szCs w:val="20"/>
          <w:rPrChange w:id="10969" w:author="Mubiyarto Wibisono" w:date="2025-09-05T08:31:00Z" w16du:dateUtc="2025-09-05T01:31:00Z">
            <w:rPr>
              <w:rFonts w:ascii="Arial" w:eastAsia="Arial" w:hAnsi="Arial" w:cs="Arial"/>
            </w:rPr>
          </w:rPrChange>
        </w:rPr>
      </w:pPr>
    </w:p>
    <w:p w14:paraId="64052C7E" w14:textId="32BEB47C" w:rsidR="001472A0" w:rsidRPr="006A12F8" w:rsidRDefault="004C327F">
      <w:pPr>
        <w:pStyle w:val="Heading3"/>
        <w:numPr>
          <w:ilvl w:val="0"/>
          <w:numId w:val="103"/>
        </w:numPr>
        <w:ind w:left="426" w:hanging="426"/>
        <w:rPr>
          <w:rFonts w:eastAsia="Arial" w:cs="Arial"/>
          <w:b/>
          <w:bCs/>
          <w:color w:val="215E99" w:themeColor="text2" w:themeTint="BF"/>
          <w:rPrChange w:id="10970" w:author="Mubiyarto Wibisono" w:date="2025-09-05T09:19:00Z" w16du:dateUtc="2025-09-05T02:19:00Z">
            <w:rPr>
              <w:rFonts w:ascii="Arial" w:eastAsia="Arial" w:hAnsi="Arial" w:cs="Arial"/>
              <w:b/>
              <w:bCs/>
            </w:rPr>
          </w:rPrChange>
        </w:rPr>
        <w:pPrChange w:id="10971" w:author="Mubiyarto Wibisono" w:date="2025-09-04T17:02:00Z" w16du:dateUtc="2025-09-04T10:02:00Z">
          <w:pPr>
            <w:pStyle w:val="Heading2"/>
          </w:pPr>
        </w:pPrChange>
      </w:pPr>
      <w:bookmarkStart w:id="10972" w:name="_Toc205930494"/>
      <w:bookmarkStart w:id="10973" w:name="_Toc206576741"/>
      <w:bookmarkStart w:id="10974" w:name="_Toc206577275"/>
      <w:ins w:id="10975" w:author="Mubiyarto Wibisono" w:date="2025-09-04T17:02:00Z" w16du:dateUtc="2025-09-04T10:02:00Z">
        <w:r w:rsidRPr="00A41EA1">
          <w:rPr>
            <w:rFonts w:eastAsia="Arial" w:cs="Arial"/>
            <w:b/>
            <w:bCs/>
            <w:color w:val="215E99" w:themeColor="text2" w:themeTint="BF"/>
            <w:sz w:val="20"/>
            <w:szCs w:val="20"/>
            <w:rPrChange w:id="10976" w:author="Mubiyarto Wibisono" w:date="2025-09-05T08:31:00Z" w16du:dateUtc="2025-09-05T01:31:00Z">
              <w:rPr>
                <w:rFonts w:eastAsia="Arial" w:cs="Arial"/>
                <w:b/>
                <w:bCs/>
                <w:color w:val="215E99" w:themeColor="text2" w:themeTint="BF"/>
              </w:rPr>
            </w:rPrChange>
          </w:rPr>
          <w:lastRenderedPageBreak/>
          <w:t xml:space="preserve"> </w:t>
        </w:r>
      </w:ins>
      <w:del w:id="10977" w:author="Mubiyarto Wibisono" w:date="2025-09-04T17:02:00Z" w16du:dateUtc="2025-09-04T10:02:00Z">
        <w:r w:rsidR="00A123C3" w:rsidRPr="006A12F8" w:rsidDel="004C327F">
          <w:rPr>
            <w:rFonts w:eastAsia="Arial" w:cs="Arial"/>
            <w:b/>
            <w:bCs/>
            <w:color w:val="215E99" w:themeColor="text2" w:themeTint="BF"/>
            <w:rPrChange w:id="10978" w:author="Mubiyarto Wibisono" w:date="2025-09-05T09:19:00Z" w16du:dateUtc="2025-09-05T02:19:00Z">
              <w:rPr>
                <w:rFonts w:eastAsia="Arial" w:cs="Arial"/>
                <w:b/>
                <w:bCs/>
              </w:rPr>
            </w:rPrChange>
          </w:rPr>
          <w:delText>7</w:delText>
        </w:r>
        <w:r w:rsidR="001417CC" w:rsidRPr="006A12F8" w:rsidDel="004C327F">
          <w:rPr>
            <w:rFonts w:eastAsia="Arial" w:cs="Arial"/>
            <w:b/>
            <w:bCs/>
            <w:color w:val="215E99" w:themeColor="text2" w:themeTint="BF"/>
            <w:rPrChange w:id="10979" w:author="Mubiyarto Wibisono" w:date="2025-09-05T09:19:00Z" w16du:dateUtc="2025-09-05T02:19:00Z">
              <w:rPr>
                <w:rFonts w:eastAsia="Arial" w:cs="Arial"/>
                <w:b/>
                <w:bCs/>
              </w:rPr>
            </w:rPrChange>
          </w:rPr>
          <w:delText>.7</w:delText>
        </w:r>
        <w:r w:rsidR="001472A0" w:rsidRPr="006A12F8" w:rsidDel="004C327F">
          <w:rPr>
            <w:rFonts w:eastAsia="Arial" w:cs="Arial"/>
            <w:b/>
            <w:bCs/>
            <w:color w:val="215E99" w:themeColor="text2" w:themeTint="BF"/>
            <w:rPrChange w:id="10980" w:author="Mubiyarto Wibisono" w:date="2025-09-05T09:19:00Z" w16du:dateUtc="2025-09-05T02:19:00Z">
              <w:rPr>
                <w:rFonts w:eastAsia="Arial" w:cs="Arial"/>
                <w:b/>
                <w:bCs/>
              </w:rPr>
            </w:rPrChange>
          </w:rPr>
          <w:delText xml:space="preserve"> </w:delText>
        </w:r>
      </w:del>
      <w:bookmarkStart w:id="10981" w:name="_Toc207935993"/>
      <w:bookmarkStart w:id="10982" w:name="_Toc207957561"/>
      <w:bookmarkStart w:id="10983" w:name="_Toc207961880"/>
      <w:r w:rsidR="001472A0" w:rsidRPr="006A12F8">
        <w:rPr>
          <w:rFonts w:eastAsia="Arial" w:cs="Arial"/>
          <w:b/>
          <w:bCs/>
          <w:color w:val="215E99" w:themeColor="text2" w:themeTint="BF"/>
          <w:rPrChange w:id="10984" w:author="Mubiyarto Wibisono" w:date="2025-09-05T09:19:00Z" w16du:dateUtc="2025-09-05T02:19:00Z">
            <w:rPr>
              <w:rFonts w:eastAsia="Arial" w:cs="Arial"/>
              <w:b/>
              <w:bCs/>
            </w:rPr>
          </w:rPrChange>
        </w:rPr>
        <w:t>Error Handling</w:t>
      </w:r>
      <w:bookmarkEnd w:id="10972"/>
      <w:bookmarkEnd w:id="10973"/>
      <w:bookmarkEnd w:id="10974"/>
      <w:bookmarkEnd w:id="10981"/>
      <w:bookmarkEnd w:id="10982"/>
      <w:bookmarkEnd w:id="10983"/>
    </w:p>
    <w:p w14:paraId="72D4CD5C" w14:textId="77777777" w:rsidR="00B37EF6" w:rsidRPr="00A41EA1" w:rsidRDefault="00B37EF6" w:rsidP="00B37EF6">
      <w:pPr>
        <w:rPr>
          <w:rFonts w:ascii="Arial" w:eastAsia="Arial" w:hAnsi="Arial" w:cs="Arial"/>
          <w:sz w:val="20"/>
          <w:szCs w:val="20"/>
          <w:rPrChange w:id="10985" w:author="Mubiyarto Wibisono" w:date="2025-09-05T08:31:00Z" w16du:dateUtc="2025-09-05T01:31:00Z">
            <w:rPr>
              <w:rFonts w:ascii="Arial" w:eastAsia="Arial" w:hAnsi="Arial" w:cs="Arial"/>
            </w:rPr>
          </w:rPrChange>
        </w:rPr>
      </w:pPr>
    </w:p>
    <w:tbl>
      <w:tblPr>
        <w:tblStyle w:val="TableGrid"/>
        <w:tblW w:w="9776" w:type="dxa"/>
        <w:tblCellMar>
          <w:top w:w="113" w:type="dxa"/>
          <w:bottom w:w="113" w:type="dxa"/>
        </w:tblCellMar>
        <w:tblLook w:val="04A0" w:firstRow="1" w:lastRow="0" w:firstColumn="1" w:lastColumn="0" w:noHBand="0" w:noVBand="1"/>
      </w:tblPr>
      <w:tblGrid>
        <w:gridCol w:w="2263"/>
        <w:gridCol w:w="2977"/>
        <w:gridCol w:w="4536"/>
      </w:tblGrid>
      <w:tr w:rsidR="00B37EF6" w:rsidRPr="00A41EA1" w14:paraId="4A99E37B" w14:textId="77777777" w:rsidTr="00FA1C4B">
        <w:tc>
          <w:tcPr>
            <w:tcW w:w="2263" w:type="dxa"/>
            <w:shd w:val="clear" w:color="auto" w:fill="E8E8E8" w:themeFill="background2"/>
            <w:vAlign w:val="center"/>
          </w:tcPr>
          <w:p w14:paraId="0E0326DF" w14:textId="77777777" w:rsidR="00B37EF6" w:rsidRPr="00A41EA1" w:rsidRDefault="00B37EF6"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Step</w:t>
            </w:r>
          </w:p>
        </w:tc>
        <w:tc>
          <w:tcPr>
            <w:tcW w:w="2977" w:type="dxa"/>
            <w:shd w:val="clear" w:color="auto" w:fill="E8E8E8" w:themeFill="background2"/>
            <w:vAlign w:val="center"/>
          </w:tcPr>
          <w:p w14:paraId="29F6DF27" w14:textId="77777777" w:rsidR="00B37EF6" w:rsidRPr="00A41EA1" w:rsidRDefault="00B37EF6"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Definition</w:t>
            </w:r>
          </w:p>
        </w:tc>
        <w:tc>
          <w:tcPr>
            <w:tcW w:w="4536" w:type="dxa"/>
            <w:shd w:val="clear" w:color="auto" w:fill="E8E8E8" w:themeFill="background2"/>
            <w:vAlign w:val="center"/>
          </w:tcPr>
          <w:p w14:paraId="7EDBA019" w14:textId="77777777" w:rsidR="00B37EF6" w:rsidRPr="00A41EA1" w:rsidRDefault="00B37EF6" w:rsidP="00FA1C4B">
            <w:pPr>
              <w:spacing w:line="360" w:lineRule="auto"/>
              <w:jc w:val="center"/>
              <w:rPr>
                <w:rFonts w:ascii="Arial" w:eastAsia="Arial" w:hAnsi="Arial" w:cs="Arial"/>
                <w:b/>
                <w:bCs/>
                <w:sz w:val="20"/>
                <w:szCs w:val="20"/>
              </w:rPr>
            </w:pPr>
            <w:r w:rsidRPr="00A41EA1">
              <w:rPr>
                <w:rFonts w:ascii="Arial" w:eastAsia="Arial" w:hAnsi="Arial" w:cs="Arial"/>
                <w:b/>
                <w:bCs/>
                <w:sz w:val="20"/>
                <w:szCs w:val="20"/>
              </w:rPr>
              <w:t>Brief Description</w:t>
            </w:r>
          </w:p>
        </w:tc>
      </w:tr>
      <w:tr w:rsidR="00B37EF6" w:rsidRPr="00A41EA1" w14:paraId="7D5C3901" w14:textId="77777777" w:rsidTr="00FA1C4B">
        <w:tc>
          <w:tcPr>
            <w:tcW w:w="2263" w:type="dxa"/>
          </w:tcPr>
          <w:p w14:paraId="7E216F98" w14:textId="31470A34"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Show Response</w:t>
            </w:r>
          </w:p>
        </w:tc>
        <w:tc>
          <w:tcPr>
            <w:tcW w:w="2977" w:type="dxa"/>
          </w:tcPr>
          <w:p w14:paraId="63C316AC" w14:textId="09CBACDF"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Data retrieval failure or timeout</w:t>
            </w:r>
          </w:p>
        </w:tc>
        <w:tc>
          <w:tcPr>
            <w:tcW w:w="4536" w:type="dxa"/>
          </w:tcPr>
          <w:p w14:paraId="4E49B972" w14:textId="6562DDE5" w:rsidR="00B37EF6" w:rsidRPr="00A41EA1" w:rsidRDefault="00C955EA" w:rsidP="00C955EA">
            <w:pPr>
              <w:tabs>
                <w:tab w:val="left" w:pos="1248"/>
              </w:tabs>
              <w:spacing w:line="360" w:lineRule="auto"/>
              <w:rPr>
                <w:rFonts w:ascii="Arial" w:eastAsia="Arial" w:hAnsi="Arial" w:cs="Arial"/>
                <w:sz w:val="20"/>
                <w:szCs w:val="20"/>
              </w:rPr>
            </w:pPr>
            <w:r w:rsidRPr="00A41EA1">
              <w:rPr>
                <w:rFonts w:ascii="Arial" w:eastAsia="Arial" w:hAnsi="Arial" w:cs="Arial"/>
                <w:sz w:val="20"/>
                <w:szCs w:val="20"/>
              </w:rPr>
              <w:t>Displays error if the backend fails to return results due to network/server/database issues.</w:t>
            </w:r>
          </w:p>
        </w:tc>
      </w:tr>
      <w:tr w:rsidR="00B37EF6" w:rsidRPr="00A41EA1" w14:paraId="62087E31" w14:textId="77777777" w:rsidTr="00FA1C4B">
        <w:tc>
          <w:tcPr>
            <w:tcW w:w="2263" w:type="dxa"/>
          </w:tcPr>
          <w:p w14:paraId="156FB636" w14:textId="1B3247FE"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Download the Receipt</w:t>
            </w:r>
          </w:p>
        </w:tc>
        <w:tc>
          <w:tcPr>
            <w:tcW w:w="2977" w:type="dxa"/>
          </w:tcPr>
          <w:p w14:paraId="79ADF886" w14:textId="1506CDA5"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 xml:space="preserve">Client-side or browser download failure  </w:t>
            </w:r>
          </w:p>
        </w:tc>
        <w:tc>
          <w:tcPr>
            <w:tcW w:w="4536" w:type="dxa"/>
          </w:tcPr>
          <w:p w14:paraId="222434C0" w14:textId="3CA67A9F"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Alerts user if the file could not be saved due to browser restrictions, pop-up blocks, or disk space.</w:t>
            </w:r>
          </w:p>
        </w:tc>
      </w:tr>
      <w:tr w:rsidR="00B37EF6" w:rsidRPr="00A41EA1" w14:paraId="1F5FCB48" w14:textId="77777777" w:rsidTr="00FA1C4B">
        <w:tc>
          <w:tcPr>
            <w:tcW w:w="2263" w:type="dxa"/>
          </w:tcPr>
          <w:p w14:paraId="7ADE12D6" w14:textId="1009B5C0"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Network/Session Timeout</w:t>
            </w:r>
          </w:p>
        </w:tc>
        <w:tc>
          <w:tcPr>
            <w:tcW w:w="2977" w:type="dxa"/>
          </w:tcPr>
          <w:p w14:paraId="3485914E" w14:textId="04C0E7E9" w:rsidR="00B37EF6" w:rsidRPr="00A41EA1" w:rsidRDefault="00C955EA" w:rsidP="00C955EA">
            <w:pPr>
              <w:spacing w:line="360" w:lineRule="auto"/>
              <w:rPr>
                <w:rFonts w:ascii="Arial" w:eastAsia="Arial" w:hAnsi="Arial" w:cs="Arial"/>
                <w:sz w:val="20"/>
                <w:szCs w:val="20"/>
              </w:rPr>
            </w:pPr>
            <w:r w:rsidRPr="00A41EA1">
              <w:rPr>
                <w:rFonts w:ascii="Arial" w:eastAsia="Arial" w:hAnsi="Arial" w:cs="Arial"/>
                <w:sz w:val="20"/>
                <w:szCs w:val="20"/>
              </w:rPr>
              <w:t>User session timeout or disconnection</w:t>
            </w:r>
          </w:p>
        </w:tc>
        <w:tc>
          <w:tcPr>
            <w:tcW w:w="4536" w:type="dxa"/>
          </w:tcPr>
          <w:p w14:paraId="03243707" w14:textId="42930D8F" w:rsidR="00B37EF6"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Warns user and prompts them to restart the process if idle or disconnected too long.</w:t>
            </w:r>
          </w:p>
        </w:tc>
      </w:tr>
      <w:tr w:rsidR="00C955EA" w:rsidRPr="00A41EA1" w14:paraId="085959D6" w14:textId="77777777" w:rsidTr="00FA1C4B">
        <w:tc>
          <w:tcPr>
            <w:tcW w:w="2263" w:type="dxa"/>
          </w:tcPr>
          <w:p w14:paraId="70D62715" w14:textId="28FF16C1" w:rsidR="00C955EA"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System Error</w:t>
            </w:r>
          </w:p>
        </w:tc>
        <w:tc>
          <w:tcPr>
            <w:tcW w:w="2977" w:type="dxa"/>
          </w:tcPr>
          <w:p w14:paraId="62A64690" w14:textId="3E4CB1ED" w:rsidR="00C955EA" w:rsidRPr="00A41EA1" w:rsidRDefault="00C955EA" w:rsidP="00C955EA">
            <w:pPr>
              <w:spacing w:line="360" w:lineRule="auto"/>
              <w:rPr>
                <w:rFonts w:ascii="Arial" w:eastAsia="Arial" w:hAnsi="Arial" w:cs="Arial"/>
                <w:sz w:val="20"/>
                <w:szCs w:val="20"/>
              </w:rPr>
            </w:pPr>
            <w:r w:rsidRPr="00A41EA1">
              <w:rPr>
                <w:rFonts w:ascii="Arial" w:eastAsia="Arial" w:hAnsi="Arial" w:cs="Arial"/>
                <w:sz w:val="20"/>
                <w:szCs w:val="20"/>
              </w:rPr>
              <w:t>Unexpected or unhandled exception</w:t>
            </w:r>
          </w:p>
        </w:tc>
        <w:tc>
          <w:tcPr>
            <w:tcW w:w="4536" w:type="dxa"/>
          </w:tcPr>
          <w:p w14:paraId="1FEDFEEC" w14:textId="6264EEAE" w:rsidR="00C955EA" w:rsidRPr="00A41EA1" w:rsidRDefault="00C955EA" w:rsidP="00E9397B">
            <w:pPr>
              <w:spacing w:line="360" w:lineRule="auto"/>
              <w:rPr>
                <w:rFonts w:ascii="Arial" w:eastAsia="Arial" w:hAnsi="Arial" w:cs="Arial"/>
                <w:sz w:val="20"/>
                <w:szCs w:val="20"/>
              </w:rPr>
            </w:pPr>
            <w:r w:rsidRPr="00A41EA1">
              <w:rPr>
                <w:rFonts w:ascii="Arial" w:eastAsia="Arial" w:hAnsi="Arial" w:cs="Arial"/>
                <w:sz w:val="20"/>
                <w:szCs w:val="20"/>
              </w:rPr>
              <w:t>Catches general failures with a generic error message and logs incident for review.</w:t>
            </w:r>
          </w:p>
        </w:tc>
      </w:tr>
    </w:tbl>
    <w:p w14:paraId="240FD24A" w14:textId="77777777" w:rsidR="00B37EF6" w:rsidDel="00A9173E" w:rsidRDefault="00B37EF6" w:rsidP="0017039B">
      <w:pPr>
        <w:rPr>
          <w:del w:id="10986" w:author="Mubiyarto Wibisono" w:date="2025-09-05T03:33:00Z" w16du:dateUtc="2025-09-04T20:33:00Z"/>
          <w:rFonts w:ascii="Arial" w:eastAsia="Arial" w:hAnsi="Arial" w:cs="Arial"/>
          <w:sz w:val="20"/>
          <w:szCs w:val="20"/>
        </w:rPr>
      </w:pPr>
    </w:p>
    <w:p w14:paraId="0136972E" w14:textId="4672E23F" w:rsidR="000A1C4A" w:rsidRPr="00A41EA1" w:rsidDel="004C7A45" w:rsidRDefault="000A1C4A" w:rsidP="00B37EF6">
      <w:pPr>
        <w:rPr>
          <w:del w:id="10987" w:author="Mubiyarto Wibisono" w:date="2025-09-05T03:33:00Z" w16du:dateUtc="2025-09-04T20:33:00Z"/>
          <w:rFonts w:ascii="Arial" w:eastAsia="Arial" w:hAnsi="Arial" w:cs="Arial"/>
          <w:sz w:val="20"/>
          <w:szCs w:val="20"/>
          <w:rPrChange w:id="10988" w:author="Mubiyarto Wibisono" w:date="2025-09-05T08:31:00Z" w16du:dateUtc="2025-09-05T01:31:00Z">
            <w:rPr>
              <w:del w:id="10989" w:author="Mubiyarto Wibisono" w:date="2025-09-05T03:33:00Z" w16du:dateUtc="2025-09-04T20:33:00Z"/>
              <w:rFonts w:ascii="Arial" w:eastAsia="Arial" w:hAnsi="Arial" w:cs="Arial"/>
            </w:rPr>
          </w:rPrChange>
        </w:rPr>
      </w:pPr>
    </w:p>
    <w:p w14:paraId="735C2685" w14:textId="77777777" w:rsidR="00D00B22" w:rsidRPr="00A41EA1" w:rsidDel="004C7A45" w:rsidRDefault="00D00B22" w:rsidP="00B37EF6">
      <w:pPr>
        <w:rPr>
          <w:del w:id="10990" w:author="Mubiyarto Wibisono" w:date="2025-09-05T03:33:00Z" w16du:dateUtc="2025-09-04T20:33:00Z"/>
          <w:rFonts w:ascii="Arial" w:eastAsia="Arial" w:hAnsi="Arial" w:cs="Arial"/>
          <w:sz w:val="20"/>
          <w:szCs w:val="20"/>
          <w:rPrChange w:id="10991" w:author="Mubiyarto Wibisono" w:date="2025-09-05T08:31:00Z" w16du:dateUtc="2025-09-05T01:31:00Z">
            <w:rPr>
              <w:del w:id="10992" w:author="Mubiyarto Wibisono" w:date="2025-09-05T03:33:00Z" w16du:dateUtc="2025-09-04T20:33:00Z"/>
              <w:rFonts w:ascii="Arial" w:eastAsia="Arial" w:hAnsi="Arial" w:cs="Arial"/>
            </w:rPr>
          </w:rPrChange>
        </w:rPr>
      </w:pPr>
    </w:p>
    <w:p w14:paraId="4B917191" w14:textId="77777777" w:rsidR="00D00B22" w:rsidRPr="00A41EA1" w:rsidDel="004C7A45" w:rsidRDefault="00D00B22" w:rsidP="00B37EF6">
      <w:pPr>
        <w:rPr>
          <w:del w:id="10993" w:author="Mubiyarto Wibisono" w:date="2025-09-05T03:33:00Z" w16du:dateUtc="2025-09-04T20:33:00Z"/>
          <w:rFonts w:ascii="Arial" w:eastAsia="Arial" w:hAnsi="Arial" w:cs="Arial"/>
          <w:sz w:val="20"/>
          <w:szCs w:val="20"/>
          <w:rPrChange w:id="10994" w:author="Mubiyarto Wibisono" w:date="2025-09-05T08:31:00Z" w16du:dateUtc="2025-09-05T01:31:00Z">
            <w:rPr>
              <w:del w:id="10995" w:author="Mubiyarto Wibisono" w:date="2025-09-05T03:33:00Z" w16du:dateUtc="2025-09-04T20:33:00Z"/>
              <w:rFonts w:ascii="Arial" w:eastAsia="Arial" w:hAnsi="Arial" w:cs="Arial"/>
            </w:rPr>
          </w:rPrChange>
        </w:rPr>
      </w:pPr>
    </w:p>
    <w:p w14:paraId="1F21614A" w14:textId="77777777" w:rsidR="00D00B22" w:rsidRPr="00A41EA1" w:rsidDel="004C7A45" w:rsidRDefault="00D00B22" w:rsidP="00B37EF6">
      <w:pPr>
        <w:rPr>
          <w:del w:id="10996" w:author="Mubiyarto Wibisono" w:date="2025-09-05T03:33:00Z" w16du:dateUtc="2025-09-04T20:33:00Z"/>
          <w:rFonts w:ascii="Arial" w:eastAsia="Arial" w:hAnsi="Arial" w:cs="Arial"/>
          <w:sz w:val="20"/>
          <w:szCs w:val="20"/>
          <w:rPrChange w:id="10997" w:author="Mubiyarto Wibisono" w:date="2025-09-05T08:31:00Z" w16du:dateUtc="2025-09-05T01:31:00Z">
            <w:rPr>
              <w:del w:id="10998" w:author="Mubiyarto Wibisono" w:date="2025-09-05T03:33:00Z" w16du:dateUtc="2025-09-04T20:33:00Z"/>
              <w:rFonts w:ascii="Arial" w:eastAsia="Arial" w:hAnsi="Arial" w:cs="Arial"/>
            </w:rPr>
          </w:rPrChange>
        </w:rPr>
      </w:pPr>
    </w:p>
    <w:p w14:paraId="41D2F6EC" w14:textId="77777777" w:rsidR="000A1C4A" w:rsidRPr="00A41EA1" w:rsidDel="004C7A45" w:rsidRDefault="000A1C4A" w:rsidP="00B37EF6">
      <w:pPr>
        <w:rPr>
          <w:del w:id="10999" w:author="Mubiyarto Wibisono" w:date="2025-09-05T03:33:00Z" w16du:dateUtc="2025-09-04T20:33:00Z"/>
          <w:rFonts w:ascii="Arial" w:eastAsia="Arial" w:hAnsi="Arial" w:cs="Arial"/>
          <w:sz w:val="20"/>
          <w:szCs w:val="20"/>
          <w:rPrChange w:id="11000" w:author="Mubiyarto Wibisono" w:date="2025-09-05T08:31:00Z" w16du:dateUtc="2025-09-05T01:31:00Z">
            <w:rPr>
              <w:del w:id="11001" w:author="Mubiyarto Wibisono" w:date="2025-09-05T03:33:00Z" w16du:dateUtc="2025-09-04T20:33:00Z"/>
              <w:rFonts w:ascii="Arial" w:eastAsia="Arial" w:hAnsi="Arial" w:cs="Arial"/>
            </w:rPr>
          </w:rPrChange>
        </w:rPr>
      </w:pPr>
    </w:p>
    <w:p w14:paraId="1BCA1D4F" w14:textId="77777777" w:rsidR="000A1C4A" w:rsidRPr="00A41EA1" w:rsidDel="004C7A45" w:rsidRDefault="000A1C4A" w:rsidP="00B37EF6">
      <w:pPr>
        <w:rPr>
          <w:del w:id="11002" w:author="Mubiyarto Wibisono" w:date="2025-09-05T03:33:00Z" w16du:dateUtc="2025-09-04T20:33:00Z"/>
          <w:rFonts w:ascii="Arial" w:eastAsia="Arial" w:hAnsi="Arial" w:cs="Arial"/>
          <w:sz w:val="20"/>
          <w:szCs w:val="20"/>
          <w:rPrChange w:id="11003" w:author="Mubiyarto Wibisono" w:date="2025-09-05T08:31:00Z" w16du:dateUtc="2025-09-05T01:31:00Z">
            <w:rPr>
              <w:del w:id="11004" w:author="Mubiyarto Wibisono" w:date="2025-09-05T03:33:00Z" w16du:dateUtc="2025-09-04T20:33:00Z"/>
              <w:rFonts w:ascii="Arial" w:eastAsia="Arial" w:hAnsi="Arial" w:cs="Arial"/>
            </w:rPr>
          </w:rPrChange>
        </w:rPr>
      </w:pPr>
    </w:p>
    <w:p w14:paraId="47732A67" w14:textId="77777777" w:rsidR="000A1C4A" w:rsidRPr="00A41EA1" w:rsidDel="004C7A45" w:rsidRDefault="000A1C4A" w:rsidP="00B37EF6">
      <w:pPr>
        <w:rPr>
          <w:del w:id="11005" w:author="Mubiyarto Wibisono" w:date="2025-09-05T03:33:00Z" w16du:dateUtc="2025-09-04T20:33:00Z"/>
          <w:rFonts w:ascii="Arial" w:eastAsia="Arial" w:hAnsi="Arial" w:cs="Arial"/>
          <w:sz w:val="20"/>
          <w:szCs w:val="20"/>
          <w:rPrChange w:id="11006" w:author="Mubiyarto Wibisono" w:date="2025-09-05T08:31:00Z" w16du:dateUtc="2025-09-05T01:31:00Z">
            <w:rPr>
              <w:del w:id="11007" w:author="Mubiyarto Wibisono" w:date="2025-09-05T03:33:00Z" w16du:dateUtc="2025-09-04T20:33:00Z"/>
              <w:rFonts w:ascii="Arial" w:eastAsia="Arial" w:hAnsi="Arial" w:cs="Arial"/>
            </w:rPr>
          </w:rPrChange>
        </w:rPr>
      </w:pPr>
    </w:p>
    <w:p w14:paraId="1C36D970" w14:textId="77777777" w:rsidR="000A1C4A" w:rsidRPr="00A41EA1" w:rsidDel="004C7A45" w:rsidRDefault="000A1C4A" w:rsidP="00B37EF6">
      <w:pPr>
        <w:rPr>
          <w:del w:id="11008" w:author="Mubiyarto Wibisono" w:date="2025-09-05T03:33:00Z" w16du:dateUtc="2025-09-04T20:33:00Z"/>
          <w:rFonts w:ascii="Arial" w:eastAsia="Arial" w:hAnsi="Arial" w:cs="Arial"/>
          <w:sz w:val="20"/>
          <w:szCs w:val="20"/>
          <w:rPrChange w:id="11009" w:author="Mubiyarto Wibisono" w:date="2025-09-05T08:31:00Z" w16du:dateUtc="2025-09-05T01:31:00Z">
            <w:rPr>
              <w:del w:id="11010" w:author="Mubiyarto Wibisono" w:date="2025-09-05T03:33:00Z" w16du:dateUtc="2025-09-04T20:33:00Z"/>
              <w:rFonts w:ascii="Arial" w:eastAsia="Arial" w:hAnsi="Arial" w:cs="Arial"/>
            </w:rPr>
          </w:rPrChange>
        </w:rPr>
      </w:pPr>
    </w:p>
    <w:p w14:paraId="15866263" w14:textId="77777777" w:rsidR="00B44C3E" w:rsidRPr="00A41EA1" w:rsidDel="004C7A45" w:rsidRDefault="00B44C3E" w:rsidP="00B37EF6">
      <w:pPr>
        <w:rPr>
          <w:del w:id="11011" w:author="Mubiyarto Wibisono" w:date="2025-09-05T03:33:00Z" w16du:dateUtc="2025-09-04T20:33:00Z"/>
          <w:rFonts w:ascii="Arial" w:eastAsia="Arial" w:hAnsi="Arial" w:cs="Arial"/>
          <w:sz w:val="20"/>
          <w:szCs w:val="20"/>
          <w:rPrChange w:id="11012" w:author="Mubiyarto Wibisono" w:date="2025-09-05T08:31:00Z" w16du:dateUtc="2025-09-05T01:31:00Z">
            <w:rPr>
              <w:del w:id="11013" w:author="Mubiyarto Wibisono" w:date="2025-09-05T03:33:00Z" w16du:dateUtc="2025-09-04T20:33:00Z"/>
              <w:rFonts w:ascii="Arial" w:eastAsia="Arial" w:hAnsi="Arial" w:cs="Arial"/>
            </w:rPr>
          </w:rPrChange>
        </w:rPr>
      </w:pPr>
    </w:p>
    <w:p w14:paraId="7EE5AD44" w14:textId="522BB22D" w:rsidR="004C7A45" w:rsidRPr="00A41EA1" w:rsidDel="0017039B" w:rsidRDefault="004C7A45" w:rsidP="00B37EF6">
      <w:pPr>
        <w:rPr>
          <w:del w:id="11014" w:author="Mubiyarto Wibisono" w:date="2025-09-05T09:27:00Z" w16du:dateUtc="2025-09-05T02:27:00Z"/>
          <w:rFonts w:ascii="Arial" w:eastAsia="Arial" w:hAnsi="Arial" w:cs="Arial"/>
          <w:sz w:val="20"/>
          <w:szCs w:val="20"/>
          <w:rPrChange w:id="11015" w:author="Mubiyarto Wibisono" w:date="2025-09-05T08:31:00Z" w16du:dateUtc="2025-09-05T01:31:00Z">
            <w:rPr>
              <w:del w:id="11016" w:author="Mubiyarto Wibisono" w:date="2025-09-05T09:27:00Z" w16du:dateUtc="2025-09-05T02:27:00Z"/>
              <w:rFonts w:ascii="Arial" w:eastAsia="Arial" w:hAnsi="Arial" w:cs="Arial"/>
            </w:rPr>
          </w:rPrChange>
        </w:rPr>
      </w:pPr>
    </w:p>
    <w:p w14:paraId="7E1AA647" w14:textId="77777777" w:rsidR="00B44C3E" w:rsidRPr="00A41EA1" w:rsidDel="0017039B" w:rsidRDefault="00B44C3E" w:rsidP="00B37EF6">
      <w:pPr>
        <w:rPr>
          <w:del w:id="11017" w:author="Mubiyarto Wibisono" w:date="2025-09-05T09:27:00Z" w16du:dateUtc="2025-09-05T02:27:00Z"/>
          <w:rFonts w:ascii="Arial" w:eastAsia="Arial" w:hAnsi="Arial" w:cs="Arial"/>
          <w:sz w:val="20"/>
          <w:szCs w:val="20"/>
          <w:rPrChange w:id="11018" w:author="Mubiyarto Wibisono" w:date="2025-09-05T08:31:00Z" w16du:dateUtc="2025-09-05T01:31:00Z">
            <w:rPr>
              <w:del w:id="11019" w:author="Mubiyarto Wibisono" w:date="2025-09-05T09:27:00Z" w16du:dateUtc="2025-09-05T02:27:00Z"/>
              <w:rFonts w:ascii="Arial" w:eastAsia="Arial" w:hAnsi="Arial" w:cs="Arial"/>
            </w:rPr>
          </w:rPrChange>
        </w:rPr>
      </w:pPr>
    </w:p>
    <w:p w14:paraId="7FCE85DC" w14:textId="77777777" w:rsidR="00B44C3E" w:rsidRPr="00A41EA1" w:rsidDel="0017039B" w:rsidRDefault="00B44C3E" w:rsidP="00B37EF6">
      <w:pPr>
        <w:rPr>
          <w:del w:id="11020" w:author="Mubiyarto Wibisono" w:date="2025-09-05T09:27:00Z" w16du:dateUtc="2025-09-05T02:27:00Z"/>
          <w:rFonts w:ascii="Arial" w:eastAsia="Arial" w:hAnsi="Arial" w:cs="Arial"/>
          <w:sz w:val="20"/>
          <w:szCs w:val="20"/>
          <w:rPrChange w:id="11021" w:author="Mubiyarto Wibisono" w:date="2025-09-05T08:31:00Z" w16du:dateUtc="2025-09-05T01:31:00Z">
            <w:rPr>
              <w:del w:id="11022" w:author="Mubiyarto Wibisono" w:date="2025-09-05T09:27:00Z" w16du:dateUtc="2025-09-05T02:27:00Z"/>
              <w:rFonts w:ascii="Arial" w:eastAsia="Arial" w:hAnsi="Arial" w:cs="Arial"/>
            </w:rPr>
          </w:rPrChange>
        </w:rPr>
      </w:pPr>
    </w:p>
    <w:p w14:paraId="5B872FF4" w14:textId="77777777" w:rsidR="00B44C3E" w:rsidRPr="00A41EA1" w:rsidDel="0017039B" w:rsidRDefault="00B44C3E" w:rsidP="00B37EF6">
      <w:pPr>
        <w:rPr>
          <w:del w:id="11023" w:author="Mubiyarto Wibisono" w:date="2025-09-05T09:27:00Z" w16du:dateUtc="2025-09-05T02:27:00Z"/>
          <w:rFonts w:ascii="Arial" w:eastAsia="Arial" w:hAnsi="Arial" w:cs="Arial"/>
          <w:sz w:val="20"/>
          <w:szCs w:val="20"/>
          <w:rPrChange w:id="11024" w:author="Mubiyarto Wibisono" w:date="2025-09-05T08:31:00Z" w16du:dateUtc="2025-09-05T01:31:00Z">
            <w:rPr>
              <w:del w:id="11025" w:author="Mubiyarto Wibisono" w:date="2025-09-05T09:27:00Z" w16du:dateUtc="2025-09-05T02:27:00Z"/>
              <w:rFonts w:ascii="Arial" w:eastAsia="Arial" w:hAnsi="Arial" w:cs="Arial"/>
            </w:rPr>
          </w:rPrChange>
        </w:rPr>
      </w:pPr>
    </w:p>
    <w:p w14:paraId="531C57D1" w14:textId="77777777" w:rsidR="00B61CC5" w:rsidRPr="00A41EA1" w:rsidDel="0017039B" w:rsidRDefault="00B61CC5" w:rsidP="00B37EF6">
      <w:pPr>
        <w:rPr>
          <w:del w:id="11026" w:author="Mubiyarto Wibisono" w:date="2025-09-05T09:27:00Z" w16du:dateUtc="2025-09-05T02:27:00Z"/>
          <w:rFonts w:ascii="Arial" w:eastAsia="Arial" w:hAnsi="Arial" w:cs="Arial"/>
          <w:sz w:val="20"/>
          <w:szCs w:val="20"/>
          <w:rPrChange w:id="11027" w:author="Mubiyarto Wibisono" w:date="2025-09-05T08:31:00Z" w16du:dateUtc="2025-09-05T01:31:00Z">
            <w:rPr>
              <w:del w:id="11028" w:author="Mubiyarto Wibisono" w:date="2025-09-05T09:27:00Z" w16du:dateUtc="2025-09-05T02:27:00Z"/>
              <w:rFonts w:ascii="Arial" w:eastAsia="Arial" w:hAnsi="Arial" w:cs="Arial"/>
            </w:rPr>
          </w:rPrChange>
        </w:rPr>
      </w:pPr>
    </w:p>
    <w:p w14:paraId="1DAEAEEA" w14:textId="77777777" w:rsidR="00B61CC5" w:rsidRPr="00A41EA1" w:rsidDel="0017039B" w:rsidRDefault="00B61CC5" w:rsidP="00B37EF6">
      <w:pPr>
        <w:rPr>
          <w:del w:id="11029" w:author="Mubiyarto Wibisono" w:date="2025-09-05T09:27:00Z" w16du:dateUtc="2025-09-05T02:27:00Z"/>
          <w:rFonts w:ascii="Arial" w:eastAsia="Arial" w:hAnsi="Arial" w:cs="Arial"/>
          <w:sz w:val="20"/>
          <w:szCs w:val="20"/>
          <w:rPrChange w:id="11030" w:author="Mubiyarto Wibisono" w:date="2025-09-05T08:31:00Z" w16du:dateUtc="2025-09-05T01:31:00Z">
            <w:rPr>
              <w:del w:id="11031" w:author="Mubiyarto Wibisono" w:date="2025-09-05T09:27:00Z" w16du:dateUtc="2025-09-05T02:27:00Z"/>
              <w:rFonts w:ascii="Arial" w:eastAsia="Arial" w:hAnsi="Arial" w:cs="Arial"/>
            </w:rPr>
          </w:rPrChange>
        </w:rPr>
      </w:pPr>
    </w:p>
    <w:p w14:paraId="2AF46FCA" w14:textId="77777777" w:rsidR="00B61CC5" w:rsidRPr="00A41EA1" w:rsidDel="0017039B" w:rsidRDefault="00B61CC5" w:rsidP="00B37EF6">
      <w:pPr>
        <w:rPr>
          <w:del w:id="11032" w:author="Mubiyarto Wibisono" w:date="2025-09-05T09:27:00Z" w16du:dateUtc="2025-09-05T02:27:00Z"/>
          <w:rFonts w:ascii="Arial" w:eastAsia="Arial" w:hAnsi="Arial" w:cs="Arial"/>
          <w:sz w:val="20"/>
          <w:szCs w:val="20"/>
          <w:rPrChange w:id="11033" w:author="Mubiyarto Wibisono" w:date="2025-09-05T08:31:00Z" w16du:dateUtc="2025-09-05T01:31:00Z">
            <w:rPr>
              <w:del w:id="11034" w:author="Mubiyarto Wibisono" w:date="2025-09-05T09:27:00Z" w16du:dateUtc="2025-09-05T02:27:00Z"/>
              <w:rFonts w:ascii="Arial" w:eastAsia="Arial" w:hAnsi="Arial" w:cs="Arial"/>
            </w:rPr>
          </w:rPrChange>
        </w:rPr>
      </w:pPr>
    </w:p>
    <w:p w14:paraId="3998759F" w14:textId="77777777" w:rsidR="00B44C3E" w:rsidRPr="00A41EA1" w:rsidDel="0017039B" w:rsidRDefault="00B44C3E" w:rsidP="00B37EF6">
      <w:pPr>
        <w:rPr>
          <w:del w:id="11035" w:author="Mubiyarto Wibisono" w:date="2025-09-05T09:27:00Z" w16du:dateUtc="2025-09-05T02:27:00Z"/>
          <w:rFonts w:ascii="Arial" w:eastAsia="Arial" w:hAnsi="Arial" w:cs="Arial"/>
          <w:sz w:val="20"/>
          <w:szCs w:val="20"/>
          <w:rPrChange w:id="11036" w:author="Mubiyarto Wibisono" w:date="2025-09-05T08:31:00Z" w16du:dateUtc="2025-09-05T01:31:00Z">
            <w:rPr>
              <w:del w:id="11037" w:author="Mubiyarto Wibisono" w:date="2025-09-05T09:27:00Z" w16du:dateUtc="2025-09-05T02:27:00Z"/>
              <w:rFonts w:ascii="Arial" w:eastAsia="Arial" w:hAnsi="Arial" w:cs="Arial"/>
            </w:rPr>
          </w:rPrChange>
        </w:rPr>
      </w:pPr>
    </w:p>
    <w:p w14:paraId="4BB66CDE" w14:textId="1AD0F75A" w:rsidR="00A007F2" w:rsidRPr="00A41EA1" w:rsidRDefault="00A007F2" w:rsidP="0017039B">
      <w:pPr>
        <w:rPr>
          <w:rFonts w:ascii="Arial" w:eastAsia="Arial" w:hAnsi="Arial" w:cs="Arial"/>
          <w:sz w:val="20"/>
          <w:szCs w:val="20"/>
          <w:rPrChange w:id="11038" w:author="Mubiyarto Wibisono" w:date="2025-09-05T08:31:00Z" w16du:dateUtc="2025-09-05T01:31:00Z">
            <w:rPr>
              <w:rFonts w:ascii="Arial" w:eastAsia="Arial" w:hAnsi="Arial" w:cs="Arial"/>
            </w:rPr>
          </w:rPrChange>
        </w:rPr>
      </w:pPr>
    </w:p>
    <w:sectPr w:rsidR="00A007F2" w:rsidRPr="00A41EA1" w:rsidSect="009C7AD1">
      <w:footerReference w:type="first" r:id="rId64"/>
      <w:pgSz w:w="12240" w:h="15840"/>
      <w:pgMar w:top="1440" w:right="1440" w:bottom="1440" w:left="1440" w:header="720" w:footer="720" w:gutter="0"/>
      <w:pgNumType w:start="1"/>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473" w:author="Yi Jie NEO (URA)" w:date="2025-08-27T10:23:00Z" w:initials="YN">
    <w:p w14:paraId="304F2FD1" w14:textId="77777777" w:rsidR="00F67E71" w:rsidRDefault="00F67E71" w:rsidP="00F67E71">
      <w:pPr>
        <w:pStyle w:val="CommentText"/>
      </w:pPr>
      <w:r>
        <w:rPr>
          <w:rStyle w:val="CommentReference"/>
        </w:rPr>
        <w:annotationRef/>
      </w:r>
      <w:r>
        <w:rPr>
          <w:lang w:val="en-SG"/>
        </w:rPr>
        <w:t xml:space="preserve">To To check if info below and how does this work. </w:t>
      </w:r>
    </w:p>
    <w:p w14:paraId="68EA33E6" w14:textId="77777777" w:rsidR="00F67E71" w:rsidRDefault="00F67E71" w:rsidP="00F67E71">
      <w:pPr>
        <w:pStyle w:val="CommentText"/>
      </w:pPr>
    </w:p>
    <w:p w14:paraId="46AE7AC6" w14:textId="77777777" w:rsidR="00F67E71" w:rsidRDefault="00F67E71" w:rsidP="00F67E71">
      <w:pPr>
        <w:pStyle w:val="CommentText"/>
      </w:pPr>
      <w:r>
        <w:rPr>
          <w:lang w:val="en-SG"/>
        </w:rPr>
        <w:t xml:space="preserve">GET query param? </w:t>
      </w:r>
    </w:p>
  </w:comment>
  <w:comment w:id="1474" w:author="Ahmad Rafif" w:date="2025-08-29T13:48:00Z" w:initials="AR">
    <w:p w14:paraId="4CC7ED36" w14:textId="605D7C02" w:rsidR="002A4FFF" w:rsidRDefault="002A4FFF">
      <w:pPr>
        <w:pStyle w:val="CommentText"/>
      </w:pPr>
      <w:r>
        <w:rPr>
          <w:rStyle w:val="CommentReference"/>
        </w:rPr>
        <w:annotationRef/>
      </w:r>
      <w:r>
        <w:t xml:space="preserve"> use POST and payload body</w:t>
      </w:r>
      <w:r w:rsidR="00442830">
        <w:t>, based on section 1.4.3</w:t>
      </w:r>
    </w:p>
  </w:comment>
  <w:comment w:id="1484" w:author="Yi Jie NEO (URA)" w:date="2025-08-27T10:23:00Z" w:initials="YN">
    <w:p w14:paraId="2751C45C" w14:textId="58708E9E" w:rsidR="00F67E71" w:rsidRDefault="00F67E71" w:rsidP="00F67E71">
      <w:pPr>
        <w:pStyle w:val="CommentText"/>
      </w:pPr>
      <w:r>
        <w:rPr>
          <w:rStyle w:val="CommentReference"/>
        </w:rPr>
        <w:annotationRef/>
      </w:r>
      <w:r>
        <w:rPr>
          <w:lang w:val="en-SG"/>
        </w:rPr>
        <w:t>What is the query?</w:t>
      </w:r>
    </w:p>
    <w:p w14:paraId="06E6CE33" w14:textId="77777777" w:rsidR="00F67E71" w:rsidRDefault="00F67E71" w:rsidP="00F67E71">
      <w:pPr>
        <w:pStyle w:val="CommentText"/>
      </w:pPr>
      <w:r>
        <w:rPr>
          <w:lang w:val="en-SG"/>
        </w:rPr>
        <w:t>Given that it cross to piidb.</w:t>
      </w:r>
    </w:p>
    <w:p w14:paraId="5F8126A9" w14:textId="77777777" w:rsidR="00F67E71" w:rsidRDefault="00F67E71" w:rsidP="00F67E71">
      <w:pPr>
        <w:pStyle w:val="CommentText"/>
      </w:pPr>
    </w:p>
    <w:p w14:paraId="6553B9F2" w14:textId="77777777" w:rsidR="00F67E71" w:rsidRDefault="00F67E71" w:rsidP="00F67E71">
      <w:pPr>
        <w:pStyle w:val="CommentText"/>
      </w:pPr>
      <w:r>
        <w:rPr>
          <w:lang w:val="en-SG"/>
        </w:rPr>
        <w:t>To check if info below</w:t>
      </w:r>
    </w:p>
  </w:comment>
  <w:comment w:id="1485" w:author="Ahmad Rafif" w:date="2025-08-29T13:57:00Z" w:initials="AR">
    <w:p w14:paraId="0B01C0D0" w14:textId="65C34AC5" w:rsidR="00442830" w:rsidRDefault="00442830">
      <w:pPr>
        <w:pStyle w:val="CommentText"/>
      </w:pPr>
      <w:r>
        <w:rPr>
          <w:rStyle w:val="CommentReference"/>
        </w:rPr>
        <w:annotationRef/>
      </w:r>
      <w:r>
        <w:t>Need to query eONOD first and then eVON</w:t>
      </w:r>
      <w:r>
        <w:br/>
        <w:t>because the DB is different</w:t>
      </w:r>
    </w:p>
  </w:comment>
  <w:comment w:id="1486" w:author="Yi Jie NEO (URA)" w:date="2025-12-16T17:00:00Z" w:initials="YN">
    <w:p w14:paraId="7AEB4B86" w14:textId="77777777" w:rsidR="00BB0343" w:rsidRDefault="00BB0343" w:rsidP="00BB0343">
      <w:pPr>
        <w:pStyle w:val="CommentText"/>
      </w:pPr>
      <w:r>
        <w:rPr>
          <w:rStyle w:val="CommentReference"/>
        </w:rPr>
        <w:annotationRef/>
      </w:r>
      <w:r>
        <w:rPr>
          <w:lang w:val="en-SG"/>
        </w:rPr>
        <w:t xml:space="preserve">Please note during implementation </w:t>
      </w:r>
    </w:p>
  </w:comment>
  <w:comment w:id="1504" w:author="Yi Jie NEO (URA)" w:date="2025-08-26T18:20:00Z" w:initials="YN">
    <w:p w14:paraId="273F8CD9" w14:textId="03C54065" w:rsidR="00B31705" w:rsidRDefault="00B23DE9" w:rsidP="00B31705">
      <w:pPr>
        <w:pStyle w:val="CommentText"/>
      </w:pPr>
      <w:r>
        <w:rPr>
          <w:rStyle w:val="CommentReference"/>
        </w:rPr>
        <w:annotationRef/>
      </w:r>
      <w:r w:rsidR="00B31705">
        <w:rPr>
          <w:lang w:val="en-SG"/>
        </w:rPr>
        <w:t>Crs or csr?</w:t>
      </w:r>
    </w:p>
  </w:comment>
  <w:comment w:id="1505" w:author="Ahmad Rafif" w:date="2025-08-29T13:58:00Z" w:initials="AR">
    <w:p w14:paraId="3892A7D9" w14:textId="6FD4369D" w:rsidR="00442830" w:rsidRDefault="00196CB3">
      <w:pPr>
        <w:pStyle w:val="CommentText"/>
      </w:pPr>
      <w:r>
        <w:t xml:space="preserve">Change to </w:t>
      </w:r>
      <w:r w:rsidR="00442830">
        <w:rPr>
          <w:rStyle w:val="CommentReference"/>
        </w:rPr>
        <w:annotationRef/>
      </w:r>
      <w:r w:rsidR="00442830">
        <w:t>crs</w:t>
      </w:r>
    </w:p>
  </w:comment>
  <w:comment w:id="1517" w:author="Yi Jie NEO (URA)" w:date="2025-08-27T11:05:00Z" w:initials="YN">
    <w:p w14:paraId="5D28E74D" w14:textId="77777777" w:rsidR="00B31705" w:rsidRDefault="00B31705" w:rsidP="00B31705">
      <w:pPr>
        <w:pStyle w:val="CommentText"/>
      </w:pPr>
      <w:r>
        <w:rPr>
          <w:rStyle w:val="CommentReference"/>
        </w:rPr>
        <w:annotationRef/>
      </w:r>
      <w:r>
        <w:rPr>
          <w:lang w:val="en-SG"/>
        </w:rPr>
        <w:t>What does remove from result set means. If don’t need then filter the records out from the initial querying through the where clauses</w:t>
      </w:r>
    </w:p>
  </w:comment>
  <w:comment w:id="1518" w:author="Ahmad Rafif" w:date="2025-08-29T14:02:00Z" w:initials="AR">
    <w:p w14:paraId="6349FE8E" w14:textId="109C0A50" w:rsidR="00196CB3" w:rsidRDefault="00196CB3">
      <w:pPr>
        <w:pStyle w:val="CommentText"/>
      </w:pPr>
      <w:r>
        <w:rPr>
          <w:rStyle w:val="CommentReference"/>
        </w:rPr>
        <w:annotationRef/>
      </w:r>
      <w:r>
        <w:t>Should not remove , but set the error message</w:t>
      </w:r>
    </w:p>
  </w:comment>
  <w:comment w:id="1519" w:author="Yi Jie NEO (URA)" w:date="2025-11-07T16:52:00Z" w:initials="YN">
    <w:p w14:paraId="3B86258B" w14:textId="77777777" w:rsidR="000B6D48" w:rsidRDefault="000B6D48" w:rsidP="000B6D48">
      <w:pPr>
        <w:pStyle w:val="CommentText"/>
      </w:pPr>
      <w:r>
        <w:rPr>
          <w:rStyle w:val="CommentReference"/>
        </w:rPr>
        <w:annotationRef/>
      </w:r>
      <w:r>
        <w:rPr>
          <w:lang w:val="en-SG"/>
        </w:rPr>
        <w:t>Design for error message has changed. Closing comment</w:t>
      </w:r>
    </w:p>
  </w:comment>
  <w:comment w:id="1955" w:author="Yi Jie NEO (URA)" w:date="2025-08-28T12:04:00Z" w:initials="YN">
    <w:p w14:paraId="5AF8FCDD" w14:textId="188A9E83" w:rsidR="000C52F2" w:rsidRDefault="000C52F2" w:rsidP="000C52F2">
      <w:pPr>
        <w:pStyle w:val="CommentText"/>
      </w:pPr>
      <w:r>
        <w:rPr>
          <w:rStyle w:val="CommentReference"/>
        </w:rPr>
        <w:annotationRef/>
      </w:r>
      <w:r>
        <w:rPr>
          <w:lang w:val="en-SG"/>
        </w:rPr>
        <w:t>What is the difference between 1.3 and 1.2?</w:t>
      </w:r>
    </w:p>
  </w:comment>
  <w:comment w:id="1956" w:author="Ahmad Rafif" w:date="2025-08-29T08:10:00Z" w:initials="AR">
    <w:p w14:paraId="23393D5F" w14:textId="77777777" w:rsidR="00586FDD" w:rsidRDefault="00586FDD">
      <w:pPr>
        <w:pStyle w:val="CommentText"/>
      </w:pPr>
      <w:r>
        <w:rPr>
          <w:rStyle w:val="CommentReference"/>
        </w:rPr>
        <w:annotationRef/>
      </w:r>
      <w:r>
        <w:t>1.2 is high level business flow take from functional flow</w:t>
      </w:r>
    </w:p>
    <w:p w14:paraId="5414CA7B" w14:textId="77777777" w:rsidR="00586FDD" w:rsidRDefault="00586FDD">
      <w:pPr>
        <w:pStyle w:val="CommentText"/>
      </w:pPr>
      <w:r>
        <w:t>1.3 is high level technical flow we add additional technical part (query, API, response) from bussines flow</w:t>
      </w:r>
    </w:p>
    <w:p w14:paraId="4880BAF3" w14:textId="5263C8EA" w:rsidR="00586FDD" w:rsidRDefault="00586FDD">
      <w:pPr>
        <w:pStyle w:val="CommentText"/>
      </w:pPr>
      <w:r>
        <w:t>1.4,1.5, 1.6 is specific flow from high level technical flow</w:t>
      </w:r>
    </w:p>
  </w:comment>
  <w:comment w:id="1971" w:author="Yi Jie NEO (URA)" w:date="2025-08-28T11:50:00Z" w:initials="YN">
    <w:p w14:paraId="0A5AB959" w14:textId="67F49D68" w:rsidR="00D217ED" w:rsidRDefault="00D217ED" w:rsidP="00D217ED">
      <w:pPr>
        <w:pStyle w:val="CommentText"/>
      </w:pPr>
      <w:r>
        <w:rPr>
          <w:rStyle w:val="CommentReference"/>
        </w:rPr>
        <w:annotationRef/>
      </w:r>
      <w:r>
        <w:rPr>
          <w:lang w:val="en-SG"/>
        </w:rPr>
        <w:t xml:space="preserve">Looks like the flow is design to process notice by notice instead of grouping by grouping. </w:t>
      </w:r>
    </w:p>
    <w:p w14:paraId="5585331E" w14:textId="77777777" w:rsidR="00D217ED" w:rsidRDefault="00D217ED" w:rsidP="00D217ED">
      <w:pPr>
        <w:pStyle w:val="CommentText"/>
      </w:pPr>
    </w:p>
    <w:p w14:paraId="36E572E9" w14:textId="77777777" w:rsidR="00D217ED" w:rsidRDefault="00D217ED" w:rsidP="00D217ED">
      <w:pPr>
        <w:pStyle w:val="CommentText"/>
      </w:pPr>
      <w:r>
        <w:rPr>
          <w:lang w:val="en-SG"/>
        </w:rPr>
        <w:t>Please review the implementation by grouping of ntoice instead of notice by notice to query for individual messages to show.</w:t>
      </w:r>
    </w:p>
  </w:comment>
  <w:comment w:id="1972" w:author="Ahmad Rafif" w:date="2025-08-29T13:38:00Z" w:initials="AR">
    <w:p w14:paraId="234BE99F" w14:textId="29298C0C" w:rsidR="00453FCC" w:rsidRDefault="00196CB3">
      <w:pPr>
        <w:pStyle w:val="CommentText"/>
      </w:pPr>
      <w:r>
        <w:t>Need to confirm</w:t>
      </w:r>
      <w:r>
        <w:br/>
      </w:r>
      <w:r>
        <w:br/>
      </w:r>
      <w:r w:rsidR="00453FCC">
        <w:rPr>
          <w:rStyle w:val="CommentReference"/>
        </w:rPr>
        <w:annotationRef/>
      </w:r>
      <w:r w:rsidR="002A4FFF" w:rsidRPr="002A4FFF">
        <w:t>If 2 notices have the same message, show only 1 message with both notice numbers</w:t>
      </w:r>
    </w:p>
  </w:comment>
  <w:comment w:id="1973" w:author="Yi Jie NEO (URA)" w:date="2025-11-07T16:53:00Z" w:initials="YN">
    <w:p w14:paraId="68846FAA" w14:textId="77777777" w:rsidR="000B6D48" w:rsidRDefault="000B6D48" w:rsidP="000B6D48">
      <w:pPr>
        <w:pStyle w:val="CommentText"/>
      </w:pPr>
      <w:r>
        <w:rPr>
          <w:rStyle w:val="CommentReference"/>
        </w:rPr>
        <w:annotationRef/>
      </w:r>
      <w:r>
        <w:rPr>
          <w:lang w:val="en-SG"/>
        </w:rPr>
        <w:t>Each notice will only have 1 error message.</w:t>
      </w:r>
    </w:p>
  </w:comment>
  <w:comment w:id="2121" w:author="Yi Jie NEO (URA)" w:date="2025-08-27T10:24:00Z" w:initials="YN">
    <w:p w14:paraId="3E6AE68C" w14:textId="3829CDBB" w:rsidR="00F67E71" w:rsidRDefault="00F67E71" w:rsidP="00F67E71">
      <w:pPr>
        <w:pStyle w:val="CommentText"/>
      </w:pPr>
      <w:r>
        <w:rPr>
          <w:rStyle w:val="CommentReference"/>
        </w:rPr>
        <w:annotationRef/>
      </w:r>
      <w:r>
        <w:rPr>
          <w:lang w:val="en-SG"/>
        </w:rPr>
        <w:t>To check:</w:t>
      </w:r>
    </w:p>
    <w:p w14:paraId="261B5F1B" w14:textId="77777777" w:rsidR="00F67E71" w:rsidRDefault="00F67E71" w:rsidP="00F67E71">
      <w:pPr>
        <w:pStyle w:val="CommentText"/>
        <w:numPr>
          <w:ilvl w:val="0"/>
          <w:numId w:val="52"/>
        </w:numPr>
      </w:pPr>
      <w:r>
        <w:t>When is von.crs_reason_of_suspension set</w:t>
      </w:r>
    </w:p>
    <w:p w14:paraId="7670ACEE" w14:textId="77777777" w:rsidR="00F67E71" w:rsidRDefault="00F67E71" w:rsidP="00F67E71">
      <w:pPr>
        <w:pStyle w:val="CommentText"/>
        <w:numPr>
          <w:ilvl w:val="0"/>
          <w:numId w:val="52"/>
        </w:numPr>
      </w:pPr>
      <w:r>
        <w:t>Usage of fields in yellow highlight</w:t>
      </w:r>
    </w:p>
  </w:comment>
  <w:comment w:id="2122" w:author="Ahmad Rafif" w:date="2025-08-29T08:19:00Z" w:initials="AR">
    <w:p w14:paraId="414063B5" w14:textId="624BD77D" w:rsidR="009D17AF" w:rsidRPr="009D17AF" w:rsidRDefault="009D17AF" w:rsidP="009D17AF">
      <w:pPr>
        <w:pStyle w:val="CommentText"/>
        <w:numPr>
          <w:ilvl w:val="1"/>
          <w:numId w:val="52"/>
        </w:numPr>
        <w:rPr>
          <w:rStyle w:val="CommentReference"/>
          <w:sz w:val="20"/>
          <w:szCs w:val="20"/>
        </w:rPr>
      </w:pPr>
      <w:r>
        <w:rPr>
          <w:rStyle w:val="CommentReference"/>
        </w:rPr>
        <w:annotationRef/>
      </w:r>
      <w:r>
        <w:rPr>
          <w:rStyle w:val="CommentReference"/>
        </w:rPr>
        <w:t xml:space="preserve"> For search by Notice number / vehicle number no need to get crs_reason_of_suspension because UI not show PAID tab,</w:t>
      </w:r>
      <w:r>
        <w:rPr>
          <w:rStyle w:val="CommentReference"/>
        </w:rPr>
        <w:br/>
        <w:t>For search by id number need crs_reason_of_suspension because UI have PAID tab</w:t>
      </w:r>
    </w:p>
    <w:p w14:paraId="6E7C1DAE" w14:textId="4FD63853" w:rsidR="009D17AF" w:rsidRDefault="009D17AF" w:rsidP="009D17AF">
      <w:pPr>
        <w:pStyle w:val="CommentText"/>
        <w:numPr>
          <w:ilvl w:val="1"/>
          <w:numId w:val="52"/>
        </w:numPr>
      </w:pPr>
      <w:r>
        <w:t xml:space="preserve">This one use for payment matrix checking and also </w:t>
      </w:r>
      <w:r w:rsidR="00B5727E">
        <w:t>to check payable/not payable for epr_reason_of_suspension DIP/MID/RIP/FOR</w:t>
      </w:r>
    </w:p>
  </w:comment>
  <w:comment w:id="2123" w:author="Yi Jie NEO (URA)" w:date="2025-11-07T16:53:00Z" w:initials="YN">
    <w:p w14:paraId="39D5A8D6" w14:textId="77777777" w:rsidR="000B6D48" w:rsidRDefault="000B6D48" w:rsidP="000B6D48">
      <w:pPr>
        <w:pStyle w:val="CommentText"/>
      </w:pPr>
      <w:r>
        <w:rPr>
          <w:rStyle w:val="CommentReference"/>
        </w:rPr>
        <w:annotationRef/>
      </w:r>
      <w:r>
        <w:rPr>
          <w:lang w:val="en-SG"/>
        </w:rPr>
        <w:t>Design has changed. Closing comment as no longer in used.</w:t>
      </w:r>
    </w:p>
  </w:comment>
  <w:comment w:id="2153" w:author="Yi Jie NEO (URA)" w:date="2025-08-28T11:32:00Z" w:initials="YN">
    <w:p w14:paraId="0C4F463F" w14:textId="42908AB7" w:rsidR="00583B58" w:rsidRDefault="00583B58" w:rsidP="00583B58">
      <w:pPr>
        <w:pStyle w:val="CommentText"/>
      </w:pPr>
      <w:r>
        <w:rPr>
          <w:rStyle w:val="CommentReference"/>
        </w:rPr>
        <w:annotationRef/>
      </w:r>
      <w:r>
        <w:rPr>
          <w:lang w:val="en-SG"/>
        </w:rPr>
        <w:t>Why need a separate steps here and not in the first query?</w:t>
      </w:r>
    </w:p>
  </w:comment>
  <w:comment w:id="2154" w:author="Ahmad Rafif" w:date="2025-08-29T12:51:00Z" w:initials="AR">
    <w:p w14:paraId="7B50084C" w14:textId="0578399F" w:rsidR="00453FCC" w:rsidRDefault="007B0437" w:rsidP="00453FCC">
      <w:pPr>
        <w:pStyle w:val="CommentText"/>
      </w:pPr>
      <w:r>
        <w:rPr>
          <w:rStyle w:val="CommentReference"/>
        </w:rPr>
        <w:annotationRef/>
      </w:r>
      <w:r w:rsidR="00453FCC">
        <w:t>Because need to map the data to set the notice_payment_flag so we decide to order using java also</w:t>
      </w:r>
      <w:r w:rsidR="00453FCC">
        <w:br/>
      </w:r>
      <w:r w:rsidR="00453FCC">
        <w:br/>
        <w:t>but we think better sort using query</w:t>
      </w:r>
      <w:r w:rsidR="00453FCC">
        <w:br/>
      </w:r>
      <w:r w:rsidR="00453FCC">
        <w:br/>
        <w:t>query will update for search by id number</w:t>
      </w:r>
      <w:r w:rsidR="00453FCC">
        <w:br/>
        <w:t xml:space="preserve">        CASE</w:t>
      </w:r>
    </w:p>
    <w:p w14:paraId="485B40F2" w14:textId="77777777" w:rsidR="00453FCC" w:rsidRDefault="00453FCC" w:rsidP="00453FCC">
      <w:pPr>
        <w:pStyle w:val="CommentText"/>
      </w:pPr>
      <w:r>
        <w:t xml:space="preserve">           WHEN status IS NULL THEN 0</w:t>
      </w:r>
    </w:p>
    <w:p w14:paraId="6FD76F22" w14:textId="77777777" w:rsidR="00453FCC" w:rsidRDefault="00453FCC" w:rsidP="00453FCC">
      <w:pPr>
        <w:pStyle w:val="CommentText"/>
      </w:pPr>
      <w:r>
        <w:t xml:space="preserve">           WHEN status = 'FP'  THEN 1</w:t>
      </w:r>
    </w:p>
    <w:p w14:paraId="36CF68C8" w14:textId="77777777" w:rsidR="00453FCC" w:rsidRDefault="00453FCC" w:rsidP="00453FCC">
      <w:pPr>
        <w:pStyle w:val="CommentText"/>
      </w:pPr>
      <w:r>
        <w:t xml:space="preserve">           WHEN status = 'PP'  THEN 2</w:t>
      </w:r>
    </w:p>
    <w:p w14:paraId="4DF39D31" w14:textId="77777777" w:rsidR="00453FCC" w:rsidRDefault="00453FCC" w:rsidP="00453FCC">
      <w:pPr>
        <w:pStyle w:val="CommentText"/>
      </w:pPr>
      <w:r>
        <w:t xml:space="preserve">           WHEN status = 'PRA' THEN 3</w:t>
      </w:r>
    </w:p>
    <w:p w14:paraId="15E24728" w14:textId="77777777" w:rsidR="00453FCC" w:rsidRDefault="00453FCC" w:rsidP="00453FCC">
      <w:pPr>
        <w:pStyle w:val="CommentText"/>
      </w:pPr>
      <w:r>
        <w:t xml:space="preserve">           ELSE 4</w:t>
      </w:r>
    </w:p>
    <w:p w14:paraId="7A4259AD" w14:textId="24D081A8" w:rsidR="007B0437" w:rsidRDefault="00453FCC" w:rsidP="00453FCC">
      <w:pPr>
        <w:pStyle w:val="CommentText"/>
      </w:pPr>
      <w:r>
        <w:t xml:space="preserve">         END</w:t>
      </w:r>
    </w:p>
  </w:comment>
  <w:comment w:id="2155" w:author="Yi Jie NEO (URA)" w:date="2025-11-07T16:54:00Z" w:initials="YN">
    <w:p w14:paraId="7C2991C8" w14:textId="77777777" w:rsidR="000B6D48" w:rsidRDefault="000B6D48" w:rsidP="000B6D48">
      <w:pPr>
        <w:pStyle w:val="CommentText"/>
      </w:pPr>
      <w:r>
        <w:rPr>
          <w:rStyle w:val="CommentReference"/>
        </w:rPr>
        <w:annotationRef/>
      </w:r>
      <w:r>
        <w:rPr>
          <w:lang w:val="en-SG"/>
        </w:rPr>
        <w:t>Design has changed. Comment no longer required</w:t>
      </w:r>
    </w:p>
  </w:comment>
  <w:comment w:id="2164" w:author="Yi Jie NEO (URA)" w:date="2025-08-27T10:24:00Z" w:initials="YN">
    <w:p w14:paraId="5067FF83" w14:textId="374569F9" w:rsidR="00F67E71" w:rsidRDefault="00F67E71" w:rsidP="00F67E71">
      <w:pPr>
        <w:pStyle w:val="CommentText"/>
      </w:pPr>
      <w:r>
        <w:rPr>
          <w:rStyle w:val="CommentReference"/>
        </w:rPr>
        <w:annotationRef/>
      </w:r>
      <w:r>
        <w:rPr>
          <w:lang w:val="en-SG"/>
        </w:rPr>
        <w:t>What is the purpose of setting the flags here. its just a searching process,why is there an update job here?</w:t>
      </w:r>
    </w:p>
  </w:comment>
  <w:comment w:id="2165" w:author="Ahmad Rafif" w:date="2025-08-29T10:47:00Z" w:initials="AR">
    <w:p w14:paraId="767B7172" w14:textId="76FBA408" w:rsidR="008B3346" w:rsidRDefault="008B3346">
      <w:pPr>
        <w:pStyle w:val="CommentText"/>
      </w:pPr>
      <w:r>
        <w:rPr>
          <w:rStyle w:val="CommentReference"/>
        </w:rPr>
        <w:annotationRef/>
      </w:r>
      <w:r>
        <w:t>This one for UI indicate, this record can checklist or not for pay, and also for which tab , unpaid / paid</w:t>
      </w:r>
    </w:p>
  </w:comment>
  <w:comment w:id="2166" w:author="Yi Jie NEO (URA)" w:date="2025-11-07T16:54:00Z" w:initials="YN">
    <w:p w14:paraId="2CBC0279" w14:textId="77777777" w:rsidR="000B6D48" w:rsidRDefault="000B6D48" w:rsidP="000B6D48">
      <w:pPr>
        <w:pStyle w:val="CommentText"/>
      </w:pPr>
      <w:r>
        <w:rPr>
          <w:rStyle w:val="CommentReference"/>
        </w:rPr>
        <w:annotationRef/>
      </w:r>
      <w:r>
        <w:rPr>
          <w:lang w:val="en-SG"/>
        </w:rPr>
        <w:t>Design has changed. Comment no longer required</w:t>
      </w:r>
    </w:p>
  </w:comment>
  <w:comment w:id="2172" w:author="Yi Jie NEO (URA)" w:date="2025-08-28T11:31:00Z" w:initials="YN">
    <w:p w14:paraId="2FED0240" w14:textId="6965B542" w:rsidR="00583B58" w:rsidRDefault="00583B58" w:rsidP="00583B58">
      <w:pPr>
        <w:pStyle w:val="CommentText"/>
      </w:pPr>
      <w:r>
        <w:rPr>
          <w:rStyle w:val="CommentReference"/>
        </w:rPr>
        <w:annotationRef/>
      </w:r>
      <w:r>
        <w:rPr>
          <w:lang w:val="en-SG"/>
        </w:rPr>
        <w:t xml:space="preserve">New flag column to add in db? </w:t>
      </w:r>
    </w:p>
  </w:comment>
  <w:comment w:id="2173" w:author="Ahmad Rafif" w:date="2025-08-29T10:49:00Z" w:initials="AR">
    <w:p w14:paraId="38768F6B" w14:textId="63940588" w:rsidR="008B3346" w:rsidRDefault="008B3346">
      <w:pPr>
        <w:pStyle w:val="CommentText"/>
      </w:pPr>
      <w:r>
        <w:rPr>
          <w:rStyle w:val="CommentReference"/>
        </w:rPr>
        <w:annotationRef/>
      </w:r>
      <w:r>
        <w:t>This one only set in the response API</w:t>
      </w:r>
    </w:p>
  </w:comment>
  <w:comment w:id="2174" w:author="Yi Jie NEO (URA)" w:date="2025-11-07T16:54:00Z" w:initials="YN">
    <w:p w14:paraId="3C099C7C" w14:textId="77777777" w:rsidR="000B6D48" w:rsidRDefault="000B6D48" w:rsidP="000B6D48">
      <w:pPr>
        <w:pStyle w:val="CommentText"/>
      </w:pPr>
      <w:r>
        <w:rPr>
          <w:rStyle w:val="CommentReference"/>
        </w:rPr>
        <w:annotationRef/>
      </w:r>
      <w:r>
        <w:rPr>
          <w:lang w:val="en-SG"/>
        </w:rPr>
        <w:t>Design has changed. Comment no longer required</w:t>
      </w:r>
    </w:p>
  </w:comment>
  <w:comment w:id="2180" w:author="Yi Jie NEO (URA)" w:date="2025-08-28T11:40:00Z" w:initials="YN">
    <w:p w14:paraId="32302BE5" w14:textId="468048A6" w:rsidR="00D217ED" w:rsidRDefault="00583B58" w:rsidP="00D217ED">
      <w:pPr>
        <w:pStyle w:val="CommentText"/>
      </w:pPr>
      <w:r>
        <w:rPr>
          <w:rStyle w:val="CommentReference"/>
        </w:rPr>
        <w:annotationRef/>
      </w:r>
      <w:r w:rsidR="00D217ED">
        <w:rPr>
          <w:lang w:val="en-SG"/>
        </w:rPr>
        <w:t xml:space="preserve">Right above is already query </w:t>
      </w:r>
      <w:r w:rsidR="00D217ED">
        <w:rPr>
          <w:highlight w:val="darkGreen"/>
        </w:rPr>
        <w:t>von.crs_reason_of_suspension is null</w:t>
      </w:r>
      <w:r w:rsidR="00D217ED">
        <w:t xml:space="preserve">.. How will here have </w:t>
      </w:r>
      <w:r w:rsidR="00D217ED">
        <w:rPr>
          <w:lang w:val="en-SG"/>
        </w:rPr>
        <w:t>“</w:t>
      </w:r>
      <w:r w:rsidR="00D217ED">
        <w:rPr>
          <w:color w:val="000000"/>
        </w:rPr>
        <w:t xml:space="preserve">FP/PP/PRA “ ? </w:t>
      </w:r>
    </w:p>
  </w:comment>
  <w:comment w:id="2181" w:author="Ahmad Rafif" w:date="2025-08-29T10:51:00Z" w:initials="AR">
    <w:p w14:paraId="6F06363F" w14:textId="2C6AB8B1" w:rsidR="008B3346" w:rsidRDefault="008B3346">
      <w:pPr>
        <w:pStyle w:val="CommentText"/>
      </w:pPr>
      <w:r>
        <w:rPr>
          <w:rStyle w:val="CommentReference"/>
        </w:rPr>
        <w:annotationRef/>
      </w:r>
      <w:r>
        <w:rPr>
          <w:color w:val="000000"/>
        </w:rPr>
        <w:t>this only when crs_reason_of_suspension have value (for search by id number)</w:t>
      </w:r>
      <w:r>
        <w:rPr>
          <w:color w:val="000000"/>
        </w:rPr>
        <w:br/>
        <w:t>sea</w:t>
      </w:r>
      <w:r w:rsidR="00C10086">
        <w:rPr>
          <w:color w:val="000000"/>
        </w:rPr>
        <w:t>r</w:t>
      </w:r>
      <w:r>
        <w:rPr>
          <w:color w:val="000000"/>
        </w:rPr>
        <w:t>ch by vehicle number / notice number no need paid notices</w:t>
      </w:r>
    </w:p>
  </w:comment>
  <w:comment w:id="2182" w:author="Yi Jie NEO (URA)" w:date="2025-11-07T16:54:00Z" w:initials="YN">
    <w:p w14:paraId="5A3031A8" w14:textId="77777777" w:rsidR="000B6D48" w:rsidRDefault="000B6D48" w:rsidP="000B6D48">
      <w:pPr>
        <w:pStyle w:val="CommentText"/>
      </w:pPr>
      <w:r>
        <w:rPr>
          <w:rStyle w:val="CommentReference"/>
        </w:rPr>
        <w:annotationRef/>
      </w:r>
      <w:r>
        <w:rPr>
          <w:lang w:val="en-SG"/>
        </w:rPr>
        <w:t>Design has changed. Comment no longer required</w:t>
      </w:r>
    </w:p>
  </w:comment>
  <w:comment w:id="2194" w:author="Yi Jie NEO (URA)" w:date="2025-08-28T11:32:00Z" w:initials="YN">
    <w:p w14:paraId="00A3582E" w14:textId="7ACE75E0" w:rsidR="00583B58" w:rsidRDefault="00583B58" w:rsidP="00583B58">
      <w:pPr>
        <w:pStyle w:val="CommentText"/>
      </w:pPr>
      <w:r>
        <w:rPr>
          <w:rStyle w:val="CommentReference"/>
        </w:rPr>
        <w:annotationRef/>
      </w:r>
      <w:r>
        <w:rPr>
          <w:lang w:val="en-SG"/>
        </w:rPr>
        <w:t xml:space="preserve">Purpose of ordering? </w:t>
      </w:r>
    </w:p>
    <w:p w14:paraId="3E5493BB" w14:textId="77777777" w:rsidR="00583B58" w:rsidRDefault="00583B58" w:rsidP="00583B58">
      <w:pPr>
        <w:pStyle w:val="CommentText"/>
      </w:pPr>
    </w:p>
  </w:comment>
  <w:comment w:id="2195" w:author="Ahmad Rafif" w:date="2025-08-29T12:47:00Z" w:initials="AR">
    <w:p w14:paraId="54C7A229" w14:textId="65D4DEC1" w:rsidR="007B0437" w:rsidRDefault="007B0437">
      <w:pPr>
        <w:pStyle w:val="CommentText"/>
      </w:pPr>
      <w:r>
        <w:rPr>
          <w:rStyle w:val="CommentReference"/>
        </w:rPr>
        <w:annotationRef/>
      </w:r>
      <w:r>
        <w:t>Ordering is required from user requirement</w:t>
      </w:r>
    </w:p>
  </w:comment>
  <w:comment w:id="2196" w:author="Yi Jie NEO (URA)" w:date="2025-11-07T16:54:00Z" w:initials="YN">
    <w:p w14:paraId="19928391" w14:textId="77777777" w:rsidR="000B6D48" w:rsidRDefault="000B6D48" w:rsidP="000B6D48">
      <w:pPr>
        <w:pStyle w:val="CommentText"/>
      </w:pPr>
      <w:r>
        <w:rPr>
          <w:rStyle w:val="CommentReference"/>
        </w:rPr>
        <w:annotationRef/>
      </w:r>
      <w:r>
        <w:rPr>
          <w:lang w:val="en-SG"/>
        </w:rPr>
        <w:t>Design has changed. Comment no longer required</w:t>
      </w:r>
    </w:p>
  </w:comment>
  <w:comment w:id="2251" w:author="Yi Jie NEO (URA)" w:date="2025-08-28T11:47:00Z" w:initials="YN">
    <w:p w14:paraId="20195BEE" w14:textId="68F8744A" w:rsidR="00D217ED" w:rsidRDefault="00D217ED" w:rsidP="00D217ED">
      <w:pPr>
        <w:pStyle w:val="CommentText"/>
      </w:pPr>
      <w:r>
        <w:rPr>
          <w:rStyle w:val="CommentReference"/>
        </w:rPr>
        <w:annotationRef/>
      </w:r>
      <w:r>
        <w:rPr>
          <w:lang w:val="en-SG"/>
        </w:rPr>
        <w:t>Query by?</w:t>
      </w:r>
    </w:p>
  </w:comment>
  <w:comment w:id="2252" w:author="Ahmad Rafif" w:date="2025-08-29T14:09:00Z" w:initials="AR">
    <w:p w14:paraId="600D3340" w14:textId="3B16FFB8" w:rsidR="00196CB3" w:rsidRDefault="00196CB3">
      <w:pPr>
        <w:pStyle w:val="CommentText"/>
      </w:pPr>
      <w:r>
        <w:rPr>
          <w:rStyle w:val="CommentReference"/>
        </w:rPr>
        <w:annotationRef/>
      </w:r>
      <w:r>
        <w:t xml:space="preserve">Need to query by </w:t>
      </w:r>
      <w:r w:rsidR="005C7CC8">
        <w:t xml:space="preserve">list payable </w:t>
      </w:r>
      <w:r>
        <w:t>notice_no</w:t>
      </w:r>
    </w:p>
  </w:comment>
  <w:comment w:id="2253" w:author="Yi Jie NEO (URA)" w:date="2025-11-07T16:54:00Z" w:initials="YN">
    <w:p w14:paraId="2F555D8D" w14:textId="77777777" w:rsidR="000B6D48" w:rsidRDefault="000B6D48" w:rsidP="000B6D48">
      <w:pPr>
        <w:pStyle w:val="CommentText"/>
      </w:pPr>
      <w:r>
        <w:rPr>
          <w:rStyle w:val="CommentReference"/>
        </w:rPr>
        <w:annotationRef/>
      </w:r>
      <w:r>
        <w:rPr>
          <w:lang w:val="en-SG"/>
        </w:rPr>
        <w:t>Design has changed. Comment no longer required</w:t>
      </w:r>
    </w:p>
  </w:comment>
  <w:comment w:id="2457" w:author="Yi Jie NEO (URA)" w:date="2025-08-28T11:50:00Z" w:initials="YN">
    <w:p w14:paraId="77A2034D" w14:textId="178A256C" w:rsidR="00A41EA1" w:rsidRDefault="00A41EA1" w:rsidP="00A41EA1">
      <w:pPr>
        <w:pStyle w:val="CommentText"/>
      </w:pPr>
      <w:r>
        <w:rPr>
          <w:rStyle w:val="CommentReference"/>
        </w:rPr>
        <w:annotationRef/>
      </w:r>
      <w:r>
        <w:rPr>
          <w:lang w:val="en-SG"/>
        </w:rPr>
        <w:t xml:space="preserve">Looks like the flow is design to process notice by notice instead of grouping by grouping. </w:t>
      </w:r>
    </w:p>
    <w:p w14:paraId="1D659FE7" w14:textId="77777777" w:rsidR="00A41EA1" w:rsidRDefault="00A41EA1" w:rsidP="00A41EA1">
      <w:pPr>
        <w:pStyle w:val="CommentText"/>
      </w:pPr>
    </w:p>
    <w:p w14:paraId="5EB42F5E" w14:textId="77777777" w:rsidR="00A41EA1" w:rsidRDefault="00A41EA1" w:rsidP="00A41EA1">
      <w:pPr>
        <w:pStyle w:val="CommentText"/>
      </w:pPr>
      <w:r>
        <w:rPr>
          <w:lang w:val="en-SG"/>
        </w:rPr>
        <w:t>Please review the implementation by grouping of ntoice instead of notice by notice to query for individual messages to show.</w:t>
      </w:r>
    </w:p>
  </w:comment>
  <w:comment w:id="2458" w:author="Ahmad Rafif" w:date="2025-09-08T04:45:00Z" w:initials="AR">
    <w:p w14:paraId="26CF6FBB" w14:textId="675A4771" w:rsidR="00FF69A5" w:rsidRDefault="00556894">
      <w:pPr>
        <w:pStyle w:val="CommentText"/>
      </w:pPr>
      <w:r w:rsidRPr="00556894">
        <w:t>In the latest UI confirmed with Stanley, the UI should display one error message for each notice.</w:t>
      </w:r>
    </w:p>
  </w:comment>
  <w:comment w:id="2459" w:author="Yi Jie NEO (URA)" w:date="2025-09-12T18:22:00Z" w:initials="YN">
    <w:p w14:paraId="57AD2CB4" w14:textId="77777777" w:rsidR="005F641F" w:rsidRDefault="005F641F" w:rsidP="005F641F">
      <w:pPr>
        <w:pStyle w:val="CommentText"/>
      </w:pPr>
      <w:r>
        <w:rPr>
          <w:rStyle w:val="CommentReference"/>
        </w:rPr>
        <w:annotationRef/>
      </w:r>
      <w:r>
        <w:rPr>
          <w:lang w:val="en-SG"/>
        </w:rPr>
        <w:t>Ok. so this comment cant be concluded as UI is not confirmed yet</w:t>
      </w:r>
    </w:p>
  </w:comment>
  <w:comment w:id="2460" w:author="Ahmad Rafif" w:date="2025-09-23T22:20:00Z" w:initials="AR">
    <w:p w14:paraId="19623B1C" w14:textId="690BDCB9" w:rsidR="00F57119" w:rsidRDefault="00F57119">
      <w:pPr>
        <w:pStyle w:val="CommentText"/>
      </w:pPr>
      <w:r>
        <w:rPr>
          <w:rStyle w:val="CommentReference"/>
        </w:rPr>
        <w:annotationRef/>
      </w:r>
      <w:r>
        <w:t>Yes noted</w:t>
      </w:r>
    </w:p>
  </w:comment>
  <w:comment w:id="2693" w:author="Yi Jie NEO (URA)" w:date="2025-08-28T12:05:00Z" w:initials="YN">
    <w:p w14:paraId="6817BA81" w14:textId="3ACE78AF" w:rsidR="000C52F2" w:rsidRDefault="000C52F2" w:rsidP="000C52F2">
      <w:pPr>
        <w:pStyle w:val="CommentText"/>
      </w:pPr>
      <w:r>
        <w:rPr>
          <w:rStyle w:val="CommentReference"/>
        </w:rPr>
        <w:annotationRef/>
      </w:r>
      <w:r>
        <w:rPr>
          <w:lang w:val="en-SG"/>
        </w:rPr>
        <w:t xml:space="preserve">What is the difference between this 1.4 vs 1.2, 1.3? </w:t>
      </w:r>
    </w:p>
  </w:comment>
  <w:comment w:id="2694" w:author="Ahmad Rafif" w:date="2025-08-29T14:12:00Z" w:initials="AR">
    <w:p w14:paraId="78449B12" w14:textId="77777777" w:rsidR="005C7CC8" w:rsidRDefault="005C7CC8" w:rsidP="005C7CC8">
      <w:pPr>
        <w:pStyle w:val="CommentText"/>
      </w:pPr>
      <w:r>
        <w:rPr>
          <w:rStyle w:val="CommentReference"/>
        </w:rPr>
        <w:annotationRef/>
      </w:r>
      <w:r>
        <w:t>1.2 is high level business flow take from functional flow</w:t>
      </w:r>
    </w:p>
    <w:p w14:paraId="7AFDEBDC" w14:textId="77777777" w:rsidR="005C7CC8" w:rsidRDefault="005C7CC8" w:rsidP="005C7CC8">
      <w:pPr>
        <w:pStyle w:val="CommentText"/>
      </w:pPr>
      <w:r>
        <w:t>1.3 is high level technical flow we add additional technical part (query, API, response) from bussines flow</w:t>
      </w:r>
    </w:p>
    <w:p w14:paraId="6FBE984B" w14:textId="5630527A" w:rsidR="005C7CC8" w:rsidRDefault="005C7CC8" w:rsidP="005C7CC8">
      <w:pPr>
        <w:pStyle w:val="CommentText"/>
      </w:pPr>
      <w:r>
        <w:t>1.4,1.5, 1.6 is specific flow from high level technical flow</w:t>
      </w:r>
    </w:p>
  </w:comment>
  <w:comment w:id="2833" w:author="Yi Jie NEO (URA)" w:date="2025-08-28T12:05:00Z" w:initials="YN">
    <w:p w14:paraId="27B83EDE" w14:textId="77777777" w:rsidR="000C52F2" w:rsidRDefault="000C52F2" w:rsidP="000C52F2">
      <w:pPr>
        <w:pStyle w:val="CommentText"/>
      </w:pPr>
      <w:r>
        <w:rPr>
          <w:rStyle w:val="CommentReference"/>
        </w:rPr>
        <w:annotationRef/>
      </w:r>
      <w:r>
        <w:rPr>
          <w:lang w:val="en-SG"/>
        </w:rPr>
        <w:t xml:space="preserve">Seems to have additional step here vs 1.3? </w:t>
      </w:r>
    </w:p>
    <w:p w14:paraId="62508F81" w14:textId="77777777" w:rsidR="000C52F2" w:rsidRDefault="000C52F2" w:rsidP="000C52F2">
      <w:pPr>
        <w:pStyle w:val="CommentText"/>
      </w:pPr>
    </w:p>
    <w:p w14:paraId="6F947549" w14:textId="77777777" w:rsidR="000C52F2" w:rsidRDefault="000C52F2" w:rsidP="000C52F2">
      <w:pPr>
        <w:pStyle w:val="CommentText"/>
      </w:pPr>
      <w:r>
        <w:rPr>
          <w:lang w:val="en-SG"/>
        </w:rPr>
        <w:t>Is this the focus of this section?</w:t>
      </w:r>
    </w:p>
  </w:comment>
  <w:comment w:id="2834" w:author="Ahmad Rafif" w:date="2025-08-29T14:14:00Z" w:initials="AR">
    <w:p w14:paraId="303E6E7D" w14:textId="25D0DB1D" w:rsidR="005C7CC8" w:rsidRDefault="005C7CC8">
      <w:pPr>
        <w:pStyle w:val="CommentText"/>
      </w:pPr>
      <w:r>
        <w:rPr>
          <w:rStyle w:val="CommentReference"/>
        </w:rPr>
        <w:annotationRef/>
      </w:r>
      <w:r>
        <w:t>Yes this section is spesfic about search notice</w:t>
      </w:r>
    </w:p>
  </w:comment>
  <w:comment w:id="2835" w:author="Yi Jie NEO (URA)" w:date="2025-11-07T16:55:00Z" w:initials="YN">
    <w:p w14:paraId="6DA6707C" w14:textId="77777777" w:rsidR="000B6D48" w:rsidRDefault="000B6D48" w:rsidP="000B6D48">
      <w:pPr>
        <w:pStyle w:val="CommentText"/>
      </w:pPr>
      <w:r>
        <w:rPr>
          <w:rStyle w:val="CommentReference"/>
        </w:rPr>
        <w:annotationRef/>
      </w:r>
      <w:r>
        <w:rPr>
          <w:lang w:val="en-SG"/>
        </w:rPr>
        <w:t>Design has changed. Comment no longer required</w:t>
      </w:r>
    </w:p>
  </w:comment>
  <w:comment w:id="2852" w:author="Yi Jie NEO (URA)" w:date="2025-08-28T12:00:00Z" w:initials="YN">
    <w:p w14:paraId="5108A41F" w14:textId="114D95DF" w:rsidR="00CF3359" w:rsidRDefault="00CF3359" w:rsidP="00CF3359">
      <w:pPr>
        <w:pStyle w:val="CommentText"/>
      </w:pPr>
      <w:r>
        <w:rPr>
          <w:rStyle w:val="CommentReference"/>
        </w:rPr>
        <w:annotationRef/>
      </w:r>
      <w:r>
        <w:rPr>
          <w:lang w:val="en-SG"/>
        </w:rPr>
        <w:t xml:space="preserve">To be further review. </w:t>
      </w:r>
    </w:p>
    <w:p w14:paraId="538D1280" w14:textId="77777777" w:rsidR="00CF3359" w:rsidRDefault="00CF3359" w:rsidP="00CF3359">
      <w:pPr>
        <w:pStyle w:val="CommentText"/>
      </w:pPr>
    </w:p>
    <w:p w14:paraId="4A45FA77" w14:textId="77777777" w:rsidR="00CF3359" w:rsidRDefault="00CF3359" w:rsidP="00CF3359">
      <w:pPr>
        <w:pStyle w:val="CommentText"/>
      </w:pPr>
      <w:r>
        <w:rPr>
          <w:lang w:val="en-SG"/>
        </w:rPr>
        <w:t>Based on id_no, it should be sufficient? Since it’s a query about query id_no?</w:t>
      </w:r>
    </w:p>
  </w:comment>
  <w:comment w:id="2853" w:author="Ahmad Rafif" w:date="2025-08-29T14:17:00Z" w:initials="AR">
    <w:p w14:paraId="2F9326D1" w14:textId="77777777" w:rsidR="005C7CC8" w:rsidRDefault="005C7CC8">
      <w:pPr>
        <w:pStyle w:val="CommentText"/>
        <w:rPr>
          <w:rStyle w:val="CommentReference"/>
        </w:rPr>
      </w:pPr>
      <w:r>
        <w:rPr>
          <w:rStyle w:val="CommentReference"/>
        </w:rPr>
        <w:annotationRef/>
      </w:r>
      <w:r w:rsidR="001370D7">
        <w:rPr>
          <w:rStyle w:val="CommentReference"/>
        </w:rPr>
        <w:t>if not include offender indicator,</w:t>
      </w:r>
      <w:r>
        <w:rPr>
          <w:rStyle w:val="CommentReference"/>
        </w:rPr>
        <w:t xml:space="preserve"> </w:t>
      </w:r>
      <w:r w:rsidR="001370D7">
        <w:rPr>
          <w:rStyle w:val="CommentReference"/>
        </w:rPr>
        <w:t>1 id no can see a lot of notice number</w:t>
      </w:r>
    </w:p>
    <w:p w14:paraId="7BF29F9C" w14:textId="77777777" w:rsidR="001370D7" w:rsidRDefault="001370D7">
      <w:pPr>
        <w:pStyle w:val="CommentText"/>
        <w:rPr>
          <w:rStyle w:val="CommentReference"/>
        </w:rPr>
      </w:pPr>
    </w:p>
    <w:p w14:paraId="7D11809C" w14:textId="77777777" w:rsidR="001370D7" w:rsidRDefault="001370D7">
      <w:pPr>
        <w:pStyle w:val="CommentText"/>
        <w:rPr>
          <w:rStyle w:val="CommentReference"/>
        </w:rPr>
      </w:pPr>
      <w:r>
        <w:rPr>
          <w:rStyle w:val="CommentReference"/>
        </w:rPr>
        <w:t>example if grab as hirer search using id number will return multiple notices, but the real offender is the driver</w:t>
      </w:r>
    </w:p>
    <w:p w14:paraId="10519018" w14:textId="77777777" w:rsidR="001370D7" w:rsidRDefault="001370D7">
      <w:pPr>
        <w:pStyle w:val="CommentText"/>
        <w:rPr>
          <w:rStyle w:val="CommentReference"/>
        </w:rPr>
      </w:pPr>
    </w:p>
    <w:p w14:paraId="3F3C5754" w14:textId="5896FF9B" w:rsidR="001370D7" w:rsidRDefault="001370D7">
      <w:pPr>
        <w:pStyle w:val="CommentText"/>
      </w:pPr>
      <w:r>
        <w:rPr>
          <w:rStyle w:val="CommentReference"/>
        </w:rPr>
        <w:t xml:space="preserve">if have offender indicator person responsible will pay </w:t>
      </w:r>
    </w:p>
  </w:comment>
  <w:comment w:id="2854" w:author="Yi Jie NEO (URA)" w:date="2025-11-07T16:56:00Z" w:initials="YN">
    <w:p w14:paraId="0528B98F" w14:textId="77777777" w:rsidR="000B6D48" w:rsidRDefault="000B6D48" w:rsidP="000B6D48">
      <w:pPr>
        <w:pStyle w:val="CommentText"/>
      </w:pPr>
      <w:r>
        <w:rPr>
          <w:rStyle w:val="CommentReference"/>
        </w:rPr>
        <w:annotationRef/>
      </w:r>
      <w:r>
        <w:rPr>
          <w:lang w:val="en-SG"/>
        </w:rPr>
        <w:t>Add into the new query. Content here has already been removed in the main document.</w:t>
      </w:r>
    </w:p>
  </w:comment>
  <w:comment w:id="2855" w:author="Rafif" w:date="2025-11-12T11:22:00Z" w:initials="R">
    <w:p w14:paraId="49C6DE6C" w14:textId="7B6217E9" w:rsidR="005D0D88" w:rsidRDefault="005D0D88">
      <w:pPr>
        <w:pStyle w:val="CommentText"/>
      </w:pPr>
      <w:r>
        <w:rPr>
          <w:rStyle w:val="CommentReference"/>
        </w:rPr>
        <w:annotationRef/>
      </w:r>
      <w:r>
        <w:t>Ok understand</w:t>
      </w:r>
    </w:p>
  </w:comment>
  <w:comment w:id="3188" w:author="Yi Jie NEO (URA)" w:date="2025-09-16T19:30:00Z" w:initials="YN">
    <w:p w14:paraId="3A19437A" w14:textId="5E13D11D" w:rsidR="009C52FD" w:rsidRDefault="00AD3FE0" w:rsidP="009C52FD">
      <w:pPr>
        <w:pStyle w:val="CommentText"/>
      </w:pPr>
      <w:r>
        <w:rPr>
          <w:rStyle w:val="CommentReference"/>
        </w:rPr>
        <w:annotationRef/>
      </w:r>
      <w:r w:rsidR="009C52FD">
        <w:rPr>
          <w:lang w:val="en-SG"/>
        </w:rPr>
        <w:t>Can share the query to confirm if the query is checking the payment status of notice from the correct tables and source</w:t>
      </w:r>
    </w:p>
  </w:comment>
  <w:comment w:id="3189" w:author="Mubiyarto Wibisono" w:date="2025-09-18T15:57:00Z" w:initials="MW">
    <w:p w14:paraId="4807E7F6" w14:textId="77777777" w:rsidR="00A7269D" w:rsidRDefault="006E02EE" w:rsidP="00A7269D">
      <w:pPr>
        <w:pStyle w:val="CommentText"/>
      </w:pPr>
      <w:r>
        <w:rPr>
          <w:rStyle w:val="CommentReference"/>
        </w:rPr>
        <w:annotationRef/>
      </w:r>
      <w:r w:rsidR="00A7269D">
        <w:t>The query has been added in the description.</w:t>
      </w:r>
    </w:p>
  </w:comment>
  <w:comment w:id="3190" w:author="Yi Jie NEO (URA)" w:date="2025-11-07T16:56:00Z" w:initials="YN">
    <w:p w14:paraId="61843008" w14:textId="77777777" w:rsidR="00642B59" w:rsidRDefault="000B6D48" w:rsidP="00642B59">
      <w:pPr>
        <w:pStyle w:val="CommentText"/>
      </w:pPr>
      <w:r>
        <w:rPr>
          <w:rStyle w:val="CommentReference"/>
        </w:rPr>
        <w:annotationRef/>
      </w:r>
      <w:r w:rsidR="00642B59">
        <w:rPr>
          <w:lang w:val="en-SG"/>
        </w:rPr>
        <w:t>Add offender indicator flag here? query looks outdated here</w:t>
      </w:r>
    </w:p>
  </w:comment>
  <w:comment w:id="3191" w:author="Rafif" w:date="2025-11-12T11:22:00Z" w:initials="R">
    <w:p w14:paraId="7D3C4AA4" w14:textId="0B7CB009" w:rsidR="005D0D88" w:rsidRDefault="005D0D88">
      <w:pPr>
        <w:pStyle w:val="CommentText"/>
      </w:pPr>
      <w:r>
        <w:rPr>
          <w:rStyle w:val="CommentReference"/>
        </w:rPr>
        <w:annotationRef/>
      </w:r>
      <w:r>
        <w:t>This flow is for search using vehicle number, there is no need to query ONOD table</w:t>
      </w:r>
    </w:p>
  </w:comment>
  <w:comment w:id="3192" w:author="Mubiyarto Wibisono" w:date="2025-11-14T15:26:00Z" w:initials="MW">
    <w:p w14:paraId="38E32198" w14:textId="77777777" w:rsidR="00DA287E" w:rsidRDefault="00DA287E" w:rsidP="00DA287E">
      <w:pPr>
        <w:pStyle w:val="CommentText"/>
      </w:pPr>
      <w:r>
        <w:rPr>
          <w:rStyle w:val="CommentReference"/>
        </w:rPr>
        <w:annotationRef/>
      </w:r>
      <w:r>
        <w:t>Move the query to image flow</w:t>
      </w:r>
    </w:p>
  </w:comment>
  <w:comment w:id="3247" w:author="Yi Jie NEO (URA)" w:date="2025-09-16T18:55:00Z" w:initials="YN">
    <w:p w14:paraId="58665D7A" w14:textId="20BFB304" w:rsidR="00C56616" w:rsidRDefault="00C56616" w:rsidP="00C56616">
      <w:pPr>
        <w:pStyle w:val="CommentText"/>
      </w:pPr>
      <w:r>
        <w:rPr>
          <w:rStyle w:val="CommentReference"/>
        </w:rPr>
        <w:annotationRef/>
      </w:r>
      <w:r>
        <w:rPr>
          <w:lang w:val="en-SG"/>
        </w:rPr>
        <w:t>Why do you need this additional flag and not just based on payment_allowance_flag to determine if notice is payable or not payable.</w:t>
      </w:r>
    </w:p>
  </w:comment>
  <w:comment w:id="3248" w:author="Mubiyarto Wibisono" w:date="2025-09-18T15:13:00Z" w:initials="MW">
    <w:p w14:paraId="0C7B4197" w14:textId="77777777" w:rsidR="00BF2200" w:rsidRDefault="00BF2200" w:rsidP="00DC03F8">
      <w:pPr>
        <w:pStyle w:val="CommentText"/>
      </w:pPr>
      <w:r>
        <w:t>Need to discuss</w:t>
      </w:r>
    </w:p>
    <w:p w14:paraId="589210BE" w14:textId="3ECAFDE6" w:rsidR="00DC03F8" w:rsidRDefault="00CB3429" w:rsidP="00DC03F8">
      <w:pPr>
        <w:pStyle w:val="CommentText"/>
      </w:pPr>
      <w:r>
        <w:rPr>
          <w:rStyle w:val="CommentReference"/>
        </w:rPr>
        <w:annotationRef/>
      </w:r>
      <w:r w:rsidR="00DC03F8">
        <w:t>The notice_payment_flag is added to simplify frontend processing — the UI can group and display notices based on this single flag without applying backend business logic again.</w:t>
      </w:r>
    </w:p>
  </w:comment>
  <w:comment w:id="3249" w:author="Ahmad Rafif" w:date="2025-09-22T15:39:00Z" w:initials="AR">
    <w:p w14:paraId="64ECF56A" w14:textId="553213EA" w:rsidR="002C2F52" w:rsidRDefault="002C2F52">
      <w:pPr>
        <w:pStyle w:val="CommentText"/>
      </w:pPr>
      <w:r>
        <w:rPr>
          <w:rStyle w:val="CommentReference"/>
        </w:rPr>
        <w:annotationRef/>
      </w:r>
      <w:r>
        <w:t xml:space="preserve">22092025 use </w:t>
      </w:r>
      <w:r w:rsidRPr="002C2F52">
        <w:t>payment_acceptance_allowed</w:t>
      </w:r>
    </w:p>
  </w:comment>
  <w:comment w:id="3232" w:author="Yi Jie NEO (URA)" w:date="2025-09-16T19:02:00Z" w:initials="YN">
    <w:p w14:paraId="5DDB1010" w14:textId="4BD4CAAD" w:rsidR="00C56616" w:rsidRDefault="00C56616" w:rsidP="00176D03">
      <w:pPr>
        <w:pStyle w:val="CommentText"/>
      </w:pPr>
      <w:r>
        <w:rPr>
          <w:rStyle w:val="CommentReference"/>
        </w:rPr>
        <w:annotationRef/>
      </w:r>
      <w:r>
        <w:rPr>
          <w:lang w:val="en-SG"/>
        </w:rPr>
        <w:t>This grouping should be done when setting payment_allowance_flag. Not on the fly during frontend upon querying</w:t>
      </w:r>
    </w:p>
  </w:comment>
  <w:comment w:id="3233" w:author="Mubiyarto Wibisono" w:date="2025-09-18T15:18:00Z" w:initials="MW">
    <w:p w14:paraId="63B01FCA" w14:textId="77777777" w:rsidR="00176D03" w:rsidRDefault="00176D03" w:rsidP="00176D03">
      <w:pPr>
        <w:pStyle w:val="CommentText"/>
      </w:pPr>
      <w:r>
        <w:t>Oke noted, already change to use payment_allowance_flag</w:t>
      </w:r>
    </w:p>
  </w:comment>
  <w:comment w:id="3288" w:author="Yi Jie NEO (URA)" w:date="2025-09-16T19:00:00Z" w:initials="YN">
    <w:p w14:paraId="1D155B21" w14:textId="6C81A576" w:rsidR="00AC7F97" w:rsidRDefault="00C56616" w:rsidP="00AC7F97">
      <w:pPr>
        <w:pStyle w:val="CommentText"/>
      </w:pPr>
      <w:r>
        <w:rPr>
          <w:rStyle w:val="CommentReference"/>
        </w:rPr>
        <w:annotationRef/>
      </w:r>
      <w:r w:rsidR="00AC7F97">
        <w:rPr>
          <w:lang w:val="en-SG"/>
        </w:rPr>
        <w:t>See comment in 1.4.1 - 5 min check</w:t>
      </w:r>
    </w:p>
  </w:comment>
  <w:comment w:id="3289" w:author="Mubiyarto Wibisono" w:date="2025-09-19T15:18:00Z" w:initials="MW">
    <w:p w14:paraId="1EAF176E" w14:textId="77777777" w:rsidR="00AA58B1" w:rsidRDefault="00404343" w:rsidP="00AA58B1">
      <w:pPr>
        <w:pStyle w:val="CommentText"/>
      </w:pPr>
      <w:r>
        <w:rPr>
          <w:rStyle w:val="CommentReference"/>
        </w:rPr>
        <w:annotationRef/>
      </w:r>
      <w:r w:rsidR="00AA58B1">
        <w:t>The description has been updated to align with the 5-minute check logic as noted in section 1.4.1.</w:t>
      </w:r>
    </w:p>
  </w:comment>
  <w:comment w:id="3309" w:author="Yi Jie NEO (URA)" w:date="2025-09-16T18:58:00Z" w:initials="YN">
    <w:p w14:paraId="0EF92220" w14:textId="6B3790AF" w:rsidR="00C56616" w:rsidRDefault="00C56616" w:rsidP="00C56616">
      <w:pPr>
        <w:pStyle w:val="CommentText"/>
      </w:pPr>
      <w:r>
        <w:rPr>
          <w:rStyle w:val="CommentReference"/>
        </w:rPr>
        <w:annotationRef/>
      </w:r>
      <w:r>
        <w:rPr>
          <w:lang w:val="en-SG"/>
        </w:rPr>
        <w:t xml:space="preserve">If &gt;5 mins it should be payable? </w:t>
      </w:r>
    </w:p>
  </w:comment>
  <w:comment w:id="3310" w:author="Mubiyarto Wibisono" w:date="2025-09-18T15:24:00Z" w:initials="MW">
    <w:p w14:paraId="0040F5AD" w14:textId="77777777" w:rsidR="00AA58B1" w:rsidRDefault="00B72AEE" w:rsidP="00AA58B1">
      <w:pPr>
        <w:pStyle w:val="CommentText"/>
      </w:pPr>
      <w:r>
        <w:rPr>
          <w:rStyle w:val="CommentReference"/>
        </w:rPr>
        <w:annotationRef/>
      </w:r>
      <w:r w:rsidR="00AA58B1">
        <w:t>Yes, correct.</w:t>
      </w:r>
    </w:p>
    <w:p w14:paraId="23231552" w14:textId="77777777" w:rsidR="00AA58B1" w:rsidRDefault="00AA58B1" w:rsidP="00AA58B1">
      <w:pPr>
        <w:pStyle w:val="CommentText"/>
      </w:pPr>
      <w:r>
        <w:t>If the last payment attempt was more than 5 minutes ago, the notice remains payable.</w:t>
      </w:r>
    </w:p>
  </w:comment>
  <w:comment w:id="3316" w:author="Yi Jie NEO (URA)" w:date="2025-09-16T18:50:00Z" w:initials="YN">
    <w:p w14:paraId="2A227017" w14:textId="257DED71" w:rsidR="00E253FB" w:rsidRDefault="00E253FB" w:rsidP="00E253FB">
      <w:pPr>
        <w:pStyle w:val="CommentText"/>
      </w:pPr>
      <w:r>
        <w:rPr>
          <w:rStyle w:val="CommentReference"/>
        </w:rPr>
        <w:annotationRef/>
      </w:r>
      <w:r>
        <w:rPr>
          <w:lang w:val="en-SG"/>
        </w:rPr>
        <w:t>there is no “paid” section for search by notices / vehicle. Only ID</w:t>
      </w:r>
    </w:p>
  </w:comment>
  <w:comment w:id="3317" w:author="Mubiyarto Wibisono" w:date="2025-09-18T15:41:00Z" w:initials="MW">
    <w:p w14:paraId="63164B9D" w14:textId="77777777" w:rsidR="00487C13" w:rsidRDefault="00487C13" w:rsidP="00487C13">
      <w:pPr>
        <w:pStyle w:val="CommentText"/>
      </w:pPr>
      <w:r>
        <w:rPr>
          <w:rStyle w:val="CommentReference"/>
        </w:rPr>
        <w:annotationRef/>
      </w:r>
      <w:r>
        <w:t>Yes correct, already remove “paid” list</w:t>
      </w:r>
    </w:p>
  </w:comment>
  <w:comment w:id="3482" w:author="Yi Jie NEO (URA)" w:date="2025-09-16T19:03:00Z" w:initials="YN">
    <w:p w14:paraId="2FD2B355" w14:textId="63E2E023" w:rsidR="00AA3C82" w:rsidRDefault="003D6B25" w:rsidP="00AA3C82">
      <w:pPr>
        <w:pStyle w:val="CommentText"/>
      </w:pPr>
      <w:r>
        <w:rPr>
          <w:rStyle w:val="CommentReference"/>
        </w:rPr>
        <w:annotationRef/>
      </w:r>
      <w:r w:rsidR="00AA3C82">
        <w:rPr>
          <w:lang w:val="en-SG"/>
        </w:rPr>
        <w:t>Same comment as section 1.3.1 - search by vehicle_no</w:t>
      </w:r>
    </w:p>
  </w:comment>
  <w:comment w:id="3483" w:author="Mubiyarto Wibisono" w:date="2025-09-18T15:50:00Z" w:initials="MW">
    <w:p w14:paraId="1302C127" w14:textId="77777777" w:rsidR="00AA58B1" w:rsidRDefault="0000105C" w:rsidP="00AA58B1">
      <w:pPr>
        <w:pStyle w:val="CommentText"/>
      </w:pPr>
      <w:r>
        <w:rPr>
          <w:rStyle w:val="CommentReference"/>
        </w:rPr>
        <w:annotationRef/>
      </w:r>
      <w:r w:rsidR="00AA58B1">
        <w:t>The paid list has been removed here as well, same with the search by vehicle_no flow</w:t>
      </w:r>
    </w:p>
  </w:comment>
  <w:comment w:id="3649" w:author="Yi Jie NEO (URA)" w:date="2025-09-16T18:54:00Z" w:initials="YN">
    <w:p w14:paraId="504179A7" w14:textId="6F4FFF23" w:rsidR="00C56616" w:rsidRDefault="00C56616" w:rsidP="00C56616">
      <w:pPr>
        <w:pStyle w:val="CommentText"/>
      </w:pPr>
      <w:r>
        <w:rPr>
          <w:rStyle w:val="CommentReference"/>
        </w:rPr>
        <w:annotationRef/>
      </w:r>
      <w:r>
        <w:rPr>
          <w:lang w:val="en-SG"/>
        </w:rPr>
        <w:t>there is no “paid” section for search by notices / vehicle. Only ID</w:t>
      </w:r>
    </w:p>
  </w:comment>
  <w:comment w:id="3650" w:author="Mubiyarto Wibisono" w:date="2025-09-18T15:50:00Z" w:initials="MW">
    <w:p w14:paraId="4A45ACAF" w14:textId="77777777" w:rsidR="0000105C" w:rsidRDefault="0000105C" w:rsidP="0000105C">
      <w:pPr>
        <w:pStyle w:val="CommentText"/>
      </w:pPr>
      <w:r>
        <w:rPr>
          <w:rStyle w:val="CommentReference"/>
        </w:rPr>
        <w:annotationRef/>
      </w:r>
      <w:r>
        <w:t>Yes correct, already remove paid</w:t>
      </w:r>
    </w:p>
  </w:comment>
  <w:comment w:id="3890" w:author="Yi Jie NEO (URA)" w:date="2025-11-10T15:57:00Z" w:initials="YN">
    <w:p w14:paraId="4437D9DD" w14:textId="77777777" w:rsidR="00024204" w:rsidRDefault="00024204" w:rsidP="00024204">
      <w:pPr>
        <w:pStyle w:val="CommentText"/>
      </w:pPr>
      <w:r>
        <w:rPr>
          <w:rStyle w:val="CommentReference"/>
        </w:rPr>
        <w:annotationRef/>
      </w:r>
      <w:r>
        <w:rPr>
          <w:lang w:val="en-SG"/>
        </w:rPr>
        <w:t>What is the query for extraction? There should be more condition in the query at the backend for search</w:t>
      </w:r>
    </w:p>
  </w:comment>
  <w:comment w:id="3891" w:author="Rafif" w:date="2025-11-12T13:28:00Z" w:initials="R">
    <w:p w14:paraId="33D173D7" w14:textId="3D442C9C" w:rsidR="00C32121" w:rsidRDefault="00C32121">
      <w:pPr>
        <w:pStyle w:val="CommentText"/>
      </w:pPr>
      <w:r>
        <w:rPr>
          <w:rStyle w:val="CommentReference"/>
        </w:rPr>
        <w:annotationRef/>
      </w:r>
      <w:r>
        <w:t>Ok added</w:t>
      </w:r>
      <w:r w:rsidR="001A2469">
        <w:t xml:space="preserve"> in the flow</w:t>
      </w:r>
    </w:p>
  </w:comment>
  <w:comment w:id="3916" w:author="Yi Jie NEO (URA)" w:date="2025-09-16T19:04:00Z" w:initials="YN">
    <w:p w14:paraId="13B7D4EE" w14:textId="6B630EA5" w:rsidR="00AA3C82" w:rsidRDefault="00AA3C82" w:rsidP="004D3948">
      <w:pPr>
        <w:pStyle w:val="CommentText"/>
      </w:pPr>
      <w:r>
        <w:rPr>
          <w:rStyle w:val="CommentReference"/>
        </w:rPr>
        <w:annotationRef/>
      </w:r>
      <w:r>
        <w:rPr>
          <w:lang w:val="en-SG"/>
        </w:rPr>
        <w:t xml:space="preserve">Payload does not cater for Corppass login. </w:t>
      </w:r>
    </w:p>
  </w:comment>
  <w:comment w:id="3917" w:author="Mubiyarto Wibisono" w:date="2025-09-18T16:27:00Z" w:initials="MW">
    <w:p w14:paraId="3EE9C453" w14:textId="77777777" w:rsidR="004D3948" w:rsidRDefault="004D3948" w:rsidP="004D3948">
      <w:pPr>
        <w:pStyle w:val="CommentText"/>
      </w:pPr>
      <w:r>
        <w:t>idNo field in ONOD table use by FIN, NRIC, UEN. The different is on idType</w:t>
      </w:r>
    </w:p>
  </w:comment>
  <w:comment w:id="3918" w:author="Yi Jie NEO (URA)" w:date="2025-11-07T16:59:00Z" w:initials="YN">
    <w:p w14:paraId="63CBE9E0" w14:textId="77777777" w:rsidR="00C908DF" w:rsidRDefault="000B6D48" w:rsidP="00C908DF">
      <w:pPr>
        <w:pStyle w:val="CommentText"/>
      </w:pPr>
      <w:r>
        <w:rPr>
          <w:rStyle w:val="CommentReference"/>
        </w:rPr>
        <w:annotationRef/>
      </w:r>
      <w:r w:rsidR="00C908DF">
        <w:rPr>
          <w:lang w:val="en-SG"/>
        </w:rPr>
        <w:t>Still doesn’t look like catered for corpass login. A motorist can have singpass and corppass account. cannot just based on idNo. You need to know the type of login the user triggered before you query ONOD table</w:t>
      </w:r>
    </w:p>
  </w:comment>
  <w:comment w:id="3919" w:author="Rafif" w:date="2025-11-12T11:25:00Z" w:initials="R">
    <w:p w14:paraId="4829E949" w14:textId="68447D87" w:rsidR="00082D3D" w:rsidRDefault="00082D3D">
      <w:pPr>
        <w:pStyle w:val="CommentText"/>
      </w:pPr>
      <w:r>
        <w:rPr>
          <w:rStyle w:val="CommentReference"/>
        </w:rPr>
        <w:annotationRef/>
      </w:r>
      <w:r w:rsidR="00C21489">
        <w:t>Understand, revise the flow to get entityType from SPCP response, if UEN use entityId otherwise use nric</w:t>
      </w:r>
    </w:p>
  </w:comment>
  <w:comment w:id="3920" w:author="Yi Jie NEO (URA)" w:date="2025-12-16T17:16:00Z" w:initials="YN">
    <w:p w14:paraId="6A174402" w14:textId="77777777" w:rsidR="00E62EA2" w:rsidRDefault="00F92DCE" w:rsidP="00E62EA2">
      <w:pPr>
        <w:pStyle w:val="CommentText"/>
      </w:pPr>
      <w:r>
        <w:rPr>
          <w:rStyle w:val="CommentReference"/>
        </w:rPr>
        <w:annotationRef/>
      </w:r>
      <w:r w:rsidR="00E62EA2">
        <w:rPr>
          <w:lang w:val="en-SG"/>
        </w:rPr>
        <w:t>You should be able to know based on the button that user click to login. Don’t need to add additional json reponse to idenitfy spcp ?</w:t>
      </w:r>
    </w:p>
  </w:comment>
  <w:comment w:id="3972" w:author="Yi Jie NEO (URA)" w:date="2025-09-16T19:06:00Z" w:initials="YN">
    <w:p w14:paraId="1BFD1540" w14:textId="0FCF9111" w:rsidR="00DA0AED" w:rsidRDefault="00DA0AED" w:rsidP="00AA3C82">
      <w:pPr>
        <w:pStyle w:val="CommentText"/>
      </w:pPr>
      <w:r>
        <w:rPr>
          <w:rStyle w:val="CommentReference"/>
        </w:rPr>
        <w:annotationRef/>
      </w:r>
      <w:r>
        <w:rPr>
          <w:lang w:val="en-SG"/>
        </w:rPr>
        <w:t>For corppass login, does the mapping only maps nric? Or maps to extract all notice under the uen? Or extract the uen+nric notices?</w:t>
      </w:r>
    </w:p>
  </w:comment>
  <w:comment w:id="3973" w:author="Mubiyarto Wibisono" w:date="2025-09-18T16:52:00Z" w:initials="MW">
    <w:p w14:paraId="32455A9F" w14:textId="1060D6E2" w:rsidR="00AA58B1" w:rsidRDefault="00DA0AED" w:rsidP="00AA58B1">
      <w:pPr>
        <w:pStyle w:val="CommentText"/>
      </w:pPr>
      <w:r>
        <w:rPr>
          <w:rStyle w:val="CommentReference"/>
        </w:rPr>
        <w:annotationRef/>
      </w:r>
      <w:r w:rsidR="00AA58B1">
        <w:t>For Corppass login, the mapping is based on UEN only, not NRIC or combined UEN+NRIC.</w:t>
      </w:r>
    </w:p>
  </w:comment>
  <w:comment w:id="4055" w:author="Yi Jie NEO (URA)" w:date="2025-09-16T19:07:00Z" w:initials="YN">
    <w:p w14:paraId="6134E280" w14:textId="03FBE9FD" w:rsidR="006F7A79" w:rsidRDefault="006F7A79" w:rsidP="00AA3C82">
      <w:pPr>
        <w:pStyle w:val="CommentText"/>
      </w:pPr>
      <w:r>
        <w:rPr>
          <w:rStyle w:val="CommentReference"/>
        </w:rPr>
        <w:annotationRef/>
      </w:r>
      <w:r>
        <w:rPr>
          <w:lang w:val="en-SG"/>
        </w:rPr>
        <w:t>Same comment as section 1.3.1 - search by vehicle_no</w:t>
      </w:r>
    </w:p>
  </w:comment>
  <w:comment w:id="4056" w:author="Mubiyarto Wibisono" w:date="2025-09-18T16:18:00Z" w:initials="MW">
    <w:p w14:paraId="3806D7E1" w14:textId="77777777" w:rsidR="006F7A79" w:rsidRDefault="006F7A79" w:rsidP="00EB2DA5">
      <w:pPr>
        <w:pStyle w:val="CommentText"/>
      </w:pPr>
      <w:r>
        <w:rPr>
          <w:rStyle w:val="CommentReference"/>
        </w:rPr>
        <w:annotationRef/>
      </w:r>
      <w:r>
        <w:t xml:space="preserve">The notice_payment_flag is added to simplify frontend grouping, so the UI only checks this flag without reapplying backend logic </w:t>
      </w:r>
    </w:p>
  </w:comment>
  <w:comment w:id="4057" w:author="Yi Jie NEO (URA)" w:date="2025-11-07T17:02:00Z" w:initials="YN">
    <w:p w14:paraId="6D019226" w14:textId="77777777" w:rsidR="0065653B" w:rsidRDefault="0065653B" w:rsidP="0065653B">
      <w:pPr>
        <w:pStyle w:val="CommentText"/>
      </w:pPr>
      <w:r>
        <w:rPr>
          <w:rStyle w:val="CommentReference"/>
        </w:rPr>
        <w:annotationRef/>
      </w:r>
      <w:r>
        <w:rPr>
          <w:lang w:val="en-SG"/>
        </w:rPr>
        <w:t>Design has changed. Comment no longer required</w:t>
      </w:r>
      <w:r>
        <w:t>. It will be bsed on payment allowance flag</w:t>
      </w:r>
    </w:p>
  </w:comment>
  <w:comment w:id="4119" w:author="Yi Jie NEO (URA)" w:date="2025-09-16T19:08:00Z" w:initials="YN">
    <w:p w14:paraId="30E85641" w14:textId="2C09A633" w:rsidR="001E14F1" w:rsidRDefault="001E14F1" w:rsidP="00AC7F97">
      <w:pPr>
        <w:pStyle w:val="CommentText"/>
      </w:pPr>
      <w:r>
        <w:rPr>
          <w:rStyle w:val="CommentReference"/>
        </w:rPr>
        <w:annotationRef/>
      </w:r>
      <w:r>
        <w:rPr>
          <w:lang w:val="en-SG"/>
        </w:rPr>
        <w:t>See comment in 1.4.1 - 5 min check</w:t>
      </w:r>
    </w:p>
  </w:comment>
  <w:comment w:id="4120" w:author="Mubiyarto Wibisono" w:date="2025-09-19T15:16:00Z" w:initials="MW">
    <w:p w14:paraId="0CD4931E" w14:textId="77777777" w:rsidR="001E14F1" w:rsidRDefault="001E14F1" w:rsidP="00EB2DA5">
      <w:pPr>
        <w:pStyle w:val="CommentText"/>
      </w:pPr>
      <w:r>
        <w:rPr>
          <w:rStyle w:val="CommentReference"/>
        </w:rPr>
        <w:annotationRef/>
      </w:r>
      <w:r>
        <w:t>The description has been updated to align with the 5-minute check logic as noted in section 1.4.1.</w:t>
      </w:r>
    </w:p>
  </w:comment>
  <w:comment w:id="4168" w:author="Yi Jie NEO (URA)" w:date="2025-09-16T19:11:00Z" w:initials="YN">
    <w:p w14:paraId="0E97A9D2" w14:textId="18C2ACDE" w:rsidR="001E14F1" w:rsidRDefault="001E14F1" w:rsidP="00AC7F97">
      <w:pPr>
        <w:pStyle w:val="CommentText"/>
      </w:pPr>
      <w:r>
        <w:rPr>
          <w:rStyle w:val="CommentReference"/>
        </w:rPr>
        <w:annotationRef/>
      </w:r>
      <w:r>
        <w:rPr>
          <w:lang w:val="en-SG"/>
        </w:rPr>
        <w:t>This should be payable?</w:t>
      </w:r>
    </w:p>
  </w:comment>
  <w:comment w:id="4169" w:author="Mubiyarto Wibisono" w:date="2025-09-18T16:22:00Z" w:initials="MW">
    <w:p w14:paraId="6162E2C6" w14:textId="77777777" w:rsidR="001E14F1" w:rsidRDefault="001E14F1" w:rsidP="00EB2DA5">
      <w:pPr>
        <w:pStyle w:val="CommentText"/>
      </w:pPr>
      <w:r>
        <w:rPr>
          <w:rStyle w:val="CommentReference"/>
        </w:rPr>
        <w:annotationRef/>
      </w:r>
      <w:r>
        <w:t>Yes, correct.</w:t>
      </w:r>
    </w:p>
    <w:p w14:paraId="66AC6EB5" w14:textId="77777777" w:rsidR="001E14F1" w:rsidRDefault="001E14F1" w:rsidP="00EB2DA5">
      <w:pPr>
        <w:pStyle w:val="CommentText"/>
      </w:pPr>
      <w:r>
        <w:t>If the last payment attempt was more than 5 minutes ago, the notice remains payable.</w:t>
      </w:r>
    </w:p>
  </w:comment>
  <w:comment w:id="4155" w:author="Yi Jie NEO (URA)" w:date="2025-09-16T19:08:00Z" w:initials="YN">
    <w:p w14:paraId="7D32FDC9" w14:textId="623C332E" w:rsidR="001E14F1" w:rsidRDefault="001E14F1" w:rsidP="00AC7F97">
      <w:pPr>
        <w:pStyle w:val="CommentText"/>
      </w:pPr>
      <w:r>
        <w:rPr>
          <w:rStyle w:val="CommentReference"/>
        </w:rPr>
        <w:annotationRef/>
      </w:r>
      <w:r>
        <w:rPr>
          <w:lang w:val="en-SG"/>
        </w:rPr>
        <w:t>See comment in 1.4.1 - 5 min check</w:t>
      </w:r>
    </w:p>
  </w:comment>
  <w:comment w:id="4156" w:author="Mubiyarto Wibisono" w:date="2025-09-19T15:16:00Z" w:initials="MW">
    <w:p w14:paraId="4652F9AF" w14:textId="77777777" w:rsidR="001E14F1" w:rsidRDefault="001E14F1" w:rsidP="00EB2DA5">
      <w:pPr>
        <w:pStyle w:val="CommentText"/>
      </w:pPr>
      <w:r>
        <w:rPr>
          <w:rStyle w:val="CommentReference"/>
        </w:rPr>
        <w:annotationRef/>
      </w:r>
      <w:r>
        <w:t>The description has been updated to align with the 5-minute check logic as noted in section 1.4.1.</w:t>
      </w:r>
    </w:p>
  </w:comment>
  <w:comment w:id="4206" w:author="Yi Jie NEO (URA)" w:date="2025-11-10T16:04:00Z" w:initials="YN">
    <w:p w14:paraId="0775B43D" w14:textId="77777777" w:rsidR="000752A1" w:rsidRDefault="000752A1" w:rsidP="000752A1">
      <w:pPr>
        <w:pStyle w:val="CommentText"/>
      </w:pPr>
      <w:r>
        <w:rPr>
          <w:rStyle w:val="CommentReference"/>
        </w:rPr>
        <w:annotationRef/>
      </w:r>
      <w:r>
        <w:rPr>
          <w:lang w:val="en-SG"/>
        </w:rPr>
        <w:t>Ocms 43 also have this process of setting PS_PRA. Duplicated? Or both serves different purpose?</w:t>
      </w:r>
    </w:p>
  </w:comment>
  <w:comment w:id="4207" w:author="Rafif" w:date="2025-11-12T13:45:00Z" w:initials="R">
    <w:p w14:paraId="7E4E4678" w14:textId="5E88CC7F" w:rsidR="004B4D17" w:rsidRDefault="004B4D17" w:rsidP="001A2469">
      <w:pPr>
        <w:pStyle w:val="CommentText"/>
      </w:pPr>
      <w:r>
        <w:rPr>
          <w:rStyle w:val="CommentReference"/>
        </w:rPr>
        <w:annotationRef/>
      </w:r>
      <w:r w:rsidR="001A2469">
        <w:t>Understand, will get message from von.</w:t>
      </w:r>
      <w:r w:rsidR="001A2469" w:rsidRPr="001A2469">
        <w:t>eservice_message_code</w:t>
      </w:r>
    </w:p>
  </w:comment>
  <w:comment w:id="4444" w:author="Yi Jie NEO (URA)" w:date="2025-08-28T12:09:00Z" w:initials="YN">
    <w:p w14:paraId="68E6B980" w14:textId="5B99B454" w:rsidR="00630FDB" w:rsidRDefault="00630FDB" w:rsidP="00630FDB">
      <w:pPr>
        <w:pStyle w:val="CommentText"/>
      </w:pPr>
      <w:r>
        <w:rPr>
          <w:rStyle w:val="CommentReference"/>
        </w:rPr>
        <w:annotationRef/>
      </w:r>
      <w:r>
        <w:rPr>
          <w:lang w:val="en-SG"/>
        </w:rPr>
        <w:t>Apis are all UI dependent. Skipping all the api review till UI is ready to map</w:t>
      </w:r>
    </w:p>
  </w:comment>
  <w:comment w:id="4445" w:author="Ahmad Rafif" w:date="2025-09-08T04:47:00Z" w:initials="AR">
    <w:p w14:paraId="4F0757CB" w14:textId="66AA1F28" w:rsidR="00556894" w:rsidRDefault="00556894">
      <w:pPr>
        <w:pStyle w:val="CommentText"/>
      </w:pPr>
      <w:r>
        <w:rPr>
          <w:rStyle w:val="CommentReference"/>
        </w:rPr>
        <w:annotationRef/>
      </w:r>
      <w:r>
        <w:t>noted</w:t>
      </w:r>
    </w:p>
  </w:comment>
  <w:comment w:id="4647" w:author="Yi Jie NEO (URA)" w:date="2025-09-15T14:54:00Z" w:initials="YN">
    <w:p w14:paraId="73C32C3F" w14:textId="77777777" w:rsidR="00AC7F97" w:rsidRDefault="00C5781E" w:rsidP="00AC7F97">
      <w:pPr>
        <w:pStyle w:val="CommentText"/>
      </w:pPr>
      <w:r>
        <w:rPr>
          <w:rStyle w:val="CommentReference"/>
        </w:rPr>
        <w:annotationRef/>
      </w:r>
      <w:r w:rsidR="00AC7F97">
        <w:rPr>
          <w:lang w:val="en-SG"/>
        </w:rPr>
        <w:t xml:space="preserve">Combine this check with &gt;5mins check. </w:t>
      </w:r>
    </w:p>
    <w:p w14:paraId="21855A36" w14:textId="77777777" w:rsidR="00AC7F97" w:rsidRDefault="00AC7F97" w:rsidP="00AC7F97">
      <w:pPr>
        <w:pStyle w:val="CommentText"/>
      </w:pPr>
    </w:p>
    <w:p w14:paraId="13E27DB2" w14:textId="77777777" w:rsidR="00AC7F97" w:rsidRDefault="00AC7F97" w:rsidP="00AC7F97">
      <w:pPr>
        <w:pStyle w:val="CommentText"/>
      </w:pPr>
      <w:r>
        <w:rPr>
          <w:lang w:val="en-SG"/>
        </w:rPr>
        <w:t xml:space="preserve">There should be only 2 scenario. </w:t>
      </w:r>
    </w:p>
    <w:p w14:paraId="72FCD25A" w14:textId="77777777" w:rsidR="00AC7F97" w:rsidRDefault="00AC7F97" w:rsidP="00AC7F97">
      <w:pPr>
        <w:pStyle w:val="CommentText"/>
      </w:pPr>
      <w:r>
        <w:rPr>
          <w:lang w:val="en-SG"/>
        </w:rPr>
        <w:t>1- &lt;5mins, display E7</w:t>
      </w:r>
    </w:p>
    <w:p w14:paraId="579CEE97" w14:textId="77777777" w:rsidR="00AC7F97" w:rsidRDefault="00AC7F97" w:rsidP="00AC7F97">
      <w:pPr>
        <w:pStyle w:val="CommentText"/>
      </w:pPr>
      <w:r>
        <w:rPr>
          <w:lang w:val="en-SG"/>
        </w:rPr>
        <w:t>2 - &gt;5mins and within today, display E8</w:t>
      </w:r>
    </w:p>
  </w:comment>
  <w:comment w:id="4648" w:author="Mubiyarto Wibisono" w:date="2025-09-18T17:35:00Z" w:initials="MW">
    <w:p w14:paraId="5161576D" w14:textId="77777777" w:rsidR="00B019D2" w:rsidRDefault="00B019D2" w:rsidP="00B019D2">
      <w:pPr>
        <w:pStyle w:val="CommentText"/>
      </w:pPr>
      <w:r>
        <w:rPr>
          <w:rStyle w:val="CommentReference"/>
        </w:rPr>
        <w:annotationRef/>
      </w:r>
      <w:r>
        <w:t>Already combined check transaction today and &gt;5mins check</w:t>
      </w:r>
    </w:p>
  </w:comment>
  <w:comment w:id="4694" w:author="Yi Jie NEO (URA)" w:date="2025-09-16T19:14:00Z" w:initials="YN">
    <w:p w14:paraId="40BC4730" w14:textId="5F2F9DC5" w:rsidR="00AC7F97" w:rsidRDefault="00AC7F97" w:rsidP="00AC7F97">
      <w:pPr>
        <w:pStyle w:val="CommentText"/>
      </w:pPr>
      <w:r>
        <w:rPr>
          <w:rStyle w:val="CommentReference"/>
        </w:rPr>
        <w:annotationRef/>
      </w:r>
      <w:r>
        <w:rPr>
          <w:lang w:val="en-SG"/>
        </w:rPr>
        <w:t xml:space="preserve">Where is this table? </w:t>
      </w:r>
    </w:p>
    <w:p w14:paraId="1203D010" w14:textId="77777777" w:rsidR="00AC7F97" w:rsidRDefault="00AC7F97" w:rsidP="00AC7F97">
      <w:pPr>
        <w:pStyle w:val="CommentText"/>
      </w:pPr>
    </w:p>
    <w:p w14:paraId="69AFE55D" w14:textId="77777777" w:rsidR="00AC7F97" w:rsidRDefault="00AC7F97" w:rsidP="00AC7F97">
      <w:pPr>
        <w:pStyle w:val="CommentText"/>
      </w:pPr>
      <w:r>
        <w:rPr>
          <w:lang w:val="en-SG"/>
        </w:rPr>
        <w:t>And what message? Is it not the message in payment matrix E7 and E8?</w:t>
      </w:r>
    </w:p>
  </w:comment>
  <w:comment w:id="4695" w:author="Mubiyarto Wibisono" w:date="2025-09-18T17:42:00Z" w:initials="MW">
    <w:p w14:paraId="013F7FDB" w14:textId="77777777" w:rsidR="00EB2DA5" w:rsidRDefault="008A190F" w:rsidP="00EB2DA5">
      <w:pPr>
        <w:pStyle w:val="CommentText"/>
      </w:pPr>
      <w:r>
        <w:rPr>
          <w:rStyle w:val="CommentReference"/>
        </w:rPr>
        <w:annotationRef/>
      </w:r>
      <w:r w:rsidR="00EB2DA5">
        <w:t>The table is eocms_user_message in the Internet DB, and the specific message used here is code E11.</w:t>
      </w:r>
    </w:p>
  </w:comment>
  <w:comment w:id="4696" w:author="Yi Jie NEO (URA)" w:date="2025-12-16T17:33:00Z" w:initials="YN">
    <w:p w14:paraId="28FCFDD0" w14:textId="77777777" w:rsidR="00E62EA2" w:rsidRDefault="00E62EA2" w:rsidP="00E62EA2">
      <w:pPr>
        <w:pStyle w:val="CommentText"/>
      </w:pPr>
      <w:r>
        <w:rPr>
          <w:rStyle w:val="CommentReference"/>
        </w:rPr>
        <w:annotationRef/>
      </w:r>
      <w:r>
        <w:rPr>
          <w:lang w:val="en-SG"/>
        </w:rPr>
        <w:t>Not data provided for review. Please ensure you follow users table for error code during implementaiton</w:t>
      </w:r>
    </w:p>
  </w:comment>
  <w:comment w:id="6573" w:author="Yi Jie NEO (URA)" w:date="2025-09-16T19:20:00Z" w:initials="YN">
    <w:p w14:paraId="6910D4CE" w14:textId="04C644C7" w:rsidR="00CC5D4C" w:rsidRDefault="00CC5D4C" w:rsidP="00CC5D4C">
      <w:pPr>
        <w:pStyle w:val="CommentText"/>
      </w:pPr>
      <w:r>
        <w:rPr>
          <w:rStyle w:val="CommentReference"/>
        </w:rPr>
        <w:annotationRef/>
      </w:r>
      <w:r>
        <w:rPr>
          <w:lang w:val="en-SG"/>
        </w:rPr>
        <w:t xml:space="preserve">Refer to updated spcp specs. The info e.g. endpoint provided here seems outdated </w:t>
      </w:r>
    </w:p>
  </w:comment>
  <w:comment w:id="6574" w:author="Mubiyarto Wibisono" w:date="2025-09-19T16:43:00Z" w:initials="MW">
    <w:p w14:paraId="40E4F0F8" w14:textId="77777777" w:rsidR="00EB2DA5" w:rsidRDefault="008E0A98" w:rsidP="00EB2DA5">
      <w:pPr>
        <w:pStyle w:val="CommentText"/>
      </w:pPr>
      <w:r>
        <w:rPr>
          <w:rStyle w:val="CommentReference"/>
        </w:rPr>
        <w:annotationRef/>
      </w:r>
      <w:r w:rsidR="00EB2DA5">
        <w:t xml:space="preserve">The SPCP specifications have been updated to the latest version </w:t>
      </w:r>
    </w:p>
  </w:comment>
  <w:comment w:id="6817" w:author="Yi Jie NEO (URA)" w:date="2025-11-07T16:40:00Z" w:initials="YN">
    <w:p w14:paraId="7C2555EC" w14:textId="77777777" w:rsidR="007524F1" w:rsidRDefault="007524F1" w:rsidP="007524F1">
      <w:pPr>
        <w:pStyle w:val="CommentText"/>
      </w:pPr>
      <w:r>
        <w:rPr>
          <w:rStyle w:val="CommentReference"/>
        </w:rPr>
        <w:annotationRef/>
      </w:r>
      <w:r>
        <w:rPr>
          <w:lang w:val="en-SG"/>
        </w:rPr>
        <w:t>Do you need all these? + userCountry?</w:t>
      </w:r>
    </w:p>
  </w:comment>
  <w:comment w:id="6818" w:author="Rafif" w:date="2025-11-12T13:59:00Z" w:initials="R">
    <w:p w14:paraId="1AD5EFDE" w14:textId="422003CB" w:rsidR="00524F5E" w:rsidRDefault="00524F5E">
      <w:pPr>
        <w:pStyle w:val="CommentText"/>
      </w:pPr>
      <w:r>
        <w:rPr>
          <w:rStyle w:val="CommentReference"/>
        </w:rPr>
        <w:annotationRef/>
      </w:r>
      <w:r>
        <w:t>Currently only need nric, entityId and entityType</w:t>
      </w:r>
    </w:p>
  </w:comment>
  <w:comment w:id="7088" w:author="Yi Jie NEO (URA)" w:date="2025-10-06T16:50:00Z" w:initials="YN">
    <w:p w14:paraId="58FDBF0B" w14:textId="3DF176AF" w:rsidR="00490CE4" w:rsidRDefault="00490CE4" w:rsidP="00490CE4">
      <w:pPr>
        <w:pStyle w:val="CommentText"/>
      </w:pPr>
      <w:r>
        <w:rPr>
          <w:rStyle w:val="CommentReference"/>
        </w:rPr>
        <w:annotationRef/>
      </w:r>
      <w:r>
        <w:rPr>
          <w:lang w:val="en-SG"/>
        </w:rPr>
        <w:t xml:space="preserve">Conslidate all notice creation logic tgt based on their mode. </w:t>
      </w:r>
    </w:p>
    <w:p w14:paraId="1996FAD1" w14:textId="77777777" w:rsidR="00490CE4" w:rsidRDefault="00490CE4" w:rsidP="00490CE4">
      <w:pPr>
        <w:pStyle w:val="CommentText"/>
      </w:pPr>
    </w:p>
    <w:p w14:paraId="380AC94A" w14:textId="77777777" w:rsidR="00490CE4" w:rsidRDefault="00490CE4" w:rsidP="00490CE4">
      <w:pPr>
        <w:pStyle w:val="CommentText"/>
      </w:pPr>
      <w:r>
        <w:rPr>
          <w:lang w:val="en-SG"/>
        </w:rPr>
        <w:t>Manual creation logic, to include all into manual noitce ocms5 + ces/rep creation specs into ocms2</w:t>
      </w:r>
    </w:p>
  </w:comment>
  <w:comment w:id="7089" w:author="Rafif" w:date="2025-11-15T19:10:00Z" w:initials="R">
    <w:p w14:paraId="1AA40387" w14:textId="76A35394" w:rsidR="00CE6959" w:rsidRDefault="00CE6959">
      <w:pPr>
        <w:pStyle w:val="CommentText"/>
      </w:pPr>
      <w:r>
        <w:rPr>
          <w:rStyle w:val="CommentReference"/>
        </w:rPr>
        <w:annotationRef/>
      </w:r>
      <w:r>
        <w:t>Ok noted, we will add this to one place</w:t>
      </w:r>
    </w:p>
  </w:comment>
  <w:comment w:id="7116" w:author="Yi Jie NEO (URA)" w:date="2025-10-06T16:47:00Z" w:initials="YN">
    <w:p w14:paraId="22A5BF24" w14:textId="167301EA" w:rsidR="00490CE4" w:rsidRDefault="00490CE4" w:rsidP="00490CE4">
      <w:pPr>
        <w:pStyle w:val="CommentText"/>
      </w:pPr>
      <w:r>
        <w:rPr>
          <w:rStyle w:val="CommentReference"/>
        </w:rPr>
        <w:annotationRef/>
      </w:r>
      <w:r>
        <w:rPr>
          <w:lang w:val="en-SG"/>
        </w:rPr>
        <w:t>Dont need extra step in the flow to set. set and insert tgt with the rest of details for notice creation.</w:t>
      </w:r>
    </w:p>
  </w:comment>
  <w:comment w:id="7117" w:author="Mubiyarto Wibisono" w:date="2025-11-14T14:01:00Z" w:initials="MW">
    <w:p w14:paraId="0D47EEBB" w14:textId="77777777" w:rsidR="00F41423" w:rsidRDefault="00F41423" w:rsidP="00F41423">
      <w:pPr>
        <w:pStyle w:val="CommentText"/>
      </w:pPr>
      <w:r>
        <w:rPr>
          <w:rStyle w:val="CommentReference"/>
        </w:rPr>
        <w:annotationRef/>
      </w:r>
      <w:r>
        <w:t>Ok noted</w:t>
      </w:r>
    </w:p>
  </w:comment>
  <w:comment w:id="7384" w:author="Yi Jie NEO (URA)" w:date="2025-10-06T16:49:00Z" w:initials="YN">
    <w:p w14:paraId="09063EE7" w14:textId="61D3DFF5" w:rsidR="00E70F71" w:rsidRDefault="00490CE4" w:rsidP="00E70F71">
      <w:pPr>
        <w:pStyle w:val="CommentText"/>
      </w:pPr>
      <w:r>
        <w:rPr>
          <w:rStyle w:val="CommentReference"/>
        </w:rPr>
        <w:annotationRef/>
      </w:r>
      <w:r w:rsidR="00E70F71">
        <w:rPr>
          <w:lang w:val="en-SG"/>
        </w:rPr>
        <w:t>Include and consolidate all logic into stage change cron.</w:t>
      </w:r>
    </w:p>
    <w:p w14:paraId="4FA7EC4C" w14:textId="77777777" w:rsidR="00E70F71" w:rsidRDefault="00E70F71" w:rsidP="00E70F71">
      <w:pPr>
        <w:pStyle w:val="CommentText"/>
      </w:pPr>
    </w:p>
    <w:p w14:paraId="133E63DD" w14:textId="77777777" w:rsidR="00E70F71" w:rsidRDefault="00E70F71" w:rsidP="00E70F71">
      <w:pPr>
        <w:pStyle w:val="CommentText"/>
      </w:pPr>
      <w:r>
        <w:rPr>
          <w:lang w:val="en-SG"/>
        </w:rPr>
        <w:t>I thought cpc still can pay?</w:t>
      </w:r>
    </w:p>
  </w:comment>
  <w:comment w:id="7385" w:author="Rafif" w:date="2025-11-13T08:47:00Z" w:initials="R">
    <w:p w14:paraId="2C4F274E" w14:textId="3098D4B4" w:rsidR="00FD73D6" w:rsidRDefault="00FD73D6">
      <w:pPr>
        <w:pStyle w:val="CommentText"/>
      </w:pPr>
      <w:r>
        <w:rPr>
          <w:rStyle w:val="CommentReference"/>
        </w:rPr>
        <w:annotationRef/>
      </w:r>
      <w:r>
        <w:t>Yes correct</w:t>
      </w:r>
      <w:r w:rsidR="00E621A4">
        <w:t xml:space="preserve">, CPC still can pay, will change this to another court stage that can’t pay. </w:t>
      </w:r>
      <w:r w:rsidR="00E621A4">
        <w:br/>
      </w:r>
      <w:r w:rsidR="00E621A4">
        <w:br/>
        <w:t>*exact processing stage will provide later when court discussion started</w:t>
      </w:r>
    </w:p>
  </w:comment>
  <w:comment w:id="7386" w:author="Yi Jie NEO (URA)" w:date="2025-12-16T17:34:00Z" w:initials="YN">
    <w:p w14:paraId="45493E7D" w14:textId="77777777" w:rsidR="00E62EA2" w:rsidRDefault="00E62EA2" w:rsidP="00E62EA2">
      <w:pPr>
        <w:pStyle w:val="CommentText"/>
      </w:pPr>
      <w:r>
        <w:rPr>
          <w:rStyle w:val="CommentReference"/>
        </w:rPr>
        <w:annotationRef/>
      </w:r>
      <w:r>
        <w:rPr>
          <w:lang w:val="en-SG"/>
        </w:rPr>
        <w:t xml:space="preserve">Court payment need to be payable in mvp. Can confirm if you have gotten the requireent? </w:t>
      </w:r>
    </w:p>
  </w:comment>
  <w:comment w:id="7410" w:author="Yi Jie NEO (URA)" w:date="2025-09-16T19:18:00Z" w:initials="YN">
    <w:p w14:paraId="7C599AC1" w14:textId="59A2756D" w:rsidR="00ED7F9B" w:rsidRDefault="00ED7F9B" w:rsidP="00AB2B27">
      <w:pPr>
        <w:pStyle w:val="CommentText"/>
      </w:pPr>
      <w:r>
        <w:rPr>
          <w:rStyle w:val="CommentReference"/>
        </w:rPr>
        <w:annotationRef/>
      </w:r>
      <w:r>
        <w:rPr>
          <w:lang w:val="en-SG"/>
        </w:rPr>
        <w:t>This can already be decided upfront during search. Why at this stage still need to check search param is based on what to decide</w:t>
      </w:r>
    </w:p>
  </w:comment>
  <w:comment w:id="7411" w:author="Mubiyarto Wibisono" w:date="2025-09-19T15:06:00Z" w:initials="MW">
    <w:p w14:paraId="1492C645" w14:textId="77777777" w:rsidR="00ED7F9B" w:rsidRDefault="00ED7F9B" w:rsidP="00250C06">
      <w:pPr>
        <w:pStyle w:val="CommentText"/>
      </w:pPr>
      <w:r>
        <w:rPr>
          <w:rStyle w:val="CommentReference"/>
        </w:rPr>
        <w:annotationRef/>
      </w:r>
      <w:r>
        <w:t>This check is placed in a common function used by all three search parameters, so any change to the payment matrix logic only needs to be maintained in one place.</w:t>
      </w:r>
    </w:p>
  </w:comment>
  <w:comment w:id="7412" w:author="Yi Jie NEO (URA)" w:date="2025-11-07T16:46:00Z" w:initials="YN">
    <w:p w14:paraId="5DCCFBB0" w14:textId="77777777" w:rsidR="00ED7F9B" w:rsidRDefault="00ED7F9B" w:rsidP="007524F1">
      <w:pPr>
        <w:pStyle w:val="CommentText"/>
      </w:pPr>
      <w:r>
        <w:rPr>
          <w:rStyle w:val="CommentReference"/>
        </w:rPr>
        <w:annotationRef/>
      </w:r>
      <w:r>
        <w:rPr>
          <w:lang w:val="en-SG"/>
        </w:rPr>
        <w:t>Content removed. Closing comment</w:t>
      </w:r>
    </w:p>
  </w:comment>
  <w:comment w:id="7571" w:author="Yi Jie NEO (URA)" w:date="2025-11-07T16:44:00Z" w:initials="YN">
    <w:p w14:paraId="499B78C0" w14:textId="77777777" w:rsidR="00ED7F9B" w:rsidRDefault="00ED7F9B" w:rsidP="007524F1">
      <w:pPr>
        <w:pStyle w:val="CommentText"/>
      </w:pPr>
      <w:r>
        <w:rPr>
          <w:rStyle w:val="CommentReference"/>
        </w:rPr>
        <w:annotationRef/>
      </w:r>
      <w:r>
        <w:rPr>
          <w:lang w:val="en-SG"/>
        </w:rPr>
        <w:t>To update eservice message also</w:t>
      </w:r>
    </w:p>
  </w:comment>
  <w:comment w:id="7572" w:author="Rafif" w:date="2025-11-13T08:46:00Z" w:initials="R">
    <w:p w14:paraId="1DD42AC9" w14:textId="65177F37" w:rsidR="00ED7F9B" w:rsidRDefault="00ED7F9B">
      <w:pPr>
        <w:pStyle w:val="CommentText"/>
      </w:pPr>
      <w:r>
        <w:rPr>
          <w:rStyle w:val="CommentReference"/>
        </w:rPr>
        <w:annotationRef/>
      </w:r>
      <w:r>
        <w:t xml:space="preserve">Ok will update to null for eservice message </w:t>
      </w:r>
    </w:p>
  </w:comment>
  <w:comment w:id="7573" w:author="Yi Jie NEO (URA)" w:date="2025-12-16T17:19:00Z" w:initials="YN">
    <w:p w14:paraId="310E6D60" w14:textId="77777777" w:rsidR="00341062" w:rsidRDefault="00341062" w:rsidP="00341062">
      <w:pPr>
        <w:pStyle w:val="CommentText"/>
      </w:pPr>
      <w:r>
        <w:rPr>
          <w:rStyle w:val="CommentReference"/>
        </w:rPr>
        <w:annotationRef/>
      </w:r>
      <w:r>
        <w:rPr>
          <w:lang w:val="en-SG"/>
        </w:rPr>
        <w:t>Update to null or to the message that returns no outstnading nopo for payment?</w:t>
      </w:r>
    </w:p>
  </w:comment>
  <w:comment w:id="7596" w:author="Yi Jie NEO (URA)" w:date="2025-08-18T15:34:00Z" w:initials="YN">
    <w:p w14:paraId="49A4D7FC" w14:textId="1C213F2F" w:rsidR="00800ACE" w:rsidRDefault="00800ACE" w:rsidP="00F91E86">
      <w:pPr>
        <w:pStyle w:val="CommentText"/>
      </w:pPr>
      <w:r>
        <w:rPr>
          <w:rStyle w:val="CommentReference"/>
        </w:rPr>
        <w:annotationRef/>
      </w:r>
      <w:r>
        <w:rPr>
          <w:lang w:val="en-SG"/>
        </w:rPr>
        <w:t>Cant understand the yes no yes no in the brief description.</w:t>
      </w:r>
    </w:p>
    <w:p w14:paraId="53FEBB75" w14:textId="77777777" w:rsidR="00800ACE" w:rsidRDefault="00800ACE" w:rsidP="00F91E86">
      <w:pPr>
        <w:pStyle w:val="CommentText"/>
      </w:pPr>
    </w:p>
    <w:p w14:paraId="6E6A5A55" w14:textId="77777777" w:rsidR="00800ACE" w:rsidRDefault="00800ACE" w:rsidP="00F91E86">
      <w:pPr>
        <w:pStyle w:val="CommentText"/>
      </w:pPr>
      <w:r>
        <w:rPr>
          <w:lang w:val="en-SG"/>
        </w:rPr>
        <w:t xml:space="preserve">Referring to the flow in payment matrix above, </w:t>
      </w:r>
    </w:p>
    <w:p w14:paraId="01185F20" w14:textId="77777777" w:rsidR="00800ACE" w:rsidRDefault="00800ACE" w:rsidP="00F91E86">
      <w:pPr>
        <w:pStyle w:val="CommentText"/>
      </w:pPr>
    </w:p>
    <w:p w14:paraId="1F060600" w14:textId="77777777" w:rsidR="00800ACE" w:rsidRDefault="00800ACE" w:rsidP="00800ACE">
      <w:pPr>
        <w:pStyle w:val="CommentText"/>
        <w:numPr>
          <w:ilvl w:val="0"/>
          <w:numId w:val="49"/>
        </w:numPr>
      </w:pPr>
      <w:r>
        <w:rPr>
          <w:lang w:val="en-SG"/>
        </w:rPr>
        <w:t xml:space="preserve">Is payment acceptance the same as notice_payment_flag? </w:t>
      </w:r>
    </w:p>
    <w:p w14:paraId="4520EA65" w14:textId="77777777" w:rsidR="00800ACE" w:rsidRDefault="00800ACE" w:rsidP="00800ACE">
      <w:pPr>
        <w:pStyle w:val="CommentText"/>
        <w:numPr>
          <w:ilvl w:val="0"/>
          <w:numId w:val="49"/>
        </w:numPr>
      </w:pPr>
      <w:r>
        <w:rPr>
          <w:lang w:val="en-SG"/>
        </w:rPr>
        <w:t xml:space="preserve">How and when is payment acceptance  flag set Y and N set? </w:t>
      </w:r>
    </w:p>
    <w:p w14:paraId="1ACCF31B" w14:textId="77777777" w:rsidR="00800ACE" w:rsidRDefault="00800ACE" w:rsidP="00800ACE">
      <w:pPr>
        <w:pStyle w:val="CommentText"/>
        <w:numPr>
          <w:ilvl w:val="0"/>
          <w:numId w:val="49"/>
        </w:numPr>
      </w:pPr>
      <w:r>
        <w:rPr>
          <w:lang w:val="en-SG"/>
        </w:rPr>
        <w:t>This field is currently set to nullable field. In the event that is it null, what will the program do?</w:t>
      </w:r>
    </w:p>
    <w:p w14:paraId="43971CD6" w14:textId="77777777" w:rsidR="00800ACE" w:rsidRDefault="00800ACE" w:rsidP="00F91E86">
      <w:pPr>
        <w:pStyle w:val="CommentText"/>
      </w:pPr>
    </w:p>
    <w:p w14:paraId="173A2944" w14:textId="77777777" w:rsidR="00800ACE" w:rsidRDefault="00800ACE" w:rsidP="00F91E86">
      <w:pPr>
        <w:pStyle w:val="CommentText"/>
      </w:pPr>
      <w:r>
        <w:rPr>
          <w:lang w:val="en-SG"/>
        </w:rPr>
        <w:t>All flow ends with if payment acceptance = N, all will become no. so move payment acceptance flag check upfront.</w:t>
      </w:r>
      <w:r>
        <w:rPr>
          <w:lang w:val="en-SG"/>
        </w:rPr>
        <w:br/>
      </w:r>
    </w:p>
  </w:comment>
  <w:comment w:id="7597" w:author="Ahmad Rafif" w:date="2025-08-22T14:10:00Z" w:initials="AR">
    <w:p w14:paraId="2D4DE248" w14:textId="77777777" w:rsidR="00800ACE" w:rsidRDefault="00800ACE" w:rsidP="005A5176">
      <w:pPr>
        <w:pStyle w:val="CommentText"/>
      </w:pPr>
      <w:r>
        <w:rPr>
          <w:rStyle w:val="CommentReference"/>
        </w:rPr>
        <w:annotationRef/>
      </w:r>
      <w:r>
        <w:t>Already revise the description and the flow</w:t>
      </w:r>
      <w:r>
        <w:br/>
      </w:r>
      <w:r>
        <w:br/>
        <w:t xml:space="preserve">1. </w:t>
      </w:r>
      <w:r w:rsidRPr="005A5176">
        <w:t>No.</w:t>
      </w:r>
      <w:r>
        <w:t xml:space="preserve"> </w:t>
      </w:r>
    </w:p>
    <w:p w14:paraId="1FEEB010" w14:textId="77777777" w:rsidR="00800ACE" w:rsidRDefault="00800ACE" w:rsidP="00800ACE">
      <w:pPr>
        <w:pStyle w:val="CommentText"/>
        <w:numPr>
          <w:ilvl w:val="0"/>
          <w:numId w:val="50"/>
        </w:numPr>
      </w:pPr>
      <w:r>
        <w:t xml:space="preserve"> </w:t>
      </w:r>
      <w:r w:rsidRPr="005A5176">
        <w:t>payment acceptance comes from the VON table, column payment_acceptance_allowed.</w:t>
      </w:r>
      <w:r>
        <w:t xml:space="preserve"> </w:t>
      </w:r>
    </w:p>
    <w:p w14:paraId="22E5095E" w14:textId="77777777" w:rsidR="00800ACE" w:rsidRDefault="00800ACE" w:rsidP="00800ACE">
      <w:pPr>
        <w:pStyle w:val="CommentText"/>
        <w:numPr>
          <w:ilvl w:val="0"/>
          <w:numId w:val="50"/>
        </w:numPr>
      </w:pPr>
      <w:r>
        <w:t xml:space="preserve"> notice_payment_flag is computed by the Payment Matrix logic and returned in the /parkingfine response JSON (not a DB column). Example response </w:t>
      </w:r>
    </w:p>
    <w:p w14:paraId="47A50D6D" w14:textId="77777777" w:rsidR="00800ACE" w:rsidRDefault="00800ACE" w:rsidP="00AF0AF9">
      <w:pPr>
        <w:pStyle w:val="CommentText"/>
      </w:pPr>
      <w:r>
        <w:t xml:space="preserve">2. </w:t>
      </w:r>
    </w:p>
    <w:p w14:paraId="2200E3DE" w14:textId="77777777" w:rsidR="00800ACE" w:rsidRDefault="00800ACE" w:rsidP="00AF0AF9">
      <w:pPr>
        <w:pStyle w:val="CommentText"/>
      </w:pPr>
      <w:r>
        <w:t>- Set to Y when a notice is created (Notice Creation service writes VON.payment_acceptance_allowed='Y').</w:t>
      </w:r>
    </w:p>
    <w:p w14:paraId="17328A40" w14:textId="77777777" w:rsidR="00800ACE" w:rsidRDefault="00800ACE" w:rsidP="00AF0AF9">
      <w:pPr>
        <w:pStyle w:val="CommentText"/>
      </w:pPr>
      <w:r>
        <w:t>- Set to N when the notice is detected as AN (AN detection process updates to N).</w:t>
      </w:r>
    </w:p>
    <w:p w14:paraId="08EE817C" w14:textId="77777777" w:rsidR="00800ACE" w:rsidRDefault="00800ACE" w:rsidP="00AF0AF9">
      <w:pPr>
        <w:pStyle w:val="CommentText"/>
      </w:pPr>
      <w:r>
        <w:t>- Other scenario will have in court.</w:t>
      </w:r>
    </w:p>
    <w:p w14:paraId="40EA296B" w14:textId="77777777" w:rsidR="00800ACE" w:rsidRDefault="00800ACE" w:rsidP="00AF0AF9">
      <w:pPr>
        <w:pStyle w:val="CommentText"/>
      </w:pPr>
      <w:r>
        <w:t xml:space="preserve">3. </w:t>
      </w:r>
      <w:r w:rsidRPr="00AF0AF9">
        <w:t>Make VON.payment_acceptance_allowed NOT NULL, constrained to 'Y'|'N'</w:t>
      </w:r>
    </w:p>
    <w:p w14:paraId="7243D0A0" w14:textId="77777777" w:rsidR="00800ACE" w:rsidRDefault="00800ACE" w:rsidP="00AF0AF9">
      <w:pPr>
        <w:pStyle w:val="CommentText"/>
      </w:pPr>
    </w:p>
    <w:p w14:paraId="2EA77367" w14:textId="77777777" w:rsidR="00800ACE" w:rsidRDefault="00800ACE" w:rsidP="00AF0AF9">
      <w:pPr>
        <w:pStyle w:val="CommentText"/>
      </w:pPr>
      <w:r w:rsidRPr="00AF0AF9">
        <w:t>Implemented in the revised flow.</w:t>
      </w:r>
      <w:r>
        <w:t xml:space="preserve"> </w:t>
      </w:r>
      <w:r w:rsidRPr="00AF0AF9">
        <w:t>We now determine search context early (vehicle vs non-vehicle</w:t>
      </w:r>
      <w:r>
        <w:t xml:space="preserve"> for court stage</w:t>
      </w:r>
      <w:r w:rsidRPr="00AF0AF9">
        <w:t xml:space="preserve">), then </w:t>
      </w:r>
      <w:r>
        <w:t>check offence type (for reminder stage)</w:t>
      </w:r>
    </w:p>
    <w:p w14:paraId="6902F1D5" w14:textId="77777777" w:rsidR="00800ACE" w:rsidRDefault="00800ACE" w:rsidP="00AF0AF9">
      <w:pPr>
        <w:pStyle w:val="CommentText"/>
      </w:pPr>
    </w:p>
  </w:comment>
  <w:comment w:id="7598" w:author="Yi Jie NEO (URA)" w:date="2025-08-28T15:39:00Z" w:initials="YN">
    <w:p w14:paraId="16EDF1B0" w14:textId="77777777" w:rsidR="0034233F" w:rsidRDefault="0034233F" w:rsidP="0034233F">
      <w:pPr>
        <w:pStyle w:val="CommentText"/>
      </w:pPr>
      <w:r>
        <w:rPr>
          <w:rStyle w:val="CommentReference"/>
        </w:rPr>
        <w:annotationRef/>
      </w:r>
      <w:r>
        <w:rPr>
          <w:lang w:val="en-SG"/>
        </w:rPr>
        <w:t>Why do you need a separate flag to determine th same thing of can pay or cannot pay?</w:t>
      </w:r>
    </w:p>
    <w:p w14:paraId="415DBC70" w14:textId="77777777" w:rsidR="0034233F" w:rsidRDefault="0034233F" w:rsidP="0034233F">
      <w:pPr>
        <w:pStyle w:val="CommentText"/>
      </w:pPr>
    </w:p>
    <w:p w14:paraId="68823762" w14:textId="77777777" w:rsidR="0034233F" w:rsidRDefault="0034233F" w:rsidP="0034233F">
      <w:pPr>
        <w:pStyle w:val="CommentText"/>
      </w:pPr>
      <w:r>
        <w:rPr>
          <w:lang w:val="en-SG"/>
        </w:rPr>
        <w:t>If 1 say payment allowable says Yes but notice payment flag says No, then which to follow? Vice versa, can pay or cannot pay?</w:t>
      </w:r>
    </w:p>
  </w:comment>
  <w:comment w:id="7599" w:author="Ahmad Rafif" w:date="2025-08-29T14:23:00Z" w:initials="AR">
    <w:p w14:paraId="3F088BF7" w14:textId="443D24CE" w:rsidR="00961142" w:rsidRDefault="00961142">
      <w:pPr>
        <w:pStyle w:val="CommentText"/>
      </w:pPr>
      <w:r>
        <w:rPr>
          <w:rStyle w:val="CommentReference"/>
        </w:rPr>
        <w:annotationRef/>
      </w:r>
      <w:r w:rsidRPr="00961142">
        <w:t>For payment acceptance allowed scenarios so far, the setting to Y/N is only for ANS checks set to N, while the others are from Court flow. In the payment matrix CPC above, the setting is based on the payment acceptance flag.</w:t>
      </w:r>
    </w:p>
  </w:comment>
  <w:comment w:id="7600" w:author="Yi Jie NEO (URA)" w:date="2025-11-07T16:47:00Z" w:initials="YN">
    <w:p w14:paraId="6F11745D" w14:textId="77777777" w:rsidR="007524F1" w:rsidRDefault="007524F1" w:rsidP="007524F1">
      <w:pPr>
        <w:pStyle w:val="CommentText"/>
      </w:pPr>
      <w:r>
        <w:rPr>
          <w:rStyle w:val="CommentReference"/>
        </w:rPr>
        <w:annotationRef/>
      </w:r>
      <w:r>
        <w:rPr>
          <w:lang w:val="en-SG"/>
        </w:rPr>
        <w:t>Section removed. Closing comment</w:t>
      </w:r>
    </w:p>
  </w:comment>
  <w:comment w:id="7618" w:author="Yi Jie NEO (URA)" w:date="2025-08-18T15:40:00Z" w:initials="YN">
    <w:p w14:paraId="29D5D69F" w14:textId="2A655A71" w:rsidR="00800ACE" w:rsidRDefault="00800ACE" w:rsidP="00F91E86">
      <w:pPr>
        <w:pStyle w:val="CommentText"/>
      </w:pPr>
      <w:r>
        <w:rPr>
          <w:rStyle w:val="CommentReference"/>
        </w:rPr>
        <w:annotationRef/>
      </w:r>
      <w:r>
        <w:rPr>
          <w:lang w:val="en-SG"/>
        </w:rPr>
        <w:t>Where is “show” and “notice_payment_flag” in db? Which table?</w:t>
      </w:r>
    </w:p>
  </w:comment>
  <w:comment w:id="7619" w:author="Ahmad Rafif" w:date="2025-08-22T14:24:00Z" w:initials="AR">
    <w:p w14:paraId="0B9755CD" w14:textId="77777777" w:rsidR="00800ACE" w:rsidRDefault="00800ACE">
      <w:pPr>
        <w:pStyle w:val="CommentText"/>
      </w:pPr>
      <w:r>
        <w:rPr>
          <w:rStyle w:val="CommentReference"/>
        </w:rPr>
        <w:annotationRef/>
      </w:r>
      <w:r w:rsidRPr="00AF0AF9">
        <w:t xml:space="preserve">They are not stored in DB. Both are computed by the Payment Matrix and returned in the /parkingfine JSON response payload (see example </w:t>
      </w:r>
      <w:r>
        <w:t>in flow image</w:t>
      </w:r>
      <w:r w:rsidRPr="00AF0AF9">
        <w:t>).</w:t>
      </w:r>
    </w:p>
  </w:comment>
  <w:comment w:id="7620" w:author="Yi Jie NEO (URA)" w:date="2025-11-07T17:07:00Z" w:initials="YN">
    <w:p w14:paraId="71103317" w14:textId="77777777" w:rsidR="00C7484D" w:rsidRDefault="00C7484D" w:rsidP="00C7484D">
      <w:pPr>
        <w:pStyle w:val="CommentText"/>
      </w:pPr>
      <w:r>
        <w:rPr>
          <w:rStyle w:val="CommentReference"/>
        </w:rPr>
        <w:annotationRef/>
      </w:r>
      <w:r>
        <w:rPr>
          <w:lang w:val="en-SG"/>
        </w:rPr>
        <w:t>Design has changed. Comment no longer relevant.</w:t>
      </w:r>
    </w:p>
  </w:comment>
  <w:comment w:id="7896" w:author="Yi Jie NEO (URA)" w:date="2025-09-16T19:46:00Z" w:initials="YN">
    <w:p w14:paraId="5424716E" w14:textId="161392C3" w:rsidR="00D26355" w:rsidRDefault="00D26355" w:rsidP="00D26355">
      <w:pPr>
        <w:pStyle w:val="CommentText"/>
      </w:pPr>
      <w:r>
        <w:rPr>
          <w:rStyle w:val="CommentReference"/>
        </w:rPr>
        <w:annotationRef/>
      </w:r>
      <w:r>
        <w:rPr>
          <w:lang w:val="en-SG"/>
        </w:rPr>
        <w:t xml:space="preserve">Rename to </w:t>
      </w:r>
      <w:r>
        <w:t>eservice_message_code</w:t>
      </w:r>
    </w:p>
  </w:comment>
  <w:comment w:id="7897" w:author="Mubiyarto Wibisono" w:date="2025-09-19T09:24:00Z" w:initials="MW">
    <w:p w14:paraId="50BC230F" w14:textId="77777777" w:rsidR="00250C06" w:rsidRDefault="007A37A5" w:rsidP="00250C06">
      <w:pPr>
        <w:pStyle w:val="CommentText"/>
      </w:pPr>
      <w:r>
        <w:rPr>
          <w:rStyle w:val="CommentReference"/>
        </w:rPr>
        <w:annotationRef/>
      </w:r>
      <w:r w:rsidR="00250C06">
        <w:t>The field name has been updated to eservice_message_code.</w:t>
      </w:r>
    </w:p>
  </w:comment>
  <w:comment w:id="7904" w:author="Yi Jie NEO (URA)" w:date="2025-09-16T19:17:00Z" w:initials="YN">
    <w:p w14:paraId="332C75C8" w14:textId="6217E57A" w:rsidR="00D26355" w:rsidRDefault="00AB2B27" w:rsidP="00D26355">
      <w:pPr>
        <w:pStyle w:val="CommentText"/>
      </w:pPr>
      <w:r>
        <w:rPr>
          <w:rStyle w:val="CommentReference"/>
        </w:rPr>
        <w:annotationRef/>
      </w:r>
      <w:r w:rsidR="00D26355">
        <w:rPr>
          <w:lang w:val="en-SG"/>
        </w:rPr>
        <w:t xml:space="preserve">These are technically no error message as some of the message are positive message. </w:t>
      </w:r>
    </w:p>
    <w:p w14:paraId="4BAF5225" w14:textId="77777777" w:rsidR="00D26355" w:rsidRDefault="00D26355" w:rsidP="00D26355">
      <w:pPr>
        <w:pStyle w:val="CommentText"/>
      </w:pPr>
    </w:p>
    <w:p w14:paraId="4E81F168" w14:textId="77777777" w:rsidR="00D26355" w:rsidRDefault="00D26355" w:rsidP="00D26355">
      <w:pPr>
        <w:pStyle w:val="CommentText"/>
      </w:pPr>
      <w:r>
        <w:rPr>
          <w:lang w:val="en-SG"/>
        </w:rPr>
        <w:t xml:space="preserve">Rename to </w:t>
      </w:r>
      <w:r>
        <w:t>eservice_message</w:t>
      </w:r>
      <w:r>
        <w:rPr>
          <w:lang w:val="en-SG"/>
        </w:rPr>
        <w:t xml:space="preserve"> instead and remove “error” as its misleading. </w:t>
      </w:r>
    </w:p>
  </w:comment>
  <w:comment w:id="7905" w:author="Mubiyarto Wibisono" w:date="2025-09-19T09:25:00Z" w:initials="MW">
    <w:p w14:paraId="6EA2465A" w14:textId="77777777" w:rsidR="00250C06" w:rsidRDefault="000C5C94" w:rsidP="00250C06">
      <w:pPr>
        <w:pStyle w:val="CommentText"/>
      </w:pPr>
      <w:r>
        <w:rPr>
          <w:rStyle w:val="CommentReference"/>
        </w:rPr>
        <w:annotationRef/>
      </w:r>
      <w:r w:rsidR="00250C06">
        <w:t>The field has been renamed to eservice_message.</w:t>
      </w:r>
    </w:p>
  </w:comment>
  <w:comment w:id="8111" w:author="Yi Jie NEO (URA)" w:date="2025-09-16T19:22:00Z" w:initials="YN">
    <w:p w14:paraId="4453F689" w14:textId="77B8BF1C" w:rsidR="00CC5D4C" w:rsidRDefault="00CC5D4C" w:rsidP="00CC5D4C">
      <w:pPr>
        <w:pStyle w:val="CommentText"/>
      </w:pPr>
      <w:r>
        <w:rPr>
          <w:rStyle w:val="CommentReference"/>
        </w:rPr>
        <w:annotationRef/>
      </w:r>
      <w:r>
        <w:rPr>
          <w:lang w:val="en-SG"/>
        </w:rPr>
        <w:t>Skip axs review until main payment flow is finalized</w:t>
      </w:r>
    </w:p>
  </w:comment>
  <w:comment w:id="8112" w:author="Mubiyarto Wibisono" w:date="2025-09-19T15:01:00Z" w:initials="MW">
    <w:p w14:paraId="2D54EC56" w14:textId="77777777" w:rsidR="008E6F0D" w:rsidRDefault="008E6F0D" w:rsidP="008E6F0D">
      <w:pPr>
        <w:pStyle w:val="CommentText"/>
      </w:pPr>
      <w:r>
        <w:rPr>
          <w:rStyle w:val="CommentReference"/>
        </w:rPr>
        <w:annotationRef/>
      </w:r>
      <w:r>
        <w:t>Ok noted</w:t>
      </w:r>
    </w:p>
  </w:comment>
  <w:comment w:id="8484" w:author="Yi Jie NEO (URA)" w:date="2025-09-17T12:36:00Z" w:initials="YN">
    <w:p w14:paraId="1A79997D" w14:textId="72AC72FB" w:rsidR="00AB4EBA" w:rsidRDefault="00AB4EBA" w:rsidP="00AB4EBA">
      <w:pPr>
        <w:pStyle w:val="CommentText"/>
      </w:pPr>
      <w:r>
        <w:rPr>
          <w:rStyle w:val="CommentReference"/>
        </w:rPr>
        <w:annotationRef/>
      </w:r>
      <w:r>
        <w:rPr>
          <w:lang w:val="en-SG"/>
        </w:rPr>
        <w:t>When and what is the logic to update this value</w:t>
      </w:r>
    </w:p>
  </w:comment>
  <w:comment w:id="8485" w:author="Mubiyarto Wibisono" w:date="2025-09-19T15:02:00Z" w:initials="MW">
    <w:p w14:paraId="6523C21C" w14:textId="77777777" w:rsidR="00DF3D49" w:rsidRDefault="00FD5A7B" w:rsidP="00DF3D49">
      <w:pPr>
        <w:pStyle w:val="CommentText"/>
      </w:pPr>
      <w:r>
        <w:rPr>
          <w:rStyle w:val="CommentReference"/>
        </w:rPr>
        <w:annotationRef/>
      </w:r>
      <w:r w:rsidR="00DF3D49">
        <w:t>This field is display-only, its update logic comes from the ANS flow and Court flow.</w:t>
      </w:r>
    </w:p>
  </w:comment>
  <w:comment w:id="8486" w:author="Yi Jie NEO (URA)" w:date="2025-11-07T16:50:00Z" w:initials="YN">
    <w:p w14:paraId="54987411" w14:textId="77777777" w:rsidR="00A56007" w:rsidRDefault="00A56007" w:rsidP="00A56007">
      <w:pPr>
        <w:pStyle w:val="CommentText"/>
      </w:pPr>
      <w:r>
        <w:rPr>
          <w:rStyle w:val="CommentReference"/>
        </w:rPr>
        <w:annotationRef/>
      </w:r>
      <w:r>
        <w:rPr>
          <w:lang w:val="en-SG"/>
        </w:rPr>
        <w:t>I am looking for logic for this field to make sure what is displayed will be correct</w:t>
      </w:r>
    </w:p>
  </w:comment>
  <w:comment w:id="8487" w:author="Rafif" w:date="2025-11-15T19:20:00Z" w:initials="R">
    <w:p w14:paraId="39298F27" w14:textId="09C50C0A" w:rsidR="007576AA" w:rsidRDefault="007576AA">
      <w:pPr>
        <w:pStyle w:val="CommentText"/>
      </w:pPr>
      <w:r>
        <w:rPr>
          <w:rStyle w:val="CommentReference"/>
        </w:rPr>
        <w:annotationRef/>
      </w:r>
      <w:r>
        <w:t>Noted, this one will be set following 2.3 and OCMS 43 when cron pull internet and flag as paid</w:t>
      </w:r>
    </w:p>
  </w:comment>
  <w:comment w:id="8703" w:author="Yi Jie NEO (URA)" w:date="2025-09-16T19:23:00Z" w:initials="YN">
    <w:p w14:paraId="080DEB6E" w14:textId="36987DB2" w:rsidR="00ED2CD0" w:rsidRDefault="00CC5D4C" w:rsidP="00ED2CD0">
      <w:pPr>
        <w:pStyle w:val="CommentText"/>
      </w:pPr>
      <w:r>
        <w:rPr>
          <w:rStyle w:val="CommentReference"/>
        </w:rPr>
        <w:annotationRef/>
      </w:r>
      <w:r w:rsidR="00ED2CD0">
        <w:rPr>
          <w:lang w:val="en-SG"/>
        </w:rPr>
        <w:t xml:space="preserve">Don’t think axs payment goes into PG. </w:t>
      </w:r>
    </w:p>
    <w:p w14:paraId="190D9110" w14:textId="77777777" w:rsidR="00ED2CD0" w:rsidRDefault="00ED2CD0" w:rsidP="00ED2CD0">
      <w:pPr>
        <w:pStyle w:val="CommentText"/>
      </w:pPr>
    </w:p>
    <w:p w14:paraId="0B3D400F" w14:textId="77777777" w:rsidR="00ED2CD0" w:rsidRDefault="00ED2CD0" w:rsidP="00ED2CD0">
      <w:pPr>
        <w:pStyle w:val="CommentText"/>
      </w:pPr>
      <w:r>
        <w:rPr>
          <w:lang w:val="en-SG"/>
        </w:rPr>
        <w:t>And shouldn’t have any *cas*</w:t>
      </w:r>
    </w:p>
  </w:comment>
  <w:comment w:id="8704" w:author="Mubiyarto Wibisono" w:date="2025-09-19T15:00:00Z" w:initials="MW">
    <w:p w14:paraId="6C053E05" w14:textId="77777777" w:rsidR="00613D23" w:rsidRDefault="00613D23" w:rsidP="00613D23">
      <w:pPr>
        <w:pStyle w:val="CommentText"/>
      </w:pPr>
      <w:r>
        <w:rPr>
          <w:rStyle w:val="CommentReference"/>
        </w:rPr>
        <w:annotationRef/>
      </w:r>
      <w:r>
        <w:t>This one we made based on documentation from Joey</w:t>
      </w:r>
    </w:p>
  </w:comment>
  <w:comment w:id="8705" w:author="Ahmad Rafif" w:date="2025-09-23T22:23:00Z" w:initials="AR">
    <w:p w14:paraId="006830A5" w14:textId="251AB002" w:rsidR="00F827FE" w:rsidRDefault="00F827FE">
      <w:pPr>
        <w:pStyle w:val="CommentText"/>
      </w:pPr>
      <w:r>
        <w:rPr>
          <w:rStyle w:val="CommentReference"/>
        </w:rPr>
        <w:annotationRef/>
      </w:r>
      <w:r>
        <w:t>22092025 – Need to change , when AXS do payment, OCMS no need to pass to URAPG</w:t>
      </w:r>
    </w:p>
  </w:comment>
  <w:comment w:id="9574" w:author="Yi Jie NEO (URA)" w:date="2025-09-11T18:40:00Z" w:initials="YN">
    <w:p w14:paraId="5DA85CE4" w14:textId="77777777" w:rsidR="00263F19" w:rsidRDefault="00263F19" w:rsidP="00AD5898">
      <w:pPr>
        <w:pStyle w:val="CommentText"/>
      </w:pPr>
      <w:r>
        <w:rPr>
          <w:rStyle w:val="CommentReference"/>
        </w:rPr>
        <w:annotationRef/>
      </w:r>
      <w:r>
        <w:rPr>
          <w:lang w:val="en-SG"/>
        </w:rPr>
        <w:t>Through parking.ura. Not APIM</w:t>
      </w:r>
    </w:p>
  </w:comment>
  <w:comment w:id="9575" w:author="Mubiyarto Wibisono" w:date="2025-09-19T15:25:00Z" w:initials="MW">
    <w:p w14:paraId="1F008D84" w14:textId="77777777" w:rsidR="00263F19" w:rsidRDefault="00263F19" w:rsidP="00B93AEE">
      <w:pPr>
        <w:pStyle w:val="CommentText"/>
      </w:pPr>
      <w:r>
        <w:rPr>
          <w:rStyle w:val="CommentReference"/>
        </w:rPr>
        <w:annotationRef/>
      </w:r>
      <w:r>
        <w:t>Oke noted</w:t>
      </w:r>
    </w:p>
  </w:comment>
  <w:comment w:id="9577" w:author="Yi Jie NEO (URA)" w:date="2025-09-11T18:39:00Z" w:initials="YN">
    <w:p w14:paraId="07CEBC1D" w14:textId="77777777" w:rsidR="00263F19" w:rsidRDefault="00263F19" w:rsidP="00AD5898">
      <w:pPr>
        <w:pStyle w:val="CommentText"/>
      </w:pPr>
      <w:r>
        <w:rPr>
          <w:rStyle w:val="CommentReference"/>
        </w:rPr>
        <w:annotationRef/>
      </w:r>
      <w:r>
        <w:rPr>
          <w:lang w:val="en-SG"/>
        </w:rPr>
        <w:t xml:space="preserve">What does this mean. </w:t>
      </w:r>
    </w:p>
    <w:p w14:paraId="21134A14" w14:textId="77777777" w:rsidR="00263F19" w:rsidRDefault="00263F19" w:rsidP="00AD5898">
      <w:pPr>
        <w:pStyle w:val="CommentText"/>
      </w:pPr>
    </w:p>
    <w:p w14:paraId="7C0D94D0" w14:textId="77777777" w:rsidR="00263F19" w:rsidRDefault="00263F19" w:rsidP="00AD5898">
      <w:pPr>
        <w:pStyle w:val="CommentText"/>
      </w:pPr>
      <w:r>
        <w:rPr>
          <w:lang w:val="en-SG"/>
        </w:rPr>
        <w:t>HA can store in memory?</w:t>
      </w:r>
    </w:p>
  </w:comment>
  <w:comment w:id="9578" w:author="Mubiyarto Wibisono" w:date="2025-09-19T14:55:00Z" w:initials="MW">
    <w:p w14:paraId="3012EE91" w14:textId="77777777" w:rsidR="00263F19" w:rsidRDefault="00263F19" w:rsidP="00EF67A4">
      <w:pPr>
        <w:pStyle w:val="CommentText"/>
      </w:pPr>
      <w:r>
        <w:rPr>
          <w:rStyle w:val="CommentReference"/>
        </w:rPr>
        <w:annotationRef/>
      </w:r>
      <w:r>
        <w:t>The callback payload will be stored temporarily in java variable so it can be compared with the checkPaymentStatus response.</w:t>
      </w:r>
    </w:p>
  </w:comment>
  <w:comment w:id="9579" w:author="Yi Jie NEO (URA)" w:date="2025-11-07T17:19:00Z" w:initials="YN">
    <w:p w14:paraId="61570604" w14:textId="77777777" w:rsidR="00263F19" w:rsidRDefault="00263F19" w:rsidP="001808DC">
      <w:pPr>
        <w:pStyle w:val="CommentText"/>
      </w:pPr>
      <w:r>
        <w:rPr>
          <w:rStyle w:val="CommentReference"/>
        </w:rPr>
        <w:annotationRef/>
      </w:r>
      <w:r>
        <w:rPr>
          <w:lang w:val="en-SG"/>
        </w:rPr>
        <w:t>Pls review again based on my comment above on need to immediately call checkPaymentStatus after PG send callback</w:t>
      </w:r>
    </w:p>
  </w:comment>
  <w:comment w:id="9580" w:author="Yi Jie NEO (URA)" w:date="2025-11-11T14:38:00Z" w:initials="YN">
    <w:p w14:paraId="628EC362" w14:textId="77777777" w:rsidR="00263F19" w:rsidRDefault="00263F19" w:rsidP="00AF72AE">
      <w:pPr>
        <w:pStyle w:val="CommentText"/>
      </w:pPr>
      <w:r>
        <w:rPr>
          <w:rStyle w:val="CommentReference"/>
        </w:rPr>
        <w:annotationRef/>
      </w:r>
      <w:r>
        <w:rPr>
          <w:lang w:val="en-SG"/>
        </w:rPr>
        <w:t>How to handle for HA if store in memory? What memory?</w:t>
      </w:r>
    </w:p>
  </w:comment>
  <w:comment w:id="9581" w:author="Mubiyarto Wibisono" w:date="2025-11-14T15:02:00Z" w:initials="MW">
    <w:p w14:paraId="19EA7114" w14:textId="77777777" w:rsidR="00263F19" w:rsidRDefault="00263F19" w:rsidP="006F66A3">
      <w:pPr>
        <w:pStyle w:val="CommentText"/>
      </w:pPr>
      <w:r>
        <w:rPr>
          <w:rStyle w:val="CommentReference"/>
        </w:rPr>
        <w:annotationRef/>
      </w:r>
      <w:r>
        <w:t xml:space="preserve">Following our discussion on 13 November, we have moved the store to a variable instead of store it in Java memory. </w:t>
      </w:r>
    </w:p>
  </w:comment>
  <w:comment w:id="9582" w:author="Yi Jie NEO (URA)" w:date="2025-09-11T18:40:00Z" w:initials="YN">
    <w:p w14:paraId="3652235D" w14:textId="77777777" w:rsidR="00263F19" w:rsidRDefault="00263F19" w:rsidP="00AD5898">
      <w:pPr>
        <w:pStyle w:val="CommentText"/>
      </w:pPr>
      <w:r>
        <w:rPr>
          <w:rStyle w:val="CommentReference"/>
        </w:rPr>
        <w:annotationRef/>
      </w:r>
      <w:r>
        <w:rPr>
          <w:lang w:val="en-SG"/>
        </w:rPr>
        <w:t>What memory?</w:t>
      </w:r>
    </w:p>
  </w:comment>
  <w:comment w:id="9583" w:author="Mubiyarto Wibisono" w:date="2025-09-19T14:56:00Z" w:initials="MW">
    <w:p w14:paraId="0823893F" w14:textId="77777777" w:rsidR="00263F19" w:rsidRDefault="00263F19" w:rsidP="0097448B">
      <w:pPr>
        <w:pStyle w:val="CommentText"/>
      </w:pPr>
      <w:r>
        <w:rPr>
          <w:rStyle w:val="CommentReference"/>
        </w:rPr>
        <w:annotationRef/>
      </w:r>
      <w:r>
        <w:t xml:space="preserve">Memory here refers to storing the callback response temporarily java variable so it can be validated later against the checkPaymentStatus response </w:t>
      </w:r>
    </w:p>
  </w:comment>
  <w:comment w:id="9584" w:author="Yi Jie NEO (URA)" w:date="2025-11-07T17:19:00Z" w:initials="YN">
    <w:p w14:paraId="5654DCEC" w14:textId="77777777" w:rsidR="00263F19" w:rsidRDefault="00263F19" w:rsidP="001808DC">
      <w:pPr>
        <w:pStyle w:val="CommentText"/>
      </w:pPr>
      <w:r>
        <w:rPr>
          <w:rStyle w:val="CommentReference"/>
        </w:rPr>
        <w:annotationRef/>
      </w:r>
      <w:r>
        <w:rPr>
          <w:lang w:val="en-SG"/>
        </w:rPr>
        <w:t>Pls review again based on my comment above on need to immediately call checkPaymentStatus after PG send callback</w:t>
      </w:r>
    </w:p>
  </w:comment>
  <w:comment w:id="9585" w:author="Yi Jie NEO (URA)" w:date="2025-11-11T14:38:00Z" w:initials="YN">
    <w:p w14:paraId="10AC3BEE" w14:textId="77777777" w:rsidR="00263F19" w:rsidRDefault="00263F19" w:rsidP="00AF72AE">
      <w:pPr>
        <w:pStyle w:val="CommentText"/>
      </w:pPr>
      <w:r>
        <w:rPr>
          <w:rStyle w:val="CommentReference"/>
        </w:rPr>
        <w:annotationRef/>
      </w:r>
      <w:r>
        <w:rPr>
          <w:lang w:val="en-SG"/>
        </w:rPr>
        <w:t>How to handle for HA if store in memory? What memory?</w:t>
      </w:r>
    </w:p>
  </w:comment>
  <w:comment w:id="9586" w:author="Mubiyarto Wibisono" w:date="2025-11-14T15:02:00Z" w:initials="MW">
    <w:p w14:paraId="3A83C60B" w14:textId="77777777" w:rsidR="00263F19" w:rsidRDefault="00263F19" w:rsidP="006F66A3">
      <w:pPr>
        <w:pStyle w:val="CommentText"/>
      </w:pPr>
      <w:r>
        <w:rPr>
          <w:rStyle w:val="CommentReference"/>
        </w:rPr>
        <w:annotationRef/>
      </w:r>
      <w:r>
        <w:t xml:space="preserve">Following our discussion on 13 November, we have moved the store to a variable instead of store it in Java memory. </w:t>
      </w:r>
    </w:p>
  </w:comment>
  <w:comment w:id="9590" w:author="Yi Jie NEO (URA)" w:date="2025-09-11T18:41:00Z" w:initials="YN">
    <w:p w14:paraId="2F45536A" w14:textId="77777777" w:rsidR="00263F19" w:rsidRDefault="00263F19" w:rsidP="00AD5898">
      <w:pPr>
        <w:pStyle w:val="CommentText"/>
      </w:pPr>
      <w:r>
        <w:rPr>
          <w:rStyle w:val="CommentReference"/>
        </w:rPr>
        <w:annotationRef/>
      </w:r>
      <w:r>
        <w:rPr>
          <w:lang w:val="en-SG"/>
        </w:rPr>
        <w:t>Date, amount paid. Same as preiouvsi</w:t>
      </w:r>
    </w:p>
  </w:comment>
  <w:comment w:id="9591" w:author="Mubiyarto Wibisono" w:date="2025-09-19T14:57:00Z" w:initials="MW">
    <w:p w14:paraId="119DC681" w14:textId="77777777" w:rsidR="00263F19" w:rsidRDefault="00263F19" w:rsidP="00761258">
      <w:pPr>
        <w:pStyle w:val="CommentText"/>
      </w:pPr>
      <w:r>
        <w:rPr>
          <w:rStyle w:val="CommentReference"/>
        </w:rPr>
        <w:annotationRef/>
      </w:r>
      <w:r>
        <w:t>Field date and amount already added</w:t>
      </w:r>
    </w:p>
  </w:comment>
  <w:comment w:id="9592" w:author="Yi Jie NEO (URA)" w:date="2025-11-11T15:37:00Z" w:initials="YN">
    <w:p w14:paraId="6CD4F0CB" w14:textId="77777777" w:rsidR="00263F19" w:rsidRDefault="00263F19" w:rsidP="008E7FE3">
      <w:pPr>
        <w:pStyle w:val="CommentText"/>
      </w:pPr>
      <w:r>
        <w:rPr>
          <w:rStyle w:val="CommentReference"/>
        </w:rPr>
        <w:annotationRef/>
      </w:r>
      <w:r>
        <w:rPr>
          <w:lang w:val="en-SG"/>
        </w:rPr>
        <w:t>Add where?</w:t>
      </w:r>
    </w:p>
  </w:comment>
  <w:comment w:id="9593" w:author="Rafif" w:date="2025-11-15T19:33:00Z" w:initials="R">
    <w:p w14:paraId="402682D9" w14:textId="77777777" w:rsidR="00263F19" w:rsidRDefault="00263F19">
      <w:pPr>
        <w:pStyle w:val="CommentText"/>
      </w:pPr>
      <w:r>
        <w:rPr>
          <w:rStyle w:val="CommentReference"/>
        </w:rPr>
        <w:annotationRef/>
      </w:r>
      <w:r>
        <w:t>Flow updated</w:t>
      </w:r>
    </w:p>
  </w:comment>
  <w:comment w:id="9594" w:author="Yi Jie NEO (URA)" w:date="2025-10-06T18:51:00Z" w:initials="YN">
    <w:p w14:paraId="20769647" w14:textId="77777777" w:rsidR="00263F19" w:rsidRDefault="00263F19" w:rsidP="00A028E0">
      <w:pPr>
        <w:pStyle w:val="CommentText"/>
      </w:pPr>
      <w:r>
        <w:rPr>
          <w:rStyle w:val="CommentReference"/>
        </w:rPr>
        <w:annotationRef/>
      </w:r>
      <w:r>
        <w:rPr>
          <w:lang w:val="en-SG"/>
        </w:rPr>
        <w:t>Payment allowance flag?</w:t>
      </w:r>
    </w:p>
  </w:comment>
  <w:comment w:id="9595" w:author="Yi Jie NEO (URA)" w:date="2025-11-07T17:20:00Z" w:initials="YN">
    <w:p w14:paraId="006FD44D" w14:textId="77777777" w:rsidR="00263F19" w:rsidRDefault="00263F19" w:rsidP="001808DC">
      <w:pPr>
        <w:pStyle w:val="CommentText"/>
      </w:pPr>
      <w:r>
        <w:rPr>
          <w:rStyle w:val="CommentReference"/>
        </w:rPr>
        <w:annotationRef/>
      </w:r>
      <w:r>
        <w:rPr>
          <w:lang w:val="en-SG"/>
        </w:rPr>
        <w:t xml:space="preserve">Still missing tgt with the eservice message field update </w:t>
      </w:r>
    </w:p>
  </w:comment>
  <w:comment w:id="9596" w:author="Rafif" w:date="2025-11-15T19:33:00Z" w:initials="R">
    <w:p w14:paraId="5D302B6B" w14:textId="77777777" w:rsidR="00263F19" w:rsidRDefault="00263F19">
      <w:pPr>
        <w:pStyle w:val="CommentText"/>
      </w:pPr>
      <w:r>
        <w:t xml:space="preserve">Based on meeting 13/11/25, </w:t>
      </w:r>
      <w:r>
        <w:rPr>
          <w:rStyle w:val="CommentReference"/>
        </w:rPr>
        <w:annotationRef/>
      </w:r>
      <w:r>
        <w:t>eservice_msg field only update in intranet VON</w:t>
      </w:r>
    </w:p>
  </w:comment>
  <w:comment w:id="9597" w:author="Yi Jie NEO (URA)" w:date="2025-12-16T17:36:00Z" w:initials="YN">
    <w:p w14:paraId="487FCBC9" w14:textId="77777777" w:rsidR="00E62EA2" w:rsidRDefault="00E62EA2" w:rsidP="00E62EA2">
      <w:pPr>
        <w:pStyle w:val="CommentText"/>
      </w:pPr>
      <w:r>
        <w:rPr>
          <w:rStyle w:val="CommentReference"/>
        </w:rPr>
        <w:annotationRef/>
      </w:r>
      <w:r>
        <w:rPr>
          <w:lang w:val="en-SG"/>
        </w:rPr>
        <w:t>Update “from” intranet von. Not only update in intranet von.</w:t>
      </w:r>
    </w:p>
  </w:comment>
  <w:comment w:id="9600" w:author="Yi Jie NEO (URA)" w:date="2025-10-06T18:51:00Z" w:initials="YN">
    <w:p w14:paraId="4A0FDA5D" w14:textId="794F9C3A" w:rsidR="00263F19" w:rsidRDefault="00263F19" w:rsidP="00065D41">
      <w:pPr>
        <w:pStyle w:val="CommentText"/>
      </w:pPr>
      <w:r>
        <w:rPr>
          <w:rStyle w:val="CommentReference"/>
        </w:rPr>
        <w:annotationRef/>
      </w:r>
      <w:r>
        <w:rPr>
          <w:lang w:val="en-SG"/>
        </w:rPr>
        <w:t>Payment allowance flag?</w:t>
      </w:r>
    </w:p>
  </w:comment>
  <w:comment w:id="9601" w:author="Yi Jie NEO (URA)" w:date="2025-11-07T17:20:00Z" w:initials="YN">
    <w:p w14:paraId="5D39061D" w14:textId="77777777" w:rsidR="00263F19" w:rsidRDefault="00263F19" w:rsidP="001808DC">
      <w:pPr>
        <w:pStyle w:val="CommentText"/>
      </w:pPr>
      <w:r>
        <w:rPr>
          <w:rStyle w:val="CommentReference"/>
        </w:rPr>
        <w:annotationRef/>
      </w:r>
      <w:r>
        <w:rPr>
          <w:lang w:val="en-SG"/>
        </w:rPr>
        <w:t xml:space="preserve">Still missing tgt with the eservice message field update </w:t>
      </w:r>
    </w:p>
  </w:comment>
  <w:comment w:id="9602" w:author="Rafif" w:date="2025-11-15T19:35:00Z" w:initials="R">
    <w:p w14:paraId="6FAC68B0" w14:textId="77777777" w:rsidR="00263F19" w:rsidRDefault="00263F19">
      <w:pPr>
        <w:pStyle w:val="CommentText"/>
      </w:pPr>
      <w:r>
        <w:rPr>
          <w:rStyle w:val="CommentReference"/>
        </w:rPr>
        <w:annotationRef/>
      </w:r>
      <w:r>
        <w:t xml:space="preserve">Based on meeting 13/11/25, </w:t>
      </w:r>
      <w:r>
        <w:rPr>
          <w:rStyle w:val="CommentReference"/>
        </w:rPr>
        <w:annotationRef/>
      </w:r>
      <w:r>
        <w:t>eservice_msg field only update in intranet VON</w:t>
      </w:r>
    </w:p>
  </w:comment>
  <w:comment w:id="9603" w:author="Yi Jie NEO (URA)" w:date="2025-12-16T17:37:00Z" w:initials="YN">
    <w:p w14:paraId="7E2956E6" w14:textId="77777777" w:rsidR="00E62EA2" w:rsidRDefault="00E62EA2" w:rsidP="00E62EA2">
      <w:pPr>
        <w:pStyle w:val="CommentText"/>
      </w:pPr>
      <w:r>
        <w:rPr>
          <w:rStyle w:val="CommentReference"/>
        </w:rPr>
        <w:annotationRef/>
      </w:r>
      <w:r>
        <w:rPr>
          <w:lang w:val="en-SG"/>
        </w:rPr>
        <w:t>Update “from” intranet von. Not only update in intranet von.</w:t>
      </w:r>
    </w:p>
  </w:comment>
  <w:comment w:id="9605" w:author="Yi Jie NEO (URA)" w:date="2025-09-11T18:28:00Z" w:initials="YN">
    <w:p w14:paraId="1F59E94C" w14:textId="76736F5D" w:rsidR="008D6E8C" w:rsidRDefault="008D6E8C" w:rsidP="008D6E8C">
      <w:pPr>
        <w:pStyle w:val="CommentText"/>
      </w:pPr>
      <w:r>
        <w:rPr>
          <w:rStyle w:val="CommentReference"/>
        </w:rPr>
        <w:annotationRef/>
      </w:r>
      <w:r>
        <w:rPr>
          <w:lang w:val="en-SG"/>
        </w:rPr>
        <w:t>After this flow, URA PG API will call the same epayment/callback api to ocms</w:t>
      </w:r>
    </w:p>
  </w:comment>
  <w:comment w:id="9606" w:author="Mubiyarto Wibisono" w:date="2025-09-19T14:51:00Z" w:initials="MW">
    <w:p w14:paraId="13E96330" w14:textId="5D63E945" w:rsidR="00EF67A4" w:rsidRDefault="007F0E6D" w:rsidP="00EF67A4">
      <w:pPr>
        <w:pStyle w:val="CommentText"/>
      </w:pPr>
      <w:r>
        <w:rPr>
          <w:rStyle w:val="CommentReference"/>
        </w:rPr>
        <w:annotationRef/>
      </w:r>
      <w:r w:rsidR="00EF67A4">
        <w:t>The payment status can be obtained directly from the checkPaymentStatus API, so there is no need to wait for the callback.</w:t>
      </w:r>
      <w:r w:rsidR="00EF67A4">
        <w:br/>
      </w:r>
      <w:r w:rsidR="00EF67A4">
        <w:rPr>
          <w:noProof/>
        </w:rPr>
        <w:drawing>
          <wp:inline distT="0" distB="0" distL="0" distR="0" wp14:anchorId="5CF8DE72" wp14:editId="02C72032">
            <wp:extent cx="5943600" cy="1730375"/>
            <wp:effectExtent l="0" t="0" r="0" b="3175"/>
            <wp:docPr id="1293008760"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15076" name="Picture 650115076" descr="Image"/>
                    <pic:cNvPicPr/>
                  </pic:nvPicPr>
                  <pic:blipFill>
                    <a:blip r:embed="rId1">
                      <a:extLst>
                        <a:ext uri="{28A0092B-C50C-407E-A947-70E740481C1C}">
                          <a14:useLocalDpi xmlns:a14="http://schemas.microsoft.com/office/drawing/2010/main" val="0"/>
                        </a:ext>
                      </a:extLst>
                    </a:blip>
                    <a:stretch>
                      <a:fillRect/>
                    </a:stretch>
                  </pic:blipFill>
                  <pic:spPr>
                    <a:xfrm>
                      <a:off x="0" y="0"/>
                      <a:ext cx="5943600" cy="1730375"/>
                    </a:xfrm>
                    <a:prstGeom prst="rect">
                      <a:avLst/>
                    </a:prstGeom>
                  </pic:spPr>
                </pic:pic>
              </a:graphicData>
            </a:graphic>
          </wp:inline>
        </w:drawing>
      </w:r>
    </w:p>
    <w:p w14:paraId="698F64F0" w14:textId="6F81FCF5" w:rsidR="00EF67A4" w:rsidRDefault="00EF67A4" w:rsidP="00EF67A4">
      <w:pPr>
        <w:pStyle w:val="CommentText"/>
      </w:pPr>
      <w:r>
        <w:rPr>
          <w:noProof/>
        </w:rPr>
        <w:drawing>
          <wp:inline distT="0" distB="0" distL="0" distR="0" wp14:anchorId="68D22349" wp14:editId="41CD6CFA">
            <wp:extent cx="5943600" cy="4949190"/>
            <wp:effectExtent l="0" t="0" r="0" b="3810"/>
            <wp:docPr id="199434016"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17339" name="Picture 782617339" descr="Image"/>
                    <pic:cNvPicPr/>
                  </pic:nvPicPr>
                  <pic:blipFill>
                    <a:blip r:embed="rId2">
                      <a:extLst>
                        <a:ext uri="{28A0092B-C50C-407E-A947-70E740481C1C}">
                          <a14:useLocalDpi xmlns:a14="http://schemas.microsoft.com/office/drawing/2010/main" val="0"/>
                        </a:ext>
                      </a:extLst>
                    </a:blip>
                    <a:stretch>
                      <a:fillRect/>
                    </a:stretch>
                  </pic:blipFill>
                  <pic:spPr>
                    <a:xfrm>
                      <a:off x="0" y="0"/>
                      <a:ext cx="5943600" cy="4949190"/>
                    </a:xfrm>
                    <a:prstGeom prst="rect">
                      <a:avLst/>
                    </a:prstGeom>
                  </pic:spPr>
                </pic:pic>
              </a:graphicData>
            </a:graphic>
          </wp:inline>
        </w:drawing>
      </w:r>
    </w:p>
  </w:comment>
  <w:comment w:id="9607" w:author="Yi Jie NEO (URA)" w:date="2025-11-07T17:12:00Z" w:initials="YN">
    <w:p w14:paraId="15891FD4" w14:textId="77777777" w:rsidR="001A2F0F" w:rsidRDefault="001A2F0F" w:rsidP="001A2F0F">
      <w:pPr>
        <w:pStyle w:val="CommentText"/>
      </w:pPr>
      <w:r>
        <w:rPr>
          <w:rStyle w:val="CommentReference"/>
        </w:rPr>
        <w:annotationRef/>
      </w:r>
      <w:r>
        <w:rPr>
          <w:lang w:val="en-SG"/>
        </w:rPr>
        <w:t>See comment above</w:t>
      </w:r>
    </w:p>
  </w:comment>
  <w:comment w:id="9608" w:author="Yi Jie NEO (URA)" w:date="2025-11-11T10:57:00Z" w:initials="YN">
    <w:p w14:paraId="38FE841E" w14:textId="77777777" w:rsidR="0044291E" w:rsidRDefault="0044291E" w:rsidP="0044291E">
      <w:pPr>
        <w:pStyle w:val="CommentText"/>
      </w:pPr>
      <w:r>
        <w:rPr>
          <w:rStyle w:val="CommentReference"/>
        </w:rPr>
        <w:annotationRef/>
      </w:r>
      <w:r>
        <w:rPr>
          <w:lang w:val="en-SG"/>
        </w:rPr>
        <w:t xml:space="preserve">Theres some confusion here… after calling checkPaymentStatus/v1 , URA PG API wont call OCMS BE. Response is return in the API Response. </w:t>
      </w:r>
    </w:p>
    <w:p w14:paraId="171F4DA4" w14:textId="77777777" w:rsidR="0044291E" w:rsidRDefault="0044291E" w:rsidP="0044291E">
      <w:pPr>
        <w:pStyle w:val="CommentText"/>
      </w:pPr>
    </w:p>
    <w:p w14:paraId="2CD3F780" w14:textId="166C186E" w:rsidR="0044291E" w:rsidRDefault="0044291E" w:rsidP="0044291E">
      <w:pPr>
        <w:pStyle w:val="CommentText"/>
      </w:pPr>
      <w:r>
        <w:rPr>
          <w:noProof/>
        </w:rPr>
        <w:drawing>
          <wp:inline distT="0" distB="0" distL="0" distR="0" wp14:anchorId="4BF1EEDB" wp14:editId="1C88E6BD">
            <wp:extent cx="5943600" cy="2355215"/>
            <wp:effectExtent l="0" t="0" r="0" b="6985"/>
            <wp:docPr id="770840909"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5907" name="Picture 339595907" descr="Image"/>
                    <pic:cNvPicPr/>
                  </pic:nvPicPr>
                  <pic:blipFill>
                    <a:blip r:embed="rId3">
                      <a:extLst>
                        <a:ext uri="{28A0092B-C50C-407E-A947-70E740481C1C}">
                          <a14:useLocalDpi xmlns:a14="http://schemas.microsoft.com/office/drawing/2010/main" val="0"/>
                        </a:ext>
                      </a:extLst>
                    </a:blip>
                    <a:stretch>
                      <a:fillRect/>
                    </a:stretch>
                  </pic:blipFill>
                  <pic:spPr>
                    <a:xfrm>
                      <a:off x="0" y="0"/>
                      <a:ext cx="5943600" cy="2355215"/>
                    </a:xfrm>
                    <a:prstGeom prst="rect">
                      <a:avLst/>
                    </a:prstGeom>
                  </pic:spPr>
                </pic:pic>
              </a:graphicData>
            </a:graphic>
          </wp:inline>
        </w:drawing>
      </w:r>
    </w:p>
  </w:comment>
  <w:comment w:id="9609" w:author="Rafif" w:date="2025-11-15T19:21:00Z" w:initials="R">
    <w:p w14:paraId="676B7EEC" w14:textId="328874EE" w:rsidR="007576AA" w:rsidRDefault="007576AA">
      <w:pPr>
        <w:pStyle w:val="CommentText"/>
      </w:pPr>
      <w:r>
        <w:rPr>
          <w:rStyle w:val="CommentReference"/>
        </w:rPr>
        <w:annotationRef/>
      </w:r>
      <w:r>
        <w:t>Yes understand check payment status will not call OCMS, flow updated</w:t>
      </w:r>
    </w:p>
  </w:comment>
  <w:comment w:id="9610" w:author="Yi Jie NEO (URA)" w:date="2025-12-16T17:37:00Z" w:initials="YN">
    <w:p w14:paraId="4584307B" w14:textId="77777777" w:rsidR="00E62EA2" w:rsidRDefault="00E62EA2" w:rsidP="00E62EA2">
      <w:pPr>
        <w:pStyle w:val="CommentText"/>
      </w:pPr>
      <w:r>
        <w:rPr>
          <w:rStyle w:val="CommentReference"/>
        </w:rPr>
        <w:annotationRef/>
      </w:r>
      <w:r>
        <w:rPr>
          <w:lang w:val="en-SG"/>
        </w:rPr>
        <w:t>Can find this part in new diagram anymore. But pls note of the above comment dring implementaiton. Closing comments here,</w:t>
      </w:r>
    </w:p>
  </w:comment>
  <w:comment w:id="9611" w:author="Yi Jie NEO (URA)" w:date="2025-09-11T18:31:00Z" w:initials="YN">
    <w:p w14:paraId="03E3DF6E" w14:textId="1EA89A70" w:rsidR="008E38F7" w:rsidRDefault="008E38F7" w:rsidP="008E38F7">
      <w:pPr>
        <w:pStyle w:val="CommentText"/>
      </w:pPr>
      <w:r>
        <w:rPr>
          <w:rStyle w:val="CommentReference"/>
        </w:rPr>
        <w:annotationRef/>
      </w:r>
      <w:r>
        <w:rPr>
          <w:lang w:val="en-SG"/>
        </w:rPr>
        <w:t xml:space="preserve">Success or fail, should only update status. </w:t>
      </w:r>
    </w:p>
    <w:p w14:paraId="57FF2925" w14:textId="77777777" w:rsidR="008E38F7" w:rsidRDefault="008E38F7" w:rsidP="008E38F7">
      <w:pPr>
        <w:pStyle w:val="CommentText"/>
      </w:pPr>
    </w:p>
    <w:p w14:paraId="72DA5465" w14:textId="77777777" w:rsidR="008E38F7" w:rsidRDefault="008E38F7" w:rsidP="008E38F7">
      <w:pPr>
        <w:pStyle w:val="CommentText"/>
      </w:pPr>
      <w:r>
        <w:rPr>
          <w:lang w:val="en-SG"/>
        </w:rPr>
        <w:t>Amount paid and actual amount to be paid might be different. So need to track individual txn lump sum payment</w:t>
      </w:r>
    </w:p>
    <w:p w14:paraId="3CE48C5F" w14:textId="77777777" w:rsidR="008E38F7" w:rsidRDefault="008E38F7" w:rsidP="008E38F7">
      <w:pPr>
        <w:pStyle w:val="CommentText"/>
      </w:pPr>
    </w:p>
    <w:p w14:paraId="26E9DEB9" w14:textId="77777777" w:rsidR="008E38F7" w:rsidRDefault="008E38F7" w:rsidP="008E38F7">
      <w:pPr>
        <w:pStyle w:val="CommentText"/>
      </w:pPr>
      <w:r>
        <w:rPr>
          <w:lang w:val="en-SG"/>
        </w:rPr>
        <w:t>Receipt no should not be updated.</w:t>
      </w:r>
    </w:p>
    <w:p w14:paraId="75121A3F" w14:textId="77777777" w:rsidR="008E38F7" w:rsidRDefault="008E38F7" w:rsidP="008E38F7">
      <w:pPr>
        <w:pStyle w:val="CommentText"/>
      </w:pPr>
    </w:p>
    <w:p w14:paraId="1B4F8956" w14:textId="77777777" w:rsidR="008E38F7" w:rsidRDefault="008E38F7" w:rsidP="008E38F7">
      <w:pPr>
        <w:pStyle w:val="CommentText"/>
      </w:pPr>
      <w:r>
        <w:rPr>
          <w:lang w:val="en-SG"/>
        </w:rPr>
        <w:t>Need to capture payment date time. Payment date time is different from transaction datetime. Txn datetime is the time user click on make payment</w:t>
      </w:r>
    </w:p>
  </w:comment>
  <w:comment w:id="9612" w:author="Ahmad Rafif" w:date="2025-09-22T15:42:00Z" w:initials="AR">
    <w:p w14:paraId="5F72A7EC" w14:textId="77777777" w:rsidR="002C2F52" w:rsidRDefault="002C2F52">
      <w:pPr>
        <w:pStyle w:val="CommentText"/>
      </w:pPr>
      <w:r>
        <w:t xml:space="preserve">22092025 - </w:t>
      </w:r>
      <w:r>
        <w:rPr>
          <w:rStyle w:val="CommentReference"/>
        </w:rPr>
        <w:annotationRef/>
      </w:r>
      <w:r>
        <w:t>Need to keep total amount</w:t>
      </w:r>
    </w:p>
    <w:p w14:paraId="48DDD9EA" w14:textId="7A3A9C9D" w:rsidR="002C2F52" w:rsidRDefault="002C2F52">
      <w:pPr>
        <w:pStyle w:val="CommentText"/>
      </w:pPr>
      <w:r>
        <w:t>Need add payment_date_adn_time in WTD</w:t>
      </w:r>
    </w:p>
  </w:comment>
  <w:comment w:id="9855" w:author="Yi Jie NEO (URA)" w:date="2025-11-07T17:37:00Z" w:initials="YN">
    <w:p w14:paraId="0DB0247A" w14:textId="77777777" w:rsidR="00413836" w:rsidRDefault="005660E5" w:rsidP="00413836">
      <w:pPr>
        <w:pStyle w:val="CommentText"/>
      </w:pPr>
      <w:r>
        <w:rPr>
          <w:rStyle w:val="CommentReference"/>
        </w:rPr>
        <w:annotationRef/>
      </w:r>
      <w:r w:rsidR="00413836">
        <w:rPr>
          <w:lang w:val="en-SG"/>
        </w:rPr>
        <w:t>Is this the same as 5.3?  Can combine all payment related flow into just 1 chart with all the information tgt?  Looks misleading pieces of info missing in some sections</w:t>
      </w:r>
    </w:p>
  </w:comment>
  <w:comment w:id="9856" w:author="Mubiyarto Wibisono" w:date="2025-11-14T14:58:00Z" w:initials="MW">
    <w:p w14:paraId="61D62BA2" w14:textId="77777777" w:rsidR="006F66A3" w:rsidRDefault="006F66A3" w:rsidP="006F66A3">
      <w:pPr>
        <w:pStyle w:val="CommentText"/>
      </w:pPr>
      <w:r>
        <w:rPr>
          <w:rStyle w:val="CommentReference"/>
        </w:rPr>
        <w:annotationRef/>
      </w:r>
      <w:r>
        <w:t>Already added the combined payment flow on the section 4.2</w:t>
      </w:r>
    </w:p>
  </w:comment>
  <w:comment w:id="10258" w:author="Yi Jie NEO (URA)" w:date="2025-09-16T19:51:00Z" w:initials="YN">
    <w:p w14:paraId="05CE8D50" w14:textId="6DFCF3B3" w:rsidR="004C32DD" w:rsidRDefault="004C32DD" w:rsidP="004C32DD">
      <w:pPr>
        <w:pStyle w:val="CommentText"/>
      </w:pPr>
      <w:r>
        <w:rPr>
          <w:rStyle w:val="CommentReference"/>
        </w:rPr>
        <w:annotationRef/>
      </w:r>
      <w:r>
        <w:rPr>
          <w:lang w:val="en-SG"/>
        </w:rPr>
        <w:t xml:space="preserve">How to handle for partial and failed payment for 1 txn with multiple notice payment? </w:t>
      </w:r>
    </w:p>
  </w:comment>
  <w:comment w:id="10259" w:author="Mubiyarto Wibisono" w:date="2025-09-19T13:56:00Z" w:initials="MW">
    <w:p w14:paraId="0EF729AE" w14:textId="77777777" w:rsidR="00092AAC" w:rsidRDefault="00092AAC" w:rsidP="00092AAC">
      <w:pPr>
        <w:pStyle w:val="CommentText"/>
      </w:pPr>
      <w:r>
        <w:rPr>
          <w:rStyle w:val="CommentReference"/>
        </w:rPr>
        <w:annotationRef/>
      </w:r>
      <w:r>
        <w:t>Need to confirm</w:t>
      </w:r>
      <w:r>
        <w:br/>
        <w:t>based on documentation if has multiple notice and 1 notice rejected, transaction will be rejected.</w:t>
      </w:r>
    </w:p>
  </w:comment>
  <w:comment w:id="10260" w:author="Ahmad Rafif" w:date="2025-09-22T15:48:00Z" w:initials="AR">
    <w:p w14:paraId="71CF9D6A" w14:textId="43B8A2C3" w:rsidR="002C2F52" w:rsidRDefault="002C2F52">
      <w:pPr>
        <w:pStyle w:val="CommentText"/>
      </w:pPr>
      <w:r>
        <w:rPr>
          <w:rStyle w:val="CommentReference"/>
        </w:rPr>
        <w:annotationRef/>
      </w:r>
      <w:r w:rsidR="00EA0E6D">
        <w:t xml:space="preserve">22092025 - </w:t>
      </w:r>
      <w:r>
        <w:t>If use PAYNOW can key the amount</w:t>
      </w:r>
      <w:r w:rsidR="00EA0E6D">
        <w:t xml:space="preserve">, need disucss </w:t>
      </w:r>
    </w:p>
  </w:comment>
  <w:comment w:id="10267" w:author="Yi Jie NEO (URA)" w:date="2025-09-11T18:39:00Z" w:initials="YN">
    <w:p w14:paraId="79972E69" w14:textId="363E9331" w:rsidR="00AD5898" w:rsidRDefault="00AD5898" w:rsidP="00AD5898">
      <w:pPr>
        <w:pStyle w:val="CommentText"/>
      </w:pPr>
      <w:r>
        <w:rPr>
          <w:rStyle w:val="CommentReference"/>
        </w:rPr>
        <w:annotationRef/>
      </w:r>
      <w:r>
        <w:rPr>
          <w:lang w:val="en-SG"/>
        </w:rPr>
        <w:t xml:space="preserve">What does this mean. </w:t>
      </w:r>
    </w:p>
    <w:p w14:paraId="37DC77E4" w14:textId="77777777" w:rsidR="00AD5898" w:rsidRDefault="00AD5898" w:rsidP="00AD5898">
      <w:pPr>
        <w:pStyle w:val="CommentText"/>
      </w:pPr>
    </w:p>
    <w:p w14:paraId="7DF14209" w14:textId="77777777" w:rsidR="00AD5898" w:rsidRDefault="00AD5898" w:rsidP="00AD5898">
      <w:pPr>
        <w:pStyle w:val="CommentText"/>
      </w:pPr>
      <w:r>
        <w:rPr>
          <w:lang w:val="en-SG"/>
        </w:rPr>
        <w:t>HA can store in memory?</w:t>
      </w:r>
    </w:p>
  </w:comment>
  <w:comment w:id="10268" w:author="Mubiyarto Wibisono" w:date="2025-09-19T14:55:00Z" w:initials="MW">
    <w:p w14:paraId="375121FF" w14:textId="4B9DA026" w:rsidR="00EF67A4" w:rsidRDefault="000856CC" w:rsidP="00EF67A4">
      <w:pPr>
        <w:pStyle w:val="CommentText"/>
      </w:pPr>
      <w:r>
        <w:rPr>
          <w:rStyle w:val="CommentReference"/>
        </w:rPr>
        <w:annotationRef/>
      </w:r>
      <w:r w:rsidR="00EF67A4">
        <w:t>The callback payload will be stored temporarily</w:t>
      </w:r>
      <w:r w:rsidR="00F827FE">
        <w:t xml:space="preserve"> in</w:t>
      </w:r>
      <w:r w:rsidR="00EF67A4">
        <w:t xml:space="preserve"> </w:t>
      </w:r>
      <w:r w:rsidR="00F827FE">
        <w:t xml:space="preserve">java </w:t>
      </w:r>
      <w:r w:rsidR="00EF67A4">
        <w:t>variable so it can be compared with the checkPaymentStatus response.</w:t>
      </w:r>
    </w:p>
  </w:comment>
  <w:comment w:id="10269" w:author="Yi Jie NEO (URA)" w:date="2025-11-07T17:19:00Z" w:initials="YN">
    <w:p w14:paraId="165AE4CB" w14:textId="77777777" w:rsidR="001808DC" w:rsidRDefault="001808DC" w:rsidP="001808DC">
      <w:pPr>
        <w:pStyle w:val="CommentText"/>
      </w:pPr>
      <w:r>
        <w:rPr>
          <w:rStyle w:val="CommentReference"/>
        </w:rPr>
        <w:annotationRef/>
      </w:r>
      <w:r>
        <w:rPr>
          <w:lang w:val="en-SG"/>
        </w:rPr>
        <w:t>Pls review again based on my comment above on need to immediately call checkPaymentStatus after PG send callback</w:t>
      </w:r>
    </w:p>
  </w:comment>
  <w:comment w:id="10270" w:author="Yi Jie NEO (URA)" w:date="2025-11-11T14:38:00Z" w:initials="YN">
    <w:p w14:paraId="5E62AA28" w14:textId="77777777" w:rsidR="00AF72AE" w:rsidRDefault="00AF72AE" w:rsidP="00AF72AE">
      <w:pPr>
        <w:pStyle w:val="CommentText"/>
      </w:pPr>
      <w:r>
        <w:rPr>
          <w:rStyle w:val="CommentReference"/>
        </w:rPr>
        <w:annotationRef/>
      </w:r>
      <w:r>
        <w:rPr>
          <w:lang w:val="en-SG"/>
        </w:rPr>
        <w:t>How to handle for HA if store in memory? What memory?</w:t>
      </w:r>
    </w:p>
  </w:comment>
  <w:comment w:id="10271" w:author="Mubiyarto Wibisono" w:date="2025-11-14T15:02:00Z" w:initials="MW">
    <w:p w14:paraId="7E92CF5B" w14:textId="77777777" w:rsidR="006F66A3" w:rsidRDefault="006F66A3" w:rsidP="006F66A3">
      <w:pPr>
        <w:pStyle w:val="CommentText"/>
      </w:pPr>
      <w:r>
        <w:rPr>
          <w:rStyle w:val="CommentReference"/>
        </w:rPr>
        <w:annotationRef/>
      </w:r>
      <w:r>
        <w:t xml:space="preserve">Following our discussion on 13 November, we have moved the store to a variable instead of store it in Java memory. </w:t>
      </w:r>
    </w:p>
  </w:comment>
  <w:comment w:id="10279" w:author="Yi Jie NEO (URA)" w:date="2025-09-11T18:41:00Z" w:initials="YN">
    <w:p w14:paraId="081472D4" w14:textId="237434F6" w:rsidR="00AD5898" w:rsidRDefault="00AD5898" w:rsidP="00AD5898">
      <w:pPr>
        <w:pStyle w:val="CommentText"/>
      </w:pPr>
      <w:r>
        <w:rPr>
          <w:rStyle w:val="CommentReference"/>
        </w:rPr>
        <w:annotationRef/>
      </w:r>
      <w:r>
        <w:rPr>
          <w:lang w:val="en-SG"/>
        </w:rPr>
        <w:t>Date, amount paid. Same as preiouvs</w:t>
      </w:r>
      <w:r w:rsidR="000300EE">
        <w:rPr>
          <w:lang w:val="en-SG"/>
        </w:rPr>
        <w:t>i</w:t>
      </w:r>
    </w:p>
  </w:comment>
  <w:comment w:id="10280" w:author="Mubiyarto Wibisono" w:date="2025-09-19T14:57:00Z" w:initials="MW">
    <w:p w14:paraId="4089419F" w14:textId="77777777" w:rsidR="00761258" w:rsidRDefault="00D149E0" w:rsidP="00761258">
      <w:pPr>
        <w:pStyle w:val="CommentText"/>
      </w:pPr>
      <w:r>
        <w:rPr>
          <w:rStyle w:val="CommentReference"/>
        </w:rPr>
        <w:annotationRef/>
      </w:r>
      <w:r w:rsidR="00761258">
        <w:t>Field date and amount already added</w:t>
      </w:r>
    </w:p>
  </w:comment>
  <w:comment w:id="10281" w:author="Yi Jie NEO (URA)" w:date="2025-11-11T15:37:00Z" w:initials="YN">
    <w:p w14:paraId="6102AB9F" w14:textId="77777777" w:rsidR="008E7FE3" w:rsidRDefault="008E7FE3" w:rsidP="008E7FE3">
      <w:pPr>
        <w:pStyle w:val="CommentText"/>
      </w:pPr>
      <w:r>
        <w:rPr>
          <w:rStyle w:val="CommentReference"/>
        </w:rPr>
        <w:annotationRef/>
      </w:r>
      <w:r>
        <w:rPr>
          <w:lang w:val="en-SG"/>
        </w:rPr>
        <w:t>Add where?</w:t>
      </w:r>
    </w:p>
  </w:comment>
  <w:comment w:id="10282" w:author="Rafif" w:date="2025-11-15T19:33:00Z" w:initials="R">
    <w:p w14:paraId="4FA916DA" w14:textId="5424B50B" w:rsidR="00A52A44" w:rsidRDefault="00A52A44">
      <w:pPr>
        <w:pStyle w:val="CommentText"/>
      </w:pPr>
      <w:r>
        <w:rPr>
          <w:rStyle w:val="CommentReference"/>
        </w:rPr>
        <w:annotationRef/>
      </w:r>
      <w:r>
        <w:t>Flow updated</w:t>
      </w:r>
    </w:p>
  </w:comment>
  <w:comment w:id="10283" w:author="Yi Jie NEO (URA)" w:date="2025-10-06T18:51:00Z" w:initials="YN">
    <w:p w14:paraId="651E0858" w14:textId="16BE78E1" w:rsidR="00A028E0" w:rsidRDefault="00A028E0" w:rsidP="00A028E0">
      <w:pPr>
        <w:pStyle w:val="CommentText"/>
      </w:pPr>
      <w:r>
        <w:rPr>
          <w:rStyle w:val="CommentReference"/>
        </w:rPr>
        <w:annotationRef/>
      </w:r>
      <w:r>
        <w:rPr>
          <w:lang w:val="en-SG"/>
        </w:rPr>
        <w:t>Payment allowance flag?</w:t>
      </w:r>
    </w:p>
  </w:comment>
  <w:comment w:id="10284" w:author="Yi Jie NEO (URA)" w:date="2025-11-07T17:20:00Z" w:initials="YN">
    <w:p w14:paraId="0E681D67" w14:textId="77777777" w:rsidR="001808DC" w:rsidRDefault="001808DC" w:rsidP="001808DC">
      <w:pPr>
        <w:pStyle w:val="CommentText"/>
      </w:pPr>
      <w:r>
        <w:rPr>
          <w:rStyle w:val="CommentReference"/>
        </w:rPr>
        <w:annotationRef/>
      </w:r>
      <w:r>
        <w:rPr>
          <w:lang w:val="en-SG"/>
        </w:rPr>
        <w:t xml:space="preserve">Still missing tgt with the eservice message field update </w:t>
      </w:r>
    </w:p>
  </w:comment>
  <w:comment w:id="10285" w:author="Rafif" w:date="2025-11-15T19:33:00Z" w:initials="R">
    <w:p w14:paraId="1F424A34" w14:textId="20DCEEC2" w:rsidR="00A52A44" w:rsidRDefault="00A52A44">
      <w:pPr>
        <w:pStyle w:val="CommentText"/>
      </w:pPr>
      <w:r>
        <w:t xml:space="preserve">Based on meeting 13/11/25, </w:t>
      </w:r>
      <w:r>
        <w:rPr>
          <w:rStyle w:val="CommentReference"/>
        </w:rPr>
        <w:annotationRef/>
      </w:r>
      <w:r>
        <w:t>eservice_msg field only update in intranet VON</w:t>
      </w:r>
    </w:p>
  </w:comment>
  <w:comment w:id="10286" w:author="Yi Jie NEO (URA)" w:date="2025-12-16T17:38:00Z" w:initials="YN">
    <w:p w14:paraId="45398803" w14:textId="77777777" w:rsidR="00E62EA2" w:rsidRDefault="00E62EA2" w:rsidP="00E62EA2">
      <w:pPr>
        <w:pStyle w:val="CommentText"/>
      </w:pPr>
      <w:r>
        <w:rPr>
          <w:rStyle w:val="CommentReference"/>
        </w:rPr>
        <w:annotationRef/>
      </w:r>
      <w:r>
        <w:rPr>
          <w:lang w:val="en-SG"/>
        </w:rPr>
        <w:t>Update “from” intranet von. Not only update in intranet von.</w:t>
      </w:r>
    </w:p>
  </w:comment>
  <w:comment w:id="10646" w:author="Yi Jie NEO (URA)" w:date="2025-09-16T19:26:00Z" w:initials="YN">
    <w:p w14:paraId="5A963D9F" w14:textId="2454AA00" w:rsidR="00D0099D" w:rsidRDefault="00D0099D" w:rsidP="00D0099D">
      <w:pPr>
        <w:pStyle w:val="CommentText"/>
      </w:pPr>
      <w:r>
        <w:rPr>
          <w:rStyle w:val="CommentReference"/>
        </w:rPr>
        <w:annotationRef/>
      </w:r>
      <w:r>
        <w:rPr>
          <w:lang w:val="en-SG"/>
        </w:rPr>
        <w:t>Where is the ui for this service/</w:t>
      </w:r>
    </w:p>
  </w:comment>
  <w:comment w:id="10647" w:author="Mubiyarto Wibisono" w:date="2025-09-19T14:58:00Z" w:initials="MW">
    <w:p w14:paraId="2E31C935" w14:textId="77777777" w:rsidR="0097448B" w:rsidRDefault="00EB0A1E" w:rsidP="0097448B">
      <w:pPr>
        <w:pStyle w:val="CommentText"/>
      </w:pPr>
      <w:r>
        <w:rPr>
          <w:rStyle w:val="CommentReference"/>
        </w:rPr>
        <w:annotationRef/>
      </w:r>
      <w:r w:rsidR="00D07BE3">
        <w:t>For the download button receipt already provide in zip screenshoots file</w:t>
      </w:r>
    </w:p>
    <w:p w14:paraId="54538961" w14:textId="77777777" w:rsidR="00D07BE3" w:rsidRDefault="00D07BE3" w:rsidP="0097448B">
      <w:pPr>
        <w:pStyle w:val="CommentText"/>
      </w:pPr>
    </w:p>
    <w:p w14:paraId="3F87F3A7" w14:textId="723C14F5" w:rsidR="00D07BE3" w:rsidRDefault="00D07BE3" w:rsidP="0097448B">
      <w:pPr>
        <w:pStyle w:val="CommentText"/>
      </w:pPr>
      <w:r>
        <w:t>For receipt template pdf still don’t have, need to discuss and update functioncal document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AE7AC6" w15:done="1"/>
  <w15:commentEx w15:paraId="4CC7ED36" w15:paraIdParent="46AE7AC6" w15:done="1"/>
  <w15:commentEx w15:paraId="6553B9F2" w15:done="1"/>
  <w15:commentEx w15:paraId="0B01C0D0" w15:paraIdParent="6553B9F2" w15:done="1"/>
  <w15:commentEx w15:paraId="7AEB4B86" w15:paraIdParent="6553B9F2" w15:done="1"/>
  <w15:commentEx w15:paraId="273F8CD9" w15:done="1"/>
  <w15:commentEx w15:paraId="3892A7D9" w15:paraIdParent="273F8CD9" w15:done="1"/>
  <w15:commentEx w15:paraId="5D28E74D" w15:done="1"/>
  <w15:commentEx w15:paraId="6349FE8E" w15:paraIdParent="5D28E74D" w15:done="1"/>
  <w15:commentEx w15:paraId="3B86258B" w15:paraIdParent="5D28E74D" w15:done="1"/>
  <w15:commentEx w15:paraId="5AF8FCDD" w15:done="1"/>
  <w15:commentEx w15:paraId="4880BAF3" w15:paraIdParent="5AF8FCDD" w15:done="1"/>
  <w15:commentEx w15:paraId="36E572E9" w15:done="1"/>
  <w15:commentEx w15:paraId="234BE99F" w15:paraIdParent="36E572E9" w15:done="1"/>
  <w15:commentEx w15:paraId="68846FAA" w15:paraIdParent="36E572E9" w15:done="1"/>
  <w15:commentEx w15:paraId="7670ACEE" w15:done="1"/>
  <w15:commentEx w15:paraId="6E7C1DAE" w15:paraIdParent="7670ACEE" w15:done="1"/>
  <w15:commentEx w15:paraId="39D5A8D6" w15:paraIdParent="7670ACEE" w15:done="1"/>
  <w15:commentEx w15:paraId="0C4F463F" w15:done="1"/>
  <w15:commentEx w15:paraId="7A4259AD" w15:paraIdParent="0C4F463F" w15:done="1"/>
  <w15:commentEx w15:paraId="7C2991C8" w15:paraIdParent="0C4F463F" w15:done="1"/>
  <w15:commentEx w15:paraId="5067FF83" w15:done="1"/>
  <w15:commentEx w15:paraId="767B7172" w15:paraIdParent="5067FF83" w15:done="1"/>
  <w15:commentEx w15:paraId="2CBC0279" w15:paraIdParent="5067FF83" w15:done="1"/>
  <w15:commentEx w15:paraId="2FED0240" w15:done="1"/>
  <w15:commentEx w15:paraId="38768F6B" w15:paraIdParent="2FED0240" w15:done="1"/>
  <w15:commentEx w15:paraId="3C099C7C" w15:paraIdParent="2FED0240" w15:done="1"/>
  <w15:commentEx w15:paraId="32302BE5" w15:done="1"/>
  <w15:commentEx w15:paraId="6F06363F" w15:paraIdParent="32302BE5" w15:done="1"/>
  <w15:commentEx w15:paraId="5A3031A8" w15:paraIdParent="32302BE5" w15:done="1"/>
  <w15:commentEx w15:paraId="3E5493BB" w15:done="1"/>
  <w15:commentEx w15:paraId="54C7A229" w15:paraIdParent="3E5493BB" w15:done="1"/>
  <w15:commentEx w15:paraId="19928391" w15:paraIdParent="3E5493BB" w15:done="1"/>
  <w15:commentEx w15:paraId="20195BEE" w15:done="1"/>
  <w15:commentEx w15:paraId="600D3340" w15:paraIdParent="20195BEE" w15:done="1"/>
  <w15:commentEx w15:paraId="2F555D8D" w15:paraIdParent="20195BEE" w15:done="1"/>
  <w15:commentEx w15:paraId="5EB42F5E" w15:done="0"/>
  <w15:commentEx w15:paraId="26CF6FBB" w15:paraIdParent="5EB42F5E" w15:done="0"/>
  <w15:commentEx w15:paraId="57AD2CB4" w15:paraIdParent="5EB42F5E" w15:done="0"/>
  <w15:commentEx w15:paraId="19623B1C" w15:paraIdParent="5EB42F5E" w15:done="0"/>
  <w15:commentEx w15:paraId="6817BA81" w15:done="1"/>
  <w15:commentEx w15:paraId="6FBE984B" w15:paraIdParent="6817BA81" w15:done="1"/>
  <w15:commentEx w15:paraId="6F947549" w15:done="1"/>
  <w15:commentEx w15:paraId="303E6E7D" w15:paraIdParent="6F947549" w15:done="1"/>
  <w15:commentEx w15:paraId="6DA6707C" w15:paraIdParent="6F947549" w15:done="1"/>
  <w15:commentEx w15:paraId="4A45FA77" w15:done="1"/>
  <w15:commentEx w15:paraId="3F3C5754" w15:paraIdParent="4A45FA77" w15:done="1"/>
  <w15:commentEx w15:paraId="0528B98F" w15:paraIdParent="4A45FA77" w15:done="1"/>
  <w15:commentEx w15:paraId="49C6DE6C" w15:paraIdParent="4A45FA77" w15:done="1"/>
  <w15:commentEx w15:paraId="3A19437A" w15:done="1"/>
  <w15:commentEx w15:paraId="4807E7F6" w15:paraIdParent="3A19437A" w15:done="1"/>
  <w15:commentEx w15:paraId="61843008" w15:paraIdParent="3A19437A" w15:done="1"/>
  <w15:commentEx w15:paraId="7D3C4AA4" w15:paraIdParent="3A19437A" w15:done="1"/>
  <w15:commentEx w15:paraId="38E32198" w15:paraIdParent="3A19437A" w15:done="1"/>
  <w15:commentEx w15:paraId="58665D7A" w15:done="1"/>
  <w15:commentEx w15:paraId="589210BE" w15:paraIdParent="58665D7A" w15:done="1"/>
  <w15:commentEx w15:paraId="64ECF56A" w15:paraIdParent="58665D7A" w15:done="1"/>
  <w15:commentEx w15:paraId="5DDB1010" w15:done="1"/>
  <w15:commentEx w15:paraId="63B01FCA" w15:paraIdParent="5DDB1010" w15:done="1"/>
  <w15:commentEx w15:paraId="1D155B21" w15:done="1"/>
  <w15:commentEx w15:paraId="1EAF176E" w15:paraIdParent="1D155B21" w15:done="1"/>
  <w15:commentEx w15:paraId="0EF92220" w15:done="1"/>
  <w15:commentEx w15:paraId="23231552" w15:paraIdParent="0EF92220" w15:done="1"/>
  <w15:commentEx w15:paraId="2A227017" w15:done="1"/>
  <w15:commentEx w15:paraId="63164B9D" w15:paraIdParent="2A227017" w15:done="1"/>
  <w15:commentEx w15:paraId="2FD2B355" w15:done="1"/>
  <w15:commentEx w15:paraId="1302C127" w15:paraIdParent="2FD2B355" w15:done="1"/>
  <w15:commentEx w15:paraId="504179A7" w15:done="1"/>
  <w15:commentEx w15:paraId="4A45ACAF" w15:paraIdParent="504179A7" w15:done="1"/>
  <w15:commentEx w15:paraId="4437D9DD" w15:done="0"/>
  <w15:commentEx w15:paraId="33D173D7" w15:paraIdParent="4437D9DD" w15:done="0"/>
  <w15:commentEx w15:paraId="13B7D4EE" w15:done="0"/>
  <w15:commentEx w15:paraId="3EE9C453" w15:paraIdParent="13B7D4EE" w15:done="0"/>
  <w15:commentEx w15:paraId="63CBE9E0" w15:paraIdParent="13B7D4EE" w15:done="0"/>
  <w15:commentEx w15:paraId="4829E949" w15:paraIdParent="13B7D4EE" w15:done="0"/>
  <w15:commentEx w15:paraId="6A174402" w15:paraIdParent="13B7D4EE" w15:done="0"/>
  <w15:commentEx w15:paraId="1BFD1540" w15:done="1"/>
  <w15:commentEx w15:paraId="32455A9F" w15:paraIdParent="1BFD1540" w15:done="1"/>
  <w15:commentEx w15:paraId="6134E280" w15:done="1"/>
  <w15:commentEx w15:paraId="3806D7E1" w15:paraIdParent="6134E280" w15:done="1"/>
  <w15:commentEx w15:paraId="6D019226" w15:paraIdParent="6134E280" w15:done="1"/>
  <w15:commentEx w15:paraId="30E85641" w15:done="1"/>
  <w15:commentEx w15:paraId="0CD4931E" w15:paraIdParent="30E85641" w15:done="1"/>
  <w15:commentEx w15:paraId="0E97A9D2" w15:done="1"/>
  <w15:commentEx w15:paraId="66AC6EB5" w15:paraIdParent="0E97A9D2" w15:done="1"/>
  <w15:commentEx w15:paraId="7D32FDC9" w15:done="1"/>
  <w15:commentEx w15:paraId="4652F9AF" w15:paraIdParent="7D32FDC9" w15:done="1"/>
  <w15:commentEx w15:paraId="0775B43D" w15:done="1"/>
  <w15:commentEx w15:paraId="7E4E4678" w15:paraIdParent="0775B43D" w15:done="1"/>
  <w15:commentEx w15:paraId="68E6B980" w15:done="0"/>
  <w15:commentEx w15:paraId="4F0757CB" w15:paraIdParent="68E6B980" w15:done="0"/>
  <w15:commentEx w15:paraId="579CEE97" w15:done="1"/>
  <w15:commentEx w15:paraId="5161576D" w15:paraIdParent="579CEE97" w15:done="1"/>
  <w15:commentEx w15:paraId="69AFE55D" w15:done="0"/>
  <w15:commentEx w15:paraId="013F7FDB" w15:paraIdParent="69AFE55D" w15:done="0"/>
  <w15:commentEx w15:paraId="28FCFDD0" w15:paraIdParent="69AFE55D" w15:done="0"/>
  <w15:commentEx w15:paraId="6910D4CE" w15:done="1"/>
  <w15:commentEx w15:paraId="40E4F0F8" w15:paraIdParent="6910D4CE" w15:done="1"/>
  <w15:commentEx w15:paraId="7C2555EC" w15:done="1"/>
  <w15:commentEx w15:paraId="1AD5EFDE" w15:paraIdParent="7C2555EC" w15:done="1"/>
  <w15:commentEx w15:paraId="380AC94A" w15:done="1"/>
  <w15:commentEx w15:paraId="1AA40387" w15:paraIdParent="380AC94A" w15:done="1"/>
  <w15:commentEx w15:paraId="22A5BF24" w15:done="1"/>
  <w15:commentEx w15:paraId="0D47EEBB" w15:paraIdParent="22A5BF24" w15:done="1"/>
  <w15:commentEx w15:paraId="133E63DD" w15:done="0"/>
  <w15:commentEx w15:paraId="2C4F274E" w15:paraIdParent="133E63DD" w15:done="0"/>
  <w15:commentEx w15:paraId="45493E7D" w15:paraIdParent="133E63DD" w15:done="0"/>
  <w15:commentEx w15:paraId="7C599AC1" w15:done="1"/>
  <w15:commentEx w15:paraId="1492C645" w15:paraIdParent="7C599AC1" w15:done="1"/>
  <w15:commentEx w15:paraId="5DCCFBB0" w15:paraIdParent="7C599AC1" w15:done="1"/>
  <w15:commentEx w15:paraId="499B78C0" w15:done="0"/>
  <w15:commentEx w15:paraId="1DD42AC9" w15:paraIdParent="499B78C0" w15:done="0"/>
  <w15:commentEx w15:paraId="310E6D60" w15:paraIdParent="499B78C0" w15:done="0"/>
  <w15:commentEx w15:paraId="173A2944" w15:done="1"/>
  <w15:commentEx w15:paraId="6902F1D5" w15:paraIdParent="173A2944" w15:done="1"/>
  <w15:commentEx w15:paraId="68823762" w15:paraIdParent="173A2944" w15:done="1"/>
  <w15:commentEx w15:paraId="3F088BF7" w15:paraIdParent="173A2944" w15:done="1"/>
  <w15:commentEx w15:paraId="6F11745D" w15:paraIdParent="173A2944" w15:done="1"/>
  <w15:commentEx w15:paraId="29D5D69F" w15:done="1"/>
  <w15:commentEx w15:paraId="0B9755CD" w15:paraIdParent="29D5D69F" w15:done="1"/>
  <w15:commentEx w15:paraId="71103317" w15:paraIdParent="29D5D69F" w15:done="1"/>
  <w15:commentEx w15:paraId="5424716E" w15:done="1"/>
  <w15:commentEx w15:paraId="50BC230F" w15:paraIdParent="5424716E" w15:done="1"/>
  <w15:commentEx w15:paraId="4E81F168" w15:done="1"/>
  <w15:commentEx w15:paraId="6EA2465A" w15:paraIdParent="4E81F168" w15:done="1"/>
  <w15:commentEx w15:paraId="4453F689" w15:done="0"/>
  <w15:commentEx w15:paraId="2D54EC56" w15:paraIdParent="4453F689" w15:done="0"/>
  <w15:commentEx w15:paraId="1A79997D" w15:done="1"/>
  <w15:commentEx w15:paraId="6523C21C" w15:paraIdParent="1A79997D" w15:done="1"/>
  <w15:commentEx w15:paraId="54987411" w15:paraIdParent="1A79997D" w15:done="1"/>
  <w15:commentEx w15:paraId="39298F27" w15:paraIdParent="1A79997D" w15:done="1"/>
  <w15:commentEx w15:paraId="0B3D400F" w15:done="0"/>
  <w15:commentEx w15:paraId="6C053E05" w15:paraIdParent="0B3D400F" w15:done="0"/>
  <w15:commentEx w15:paraId="006830A5" w15:paraIdParent="0B3D400F" w15:done="0"/>
  <w15:commentEx w15:paraId="5DA85CE4" w15:done="1"/>
  <w15:commentEx w15:paraId="1F008D84" w15:paraIdParent="5DA85CE4" w15:done="1"/>
  <w15:commentEx w15:paraId="7C0D94D0" w15:done="1"/>
  <w15:commentEx w15:paraId="3012EE91" w15:paraIdParent="7C0D94D0" w15:done="1"/>
  <w15:commentEx w15:paraId="61570604" w15:paraIdParent="7C0D94D0" w15:done="1"/>
  <w15:commentEx w15:paraId="628EC362" w15:paraIdParent="7C0D94D0" w15:done="1"/>
  <w15:commentEx w15:paraId="19EA7114" w15:paraIdParent="7C0D94D0" w15:done="1"/>
  <w15:commentEx w15:paraId="3652235D" w15:done="1"/>
  <w15:commentEx w15:paraId="0823893F" w15:paraIdParent="3652235D" w15:done="1"/>
  <w15:commentEx w15:paraId="5654DCEC" w15:paraIdParent="3652235D" w15:done="1"/>
  <w15:commentEx w15:paraId="10AC3BEE" w15:paraIdParent="3652235D" w15:done="1"/>
  <w15:commentEx w15:paraId="3A83C60B" w15:paraIdParent="3652235D" w15:done="1"/>
  <w15:commentEx w15:paraId="2F45536A" w15:done="1"/>
  <w15:commentEx w15:paraId="119DC681" w15:paraIdParent="2F45536A" w15:done="1"/>
  <w15:commentEx w15:paraId="6CD4F0CB" w15:paraIdParent="2F45536A" w15:done="1"/>
  <w15:commentEx w15:paraId="402682D9" w15:paraIdParent="2F45536A" w15:done="1"/>
  <w15:commentEx w15:paraId="20769647" w15:done="0"/>
  <w15:commentEx w15:paraId="006FD44D" w15:paraIdParent="20769647" w15:done="0"/>
  <w15:commentEx w15:paraId="5D302B6B" w15:paraIdParent="20769647" w15:done="0"/>
  <w15:commentEx w15:paraId="487FCBC9" w15:paraIdParent="20769647" w15:done="0"/>
  <w15:commentEx w15:paraId="4A0FDA5D" w15:done="0"/>
  <w15:commentEx w15:paraId="5D39061D" w15:paraIdParent="4A0FDA5D" w15:done="0"/>
  <w15:commentEx w15:paraId="6FAC68B0" w15:paraIdParent="4A0FDA5D" w15:done="0"/>
  <w15:commentEx w15:paraId="7E2956E6" w15:paraIdParent="4A0FDA5D" w15:done="0"/>
  <w15:commentEx w15:paraId="1F59E94C" w15:done="1"/>
  <w15:commentEx w15:paraId="698F64F0" w15:paraIdParent="1F59E94C" w15:done="1"/>
  <w15:commentEx w15:paraId="15891FD4" w15:paraIdParent="1F59E94C" w15:done="1"/>
  <w15:commentEx w15:paraId="2CD3F780" w15:paraIdParent="1F59E94C" w15:done="1"/>
  <w15:commentEx w15:paraId="676B7EEC" w15:paraIdParent="1F59E94C" w15:done="1"/>
  <w15:commentEx w15:paraId="4584307B" w15:paraIdParent="1F59E94C" w15:done="1"/>
  <w15:commentEx w15:paraId="1B4F8956" w15:done="1"/>
  <w15:commentEx w15:paraId="48DDD9EA" w15:paraIdParent="1B4F8956" w15:done="1"/>
  <w15:commentEx w15:paraId="0DB0247A" w15:done="1"/>
  <w15:commentEx w15:paraId="61D62BA2" w15:paraIdParent="0DB0247A" w15:done="1"/>
  <w15:commentEx w15:paraId="05CE8D50" w15:done="0"/>
  <w15:commentEx w15:paraId="0EF729AE" w15:paraIdParent="05CE8D50" w15:done="0"/>
  <w15:commentEx w15:paraId="71CF9D6A" w15:paraIdParent="05CE8D50" w15:done="0"/>
  <w15:commentEx w15:paraId="7DF14209" w15:done="1"/>
  <w15:commentEx w15:paraId="375121FF" w15:paraIdParent="7DF14209" w15:done="1"/>
  <w15:commentEx w15:paraId="165AE4CB" w15:paraIdParent="7DF14209" w15:done="1"/>
  <w15:commentEx w15:paraId="5E62AA28" w15:paraIdParent="7DF14209" w15:done="1"/>
  <w15:commentEx w15:paraId="7E92CF5B" w15:paraIdParent="7DF14209" w15:done="1"/>
  <w15:commentEx w15:paraId="081472D4" w15:done="1"/>
  <w15:commentEx w15:paraId="4089419F" w15:paraIdParent="081472D4" w15:done="1"/>
  <w15:commentEx w15:paraId="6102AB9F" w15:paraIdParent="081472D4" w15:done="1"/>
  <w15:commentEx w15:paraId="4FA916DA" w15:paraIdParent="081472D4" w15:done="1"/>
  <w15:commentEx w15:paraId="651E0858" w15:done="0"/>
  <w15:commentEx w15:paraId="0E681D67" w15:paraIdParent="651E0858" w15:done="0"/>
  <w15:commentEx w15:paraId="1F424A34" w15:paraIdParent="651E0858" w15:done="0"/>
  <w15:commentEx w15:paraId="45398803" w15:paraIdParent="651E0858" w15:done="0"/>
  <w15:commentEx w15:paraId="5A963D9F" w15:done="0"/>
  <w15:commentEx w15:paraId="3F87F3A7" w15:paraIdParent="5A963D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A97480" w16cex:dateUtc="2025-08-27T02:23:00Z"/>
  <w16cex:commentExtensible w16cex:durableId="03FB6B7B" w16cex:dateUtc="2025-08-29T06:48:00Z"/>
  <w16cex:commentExtensible w16cex:durableId="098AD64D" w16cex:dateUtc="2025-08-27T02:23:00Z"/>
  <w16cex:commentExtensible w16cex:durableId="06ED8618" w16cex:dateUtc="2025-08-29T06:57:00Z"/>
  <w16cex:commentExtensible w16cex:durableId="61FC2284" w16cex:dateUtc="2025-12-16T09:00:00Z"/>
  <w16cex:commentExtensible w16cex:durableId="461E042E" w16cex:dateUtc="2025-08-26T10:20:00Z"/>
  <w16cex:commentExtensible w16cex:durableId="0A6DAF67" w16cex:dateUtc="2025-08-29T06:58:00Z"/>
  <w16cex:commentExtensible w16cex:durableId="795D7FD7" w16cex:dateUtc="2025-08-27T03:05:00Z"/>
  <w16cex:commentExtensible w16cex:durableId="09E7E4CD" w16cex:dateUtc="2025-08-29T07:02:00Z"/>
  <w16cex:commentExtensible w16cex:durableId="70BF3BD0" w16cex:dateUtc="2025-11-07T08:52:00Z"/>
  <w16cex:commentExtensible w16cex:durableId="109B6DBD" w16cex:dateUtc="2025-08-28T04:04:00Z"/>
  <w16cex:commentExtensible w16cex:durableId="5FF19929" w16cex:dateUtc="2025-08-29T01:10:00Z"/>
  <w16cex:commentExtensible w16cex:durableId="4DC5A2E4" w16cex:dateUtc="2025-08-28T03:50:00Z"/>
  <w16cex:commentExtensible w16cex:durableId="64F97405" w16cex:dateUtc="2025-08-29T06:38:00Z"/>
  <w16cex:commentExtensible w16cex:durableId="0A136F28" w16cex:dateUtc="2025-11-07T08:53:00Z"/>
  <w16cex:commentExtensible w16cex:durableId="1A25580B" w16cex:dateUtc="2025-08-27T02:24:00Z"/>
  <w16cex:commentExtensible w16cex:durableId="5176C732" w16cex:dateUtc="2025-08-29T01:19:00Z"/>
  <w16cex:commentExtensible w16cex:durableId="0DD0AFBC" w16cex:dateUtc="2025-11-07T08:53:00Z"/>
  <w16cex:commentExtensible w16cex:durableId="194C6714" w16cex:dateUtc="2025-08-28T03:32:00Z"/>
  <w16cex:commentExtensible w16cex:durableId="5B8A2DBC" w16cex:dateUtc="2025-08-29T05:51:00Z"/>
  <w16cex:commentExtensible w16cex:durableId="103613B8" w16cex:dateUtc="2025-11-07T08:54:00Z"/>
  <w16cex:commentExtensible w16cex:durableId="12F0AB66" w16cex:dateUtc="2025-08-27T02:24:00Z"/>
  <w16cex:commentExtensible w16cex:durableId="64A36BD9" w16cex:dateUtc="2025-08-29T03:47:00Z"/>
  <w16cex:commentExtensible w16cex:durableId="6AC843CA" w16cex:dateUtc="2025-11-07T08:54:00Z"/>
  <w16cex:commentExtensible w16cex:durableId="7E2EB684" w16cex:dateUtc="2025-08-28T03:31:00Z"/>
  <w16cex:commentExtensible w16cex:durableId="4394DBFB" w16cex:dateUtc="2025-08-29T03:49:00Z"/>
  <w16cex:commentExtensible w16cex:durableId="2DD68F2D" w16cex:dateUtc="2025-11-07T08:54:00Z"/>
  <w16cex:commentExtensible w16cex:durableId="4EA06FA9" w16cex:dateUtc="2025-08-28T03:40:00Z"/>
  <w16cex:commentExtensible w16cex:durableId="7E924E9B" w16cex:dateUtc="2025-08-29T03:51:00Z"/>
  <w16cex:commentExtensible w16cex:durableId="752749A7" w16cex:dateUtc="2025-11-07T08:54:00Z"/>
  <w16cex:commentExtensible w16cex:durableId="58A9FA76" w16cex:dateUtc="2025-08-28T03:32:00Z"/>
  <w16cex:commentExtensible w16cex:durableId="68E0F20D" w16cex:dateUtc="2025-08-29T05:47:00Z"/>
  <w16cex:commentExtensible w16cex:durableId="335895D1" w16cex:dateUtc="2025-11-07T08:54:00Z"/>
  <w16cex:commentExtensible w16cex:durableId="2F1640E5" w16cex:dateUtc="2025-08-28T03:47:00Z"/>
  <w16cex:commentExtensible w16cex:durableId="1E62EB56" w16cex:dateUtc="2025-08-29T07:09:00Z"/>
  <w16cex:commentExtensible w16cex:durableId="143E627B" w16cex:dateUtc="2025-11-07T08:54:00Z"/>
  <w16cex:commentExtensible w16cex:durableId="6689AB02" w16cex:dateUtc="2025-08-28T03:50:00Z"/>
  <w16cex:commentExtensible w16cex:durableId="2E2C3670" w16cex:dateUtc="2025-09-07T21:45:00Z"/>
  <w16cex:commentExtensible w16cex:durableId="51F640E6" w16cex:dateUtc="2025-09-12T10:22:00Z"/>
  <w16cex:commentExtensible w16cex:durableId="218BF5C4" w16cex:dateUtc="2025-09-23T15:20:00Z"/>
  <w16cex:commentExtensible w16cex:durableId="4F3143BB" w16cex:dateUtc="2025-08-28T04:05:00Z"/>
  <w16cex:commentExtensible w16cex:durableId="1C4A8E63" w16cex:dateUtc="2025-08-29T07:12:00Z"/>
  <w16cex:commentExtensible w16cex:durableId="02A38348" w16cex:dateUtc="2025-08-28T04:05:00Z"/>
  <w16cex:commentExtensible w16cex:durableId="4717CE73" w16cex:dateUtc="2025-08-29T07:14:00Z"/>
  <w16cex:commentExtensible w16cex:durableId="28EF8B8B" w16cex:dateUtc="2025-11-07T08:55:00Z"/>
  <w16cex:commentExtensible w16cex:durableId="5949E84E" w16cex:dateUtc="2025-08-28T04:00:00Z"/>
  <w16cex:commentExtensible w16cex:durableId="007E362E" w16cex:dateUtc="2025-08-29T07:17:00Z"/>
  <w16cex:commentExtensible w16cex:durableId="35295E5C" w16cex:dateUtc="2025-11-07T08:56:00Z"/>
  <w16cex:commentExtensible w16cex:durableId="4018615C" w16cex:dateUtc="2025-11-12T04:22:00Z"/>
  <w16cex:commentExtensible w16cex:durableId="5408296C" w16cex:dateUtc="2025-09-16T11:30:00Z"/>
  <w16cex:commentExtensible w16cex:durableId="524F5F17" w16cex:dateUtc="2025-09-18T07:57:00Z"/>
  <w16cex:commentExtensible w16cex:durableId="610D2DC6" w16cex:dateUtc="2025-11-07T08:56:00Z"/>
  <w16cex:commentExtensible w16cex:durableId="41C158F4" w16cex:dateUtc="2025-11-12T04:22:00Z"/>
  <w16cex:commentExtensible w16cex:durableId="63597C2D" w16cex:dateUtc="2025-11-14T07:26:00Z"/>
  <w16cex:commentExtensible w16cex:durableId="1553B272" w16cex:dateUtc="2025-09-16T10:55:00Z"/>
  <w16cex:commentExtensible w16cex:durableId="1F6BD0DD" w16cex:dateUtc="2025-09-18T07:13:00Z"/>
  <w16cex:commentExtensible w16cex:durableId="5F93FEBA" w16cex:dateUtc="2025-09-22T08:39:00Z"/>
  <w16cex:commentExtensible w16cex:durableId="6C49DE4D" w16cex:dateUtc="2025-09-16T11:02:00Z"/>
  <w16cex:commentExtensible w16cex:durableId="0A4D1DCF" w16cex:dateUtc="2025-09-18T07:18:00Z"/>
  <w16cex:commentExtensible w16cex:durableId="517125C2" w16cex:dateUtc="2025-09-16T11:00:00Z"/>
  <w16cex:commentExtensible w16cex:durableId="02ED4503" w16cex:dateUtc="2025-09-19T08:18:00Z"/>
  <w16cex:commentExtensible w16cex:durableId="37253EC9" w16cex:dateUtc="2025-09-16T10:58:00Z"/>
  <w16cex:commentExtensible w16cex:durableId="3E0A8A3E" w16cex:dateUtc="2025-09-18T07:24:00Z"/>
  <w16cex:commentExtensible w16cex:durableId="32381CE1" w16cex:dateUtc="2025-09-16T10:50:00Z"/>
  <w16cex:commentExtensible w16cex:durableId="4E7D2E94" w16cex:dateUtc="2025-09-18T07:41:00Z"/>
  <w16cex:commentExtensible w16cex:durableId="0F8F72B2" w16cex:dateUtc="2025-09-16T11:03:00Z"/>
  <w16cex:commentExtensible w16cex:durableId="0A877D91" w16cex:dateUtc="2025-09-18T07:50:00Z"/>
  <w16cex:commentExtensible w16cex:durableId="5058635A" w16cex:dateUtc="2025-09-16T10:54:00Z"/>
  <w16cex:commentExtensible w16cex:durableId="572642EA" w16cex:dateUtc="2025-09-18T07:50:00Z"/>
  <w16cex:commentExtensible w16cex:durableId="14657871" w16cex:dateUtc="2025-11-10T07:57:00Z"/>
  <w16cex:commentExtensible w16cex:durableId="3157F225" w16cex:dateUtc="2025-11-12T06:28:00Z"/>
  <w16cex:commentExtensible w16cex:durableId="072767D9" w16cex:dateUtc="2025-09-16T11:04:00Z"/>
  <w16cex:commentExtensible w16cex:durableId="5208490E" w16cex:dateUtc="2025-09-18T08:27:00Z"/>
  <w16cex:commentExtensible w16cex:durableId="5C35DF13" w16cex:dateUtc="2025-11-07T08:59:00Z"/>
  <w16cex:commentExtensible w16cex:durableId="7B87CBEE" w16cex:dateUtc="2025-11-12T04:25:00Z"/>
  <w16cex:commentExtensible w16cex:durableId="585A9CDE" w16cex:dateUtc="2025-12-16T09:16:00Z"/>
  <w16cex:commentExtensible w16cex:durableId="7638E4BA" w16cex:dateUtc="2025-09-16T11:06:00Z"/>
  <w16cex:commentExtensible w16cex:durableId="4E1500D5" w16cex:dateUtc="2025-09-18T08:52:00Z"/>
  <w16cex:commentExtensible w16cex:durableId="69D69241" w16cex:dateUtc="2025-09-16T11:07:00Z"/>
  <w16cex:commentExtensible w16cex:durableId="178CA4C2" w16cex:dateUtc="2025-09-18T08:18:00Z"/>
  <w16cex:commentExtensible w16cex:durableId="509C6BEA" w16cex:dateUtc="2025-11-07T09:02:00Z"/>
  <w16cex:commentExtensible w16cex:durableId="4458DF50" w16cex:dateUtc="2025-09-16T11:08:00Z"/>
  <w16cex:commentExtensible w16cex:durableId="1B62D5BD" w16cex:dateUtc="2025-09-19T08:16:00Z"/>
  <w16cex:commentExtensible w16cex:durableId="7F67D4E1" w16cex:dateUtc="2025-09-16T11:11:00Z"/>
  <w16cex:commentExtensible w16cex:durableId="5399EF9A" w16cex:dateUtc="2025-09-18T08:22:00Z"/>
  <w16cex:commentExtensible w16cex:durableId="4DA9D87A" w16cex:dateUtc="2025-09-16T11:08:00Z"/>
  <w16cex:commentExtensible w16cex:durableId="43848964" w16cex:dateUtc="2025-09-19T08:16:00Z"/>
  <w16cex:commentExtensible w16cex:durableId="48AE89BA" w16cex:dateUtc="2025-11-10T08:04:00Z"/>
  <w16cex:commentExtensible w16cex:durableId="109CDA3F" w16cex:dateUtc="2025-11-12T06:45:00Z"/>
  <w16cex:commentExtensible w16cex:durableId="09CE43CD" w16cex:dateUtc="2025-08-28T04:09:00Z"/>
  <w16cex:commentExtensible w16cex:durableId="022C7A0B" w16cex:dateUtc="2025-09-07T21:47:00Z"/>
  <w16cex:commentExtensible w16cex:durableId="078DA292" w16cex:dateUtc="2025-09-15T06:54:00Z"/>
  <w16cex:commentExtensible w16cex:durableId="552D1BFC" w16cex:dateUtc="2025-09-18T09:35:00Z"/>
  <w16cex:commentExtensible w16cex:durableId="4FC8B0EC" w16cex:dateUtc="2025-09-16T11:14:00Z"/>
  <w16cex:commentExtensible w16cex:durableId="1AFFDC27" w16cex:dateUtc="2025-09-18T09:42:00Z"/>
  <w16cex:commentExtensible w16cex:durableId="5B025DD2" w16cex:dateUtc="2025-12-16T09:33:00Z"/>
  <w16cex:commentExtensible w16cex:durableId="447AEEC7" w16cex:dateUtc="2025-09-16T11:20:00Z"/>
  <w16cex:commentExtensible w16cex:durableId="2C4B0741" w16cex:dateUtc="2025-09-19T09:43:00Z"/>
  <w16cex:commentExtensible w16cex:durableId="2BA00758" w16cex:dateUtc="2025-11-07T08:40:00Z"/>
  <w16cex:commentExtensible w16cex:durableId="28BA5CD6" w16cex:dateUtc="2025-11-12T06:59:00Z"/>
  <w16cex:commentExtensible w16cex:durableId="7CBA4EB6" w16cex:dateUtc="2025-10-06T08:50:00Z"/>
  <w16cex:commentExtensible w16cex:durableId="36116704" w16cex:dateUtc="2025-11-15T12:10:00Z"/>
  <w16cex:commentExtensible w16cex:durableId="7D0E54E9" w16cex:dateUtc="2025-10-06T08:47:00Z"/>
  <w16cex:commentExtensible w16cex:durableId="63ECA53D" w16cex:dateUtc="2025-11-14T06:01:00Z"/>
  <w16cex:commentExtensible w16cex:durableId="786E011C" w16cex:dateUtc="2025-10-06T08:49:00Z"/>
  <w16cex:commentExtensible w16cex:durableId="34EC02BB" w16cex:dateUtc="2025-11-13T01:47:00Z"/>
  <w16cex:commentExtensible w16cex:durableId="76F14474" w16cex:dateUtc="2025-12-16T09:34:00Z"/>
  <w16cex:commentExtensible w16cex:durableId="1EE81D85" w16cex:dateUtc="2025-09-16T11:18:00Z"/>
  <w16cex:commentExtensible w16cex:durableId="633309D4" w16cex:dateUtc="2025-09-19T08:06:00Z"/>
  <w16cex:commentExtensible w16cex:durableId="3F1CF460" w16cex:dateUtc="2025-11-07T08:46:00Z"/>
  <w16cex:commentExtensible w16cex:durableId="3794B014" w16cex:dateUtc="2025-11-07T08:44:00Z"/>
  <w16cex:commentExtensible w16cex:durableId="7476E437" w16cex:dateUtc="2025-11-13T01:46:00Z"/>
  <w16cex:commentExtensible w16cex:durableId="178023ED" w16cex:dateUtc="2025-12-16T09:19:00Z"/>
  <w16cex:commentExtensible w16cex:durableId="116DAC54" w16cex:dateUtc="2025-08-18T07:34:00Z"/>
  <w16cex:commentExtensible w16cex:durableId="355F8E6D" w16cex:dateUtc="2025-08-22T07:10:00Z"/>
  <w16cex:commentExtensible w16cex:durableId="3237A67A" w16cex:dateUtc="2025-08-28T07:39:00Z"/>
  <w16cex:commentExtensible w16cex:durableId="6BE56062" w16cex:dateUtc="2025-08-29T07:23:00Z"/>
  <w16cex:commentExtensible w16cex:durableId="7194250A" w16cex:dateUtc="2025-11-07T08:47:00Z"/>
  <w16cex:commentExtensible w16cex:durableId="624BDBBA" w16cex:dateUtc="2025-08-18T07:40:00Z"/>
  <w16cex:commentExtensible w16cex:durableId="3E9317B5" w16cex:dateUtc="2025-08-22T07:24:00Z"/>
  <w16cex:commentExtensible w16cex:durableId="6F9D088E" w16cex:dateUtc="2025-11-07T09:07:00Z"/>
  <w16cex:commentExtensible w16cex:durableId="27793DB0" w16cex:dateUtc="2025-09-16T11:46:00Z"/>
  <w16cex:commentExtensible w16cex:durableId="0C3076EB" w16cex:dateUtc="2025-09-19T02:24:00Z"/>
  <w16cex:commentExtensible w16cex:durableId="765CE95D" w16cex:dateUtc="2025-09-16T11:17:00Z"/>
  <w16cex:commentExtensible w16cex:durableId="4162EA21" w16cex:dateUtc="2025-09-19T02:25:00Z"/>
  <w16cex:commentExtensible w16cex:durableId="09285DB3" w16cex:dateUtc="2025-09-16T11:22:00Z"/>
  <w16cex:commentExtensible w16cex:durableId="7253AA5A" w16cex:dateUtc="2025-09-19T08:01:00Z"/>
  <w16cex:commentExtensible w16cex:durableId="771254FE" w16cex:dateUtc="2025-09-17T04:36:00Z"/>
  <w16cex:commentExtensible w16cex:durableId="2903DEC6" w16cex:dateUtc="2025-09-19T08:02:00Z"/>
  <w16cex:commentExtensible w16cex:durableId="66470DC5" w16cex:dateUtc="2025-11-07T08:50:00Z"/>
  <w16cex:commentExtensible w16cex:durableId="026EAB52" w16cex:dateUtc="2025-11-15T12:20:00Z"/>
  <w16cex:commentExtensible w16cex:durableId="4B8314F8" w16cex:dateUtc="2025-09-16T11:23:00Z"/>
  <w16cex:commentExtensible w16cex:durableId="52981331" w16cex:dateUtc="2025-09-19T08:00:00Z"/>
  <w16cex:commentExtensible w16cex:durableId="1C4BE9BB" w16cex:dateUtc="2025-09-23T15:23:00Z"/>
  <w16cex:commentExtensible w16cex:durableId="76331C92" w16cex:dateUtc="2025-09-11T10:40:00Z"/>
  <w16cex:commentExtensible w16cex:durableId="5E33944D" w16cex:dateUtc="2025-09-19T08:25:00Z"/>
  <w16cex:commentExtensible w16cex:durableId="04B7C5C7" w16cex:dateUtc="2025-09-11T10:39:00Z"/>
  <w16cex:commentExtensible w16cex:durableId="0305FF70" w16cex:dateUtc="2025-09-19T07:55:00Z"/>
  <w16cex:commentExtensible w16cex:durableId="2EE68A11" w16cex:dateUtc="2025-11-07T09:19:00Z"/>
  <w16cex:commentExtensible w16cex:durableId="530D91E1" w16cex:dateUtc="2025-11-11T06:38:00Z"/>
  <w16cex:commentExtensible w16cex:durableId="1BCE74E3" w16cex:dateUtc="2025-11-14T07:02:00Z"/>
  <w16cex:commentExtensible w16cex:durableId="48A58318" w16cex:dateUtc="2025-09-11T10:40:00Z"/>
  <w16cex:commentExtensible w16cex:durableId="674507FE" w16cex:dateUtc="2025-09-19T07:56:00Z"/>
  <w16cex:commentExtensible w16cex:durableId="7E483752" w16cex:dateUtc="2025-11-07T09:19:00Z"/>
  <w16cex:commentExtensible w16cex:durableId="654950C6" w16cex:dateUtc="2025-11-11T06:38:00Z"/>
  <w16cex:commentExtensible w16cex:durableId="5A6C03C9" w16cex:dateUtc="2025-11-14T07:02:00Z"/>
  <w16cex:commentExtensible w16cex:durableId="312CB96F" w16cex:dateUtc="2025-09-11T10:41:00Z"/>
  <w16cex:commentExtensible w16cex:durableId="37F0B41F" w16cex:dateUtc="2025-09-19T07:57:00Z"/>
  <w16cex:commentExtensible w16cex:durableId="2D3EE5A3" w16cex:dateUtc="2025-11-11T07:37:00Z"/>
  <w16cex:commentExtensible w16cex:durableId="4AFFA1FC" w16cex:dateUtc="2025-11-15T12:33:00Z"/>
  <w16cex:commentExtensible w16cex:durableId="601085C5" w16cex:dateUtc="2025-10-06T10:51:00Z"/>
  <w16cex:commentExtensible w16cex:durableId="168E26B5" w16cex:dateUtc="2025-11-07T09:20:00Z"/>
  <w16cex:commentExtensible w16cex:durableId="66104103" w16cex:dateUtc="2025-11-15T12:33:00Z"/>
  <w16cex:commentExtensible w16cex:durableId="6A3E6BC0" w16cex:dateUtc="2025-12-16T09:36:00Z"/>
  <w16cex:commentExtensible w16cex:durableId="254D2AC8" w16cex:dateUtc="2025-10-06T10:51:00Z"/>
  <w16cex:commentExtensible w16cex:durableId="0956084B" w16cex:dateUtc="2025-11-07T09:20:00Z"/>
  <w16cex:commentExtensible w16cex:durableId="360D143D" w16cex:dateUtc="2025-11-15T12:35:00Z"/>
  <w16cex:commentExtensible w16cex:durableId="64D4237F" w16cex:dateUtc="2025-12-16T09:37:00Z"/>
  <w16cex:commentExtensible w16cex:durableId="6EE3B6A6" w16cex:dateUtc="2025-09-11T10:28:00Z"/>
  <w16cex:commentExtensible w16cex:durableId="0AA7D68E" w16cex:dateUtc="2025-09-19T07:51:00Z"/>
  <w16cex:commentExtensible w16cex:durableId="55EE2B2F" w16cex:dateUtc="2025-11-07T09:12:00Z"/>
  <w16cex:commentExtensible w16cex:durableId="726C8800" w16cex:dateUtc="2025-11-11T02:57:00Z"/>
  <w16cex:commentExtensible w16cex:durableId="15CE3F2E" w16cex:dateUtc="2025-11-15T12:21:00Z"/>
  <w16cex:commentExtensible w16cex:durableId="6FF7B279" w16cex:dateUtc="2025-12-16T09:37:00Z"/>
  <w16cex:commentExtensible w16cex:durableId="4B69DC17" w16cex:dateUtc="2025-09-11T10:31:00Z"/>
  <w16cex:commentExtensible w16cex:durableId="769E12E2" w16cex:dateUtc="2025-09-22T08:42:00Z"/>
  <w16cex:commentExtensible w16cex:durableId="3FA8867A" w16cex:dateUtc="2025-11-07T09:37:00Z"/>
  <w16cex:commentExtensible w16cex:durableId="40213D60" w16cex:dateUtc="2025-11-14T06:58:00Z"/>
  <w16cex:commentExtensible w16cex:durableId="276CD4A9" w16cex:dateUtc="2025-09-16T11:51:00Z"/>
  <w16cex:commentExtensible w16cex:durableId="0BF160A6" w16cex:dateUtc="2025-09-19T06:56:00Z"/>
  <w16cex:commentExtensible w16cex:durableId="6BFC903E" w16cex:dateUtc="2025-09-22T08:48:00Z"/>
  <w16cex:commentExtensible w16cex:durableId="785AB064" w16cex:dateUtc="2025-09-11T10:39:00Z"/>
  <w16cex:commentExtensible w16cex:durableId="4871DF79" w16cex:dateUtc="2025-09-19T07:55:00Z"/>
  <w16cex:commentExtensible w16cex:durableId="727EA11B" w16cex:dateUtc="2025-11-07T09:19:00Z"/>
  <w16cex:commentExtensible w16cex:durableId="4C45084D" w16cex:dateUtc="2025-11-11T06:38:00Z"/>
  <w16cex:commentExtensible w16cex:durableId="04F2BCB9" w16cex:dateUtc="2025-11-14T07:02:00Z"/>
  <w16cex:commentExtensible w16cex:durableId="16EF00BA" w16cex:dateUtc="2025-09-11T10:41:00Z"/>
  <w16cex:commentExtensible w16cex:durableId="03C55565" w16cex:dateUtc="2025-09-19T07:57:00Z"/>
  <w16cex:commentExtensible w16cex:durableId="7282B18E" w16cex:dateUtc="2025-11-11T07:37:00Z"/>
  <w16cex:commentExtensible w16cex:durableId="547DF614" w16cex:dateUtc="2025-11-15T12:33:00Z"/>
  <w16cex:commentExtensible w16cex:durableId="7E4AD1D0" w16cex:dateUtc="2025-10-06T10:51:00Z"/>
  <w16cex:commentExtensible w16cex:durableId="53C4AFBC" w16cex:dateUtc="2025-11-07T09:20:00Z"/>
  <w16cex:commentExtensible w16cex:durableId="21F75201" w16cex:dateUtc="2025-11-15T12:33:00Z"/>
  <w16cex:commentExtensible w16cex:durableId="2091CCF9" w16cex:dateUtc="2025-12-16T09:38:00Z"/>
  <w16cex:commentExtensible w16cex:durableId="3D33EDC2" w16cex:dateUtc="2025-09-16T11:26:00Z"/>
  <w16cex:commentExtensible w16cex:durableId="7CF99D47" w16cex:dateUtc="2025-09-19T07: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AE7AC6" w16cid:durableId="74A97480"/>
  <w16cid:commentId w16cid:paraId="4CC7ED36" w16cid:durableId="03FB6B7B"/>
  <w16cid:commentId w16cid:paraId="6553B9F2" w16cid:durableId="098AD64D"/>
  <w16cid:commentId w16cid:paraId="0B01C0D0" w16cid:durableId="06ED8618"/>
  <w16cid:commentId w16cid:paraId="7AEB4B86" w16cid:durableId="61FC2284"/>
  <w16cid:commentId w16cid:paraId="273F8CD9" w16cid:durableId="461E042E"/>
  <w16cid:commentId w16cid:paraId="3892A7D9" w16cid:durableId="0A6DAF67"/>
  <w16cid:commentId w16cid:paraId="5D28E74D" w16cid:durableId="795D7FD7"/>
  <w16cid:commentId w16cid:paraId="6349FE8E" w16cid:durableId="09E7E4CD"/>
  <w16cid:commentId w16cid:paraId="3B86258B" w16cid:durableId="70BF3BD0"/>
  <w16cid:commentId w16cid:paraId="5AF8FCDD" w16cid:durableId="109B6DBD"/>
  <w16cid:commentId w16cid:paraId="4880BAF3" w16cid:durableId="5FF19929"/>
  <w16cid:commentId w16cid:paraId="36E572E9" w16cid:durableId="4DC5A2E4"/>
  <w16cid:commentId w16cid:paraId="234BE99F" w16cid:durableId="64F97405"/>
  <w16cid:commentId w16cid:paraId="68846FAA" w16cid:durableId="0A136F28"/>
  <w16cid:commentId w16cid:paraId="7670ACEE" w16cid:durableId="1A25580B"/>
  <w16cid:commentId w16cid:paraId="6E7C1DAE" w16cid:durableId="5176C732"/>
  <w16cid:commentId w16cid:paraId="39D5A8D6" w16cid:durableId="0DD0AFBC"/>
  <w16cid:commentId w16cid:paraId="0C4F463F" w16cid:durableId="194C6714"/>
  <w16cid:commentId w16cid:paraId="7A4259AD" w16cid:durableId="5B8A2DBC"/>
  <w16cid:commentId w16cid:paraId="7C2991C8" w16cid:durableId="103613B8"/>
  <w16cid:commentId w16cid:paraId="5067FF83" w16cid:durableId="12F0AB66"/>
  <w16cid:commentId w16cid:paraId="767B7172" w16cid:durableId="64A36BD9"/>
  <w16cid:commentId w16cid:paraId="2CBC0279" w16cid:durableId="6AC843CA"/>
  <w16cid:commentId w16cid:paraId="2FED0240" w16cid:durableId="7E2EB684"/>
  <w16cid:commentId w16cid:paraId="38768F6B" w16cid:durableId="4394DBFB"/>
  <w16cid:commentId w16cid:paraId="3C099C7C" w16cid:durableId="2DD68F2D"/>
  <w16cid:commentId w16cid:paraId="32302BE5" w16cid:durableId="4EA06FA9"/>
  <w16cid:commentId w16cid:paraId="6F06363F" w16cid:durableId="7E924E9B"/>
  <w16cid:commentId w16cid:paraId="5A3031A8" w16cid:durableId="752749A7"/>
  <w16cid:commentId w16cid:paraId="3E5493BB" w16cid:durableId="58A9FA76"/>
  <w16cid:commentId w16cid:paraId="54C7A229" w16cid:durableId="68E0F20D"/>
  <w16cid:commentId w16cid:paraId="19928391" w16cid:durableId="335895D1"/>
  <w16cid:commentId w16cid:paraId="20195BEE" w16cid:durableId="2F1640E5"/>
  <w16cid:commentId w16cid:paraId="600D3340" w16cid:durableId="1E62EB56"/>
  <w16cid:commentId w16cid:paraId="2F555D8D" w16cid:durableId="143E627B"/>
  <w16cid:commentId w16cid:paraId="5EB42F5E" w16cid:durableId="6689AB02"/>
  <w16cid:commentId w16cid:paraId="26CF6FBB" w16cid:durableId="2E2C3670"/>
  <w16cid:commentId w16cid:paraId="57AD2CB4" w16cid:durableId="51F640E6"/>
  <w16cid:commentId w16cid:paraId="19623B1C" w16cid:durableId="218BF5C4"/>
  <w16cid:commentId w16cid:paraId="6817BA81" w16cid:durableId="4F3143BB"/>
  <w16cid:commentId w16cid:paraId="6FBE984B" w16cid:durableId="1C4A8E63"/>
  <w16cid:commentId w16cid:paraId="6F947549" w16cid:durableId="02A38348"/>
  <w16cid:commentId w16cid:paraId="303E6E7D" w16cid:durableId="4717CE73"/>
  <w16cid:commentId w16cid:paraId="6DA6707C" w16cid:durableId="28EF8B8B"/>
  <w16cid:commentId w16cid:paraId="4A45FA77" w16cid:durableId="5949E84E"/>
  <w16cid:commentId w16cid:paraId="3F3C5754" w16cid:durableId="007E362E"/>
  <w16cid:commentId w16cid:paraId="0528B98F" w16cid:durableId="35295E5C"/>
  <w16cid:commentId w16cid:paraId="49C6DE6C" w16cid:durableId="4018615C"/>
  <w16cid:commentId w16cid:paraId="3A19437A" w16cid:durableId="5408296C"/>
  <w16cid:commentId w16cid:paraId="4807E7F6" w16cid:durableId="524F5F17"/>
  <w16cid:commentId w16cid:paraId="61843008" w16cid:durableId="610D2DC6"/>
  <w16cid:commentId w16cid:paraId="7D3C4AA4" w16cid:durableId="41C158F4"/>
  <w16cid:commentId w16cid:paraId="38E32198" w16cid:durableId="63597C2D"/>
  <w16cid:commentId w16cid:paraId="58665D7A" w16cid:durableId="1553B272"/>
  <w16cid:commentId w16cid:paraId="589210BE" w16cid:durableId="1F6BD0DD"/>
  <w16cid:commentId w16cid:paraId="64ECF56A" w16cid:durableId="5F93FEBA"/>
  <w16cid:commentId w16cid:paraId="5DDB1010" w16cid:durableId="6C49DE4D"/>
  <w16cid:commentId w16cid:paraId="63B01FCA" w16cid:durableId="0A4D1DCF"/>
  <w16cid:commentId w16cid:paraId="1D155B21" w16cid:durableId="517125C2"/>
  <w16cid:commentId w16cid:paraId="1EAF176E" w16cid:durableId="02ED4503"/>
  <w16cid:commentId w16cid:paraId="0EF92220" w16cid:durableId="37253EC9"/>
  <w16cid:commentId w16cid:paraId="23231552" w16cid:durableId="3E0A8A3E"/>
  <w16cid:commentId w16cid:paraId="2A227017" w16cid:durableId="32381CE1"/>
  <w16cid:commentId w16cid:paraId="63164B9D" w16cid:durableId="4E7D2E94"/>
  <w16cid:commentId w16cid:paraId="2FD2B355" w16cid:durableId="0F8F72B2"/>
  <w16cid:commentId w16cid:paraId="1302C127" w16cid:durableId="0A877D91"/>
  <w16cid:commentId w16cid:paraId="504179A7" w16cid:durableId="5058635A"/>
  <w16cid:commentId w16cid:paraId="4A45ACAF" w16cid:durableId="572642EA"/>
  <w16cid:commentId w16cid:paraId="4437D9DD" w16cid:durableId="14657871"/>
  <w16cid:commentId w16cid:paraId="33D173D7" w16cid:durableId="3157F225"/>
  <w16cid:commentId w16cid:paraId="13B7D4EE" w16cid:durableId="072767D9"/>
  <w16cid:commentId w16cid:paraId="3EE9C453" w16cid:durableId="5208490E"/>
  <w16cid:commentId w16cid:paraId="63CBE9E0" w16cid:durableId="5C35DF13"/>
  <w16cid:commentId w16cid:paraId="4829E949" w16cid:durableId="7B87CBEE"/>
  <w16cid:commentId w16cid:paraId="6A174402" w16cid:durableId="585A9CDE"/>
  <w16cid:commentId w16cid:paraId="1BFD1540" w16cid:durableId="7638E4BA"/>
  <w16cid:commentId w16cid:paraId="32455A9F" w16cid:durableId="4E1500D5"/>
  <w16cid:commentId w16cid:paraId="6134E280" w16cid:durableId="69D69241"/>
  <w16cid:commentId w16cid:paraId="3806D7E1" w16cid:durableId="178CA4C2"/>
  <w16cid:commentId w16cid:paraId="6D019226" w16cid:durableId="509C6BEA"/>
  <w16cid:commentId w16cid:paraId="30E85641" w16cid:durableId="4458DF50"/>
  <w16cid:commentId w16cid:paraId="0CD4931E" w16cid:durableId="1B62D5BD"/>
  <w16cid:commentId w16cid:paraId="0E97A9D2" w16cid:durableId="7F67D4E1"/>
  <w16cid:commentId w16cid:paraId="66AC6EB5" w16cid:durableId="5399EF9A"/>
  <w16cid:commentId w16cid:paraId="7D32FDC9" w16cid:durableId="4DA9D87A"/>
  <w16cid:commentId w16cid:paraId="4652F9AF" w16cid:durableId="43848964"/>
  <w16cid:commentId w16cid:paraId="0775B43D" w16cid:durableId="48AE89BA"/>
  <w16cid:commentId w16cid:paraId="7E4E4678" w16cid:durableId="109CDA3F"/>
  <w16cid:commentId w16cid:paraId="68E6B980" w16cid:durableId="09CE43CD"/>
  <w16cid:commentId w16cid:paraId="4F0757CB" w16cid:durableId="022C7A0B"/>
  <w16cid:commentId w16cid:paraId="579CEE97" w16cid:durableId="078DA292"/>
  <w16cid:commentId w16cid:paraId="5161576D" w16cid:durableId="552D1BFC"/>
  <w16cid:commentId w16cid:paraId="69AFE55D" w16cid:durableId="4FC8B0EC"/>
  <w16cid:commentId w16cid:paraId="013F7FDB" w16cid:durableId="1AFFDC27"/>
  <w16cid:commentId w16cid:paraId="28FCFDD0" w16cid:durableId="5B025DD2"/>
  <w16cid:commentId w16cid:paraId="6910D4CE" w16cid:durableId="447AEEC7"/>
  <w16cid:commentId w16cid:paraId="40E4F0F8" w16cid:durableId="2C4B0741"/>
  <w16cid:commentId w16cid:paraId="7C2555EC" w16cid:durableId="2BA00758"/>
  <w16cid:commentId w16cid:paraId="1AD5EFDE" w16cid:durableId="28BA5CD6"/>
  <w16cid:commentId w16cid:paraId="380AC94A" w16cid:durableId="7CBA4EB6"/>
  <w16cid:commentId w16cid:paraId="1AA40387" w16cid:durableId="36116704"/>
  <w16cid:commentId w16cid:paraId="22A5BF24" w16cid:durableId="7D0E54E9"/>
  <w16cid:commentId w16cid:paraId="0D47EEBB" w16cid:durableId="63ECA53D"/>
  <w16cid:commentId w16cid:paraId="133E63DD" w16cid:durableId="786E011C"/>
  <w16cid:commentId w16cid:paraId="2C4F274E" w16cid:durableId="34EC02BB"/>
  <w16cid:commentId w16cid:paraId="45493E7D" w16cid:durableId="76F14474"/>
  <w16cid:commentId w16cid:paraId="7C599AC1" w16cid:durableId="1EE81D85"/>
  <w16cid:commentId w16cid:paraId="1492C645" w16cid:durableId="633309D4"/>
  <w16cid:commentId w16cid:paraId="5DCCFBB0" w16cid:durableId="3F1CF460"/>
  <w16cid:commentId w16cid:paraId="499B78C0" w16cid:durableId="3794B014"/>
  <w16cid:commentId w16cid:paraId="1DD42AC9" w16cid:durableId="7476E437"/>
  <w16cid:commentId w16cid:paraId="310E6D60" w16cid:durableId="178023ED"/>
  <w16cid:commentId w16cid:paraId="173A2944" w16cid:durableId="116DAC54"/>
  <w16cid:commentId w16cid:paraId="6902F1D5" w16cid:durableId="355F8E6D"/>
  <w16cid:commentId w16cid:paraId="68823762" w16cid:durableId="3237A67A"/>
  <w16cid:commentId w16cid:paraId="3F088BF7" w16cid:durableId="6BE56062"/>
  <w16cid:commentId w16cid:paraId="6F11745D" w16cid:durableId="7194250A"/>
  <w16cid:commentId w16cid:paraId="29D5D69F" w16cid:durableId="624BDBBA"/>
  <w16cid:commentId w16cid:paraId="0B9755CD" w16cid:durableId="3E9317B5"/>
  <w16cid:commentId w16cid:paraId="71103317" w16cid:durableId="6F9D088E"/>
  <w16cid:commentId w16cid:paraId="5424716E" w16cid:durableId="27793DB0"/>
  <w16cid:commentId w16cid:paraId="50BC230F" w16cid:durableId="0C3076EB"/>
  <w16cid:commentId w16cid:paraId="4E81F168" w16cid:durableId="765CE95D"/>
  <w16cid:commentId w16cid:paraId="6EA2465A" w16cid:durableId="4162EA21"/>
  <w16cid:commentId w16cid:paraId="4453F689" w16cid:durableId="09285DB3"/>
  <w16cid:commentId w16cid:paraId="2D54EC56" w16cid:durableId="7253AA5A"/>
  <w16cid:commentId w16cid:paraId="1A79997D" w16cid:durableId="771254FE"/>
  <w16cid:commentId w16cid:paraId="6523C21C" w16cid:durableId="2903DEC6"/>
  <w16cid:commentId w16cid:paraId="54987411" w16cid:durableId="66470DC5"/>
  <w16cid:commentId w16cid:paraId="39298F27" w16cid:durableId="026EAB52"/>
  <w16cid:commentId w16cid:paraId="0B3D400F" w16cid:durableId="4B8314F8"/>
  <w16cid:commentId w16cid:paraId="6C053E05" w16cid:durableId="52981331"/>
  <w16cid:commentId w16cid:paraId="006830A5" w16cid:durableId="1C4BE9BB"/>
  <w16cid:commentId w16cid:paraId="5DA85CE4" w16cid:durableId="76331C92"/>
  <w16cid:commentId w16cid:paraId="1F008D84" w16cid:durableId="5E33944D"/>
  <w16cid:commentId w16cid:paraId="7C0D94D0" w16cid:durableId="04B7C5C7"/>
  <w16cid:commentId w16cid:paraId="3012EE91" w16cid:durableId="0305FF70"/>
  <w16cid:commentId w16cid:paraId="61570604" w16cid:durableId="2EE68A11"/>
  <w16cid:commentId w16cid:paraId="628EC362" w16cid:durableId="530D91E1"/>
  <w16cid:commentId w16cid:paraId="19EA7114" w16cid:durableId="1BCE74E3"/>
  <w16cid:commentId w16cid:paraId="3652235D" w16cid:durableId="48A58318"/>
  <w16cid:commentId w16cid:paraId="0823893F" w16cid:durableId="674507FE"/>
  <w16cid:commentId w16cid:paraId="5654DCEC" w16cid:durableId="7E483752"/>
  <w16cid:commentId w16cid:paraId="10AC3BEE" w16cid:durableId="654950C6"/>
  <w16cid:commentId w16cid:paraId="3A83C60B" w16cid:durableId="5A6C03C9"/>
  <w16cid:commentId w16cid:paraId="2F45536A" w16cid:durableId="312CB96F"/>
  <w16cid:commentId w16cid:paraId="119DC681" w16cid:durableId="37F0B41F"/>
  <w16cid:commentId w16cid:paraId="6CD4F0CB" w16cid:durableId="2D3EE5A3"/>
  <w16cid:commentId w16cid:paraId="402682D9" w16cid:durableId="4AFFA1FC"/>
  <w16cid:commentId w16cid:paraId="20769647" w16cid:durableId="601085C5"/>
  <w16cid:commentId w16cid:paraId="006FD44D" w16cid:durableId="168E26B5"/>
  <w16cid:commentId w16cid:paraId="5D302B6B" w16cid:durableId="66104103"/>
  <w16cid:commentId w16cid:paraId="487FCBC9" w16cid:durableId="6A3E6BC0"/>
  <w16cid:commentId w16cid:paraId="4A0FDA5D" w16cid:durableId="254D2AC8"/>
  <w16cid:commentId w16cid:paraId="5D39061D" w16cid:durableId="0956084B"/>
  <w16cid:commentId w16cid:paraId="6FAC68B0" w16cid:durableId="360D143D"/>
  <w16cid:commentId w16cid:paraId="7E2956E6" w16cid:durableId="64D4237F"/>
  <w16cid:commentId w16cid:paraId="1F59E94C" w16cid:durableId="6EE3B6A6"/>
  <w16cid:commentId w16cid:paraId="698F64F0" w16cid:durableId="0AA7D68E"/>
  <w16cid:commentId w16cid:paraId="15891FD4" w16cid:durableId="55EE2B2F"/>
  <w16cid:commentId w16cid:paraId="2CD3F780" w16cid:durableId="726C8800"/>
  <w16cid:commentId w16cid:paraId="676B7EEC" w16cid:durableId="15CE3F2E"/>
  <w16cid:commentId w16cid:paraId="4584307B" w16cid:durableId="6FF7B279"/>
  <w16cid:commentId w16cid:paraId="1B4F8956" w16cid:durableId="4B69DC17"/>
  <w16cid:commentId w16cid:paraId="48DDD9EA" w16cid:durableId="769E12E2"/>
  <w16cid:commentId w16cid:paraId="0DB0247A" w16cid:durableId="3FA8867A"/>
  <w16cid:commentId w16cid:paraId="61D62BA2" w16cid:durableId="40213D60"/>
  <w16cid:commentId w16cid:paraId="05CE8D50" w16cid:durableId="276CD4A9"/>
  <w16cid:commentId w16cid:paraId="0EF729AE" w16cid:durableId="0BF160A6"/>
  <w16cid:commentId w16cid:paraId="71CF9D6A" w16cid:durableId="6BFC903E"/>
  <w16cid:commentId w16cid:paraId="7DF14209" w16cid:durableId="785AB064"/>
  <w16cid:commentId w16cid:paraId="375121FF" w16cid:durableId="4871DF79"/>
  <w16cid:commentId w16cid:paraId="165AE4CB" w16cid:durableId="727EA11B"/>
  <w16cid:commentId w16cid:paraId="5E62AA28" w16cid:durableId="4C45084D"/>
  <w16cid:commentId w16cid:paraId="7E92CF5B" w16cid:durableId="04F2BCB9"/>
  <w16cid:commentId w16cid:paraId="081472D4" w16cid:durableId="16EF00BA"/>
  <w16cid:commentId w16cid:paraId="4089419F" w16cid:durableId="03C55565"/>
  <w16cid:commentId w16cid:paraId="6102AB9F" w16cid:durableId="7282B18E"/>
  <w16cid:commentId w16cid:paraId="4FA916DA" w16cid:durableId="547DF614"/>
  <w16cid:commentId w16cid:paraId="651E0858" w16cid:durableId="7E4AD1D0"/>
  <w16cid:commentId w16cid:paraId="0E681D67" w16cid:durableId="53C4AFBC"/>
  <w16cid:commentId w16cid:paraId="1F424A34" w16cid:durableId="21F75201"/>
  <w16cid:commentId w16cid:paraId="45398803" w16cid:durableId="2091CCF9"/>
  <w16cid:commentId w16cid:paraId="5A963D9F" w16cid:durableId="3D33EDC2"/>
  <w16cid:commentId w16cid:paraId="3F87F3A7" w16cid:durableId="7CF99D4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81061" w14:textId="77777777" w:rsidR="008A6541" w:rsidRDefault="008A6541" w:rsidP="00D81693">
      <w:r>
        <w:separator/>
      </w:r>
    </w:p>
  </w:endnote>
  <w:endnote w:type="continuationSeparator" w:id="0">
    <w:p w14:paraId="6862C91F" w14:textId="77777777" w:rsidR="008A6541" w:rsidRDefault="008A6541" w:rsidP="00D81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charset w:val="86"/>
    <w:family w:val="auto"/>
    <w:pitch w:val="variable"/>
    <w:sig w:usb0="A00002BF" w:usb1="38CF7CFA" w:usb2="00000016" w:usb3="00000000" w:csb0="0004000F" w:csb1="00000000"/>
  </w:font>
  <w:font w:name="Aptos Narrow">
    <w:charset w:val="00"/>
    <w:family w:val="swiss"/>
    <w:pitch w:val="variable"/>
    <w:sig w:usb0="20000287" w:usb1="00000003" w:usb2="00000000" w:usb3="00000000" w:csb0="0000019F" w:csb1="00000000"/>
    <w:embedRegular r:id="rId1" w:fontKey="{B59521BF-87CF-4D56-9CB4-95AAC8A9554E}"/>
  </w:font>
  <w:font w:name="Aptos Display">
    <w:charset w:val="00"/>
    <w:family w:val="swiss"/>
    <w:pitch w:val="variable"/>
    <w:sig w:usb0="20000287" w:usb1="00000003" w:usb2="00000000" w:usb3="00000000" w:csb0="0000019F" w:csb1="00000000"/>
    <w:embedRegular r:id="rId2" w:fontKey="{6C9C0BC3-2AAD-42D2-BE5A-1A9AD9925F91}"/>
    <w:embedBold r:id="rId3" w:fontKey="{091E217A-45BE-4E38-AF87-0AE4257F6EC7}"/>
    <w:embedItalic r:id="rId4" w:fontKey="{268E8D4D-FC53-4330-8EF8-FC994570ED32}"/>
  </w:font>
  <w:font w:name="Aptos">
    <w:charset w:val="00"/>
    <w:family w:val="swiss"/>
    <w:pitch w:val="variable"/>
    <w:sig w:usb0="20000287" w:usb1="00000003" w:usb2="00000000" w:usb3="00000000" w:csb0="0000019F" w:csb1="00000000"/>
    <w:embedRegular r:id="rId5" w:fontKey="{D00EA854-5635-4CE0-8127-FE274B559BC3}"/>
    <w:embedBold r:id="rId6" w:fontKey="{0F3B79D9-359E-4362-B541-87BF6A628F76}"/>
    <w:embedItalic r:id="rId7" w:fontKey="{69E949A8-8894-414F-8DB5-F0A63243DD0B}"/>
  </w:font>
  <w:font w:name="DengXian">
    <w:altName w:val="等线"/>
    <w:panose1 w:val="02010600030101010101"/>
    <w:charset w:val="86"/>
    <w:family w:val="auto"/>
    <w:pitch w:val="variable"/>
    <w:sig w:usb0="A00002BF" w:usb1="38CF7CFA" w:usb2="00000016" w:usb3="00000000" w:csb0="0004000F" w:csb1="00000000"/>
  </w:font>
  <w:font w:name="Roboto">
    <w:charset w:val="00"/>
    <w:family w:val="auto"/>
    <w:pitch w:val="variable"/>
    <w:sig w:usb0="E0000AFF" w:usb1="5000217F" w:usb2="00000021" w:usb3="00000000" w:csb0="0000019F" w:csb1="00000000"/>
    <w:embedRegular r:id="rId8" w:fontKey="{8C931EF5-0058-42D0-BE7B-6ABC831CDA89}"/>
    <w:embedBold r:id="rId9" w:fontKey="{68BD0FFC-2DEC-45FC-9834-A401FEB7947E}"/>
  </w:font>
  <w:font w:name="Calibri">
    <w:panose1 w:val="020F0502020204030204"/>
    <w:charset w:val="00"/>
    <w:family w:val="swiss"/>
    <w:pitch w:val="variable"/>
    <w:sig w:usb0="E4002EFF" w:usb1="C200247B" w:usb2="00000009" w:usb3="00000000" w:csb0="000001FF" w:csb1="00000000"/>
    <w:embedRegular r:id="rId10" w:fontKey="{DFCAD6E0-2D6E-4864-B6A8-7B82A8FCD723}"/>
    <w:embedBold r:id="rId11" w:fontKey="{55616F24-2C8A-4D03-A6F9-AEA6DE165B3F}"/>
    <w:embedItalic r:id="rId12" w:fontKey="{36BBCB69-144C-413D-9BE2-3DDA29517A68}"/>
  </w:font>
  <w:font w:name="Arial Unicode MS">
    <w:panose1 w:val="020B0604020202020204"/>
    <w:charset w:val="80"/>
    <w:family w:val="swiss"/>
    <w:pitch w:val="variable"/>
    <w:sig w:usb0="F7FFAEFF" w:usb1="F9DFFFFF" w:usb2="0000007F" w:usb3="00000000" w:csb0="003F01FF" w:csb1="00000000"/>
  </w:font>
  <w:font w:name="Helvetica">
    <w:panose1 w:val="020B0604020202020204"/>
    <w:charset w:val="00"/>
    <w:family w:val="swiss"/>
    <w:pitch w:val="variable"/>
    <w:sig w:usb0="E0002EFF" w:usb1="C000785B" w:usb2="00000009" w:usb3="00000000" w:csb0="000001FF" w:csb1="00000000"/>
    <w:embedRegular r:id="rId13" w:fontKey="{0B448BA1-E1B9-4836-A2BF-9F864977DD4A}"/>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0279098"/>
      <w:docPartObj>
        <w:docPartGallery w:val="Page Numbers (Bottom of Page)"/>
        <w:docPartUnique/>
      </w:docPartObj>
    </w:sdtPr>
    <w:sdtEndPr>
      <w:rPr>
        <w:noProof/>
      </w:rPr>
    </w:sdtEndPr>
    <w:sdtContent>
      <w:p w14:paraId="6F34CB84" w14:textId="014B114B" w:rsidR="000E514F" w:rsidRDefault="000E51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A3F0A3" w14:textId="77777777" w:rsidR="000E514F" w:rsidRDefault="000E51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ustomXmlInsRangeStart w:id="11039" w:author="Mubiyarto Wibisono" w:date="2025-09-05T08:35:00Z"/>
  <w:sdt>
    <w:sdtPr>
      <w:id w:val="-811799938"/>
      <w:docPartObj>
        <w:docPartGallery w:val="Page Numbers (Bottom of Page)"/>
        <w:docPartUnique/>
      </w:docPartObj>
    </w:sdtPr>
    <w:sdtEndPr>
      <w:rPr>
        <w:noProof/>
      </w:rPr>
    </w:sdtEndPr>
    <w:sdtContent>
      <w:customXmlInsRangeEnd w:id="11039"/>
      <w:p w14:paraId="56331701" w14:textId="3C6AC9D9" w:rsidR="00D76900" w:rsidRDefault="00D76900">
        <w:pPr>
          <w:pStyle w:val="Footer"/>
          <w:jc w:val="center"/>
          <w:rPr>
            <w:ins w:id="11040" w:author="Mubiyarto Wibisono" w:date="2025-09-05T08:35:00Z" w16du:dateUtc="2025-09-05T01:35:00Z"/>
          </w:rPr>
        </w:pPr>
        <w:ins w:id="11041" w:author="Mubiyarto Wibisono" w:date="2025-09-05T08:35:00Z" w16du:dateUtc="2025-09-05T01:35:00Z">
          <w:r>
            <w:fldChar w:fldCharType="begin"/>
          </w:r>
          <w:r>
            <w:instrText xml:space="preserve"> PAGE   \* MERGEFORMAT </w:instrText>
          </w:r>
          <w:r>
            <w:fldChar w:fldCharType="separate"/>
          </w:r>
          <w:r>
            <w:rPr>
              <w:noProof/>
            </w:rPr>
            <w:t>2</w:t>
          </w:r>
          <w:r>
            <w:rPr>
              <w:noProof/>
            </w:rPr>
            <w:fldChar w:fldCharType="end"/>
          </w:r>
        </w:ins>
      </w:p>
      <w:customXmlInsRangeStart w:id="11042" w:author="Mubiyarto Wibisono" w:date="2025-09-05T08:35:00Z"/>
    </w:sdtContent>
  </w:sdt>
  <w:customXmlInsRangeEnd w:id="11042"/>
  <w:p w14:paraId="56BC09B2" w14:textId="77777777" w:rsidR="00D76900" w:rsidRDefault="00D769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FCC6E0" w14:textId="77777777" w:rsidR="008A6541" w:rsidRDefault="008A6541" w:rsidP="00D81693">
      <w:r>
        <w:separator/>
      </w:r>
    </w:p>
  </w:footnote>
  <w:footnote w:type="continuationSeparator" w:id="0">
    <w:p w14:paraId="16DBCE4C" w14:textId="77777777" w:rsidR="008A6541" w:rsidRDefault="008A6541" w:rsidP="00D816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1E9C5" w14:textId="77777777" w:rsidR="009C7AD1" w:rsidRPr="00322139" w:rsidRDefault="009C7AD1" w:rsidP="009C7AD1">
    <w:pPr>
      <w:pStyle w:val="Header"/>
      <w:jc w:val="center"/>
      <w:rPr>
        <w:rFonts w:ascii="Arial" w:hAnsi="Arial" w:cs="Arial"/>
        <w:b/>
        <w:bCs/>
        <w:sz w:val="20"/>
        <w:szCs w:val="20"/>
      </w:rPr>
    </w:pPr>
    <w:r w:rsidRPr="00322139">
      <w:rPr>
        <w:rFonts w:ascii="Arial" w:hAnsi="Arial" w:cs="Arial"/>
        <w:b/>
        <w:bCs/>
        <w:sz w:val="20"/>
        <w:szCs w:val="20"/>
      </w:rPr>
      <w:t xml:space="preserve">OCMS </w:t>
    </w:r>
    <w:r>
      <w:rPr>
        <w:rFonts w:ascii="Arial" w:hAnsi="Arial" w:cs="Arial"/>
        <w:b/>
        <w:bCs/>
        <w:sz w:val="20"/>
        <w:szCs w:val="20"/>
      </w:rPr>
      <w:t>Technical</w:t>
    </w:r>
    <w:r w:rsidRPr="00322139">
      <w:rPr>
        <w:rFonts w:ascii="Arial" w:hAnsi="Arial" w:cs="Arial"/>
        <w:b/>
        <w:bCs/>
        <w:sz w:val="20"/>
        <w:szCs w:val="20"/>
      </w:rPr>
      <w:t xml:space="preserve"> Specification</w:t>
    </w:r>
  </w:p>
  <w:p w14:paraId="6832053A" w14:textId="67BC1B52" w:rsidR="009C7AD1" w:rsidRPr="00322139" w:rsidRDefault="009C7AD1" w:rsidP="009C7AD1">
    <w:pPr>
      <w:pStyle w:val="Header"/>
      <w:jc w:val="center"/>
      <w:rPr>
        <w:rFonts w:ascii="Arial" w:hAnsi="Arial" w:cs="Arial"/>
        <w:sz w:val="20"/>
        <w:szCs w:val="20"/>
      </w:rPr>
    </w:pPr>
    <w:r w:rsidRPr="00322139">
      <w:rPr>
        <w:rFonts w:ascii="Arial" w:hAnsi="Arial" w:cs="Arial"/>
        <w:sz w:val="20"/>
        <w:szCs w:val="20"/>
      </w:rPr>
      <w:t xml:space="preserve">OCMS </w:t>
    </w:r>
    <w:r>
      <w:rPr>
        <w:rFonts w:ascii="Arial" w:hAnsi="Arial" w:cs="Arial"/>
        <w:sz w:val="20"/>
        <w:szCs w:val="20"/>
      </w:rPr>
      <w:t>50</w:t>
    </w:r>
    <w:r w:rsidRPr="00322139">
      <w:rPr>
        <w:rFonts w:ascii="Arial" w:hAnsi="Arial" w:cs="Arial"/>
        <w:sz w:val="20"/>
        <w:szCs w:val="20"/>
      </w:rPr>
      <w:t xml:space="preserve"> – </w:t>
    </w:r>
    <w:r>
      <w:rPr>
        <w:rFonts w:ascii="Arial" w:hAnsi="Arial" w:cs="Arial"/>
        <w:sz w:val="20"/>
        <w:szCs w:val="20"/>
      </w:rPr>
      <w:t>eService Payment for Offence</w:t>
    </w:r>
  </w:p>
  <w:p w14:paraId="7AA6F186" w14:textId="0B1458ED" w:rsidR="009C7AD1" w:rsidRDefault="009C7AD1">
    <w:pPr>
      <w:pStyle w:val="Header"/>
    </w:pPr>
    <w:r>
      <w:rPr>
        <w:noProof/>
        <w14:ligatures w14:val="standardContextual"/>
      </w:rPr>
      <mc:AlternateContent>
        <mc:Choice Requires="wps">
          <w:drawing>
            <wp:anchor distT="0" distB="0" distL="114300" distR="114300" simplePos="0" relativeHeight="251659264" behindDoc="0" locked="0" layoutInCell="1" allowOverlap="1" wp14:anchorId="20F95754" wp14:editId="189803DD">
              <wp:simplePos x="0" y="0"/>
              <wp:positionH relativeFrom="column">
                <wp:posOffset>19050</wp:posOffset>
              </wp:positionH>
              <wp:positionV relativeFrom="paragraph">
                <wp:posOffset>50800</wp:posOffset>
              </wp:positionV>
              <wp:extent cx="5591175" cy="9525"/>
              <wp:effectExtent l="0" t="0" r="28575" b="28575"/>
              <wp:wrapNone/>
              <wp:docPr id="371653366" name="Straight Connector 12"/>
              <wp:cNvGraphicFramePr/>
              <a:graphic xmlns:a="http://schemas.openxmlformats.org/drawingml/2006/main">
                <a:graphicData uri="http://schemas.microsoft.com/office/word/2010/wordprocessingShape">
                  <wps:wsp>
                    <wps:cNvCnPr/>
                    <wps:spPr>
                      <a:xfrm flipV="1">
                        <a:off x="0" y="0"/>
                        <a:ext cx="5591175" cy="9525"/>
                      </a:xfrm>
                      <a:prstGeom prst="line">
                        <a:avLst/>
                      </a:prstGeom>
                      <a:ln w="12700">
                        <a:solidFill>
                          <a:schemeClr val="bg2">
                            <a:lumMod val="2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5E1F1" id="Straight Connector 1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441.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" strokecolor="#393939 [814]"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0D92"/>
    <w:multiLevelType w:val="multilevel"/>
    <w:tmpl w:val="5F302C14"/>
    <w:lvl w:ilvl="0">
      <w:start w:val="4"/>
      <w:numFmt w:val="decimal"/>
      <w:lvlText w:val="%1"/>
      <w:lvlJc w:val="left"/>
      <w:pPr>
        <w:ind w:left="380" w:hanging="456"/>
      </w:pPr>
      <w:rPr>
        <w:rFonts w:hint="default"/>
      </w:rPr>
    </w:lvl>
    <w:lvl w:ilvl="1">
      <w:start w:val="1"/>
      <w:numFmt w:val="decimal"/>
      <w:lvlText w:val="6.%2"/>
      <w:lvlJc w:val="left"/>
      <w:pPr>
        <w:ind w:left="644" w:hanging="720"/>
      </w:pPr>
      <w:rPr>
        <w:rFonts w:hint="default"/>
      </w:rPr>
    </w:lvl>
    <w:lvl w:ilvl="2">
      <w:start w:val="1"/>
      <w:numFmt w:val="decimal"/>
      <w:lvlText w:val="%1.%2.%3"/>
      <w:lvlJc w:val="left"/>
      <w:pPr>
        <w:ind w:left="644" w:hanging="720"/>
      </w:pPr>
      <w:rPr>
        <w:rFonts w:hint="default"/>
      </w:rPr>
    </w:lvl>
    <w:lvl w:ilvl="3">
      <w:start w:val="1"/>
      <w:numFmt w:val="decimal"/>
      <w:lvlText w:val="%1.%2.%3.%4"/>
      <w:lvlJc w:val="left"/>
      <w:pPr>
        <w:ind w:left="1004" w:hanging="1080"/>
      </w:pPr>
      <w:rPr>
        <w:rFonts w:hint="default"/>
      </w:rPr>
    </w:lvl>
    <w:lvl w:ilvl="4">
      <w:start w:val="1"/>
      <w:numFmt w:val="decimal"/>
      <w:lvlText w:val="%1.%2.%3.%4.%5"/>
      <w:lvlJc w:val="left"/>
      <w:pPr>
        <w:ind w:left="1364" w:hanging="1440"/>
      </w:pPr>
      <w:rPr>
        <w:rFonts w:hint="default"/>
      </w:rPr>
    </w:lvl>
    <w:lvl w:ilvl="5">
      <w:start w:val="1"/>
      <w:numFmt w:val="decimal"/>
      <w:lvlText w:val="%1.%2.%3.%4.%5.%6"/>
      <w:lvlJc w:val="left"/>
      <w:pPr>
        <w:ind w:left="1724" w:hanging="1800"/>
      </w:pPr>
      <w:rPr>
        <w:rFonts w:hint="default"/>
      </w:rPr>
    </w:lvl>
    <w:lvl w:ilvl="6">
      <w:start w:val="1"/>
      <w:numFmt w:val="decimal"/>
      <w:lvlText w:val="%1.%2.%3.%4.%5.%6.%7"/>
      <w:lvlJc w:val="left"/>
      <w:pPr>
        <w:ind w:left="1724" w:hanging="1800"/>
      </w:pPr>
      <w:rPr>
        <w:rFonts w:hint="default"/>
      </w:rPr>
    </w:lvl>
    <w:lvl w:ilvl="7">
      <w:start w:val="1"/>
      <w:numFmt w:val="decimal"/>
      <w:lvlText w:val="%1.%2.%3.%4.%5.%6.%7.%8"/>
      <w:lvlJc w:val="left"/>
      <w:pPr>
        <w:ind w:left="2084" w:hanging="2160"/>
      </w:pPr>
      <w:rPr>
        <w:rFonts w:hint="default"/>
      </w:rPr>
    </w:lvl>
    <w:lvl w:ilvl="8">
      <w:start w:val="1"/>
      <w:numFmt w:val="decimal"/>
      <w:lvlText w:val="%1.%2.%3.%4.%5.%6.%7.%8.%9"/>
      <w:lvlJc w:val="left"/>
      <w:pPr>
        <w:ind w:left="2444" w:hanging="2520"/>
      </w:pPr>
      <w:rPr>
        <w:rFonts w:hint="default"/>
      </w:rPr>
    </w:lvl>
  </w:abstractNum>
  <w:abstractNum w:abstractNumId="1" w15:restartNumberingAfterBreak="0">
    <w:nsid w:val="00804C39"/>
    <w:multiLevelType w:val="hybridMultilevel"/>
    <w:tmpl w:val="3768EE04"/>
    <w:lvl w:ilvl="0" w:tplc="B64281A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A73A2F"/>
    <w:multiLevelType w:val="hybridMultilevel"/>
    <w:tmpl w:val="9B7A1B04"/>
    <w:lvl w:ilvl="0" w:tplc="FFFFFFFF">
      <w:start w:val="1"/>
      <w:numFmt w:val="decimal"/>
      <w:lvlText w:val="6.3.1.%1"/>
      <w:lvlJc w:val="left"/>
      <w:pPr>
        <w:ind w:left="23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AE383DC2">
      <w:start w:val="1"/>
      <w:numFmt w:val="decimal"/>
      <w:lvlText w:val="6.3.1.%4"/>
      <w:lvlJc w:val="left"/>
      <w:pPr>
        <w:ind w:left="2880" w:hanging="360"/>
      </w:pPr>
      <w:rPr>
        <w:rFonts w:hint="default"/>
        <w:i w:val="0"/>
        <w:iCs w:val="0"/>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16521A8"/>
    <w:multiLevelType w:val="hybridMultilevel"/>
    <w:tmpl w:val="EA78BE84"/>
    <w:lvl w:ilvl="0" w:tplc="85C09396">
      <w:start w:val="1"/>
      <w:numFmt w:val="decimal"/>
      <w:lvlText w:val="%1."/>
      <w:lvlJc w:val="left"/>
      <w:pPr>
        <w:ind w:left="1020" w:hanging="360"/>
      </w:pPr>
    </w:lvl>
    <w:lvl w:ilvl="1" w:tplc="8C74D018">
      <w:start w:val="1"/>
      <w:numFmt w:val="decimal"/>
      <w:lvlText w:val="%2."/>
      <w:lvlJc w:val="left"/>
      <w:pPr>
        <w:ind w:left="1020" w:hanging="360"/>
      </w:pPr>
    </w:lvl>
    <w:lvl w:ilvl="2" w:tplc="DA383A88">
      <w:start w:val="1"/>
      <w:numFmt w:val="decimal"/>
      <w:lvlText w:val="%3."/>
      <w:lvlJc w:val="left"/>
      <w:pPr>
        <w:ind w:left="1020" w:hanging="360"/>
      </w:pPr>
    </w:lvl>
    <w:lvl w:ilvl="3" w:tplc="BFC8DD74">
      <w:start w:val="1"/>
      <w:numFmt w:val="decimal"/>
      <w:lvlText w:val="%4."/>
      <w:lvlJc w:val="left"/>
      <w:pPr>
        <w:ind w:left="1020" w:hanging="360"/>
      </w:pPr>
    </w:lvl>
    <w:lvl w:ilvl="4" w:tplc="356C0084">
      <w:start w:val="1"/>
      <w:numFmt w:val="decimal"/>
      <w:lvlText w:val="%5."/>
      <w:lvlJc w:val="left"/>
      <w:pPr>
        <w:ind w:left="1020" w:hanging="360"/>
      </w:pPr>
    </w:lvl>
    <w:lvl w:ilvl="5" w:tplc="3670BDD0">
      <w:start w:val="1"/>
      <w:numFmt w:val="decimal"/>
      <w:lvlText w:val="%6."/>
      <w:lvlJc w:val="left"/>
      <w:pPr>
        <w:ind w:left="1020" w:hanging="360"/>
      </w:pPr>
    </w:lvl>
    <w:lvl w:ilvl="6" w:tplc="698A42F8">
      <w:start w:val="1"/>
      <w:numFmt w:val="decimal"/>
      <w:lvlText w:val="%7."/>
      <w:lvlJc w:val="left"/>
      <w:pPr>
        <w:ind w:left="1020" w:hanging="360"/>
      </w:pPr>
    </w:lvl>
    <w:lvl w:ilvl="7" w:tplc="7CDCAB60">
      <w:start w:val="1"/>
      <w:numFmt w:val="decimal"/>
      <w:lvlText w:val="%8."/>
      <w:lvlJc w:val="left"/>
      <w:pPr>
        <w:ind w:left="1020" w:hanging="360"/>
      </w:pPr>
    </w:lvl>
    <w:lvl w:ilvl="8" w:tplc="13C84260">
      <w:start w:val="1"/>
      <w:numFmt w:val="decimal"/>
      <w:lvlText w:val="%9."/>
      <w:lvlJc w:val="left"/>
      <w:pPr>
        <w:ind w:left="1020" w:hanging="360"/>
      </w:pPr>
    </w:lvl>
  </w:abstractNum>
  <w:abstractNum w:abstractNumId="4" w15:restartNumberingAfterBreak="0">
    <w:nsid w:val="022C7F53"/>
    <w:multiLevelType w:val="hybridMultilevel"/>
    <w:tmpl w:val="F53A56A2"/>
    <w:lvl w:ilvl="0" w:tplc="1A103450">
      <w:start w:val="1"/>
      <w:numFmt w:val="decimal"/>
      <w:lvlText w:val="6.3.2.%1"/>
      <w:lvlJc w:val="left"/>
      <w:pPr>
        <w:ind w:left="720" w:hanging="360"/>
      </w:pPr>
      <w:rPr>
        <w:rFonts w:hint="default"/>
        <w:i w:val="0"/>
        <w:iCs w:val="0"/>
        <w:color w:val="215E99" w:themeColor="text2" w:themeTint="BF"/>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3395359"/>
    <w:multiLevelType w:val="hybridMultilevel"/>
    <w:tmpl w:val="73342314"/>
    <w:lvl w:ilvl="0" w:tplc="CCC2E414">
      <w:start w:val="1"/>
      <w:numFmt w:val="decimal"/>
      <w:lvlText w:val="3.3.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04880997"/>
    <w:multiLevelType w:val="multilevel"/>
    <w:tmpl w:val="F2C27CD8"/>
    <w:lvl w:ilvl="0">
      <w:start w:val="1"/>
      <w:numFmt w:val="decimal"/>
      <w:lvlText w:val="%1."/>
      <w:lvlJc w:val="left"/>
      <w:pPr>
        <w:ind w:left="360" w:hanging="360"/>
      </w:pPr>
    </w:lvl>
    <w:lvl w:ilvl="1">
      <w:start w:val="4"/>
      <w:numFmt w:val="decimal"/>
      <w:isLgl/>
      <w:lvlText w:val="%1.%2"/>
      <w:lvlJc w:val="left"/>
      <w:pPr>
        <w:ind w:left="450" w:hanging="45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057F7E98"/>
    <w:multiLevelType w:val="hybridMultilevel"/>
    <w:tmpl w:val="A66850A6"/>
    <w:lvl w:ilvl="0" w:tplc="7F4873DC">
      <w:start w:val="1"/>
      <w:numFmt w:val="decimal"/>
      <w:lvlText w:val="2.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069D60D2"/>
    <w:multiLevelType w:val="hybridMultilevel"/>
    <w:tmpl w:val="8E584FA2"/>
    <w:lvl w:ilvl="0" w:tplc="93C0C282">
      <w:start w:val="1"/>
      <w:numFmt w:val="decimal"/>
      <w:lvlText w:val="2.3.%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8E27EC8"/>
    <w:multiLevelType w:val="hybridMultilevel"/>
    <w:tmpl w:val="F9A23ED8"/>
    <w:lvl w:ilvl="0" w:tplc="5744450C">
      <w:start w:val="1"/>
      <w:numFmt w:val="decimal"/>
      <w:lvlText w:val="7.3.%1"/>
      <w:lvlJc w:val="left"/>
      <w:pPr>
        <w:ind w:left="720" w:hanging="360"/>
      </w:pPr>
      <w:rPr>
        <w:rFonts w:ascii="Arial" w:hAnsi="Arial" w:cs="Arial" w:hint="default"/>
        <w:i w:val="0"/>
        <w:i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99834F6"/>
    <w:multiLevelType w:val="hybridMultilevel"/>
    <w:tmpl w:val="E91C5822"/>
    <w:lvl w:ilvl="0" w:tplc="3B160542">
      <w:start w:val="1"/>
      <w:numFmt w:val="decimal"/>
      <w:lvlText w:val="4.%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A076316"/>
    <w:multiLevelType w:val="multilevel"/>
    <w:tmpl w:val="5460658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978B9"/>
    <w:multiLevelType w:val="hybridMultilevel"/>
    <w:tmpl w:val="29483A9E"/>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10CA5312"/>
    <w:multiLevelType w:val="hybridMultilevel"/>
    <w:tmpl w:val="29F89248"/>
    <w:lvl w:ilvl="0" w:tplc="38090017">
      <w:start w:val="1"/>
      <w:numFmt w:val="lowerLetter"/>
      <w:lvlText w:val="%1)"/>
      <w:lvlJc w:val="left"/>
      <w:pPr>
        <w:ind w:left="2149" w:hanging="360"/>
      </w:pPr>
    </w:lvl>
    <w:lvl w:ilvl="1" w:tplc="38090019" w:tentative="1">
      <w:start w:val="1"/>
      <w:numFmt w:val="lowerLetter"/>
      <w:lvlText w:val="%2."/>
      <w:lvlJc w:val="left"/>
      <w:pPr>
        <w:ind w:left="2869" w:hanging="360"/>
      </w:pPr>
    </w:lvl>
    <w:lvl w:ilvl="2" w:tplc="3809001B" w:tentative="1">
      <w:start w:val="1"/>
      <w:numFmt w:val="lowerRoman"/>
      <w:lvlText w:val="%3."/>
      <w:lvlJc w:val="right"/>
      <w:pPr>
        <w:ind w:left="3589" w:hanging="180"/>
      </w:pPr>
    </w:lvl>
    <w:lvl w:ilvl="3" w:tplc="3809000F" w:tentative="1">
      <w:start w:val="1"/>
      <w:numFmt w:val="decimal"/>
      <w:lvlText w:val="%4."/>
      <w:lvlJc w:val="left"/>
      <w:pPr>
        <w:ind w:left="4309" w:hanging="360"/>
      </w:pPr>
    </w:lvl>
    <w:lvl w:ilvl="4" w:tplc="38090019" w:tentative="1">
      <w:start w:val="1"/>
      <w:numFmt w:val="lowerLetter"/>
      <w:lvlText w:val="%5."/>
      <w:lvlJc w:val="left"/>
      <w:pPr>
        <w:ind w:left="5029" w:hanging="360"/>
      </w:pPr>
    </w:lvl>
    <w:lvl w:ilvl="5" w:tplc="3809001B" w:tentative="1">
      <w:start w:val="1"/>
      <w:numFmt w:val="lowerRoman"/>
      <w:lvlText w:val="%6."/>
      <w:lvlJc w:val="right"/>
      <w:pPr>
        <w:ind w:left="5749" w:hanging="180"/>
      </w:pPr>
    </w:lvl>
    <w:lvl w:ilvl="6" w:tplc="3809000F" w:tentative="1">
      <w:start w:val="1"/>
      <w:numFmt w:val="decimal"/>
      <w:lvlText w:val="%7."/>
      <w:lvlJc w:val="left"/>
      <w:pPr>
        <w:ind w:left="6469" w:hanging="360"/>
      </w:pPr>
    </w:lvl>
    <w:lvl w:ilvl="7" w:tplc="38090019" w:tentative="1">
      <w:start w:val="1"/>
      <w:numFmt w:val="lowerLetter"/>
      <w:lvlText w:val="%8."/>
      <w:lvlJc w:val="left"/>
      <w:pPr>
        <w:ind w:left="7189" w:hanging="360"/>
      </w:pPr>
    </w:lvl>
    <w:lvl w:ilvl="8" w:tplc="3809001B" w:tentative="1">
      <w:start w:val="1"/>
      <w:numFmt w:val="lowerRoman"/>
      <w:lvlText w:val="%9."/>
      <w:lvlJc w:val="right"/>
      <w:pPr>
        <w:ind w:left="7909" w:hanging="180"/>
      </w:pPr>
    </w:lvl>
  </w:abstractNum>
  <w:abstractNum w:abstractNumId="14" w15:restartNumberingAfterBreak="0">
    <w:nsid w:val="11692A7A"/>
    <w:multiLevelType w:val="hybridMultilevel"/>
    <w:tmpl w:val="0DBA1856"/>
    <w:lvl w:ilvl="0" w:tplc="6D4A3068">
      <w:start w:val="1"/>
      <w:numFmt w:val="decimal"/>
      <w:lvlText w:val="6.3.%1"/>
      <w:lvlJc w:val="left"/>
      <w:pPr>
        <w:ind w:left="792" w:hanging="360"/>
      </w:pPr>
      <w:rPr>
        <w:rFonts w:hint="default"/>
      </w:rPr>
    </w:lvl>
    <w:lvl w:ilvl="1" w:tplc="38090019" w:tentative="1">
      <w:start w:val="1"/>
      <w:numFmt w:val="lowerLetter"/>
      <w:lvlText w:val="%2."/>
      <w:lvlJc w:val="left"/>
      <w:pPr>
        <w:ind w:left="1440" w:hanging="360"/>
      </w:pPr>
    </w:lvl>
    <w:lvl w:ilvl="2" w:tplc="F2BA6578">
      <w:start w:val="1"/>
      <w:numFmt w:val="decimal"/>
      <w:lvlText w:val="6.3.%3"/>
      <w:lvlJc w:val="left"/>
      <w:pPr>
        <w:ind w:left="2340" w:hanging="360"/>
      </w:pPr>
      <w:rPr>
        <w:rFonts w:ascii="Arial" w:hAnsi="Arial" w:cs="Arial" w:hint="default"/>
        <w:i w:val="0"/>
        <w:iCs w:val="0"/>
        <w:sz w:val="28"/>
        <w:szCs w:val="28"/>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11924B3E"/>
    <w:multiLevelType w:val="hybridMultilevel"/>
    <w:tmpl w:val="7CA89B66"/>
    <w:lvl w:ilvl="0" w:tplc="334EBEF6">
      <w:start w:val="1"/>
      <w:numFmt w:val="decimal"/>
      <w:lvlText w:val="6.3.1.%1"/>
      <w:lvlJc w:val="left"/>
      <w:pPr>
        <w:ind w:left="23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2EE7063"/>
    <w:multiLevelType w:val="hybridMultilevel"/>
    <w:tmpl w:val="B0B21790"/>
    <w:lvl w:ilvl="0" w:tplc="243A398A">
      <w:start w:val="1"/>
      <w:numFmt w:val="decimal"/>
      <w:lvlText w:val="%1."/>
      <w:lvlJc w:val="left"/>
      <w:pPr>
        <w:ind w:left="36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141822D7"/>
    <w:multiLevelType w:val="hybridMultilevel"/>
    <w:tmpl w:val="8A4CFDE8"/>
    <w:lvl w:ilvl="0" w:tplc="48F43902">
      <w:start w:val="1"/>
      <w:numFmt w:val="decimal"/>
      <w:lvlText w:val="1.3.4.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5FF0857"/>
    <w:multiLevelType w:val="multilevel"/>
    <w:tmpl w:val="BD48261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BB2882"/>
    <w:multiLevelType w:val="hybridMultilevel"/>
    <w:tmpl w:val="59D0DB56"/>
    <w:lvl w:ilvl="0" w:tplc="259C137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7902291"/>
    <w:multiLevelType w:val="multilevel"/>
    <w:tmpl w:val="777EB6FC"/>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17A84934"/>
    <w:multiLevelType w:val="hybridMultilevel"/>
    <w:tmpl w:val="3F66A558"/>
    <w:lvl w:ilvl="0" w:tplc="CEA2D850">
      <w:start w:val="1"/>
      <w:numFmt w:val="decimal"/>
      <w:lvlText w:val="%1."/>
      <w:lvlJc w:val="left"/>
      <w:pPr>
        <w:ind w:left="1020" w:hanging="360"/>
      </w:pPr>
    </w:lvl>
    <w:lvl w:ilvl="1" w:tplc="1CBEFD16">
      <w:start w:val="1"/>
      <w:numFmt w:val="decimal"/>
      <w:lvlText w:val="%2."/>
      <w:lvlJc w:val="left"/>
      <w:pPr>
        <w:ind w:left="1020" w:hanging="360"/>
      </w:pPr>
    </w:lvl>
    <w:lvl w:ilvl="2" w:tplc="E43C8D14">
      <w:start w:val="1"/>
      <w:numFmt w:val="decimal"/>
      <w:lvlText w:val="%3."/>
      <w:lvlJc w:val="left"/>
      <w:pPr>
        <w:ind w:left="1020" w:hanging="360"/>
      </w:pPr>
    </w:lvl>
    <w:lvl w:ilvl="3" w:tplc="A4B89E04">
      <w:start w:val="1"/>
      <w:numFmt w:val="decimal"/>
      <w:lvlText w:val="%4."/>
      <w:lvlJc w:val="left"/>
      <w:pPr>
        <w:ind w:left="1020" w:hanging="360"/>
      </w:pPr>
    </w:lvl>
    <w:lvl w:ilvl="4" w:tplc="A0EC0122">
      <w:start w:val="1"/>
      <w:numFmt w:val="decimal"/>
      <w:lvlText w:val="%5."/>
      <w:lvlJc w:val="left"/>
      <w:pPr>
        <w:ind w:left="1020" w:hanging="360"/>
      </w:pPr>
    </w:lvl>
    <w:lvl w:ilvl="5" w:tplc="C0309C6E">
      <w:start w:val="1"/>
      <w:numFmt w:val="decimal"/>
      <w:lvlText w:val="%6."/>
      <w:lvlJc w:val="left"/>
      <w:pPr>
        <w:ind w:left="1020" w:hanging="360"/>
      </w:pPr>
    </w:lvl>
    <w:lvl w:ilvl="6" w:tplc="9320C862">
      <w:start w:val="1"/>
      <w:numFmt w:val="decimal"/>
      <w:lvlText w:val="%7."/>
      <w:lvlJc w:val="left"/>
      <w:pPr>
        <w:ind w:left="1020" w:hanging="360"/>
      </w:pPr>
    </w:lvl>
    <w:lvl w:ilvl="7" w:tplc="0A6C51CA">
      <w:start w:val="1"/>
      <w:numFmt w:val="decimal"/>
      <w:lvlText w:val="%8."/>
      <w:lvlJc w:val="left"/>
      <w:pPr>
        <w:ind w:left="1020" w:hanging="360"/>
      </w:pPr>
    </w:lvl>
    <w:lvl w:ilvl="8" w:tplc="37041FC6">
      <w:start w:val="1"/>
      <w:numFmt w:val="decimal"/>
      <w:lvlText w:val="%9."/>
      <w:lvlJc w:val="left"/>
      <w:pPr>
        <w:ind w:left="1020" w:hanging="360"/>
      </w:pPr>
    </w:lvl>
  </w:abstractNum>
  <w:abstractNum w:abstractNumId="22" w15:restartNumberingAfterBreak="0">
    <w:nsid w:val="185D5284"/>
    <w:multiLevelType w:val="hybridMultilevel"/>
    <w:tmpl w:val="965CCA58"/>
    <w:lvl w:ilvl="0" w:tplc="2BA01524">
      <w:start w:val="1"/>
      <w:numFmt w:val="decimal"/>
      <w:lvlText w:val="7.4.%1"/>
      <w:lvlJc w:val="left"/>
      <w:pPr>
        <w:ind w:left="720" w:hanging="360"/>
      </w:pPr>
      <w:rPr>
        <w:rFonts w:ascii="Arial" w:hAnsi="Arial" w:cs="Arial" w:hint="default"/>
        <w:i w:val="0"/>
        <w:i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18942212"/>
    <w:multiLevelType w:val="multilevel"/>
    <w:tmpl w:val="6C72B2DA"/>
    <w:lvl w:ilvl="0">
      <w:start w:val="5"/>
      <w:numFmt w:val="decimal"/>
      <w:lvlText w:val="%1"/>
      <w:lvlJc w:val="left"/>
      <w:pPr>
        <w:ind w:left="450" w:hanging="450"/>
      </w:pPr>
      <w:rPr>
        <w:rFonts w:hint="default"/>
      </w:rPr>
    </w:lvl>
    <w:lvl w:ilvl="1">
      <w:start w:val="6"/>
      <w:numFmt w:val="decimal"/>
      <w:lvlText w:val="7.%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AB36D67"/>
    <w:multiLevelType w:val="multilevel"/>
    <w:tmpl w:val="F2C27CD8"/>
    <w:lvl w:ilvl="0">
      <w:start w:val="1"/>
      <w:numFmt w:val="decimal"/>
      <w:lvlText w:val="%1."/>
      <w:lvlJc w:val="left"/>
      <w:pPr>
        <w:ind w:left="360" w:hanging="360"/>
      </w:pPr>
    </w:lvl>
    <w:lvl w:ilvl="1">
      <w:start w:val="4"/>
      <w:numFmt w:val="decimal"/>
      <w:isLgl/>
      <w:lvlText w:val="%1.%2"/>
      <w:lvlJc w:val="left"/>
      <w:pPr>
        <w:ind w:left="450" w:hanging="45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1B2F1209"/>
    <w:multiLevelType w:val="hybridMultilevel"/>
    <w:tmpl w:val="534E5FAC"/>
    <w:lvl w:ilvl="0" w:tplc="04090019">
      <w:start w:val="1"/>
      <w:numFmt w:val="lowerLetter"/>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6" w15:restartNumberingAfterBreak="0">
    <w:nsid w:val="1B55372B"/>
    <w:multiLevelType w:val="hybridMultilevel"/>
    <w:tmpl w:val="7486B1C0"/>
    <w:lvl w:ilvl="0" w:tplc="BB066FFA">
      <w:start w:val="1"/>
      <w:numFmt w:val="decimal"/>
      <w:lvlText w:val="3.3.2.%1"/>
      <w:lvlJc w:val="left"/>
      <w:pPr>
        <w:ind w:left="720" w:hanging="360"/>
      </w:pPr>
      <w:rPr>
        <w:rFonts w:hint="default"/>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1D783CB8"/>
    <w:multiLevelType w:val="hybridMultilevel"/>
    <w:tmpl w:val="4FDC3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795536"/>
    <w:multiLevelType w:val="hybridMultilevel"/>
    <w:tmpl w:val="007E3532"/>
    <w:lvl w:ilvl="0" w:tplc="C2967970">
      <w:start w:val="1"/>
      <w:numFmt w:val="decimal"/>
      <w:lvlText w:val="2.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1F8F5F28"/>
    <w:multiLevelType w:val="hybridMultilevel"/>
    <w:tmpl w:val="8EC228FE"/>
    <w:lvl w:ilvl="0" w:tplc="1D7805BC">
      <w:start w:val="1"/>
      <w:numFmt w:val="decimal"/>
      <w:lvlText w:val="2.2.2.3.%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1FA64AB3"/>
    <w:multiLevelType w:val="multilevel"/>
    <w:tmpl w:val="E19E265E"/>
    <w:lvl w:ilvl="0">
      <w:start w:val="1"/>
      <w:numFmt w:val="decimal"/>
      <w:lvlText w:val="%1"/>
      <w:lvlJc w:val="left"/>
      <w:pPr>
        <w:ind w:left="528" w:hanging="528"/>
      </w:pPr>
      <w:rPr>
        <w:rFonts w:eastAsiaTheme="majorEastAsia" w:cs="Arial" w:hint="default"/>
        <w:b/>
        <w:color w:val="002060"/>
        <w:sz w:val="32"/>
      </w:rPr>
    </w:lvl>
    <w:lvl w:ilvl="1">
      <w:start w:val="1"/>
      <w:numFmt w:val="decimal"/>
      <w:lvlText w:val="%1.%2"/>
      <w:lvlJc w:val="left"/>
      <w:pPr>
        <w:ind w:left="720" w:hanging="720"/>
      </w:pPr>
      <w:rPr>
        <w:rFonts w:eastAsiaTheme="majorEastAsia" w:cs="Arial" w:hint="default"/>
        <w:b/>
        <w:color w:val="002060"/>
        <w:sz w:val="32"/>
      </w:rPr>
    </w:lvl>
    <w:lvl w:ilvl="2">
      <w:start w:val="1"/>
      <w:numFmt w:val="decimal"/>
      <w:lvlText w:val="%1.%2.%3"/>
      <w:lvlJc w:val="left"/>
      <w:pPr>
        <w:ind w:left="720" w:hanging="720"/>
      </w:pPr>
      <w:rPr>
        <w:rFonts w:eastAsiaTheme="majorEastAsia" w:cs="Arial" w:hint="default"/>
        <w:b/>
        <w:color w:val="002060"/>
        <w:sz w:val="32"/>
      </w:rPr>
    </w:lvl>
    <w:lvl w:ilvl="3">
      <w:start w:val="1"/>
      <w:numFmt w:val="decimal"/>
      <w:lvlText w:val="%1.%2.%3.%4"/>
      <w:lvlJc w:val="left"/>
      <w:pPr>
        <w:ind w:left="1080" w:hanging="1080"/>
      </w:pPr>
      <w:rPr>
        <w:rFonts w:eastAsiaTheme="majorEastAsia" w:cs="Arial" w:hint="default"/>
        <w:b/>
        <w:color w:val="002060"/>
        <w:sz w:val="32"/>
      </w:rPr>
    </w:lvl>
    <w:lvl w:ilvl="4">
      <w:start w:val="1"/>
      <w:numFmt w:val="decimal"/>
      <w:lvlText w:val="%1.%2.%3.%4.%5"/>
      <w:lvlJc w:val="left"/>
      <w:pPr>
        <w:ind w:left="1440" w:hanging="1440"/>
      </w:pPr>
      <w:rPr>
        <w:rFonts w:eastAsiaTheme="majorEastAsia" w:cs="Arial" w:hint="default"/>
        <w:b/>
        <w:color w:val="002060"/>
        <w:sz w:val="32"/>
      </w:rPr>
    </w:lvl>
    <w:lvl w:ilvl="5">
      <w:start w:val="1"/>
      <w:numFmt w:val="decimal"/>
      <w:lvlText w:val="%1.%2.%3.%4.%5.%6"/>
      <w:lvlJc w:val="left"/>
      <w:pPr>
        <w:ind w:left="1440" w:hanging="1440"/>
      </w:pPr>
      <w:rPr>
        <w:rFonts w:eastAsiaTheme="majorEastAsia" w:cs="Arial" w:hint="default"/>
        <w:b/>
        <w:color w:val="002060"/>
        <w:sz w:val="32"/>
      </w:rPr>
    </w:lvl>
    <w:lvl w:ilvl="6">
      <w:start w:val="1"/>
      <w:numFmt w:val="decimal"/>
      <w:lvlText w:val="%1.%2.%3.%4.%5.%6.%7"/>
      <w:lvlJc w:val="left"/>
      <w:pPr>
        <w:ind w:left="1800" w:hanging="1800"/>
      </w:pPr>
      <w:rPr>
        <w:rFonts w:eastAsiaTheme="majorEastAsia" w:cs="Arial" w:hint="default"/>
        <w:b/>
        <w:color w:val="002060"/>
        <w:sz w:val="32"/>
      </w:rPr>
    </w:lvl>
    <w:lvl w:ilvl="7">
      <w:start w:val="1"/>
      <w:numFmt w:val="decimal"/>
      <w:lvlText w:val="%1.%2.%3.%4.%5.%6.%7.%8"/>
      <w:lvlJc w:val="left"/>
      <w:pPr>
        <w:ind w:left="1800" w:hanging="1800"/>
      </w:pPr>
      <w:rPr>
        <w:rFonts w:eastAsiaTheme="majorEastAsia" w:cs="Arial" w:hint="default"/>
        <w:b/>
        <w:color w:val="002060"/>
        <w:sz w:val="32"/>
      </w:rPr>
    </w:lvl>
    <w:lvl w:ilvl="8">
      <w:start w:val="1"/>
      <w:numFmt w:val="decimal"/>
      <w:lvlText w:val="%1.%2.%3.%4.%5.%6.%7.%8.%9"/>
      <w:lvlJc w:val="left"/>
      <w:pPr>
        <w:ind w:left="2160" w:hanging="2160"/>
      </w:pPr>
      <w:rPr>
        <w:rFonts w:eastAsiaTheme="majorEastAsia" w:cs="Arial" w:hint="default"/>
        <w:b/>
        <w:color w:val="002060"/>
        <w:sz w:val="32"/>
      </w:rPr>
    </w:lvl>
  </w:abstractNum>
  <w:abstractNum w:abstractNumId="31" w15:restartNumberingAfterBreak="0">
    <w:nsid w:val="22FD030A"/>
    <w:multiLevelType w:val="hybridMultilevel"/>
    <w:tmpl w:val="72E64EF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15:restartNumberingAfterBreak="0">
    <w:nsid w:val="23F40526"/>
    <w:multiLevelType w:val="multilevel"/>
    <w:tmpl w:val="D75EBFA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1D5C53"/>
    <w:multiLevelType w:val="hybridMultilevel"/>
    <w:tmpl w:val="632E6BCC"/>
    <w:lvl w:ilvl="0" w:tplc="B5E6C806">
      <w:start w:val="1"/>
      <w:numFmt w:val="decimal"/>
      <w:lvlText w:val="1.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27006A27"/>
    <w:multiLevelType w:val="hybridMultilevel"/>
    <w:tmpl w:val="66A64E36"/>
    <w:lvl w:ilvl="0" w:tplc="ACB88552">
      <w:start w:val="1"/>
      <w:numFmt w:val="decimal"/>
      <w:lvlText w:val="1.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A0B3584"/>
    <w:multiLevelType w:val="multilevel"/>
    <w:tmpl w:val="F38E2230"/>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291C3E"/>
    <w:multiLevelType w:val="multilevel"/>
    <w:tmpl w:val="8068A160"/>
    <w:lvl w:ilvl="0">
      <w:start w:val="1"/>
      <w:numFmt w:val="decimal"/>
      <w:lvlText w:val="%1"/>
      <w:lvlJc w:val="left"/>
      <w:pPr>
        <w:ind w:left="645" w:hanging="645"/>
      </w:pPr>
      <w:rPr>
        <w:rFonts w:hint="default"/>
      </w:rPr>
    </w:lvl>
    <w:lvl w:ilvl="1">
      <w:start w:val="4"/>
      <w:numFmt w:val="decimal"/>
      <w:lvlText w:val="%1.%2"/>
      <w:lvlJc w:val="left"/>
      <w:pPr>
        <w:ind w:left="645" w:hanging="64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2ABD42C5"/>
    <w:multiLevelType w:val="multilevel"/>
    <w:tmpl w:val="C862F326"/>
    <w:lvl w:ilvl="0">
      <w:start w:val="1"/>
      <w:numFmt w:val="decimal"/>
      <w:lvlText w:val="%1."/>
      <w:lvlJc w:val="left"/>
      <w:pPr>
        <w:ind w:left="1146" w:hanging="360"/>
      </w:pPr>
    </w:lvl>
    <w:lvl w:ilvl="1">
      <w:start w:val="4"/>
      <w:numFmt w:val="decimal"/>
      <w:isLgl/>
      <w:lvlText w:val="%1.%2"/>
      <w:lvlJc w:val="left"/>
      <w:pPr>
        <w:ind w:left="1326" w:hanging="540"/>
      </w:pPr>
      <w:rPr>
        <w:rFonts w:hint="default"/>
      </w:rPr>
    </w:lvl>
    <w:lvl w:ilvl="2">
      <w:start w:val="1"/>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38" w15:restartNumberingAfterBreak="0">
    <w:nsid w:val="2D34561A"/>
    <w:multiLevelType w:val="multilevel"/>
    <w:tmpl w:val="D7C4062E"/>
    <w:lvl w:ilvl="0">
      <w:start w:val="3"/>
      <w:numFmt w:val="decimal"/>
      <w:lvlText w:val="%1."/>
      <w:lvlJc w:val="left"/>
      <w:pPr>
        <w:ind w:left="360" w:hanging="360"/>
      </w:pPr>
      <w:rPr>
        <w:rFonts w:hint="default"/>
      </w:rPr>
    </w:lvl>
    <w:lvl w:ilvl="1">
      <w:start w:val="1"/>
      <w:numFmt w:val="decimal"/>
      <w:isLgl/>
      <w:lvlText w:val="5.%2"/>
      <w:lvlJc w:val="left"/>
      <w:pPr>
        <w:ind w:left="528" w:hanging="528"/>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2D415D59"/>
    <w:multiLevelType w:val="hybridMultilevel"/>
    <w:tmpl w:val="BEE8748E"/>
    <w:lvl w:ilvl="0" w:tplc="DD102998">
      <w:start w:val="1"/>
      <w:numFmt w:val="decimal"/>
      <w:lvlText w:val="6.%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2D7769D7"/>
    <w:multiLevelType w:val="hybridMultilevel"/>
    <w:tmpl w:val="7D8E320C"/>
    <w:lvl w:ilvl="0" w:tplc="8048B23A">
      <w:start w:val="1"/>
      <w:numFmt w:val="decimal"/>
      <w:lvlText w:val="3.3.%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2DEB4F81"/>
    <w:multiLevelType w:val="hybridMultilevel"/>
    <w:tmpl w:val="8510506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2" w15:restartNumberingAfterBreak="0">
    <w:nsid w:val="309212CA"/>
    <w:multiLevelType w:val="hybridMultilevel"/>
    <w:tmpl w:val="B4466550"/>
    <w:lvl w:ilvl="0" w:tplc="4A48334A">
      <w:start w:val="1"/>
      <w:numFmt w:val="decimal"/>
      <w:lvlText w:val="5.%1"/>
      <w:lvlJc w:val="left"/>
      <w:pPr>
        <w:ind w:left="792"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31A674EB"/>
    <w:multiLevelType w:val="hybridMultilevel"/>
    <w:tmpl w:val="89482FCA"/>
    <w:lvl w:ilvl="0" w:tplc="E8DE4B7E">
      <w:start w:val="1"/>
      <w:numFmt w:val="decimal"/>
      <w:lvlText w:val="6.4.%1"/>
      <w:lvlJc w:val="left"/>
      <w:pPr>
        <w:ind w:left="720" w:hanging="360"/>
      </w:pPr>
      <w:rPr>
        <w:rFonts w:ascii="Arial" w:hAnsi="Arial" w:cs="Arial" w:hint="default"/>
        <w:i w:val="0"/>
        <w:iCs w:val="0"/>
        <w:color w:val="215E99" w:themeColor="text2" w:themeTint="BF"/>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46F45A8"/>
    <w:multiLevelType w:val="multilevel"/>
    <w:tmpl w:val="11DC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4B54B6C"/>
    <w:multiLevelType w:val="hybridMultilevel"/>
    <w:tmpl w:val="A796D180"/>
    <w:lvl w:ilvl="0" w:tplc="0409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6" w15:restartNumberingAfterBreak="0">
    <w:nsid w:val="35AD5B2B"/>
    <w:multiLevelType w:val="hybridMultilevel"/>
    <w:tmpl w:val="A4B8B6E0"/>
    <w:lvl w:ilvl="0" w:tplc="0D8C228E">
      <w:start w:val="1"/>
      <w:numFmt w:val="decimal"/>
      <w:lvlText w:val="%1."/>
      <w:lvlJc w:val="left"/>
      <w:pPr>
        <w:ind w:left="720" w:hanging="360"/>
      </w:pPr>
      <w:rPr>
        <w:rFonts w:ascii="Arial" w:hAnsi="Arial" w:cs="Arial" w:hint="default"/>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35DE4014"/>
    <w:multiLevelType w:val="hybridMultilevel"/>
    <w:tmpl w:val="0B842C14"/>
    <w:lvl w:ilvl="0" w:tplc="1D20B488">
      <w:start w:val="1"/>
      <w:numFmt w:val="decimal"/>
      <w:lvlText w:val="3.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365F1C1E"/>
    <w:multiLevelType w:val="hybridMultilevel"/>
    <w:tmpl w:val="46B29EDE"/>
    <w:lvl w:ilvl="0" w:tplc="547EBD22">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9" w15:restartNumberingAfterBreak="0">
    <w:nsid w:val="388A57A4"/>
    <w:multiLevelType w:val="multilevel"/>
    <w:tmpl w:val="1638E9BA"/>
    <w:lvl w:ilvl="0">
      <w:start w:val="1"/>
      <w:numFmt w:val="decimal"/>
      <w:lvlText w:val="%1."/>
      <w:lvlJc w:val="left"/>
      <w:pPr>
        <w:ind w:left="360" w:hanging="360"/>
      </w:pPr>
    </w:lvl>
    <w:lvl w:ilvl="1">
      <w:start w:val="1"/>
      <w:numFmt w:val="lowerLetter"/>
      <w:lvlText w:val="%2."/>
      <w:lvlJc w:val="left"/>
      <w:pPr>
        <w:ind w:left="1080" w:hanging="360"/>
      </w:pPr>
    </w:lvl>
    <w:lvl w:ilvl="2">
      <w:start w:val="1"/>
      <w:numFmt w:val="decimal"/>
      <w:lvlText w:val="%3."/>
      <w:lvlJc w:val="left"/>
      <w:pPr>
        <w:ind w:left="1800" w:hanging="360"/>
      </w:pPr>
      <w:rPr>
        <w:b/>
        <w:bCs/>
      </w:r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50" w15:restartNumberingAfterBreak="0">
    <w:nsid w:val="39AA7A67"/>
    <w:multiLevelType w:val="multilevel"/>
    <w:tmpl w:val="16C4C2E4"/>
    <w:lvl w:ilvl="0">
      <w:start w:val="1"/>
      <w:numFmt w:val="lowerLetter"/>
      <w:lvlText w:val="%1."/>
      <w:lvlJc w:val="left"/>
      <w:pPr>
        <w:ind w:left="1440" w:hanging="360"/>
      </w:pPr>
      <w:rPr>
        <w:b w:val="0"/>
        <w:i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39CE63E6"/>
    <w:multiLevelType w:val="hybridMultilevel"/>
    <w:tmpl w:val="9DDEEEE6"/>
    <w:lvl w:ilvl="0" w:tplc="FAAA00A6">
      <w:start w:val="1"/>
      <w:numFmt w:val="decimal"/>
      <w:lvlText w:val="1.%1"/>
      <w:lvlJc w:val="left"/>
      <w:pPr>
        <w:ind w:left="720" w:hanging="360"/>
      </w:pPr>
      <w:rPr>
        <w:rFonts w:hint="default"/>
      </w:rPr>
    </w:lvl>
    <w:lvl w:ilvl="1" w:tplc="985A5AF2">
      <w:start w:val="1"/>
      <w:numFmt w:val="decimal"/>
      <w:lvlText w:val="1.%2"/>
      <w:lvlJc w:val="left"/>
      <w:pPr>
        <w:ind w:left="1440" w:hanging="360"/>
      </w:pPr>
      <w:rPr>
        <w:rFonts w:hint="default"/>
        <w:b/>
        <w:bCs/>
        <w:color w:val="215E99" w:themeColor="text2" w:themeTint="BF"/>
        <w:sz w:val="28"/>
        <w:szCs w:val="28"/>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2" w15:restartNumberingAfterBreak="0">
    <w:nsid w:val="3A8117C6"/>
    <w:multiLevelType w:val="hybridMultilevel"/>
    <w:tmpl w:val="918C137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3" w15:restartNumberingAfterBreak="0">
    <w:nsid w:val="3AD4126A"/>
    <w:multiLevelType w:val="hybridMultilevel"/>
    <w:tmpl w:val="FBDCAF1C"/>
    <w:lvl w:ilvl="0" w:tplc="3FB8ECB8">
      <w:start w:val="1"/>
      <w:numFmt w:val="decimal"/>
      <w:lvlText w:val="2.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15:restartNumberingAfterBreak="0">
    <w:nsid w:val="3AF05B7F"/>
    <w:multiLevelType w:val="hybridMultilevel"/>
    <w:tmpl w:val="6282A200"/>
    <w:lvl w:ilvl="0" w:tplc="48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0524B4B"/>
    <w:multiLevelType w:val="hybridMultilevel"/>
    <w:tmpl w:val="89D4155A"/>
    <w:lvl w:ilvl="0" w:tplc="8C2C1C10">
      <w:start w:val="1"/>
      <w:numFmt w:val="decimal"/>
      <w:lvlText w:val="5.3.2.%1"/>
      <w:lvlJc w:val="left"/>
      <w:pPr>
        <w:ind w:left="792"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425B5B3C"/>
    <w:multiLevelType w:val="hybridMultilevel"/>
    <w:tmpl w:val="B4D62D50"/>
    <w:lvl w:ilvl="0" w:tplc="6076F144">
      <w:start w:val="1"/>
      <w:numFmt w:val="decimal"/>
      <w:lvlText w:val="3.2.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7" w15:restartNumberingAfterBreak="0">
    <w:nsid w:val="42974C21"/>
    <w:multiLevelType w:val="hybridMultilevel"/>
    <w:tmpl w:val="A724B092"/>
    <w:lvl w:ilvl="0" w:tplc="3586A57C">
      <w:start w:val="1"/>
      <w:numFmt w:val="decimal"/>
      <w:lvlText w:val="1.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2DD6AB0"/>
    <w:multiLevelType w:val="hybridMultilevel"/>
    <w:tmpl w:val="3A3684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9" w15:restartNumberingAfterBreak="0">
    <w:nsid w:val="43F303FB"/>
    <w:multiLevelType w:val="hybridMultilevel"/>
    <w:tmpl w:val="AE5A2654"/>
    <w:lvl w:ilvl="0" w:tplc="15F6BC94">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4566652"/>
    <w:multiLevelType w:val="hybridMultilevel"/>
    <w:tmpl w:val="FD426FA2"/>
    <w:lvl w:ilvl="0" w:tplc="1C983772">
      <w:start w:val="1"/>
      <w:numFmt w:val="decimal"/>
      <w:lvlText w:val="4.2.%1"/>
      <w:lvlJc w:val="left"/>
      <w:pPr>
        <w:ind w:left="792"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5120351"/>
    <w:multiLevelType w:val="hybridMultilevel"/>
    <w:tmpl w:val="5A1EB09E"/>
    <w:lvl w:ilvl="0" w:tplc="0EBA636A">
      <w:start w:val="1"/>
      <w:numFmt w:val="decimal"/>
      <w:lvlText w:val="3.%1"/>
      <w:lvlJc w:val="left"/>
      <w:pPr>
        <w:ind w:left="720" w:hanging="360"/>
      </w:pPr>
      <w:rPr>
        <w:rFonts w:hint="default"/>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982486D"/>
    <w:multiLevelType w:val="multilevel"/>
    <w:tmpl w:val="0F18657E"/>
    <w:lvl w:ilvl="0">
      <w:start w:val="4"/>
      <w:numFmt w:val="decimal"/>
      <w:lvlText w:val="%1."/>
      <w:lvlJc w:val="left"/>
      <w:pPr>
        <w:ind w:left="360" w:hanging="360"/>
      </w:pPr>
      <w:rPr>
        <w:rFonts w:hint="default"/>
      </w:rPr>
    </w:lvl>
    <w:lvl w:ilvl="1">
      <w:start w:val="4"/>
      <w:numFmt w:val="decimal"/>
      <w:isLgl/>
      <w:lvlText w:val="%1.%2"/>
      <w:lvlJc w:val="left"/>
      <w:pPr>
        <w:ind w:left="450" w:hanging="45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15:restartNumberingAfterBreak="0">
    <w:nsid w:val="49B57223"/>
    <w:multiLevelType w:val="multilevel"/>
    <w:tmpl w:val="E182E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B6F23F9"/>
    <w:multiLevelType w:val="hybridMultilevel"/>
    <w:tmpl w:val="49084592"/>
    <w:lvl w:ilvl="0" w:tplc="4C06D322">
      <w:start w:val="1"/>
      <w:numFmt w:val="decimal"/>
      <w:lvlText w:val="1.3.4.%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B960CF4"/>
    <w:multiLevelType w:val="multilevel"/>
    <w:tmpl w:val="A7E6A26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Arial" w:hAnsi="Arial" w:cs="Arial" w:hint="default"/>
        <w:sz w:val="20"/>
        <w:szCs w:val="20"/>
      </w:rPr>
    </w:lvl>
    <w:lvl w:ilvl="2">
      <w:start w:val="1"/>
      <w:numFmt w:val="decimal"/>
      <w:lvlText w:val="%3."/>
      <w:lvlJc w:val="left"/>
      <w:pPr>
        <w:tabs>
          <w:tab w:val="num" w:pos="2160"/>
        </w:tabs>
        <w:ind w:left="2160" w:hanging="360"/>
      </w:pPr>
      <w:rPr>
        <w:rFonts w:ascii="Arial" w:hAnsi="Arial" w:cs="Arial" w:hint="default"/>
        <w:sz w:val="20"/>
        <w:szCs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lowerLetter"/>
      <w:lvlText w:val="%8)"/>
      <w:lvlJc w:val="left"/>
      <w:pPr>
        <w:ind w:left="5760" w:hanging="360"/>
      </w:pPr>
      <w:rPr>
        <w:rFonts w:hint="default"/>
      </w:rPr>
    </w:lvl>
    <w:lvl w:ilvl="8" w:tentative="1">
      <w:start w:val="1"/>
      <w:numFmt w:val="decimal"/>
      <w:lvlText w:val="%9."/>
      <w:lvlJc w:val="left"/>
      <w:pPr>
        <w:tabs>
          <w:tab w:val="num" w:pos="6480"/>
        </w:tabs>
        <w:ind w:left="6480" w:hanging="360"/>
      </w:pPr>
    </w:lvl>
  </w:abstractNum>
  <w:abstractNum w:abstractNumId="66" w15:restartNumberingAfterBreak="0">
    <w:nsid w:val="4C0A4F43"/>
    <w:multiLevelType w:val="hybridMultilevel"/>
    <w:tmpl w:val="FF167C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15:restartNumberingAfterBreak="0">
    <w:nsid w:val="4D527570"/>
    <w:multiLevelType w:val="hybridMultilevel"/>
    <w:tmpl w:val="744E371C"/>
    <w:lvl w:ilvl="0" w:tplc="B86A7382">
      <w:start w:val="1"/>
      <w:numFmt w:val="decimal"/>
      <w:lvlText w:val="1.3.%1"/>
      <w:lvlJc w:val="left"/>
      <w:pPr>
        <w:ind w:left="720" w:hanging="360"/>
      </w:pPr>
      <w:rPr>
        <w:rFonts w:ascii="Arial" w:hAnsi="Arial" w:cs="Arial" w:hint="default"/>
        <w:i w:val="0"/>
        <w:i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8" w15:restartNumberingAfterBreak="0">
    <w:nsid w:val="4E4319D1"/>
    <w:multiLevelType w:val="hybridMultilevel"/>
    <w:tmpl w:val="36D88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EBE16BE"/>
    <w:multiLevelType w:val="hybridMultilevel"/>
    <w:tmpl w:val="762CDCE4"/>
    <w:lvl w:ilvl="0" w:tplc="CFE4E64E">
      <w:start w:val="1"/>
      <w:numFmt w:val="decimal"/>
      <w:lvlText w:val="%1."/>
      <w:lvlJc w:val="left"/>
      <w:pPr>
        <w:ind w:left="36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0" w15:restartNumberingAfterBreak="0">
    <w:nsid w:val="4FDA1C2C"/>
    <w:multiLevelType w:val="hybridMultilevel"/>
    <w:tmpl w:val="A1E8DA6C"/>
    <w:lvl w:ilvl="0" w:tplc="2138C30C">
      <w:start w:val="1"/>
      <w:numFmt w:val="decimal"/>
      <w:lvlText w:val="7.3.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15:restartNumberingAfterBreak="0">
    <w:nsid w:val="51591631"/>
    <w:multiLevelType w:val="hybridMultilevel"/>
    <w:tmpl w:val="2D706A20"/>
    <w:lvl w:ilvl="0" w:tplc="B44076EC">
      <w:start w:val="1"/>
      <w:numFmt w:val="decimal"/>
      <w:lvlText w:val="3.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2" w15:restartNumberingAfterBreak="0">
    <w:nsid w:val="5B731003"/>
    <w:multiLevelType w:val="hybridMultilevel"/>
    <w:tmpl w:val="DFD0AADC"/>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73" w15:restartNumberingAfterBreak="0">
    <w:nsid w:val="5C6C5CD1"/>
    <w:multiLevelType w:val="hybridMultilevel"/>
    <w:tmpl w:val="2F4A95E0"/>
    <w:lvl w:ilvl="0" w:tplc="5E7E7AA8">
      <w:start w:val="1"/>
      <w:numFmt w:val="decimal"/>
      <w:lvlText w:val="2.2.2.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CB97432"/>
    <w:multiLevelType w:val="hybridMultilevel"/>
    <w:tmpl w:val="F36E4A28"/>
    <w:lvl w:ilvl="0" w:tplc="9E9EA29E">
      <w:start w:val="1"/>
      <w:numFmt w:val="decimal"/>
      <w:lvlText w:val="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CE4590F"/>
    <w:multiLevelType w:val="hybridMultilevel"/>
    <w:tmpl w:val="4442E442"/>
    <w:lvl w:ilvl="0" w:tplc="605654C6">
      <w:start w:val="1"/>
      <w:numFmt w:val="decimal"/>
      <w:lvlText w:val="1.3.5.%1"/>
      <w:lvlJc w:val="left"/>
      <w:pPr>
        <w:ind w:left="720" w:hanging="360"/>
      </w:pPr>
      <w:rPr>
        <w:rFonts w:ascii="Arial" w:hAnsi="Arial" w:cs="Arial"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15:restartNumberingAfterBreak="0">
    <w:nsid w:val="5D6A7373"/>
    <w:multiLevelType w:val="hybridMultilevel"/>
    <w:tmpl w:val="6E60D1AA"/>
    <w:lvl w:ilvl="0" w:tplc="E6481D58">
      <w:start w:val="1"/>
      <w:numFmt w:val="decimal"/>
      <w:lvlText w:val="1.4.%1"/>
      <w:lvlJc w:val="left"/>
      <w:pPr>
        <w:ind w:left="720" w:hanging="360"/>
      </w:pPr>
      <w:rPr>
        <w:rFonts w:ascii="Arial" w:hAnsi="Arial" w:cs="Arial" w:hint="default"/>
        <w:i w:val="0"/>
        <w:i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5DC65013"/>
    <w:multiLevelType w:val="hybridMultilevel"/>
    <w:tmpl w:val="246EEC46"/>
    <w:lvl w:ilvl="0" w:tplc="F8BE21E2">
      <w:start w:val="1"/>
      <w:numFmt w:val="decimal"/>
      <w:lvlText w:val="3.3.5.2.%1"/>
      <w:lvlJc w:val="left"/>
      <w:pPr>
        <w:ind w:left="720" w:hanging="360"/>
      </w:pPr>
      <w:rPr>
        <w:rFonts w:hint="default"/>
        <w:i w:val="0"/>
        <w:iCs w:val="0"/>
        <w:color w:val="215E99" w:themeColor="text2" w:themeTint="BF"/>
        <w:sz w:val="28"/>
        <w:szCs w:val="28"/>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15:restartNumberingAfterBreak="0">
    <w:nsid w:val="5E6C306D"/>
    <w:multiLevelType w:val="hybridMultilevel"/>
    <w:tmpl w:val="046E6A92"/>
    <w:lvl w:ilvl="0" w:tplc="FFA63A34">
      <w:start w:val="1"/>
      <w:numFmt w:val="decimal"/>
      <w:lvlText w:val="1.4.2.%1"/>
      <w:lvlJc w:val="left"/>
      <w:pPr>
        <w:ind w:left="720" w:hanging="360"/>
      </w:pPr>
      <w:rPr>
        <w:rFonts w:ascii="Arial" w:hAnsi="Arial" w:cs="Arial" w:hint="default"/>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EB22FDF"/>
    <w:multiLevelType w:val="multilevel"/>
    <w:tmpl w:val="3508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EB804BE"/>
    <w:multiLevelType w:val="multilevel"/>
    <w:tmpl w:val="48568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0143B82"/>
    <w:multiLevelType w:val="hybridMultilevel"/>
    <w:tmpl w:val="350C8834"/>
    <w:lvl w:ilvl="0" w:tplc="15F6BC94">
      <w:start w:val="1"/>
      <w:numFmt w:val="decimal"/>
      <w:lvlText w:val="1.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2" w15:restartNumberingAfterBreak="0">
    <w:nsid w:val="60B951F2"/>
    <w:multiLevelType w:val="hybridMultilevel"/>
    <w:tmpl w:val="097E792A"/>
    <w:lvl w:ilvl="0" w:tplc="CE0E92EC">
      <w:start w:val="1"/>
      <w:numFmt w:val="decimal"/>
      <w:lvlText w:val="5.3.1.%1"/>
      <w:lvlJc w:val="left"/>
      <w:pPr>
        <w:ind w:left="79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15:restartNumberingAfterBreak="0">
    <w:nsid w:val="60CE056C"/>
    <w:multiLevelType w:val="hybridMultilevel"/>
    <w:tmpl w:val="B1046892"/>
    <w:lvl w:ilvl="0" w:tplc="26EA49F4">
      <w:start w:val="1"/>
      <w:numFmt w:val="decimal"/>
      <w:lvlText w:val="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2592EB6"/>
    <w:multiLevelType w:val="hybridMultilevel"/>
    <w:tmpl w:val="70B6933E"/>
    <w:lvl w:ilvl="0" w:tplc="38090001">
      <w:start w:val="1"/>
      <w:numFmt w:val="bullet"/>
      <w:lvlText w:val=""/>
      <w:lvlJc w:val="left"/>
      <w:pPr>
        <w:ind w:left="1713" w:hanging="360"/>
      </w:pPr>
      <w:rPr>
        <w:rFonts w:ascii="Symbol" w:hAnsi="Symbol" w:hint="default"/>
      </w:rPr>
    </w:lvl>
    <w:lvl w:ilvl="1" w:tplc="38090003">
      <w:start w:val="1"/>
      <w:numFmt w:val="bullet"/>
      <w:lvlText w:val="o"/>
      <w:lvlJc w:val="left"/>
      <w:pPr>
        <w:ind w:left="2433" w:hanging="360"/>
      </w:pPr>
      <w:rPr>
        <w:rFonts w:ascii="Courier New" w:hAnsi="Courier New" w:cs="Courier New" w:hint="default"/>
      </w:rPr>
    </w:lvl>
    <w:lvl w:ilvl="2" w:tplc="38090005" w:tentative="1">
      <w:start w:val="1"/>
      <w:numFmt w:val="bullet"/>
      <w:lvlText w:val=""/>
      <w:lvlJc w:val="left"/>
      <w:pPr>
        <w:ind w:left="3153" w:hanging="360"/>
      </w:pPr>
      <w:rPr>
        <w:rFonts w:ascii="Wingdings" w:hAnsi="Wingdings" w:hint="default"/>
      </w:rPr>
    </w:lvl>
    <w:lvl w:ilvl="3" w:tplc="38090001" w:tentative="1">
      <w:start w:val="1"/>
      <w:numFmt w:val="bullet"/>
      <w:lvlText w:val=""/>
      <w:lvlJc w:val="left"/>
      <w:pPr>
        <w:ind w:left="3873" w:hanging="360"/>
      </w:pPr>
      <w:rPr>
        <w:rFonts w:ascii="Symbol" w:hAnsi="Symbol" w:hint="default"/>
      </w:rPr>
    </w:lvl>
    <w:lvl w:ilvl="4" w:tplc="38090003" w:tentative="1">
      <w:start w:val="1"/>
      <w:numFmt w:val="bullet"/>
      <w:lvlText w:val="o"/>
      <w:lvlJc w:val="left"/>
      <w:pPr>
        <w:ind w:left="4593" w:hanging="360"/>
      </w:pPr>
      <w:rPr>
        <w:rFonts w:ascii="Courier New" w:hAnsi="Courier New" w:cs="Courier New" w:hint="default"/>
      </w:rPr>
    </w:lvl>
    <w:lvl w:ilvl="5" w:tplc="38090005" w:tentative="1">
      <w:start w:val="1"/>
      <w:numFmt w:val="bullet"/>
      <w:lvlText w:val=""/>
      <w:lvlJc w:val="left"/>
      <w:pPr>
        <w:ind w:left="5313" w:hanging="360"/>
      </w:pPr>
      <w:rPr>
        <w:rFonts w:ascii="Wingdings" w:hAnsi="Wingdings" w:hint="default"/>
      </w:rPr>
    </w:lvl>
    <w:lvl w:ilvl="6" w:tplc="38090001" w:tentative="1">
      <w:start w:val="1"/>
      <w:numFmt w:val="bullet"/>
      <w:lvlText w:val=""/>
      <w:lvlJc w:val="left"/>
      <w:pPr>
        <w:ind w:left="6033" w:hanging="360"/>
      </w:pPr>
      <w:rPr>
        <w:rFonts w:ascii="Symbol" w:hAnsi="Symbol" w:hint="default"/>
      </w:rPr>
    </w:lvl>
    <w:lvl w:ilvl="7" w:tplc="38090003" w:tentative="1">
      <w:start w:val="1"/>
      <w:numFmt w:val="bullet"/>
      <w:lvlText w:val="o"/>
      <w:lvlJc w:val="left"/>
      <w:pPr>
        <w:ind w:left="6753" w:hanging="360"/>
      </w:pPr>
      <w:rPr>
        <w:rFonts w:ascii="Courier New" w:hAnsi="Courier New" w:cs="Courier New" w:hint="default"/>
      </w:rPr>
    </w:lvl>
    <w:lvl w:ilvl="8" w:tplc="38090005" w:tentative="1">
      <w:start w:val="1"/>
      <w:numFmt w:val="bullet"/>
      <w:lvlText w:val=""/>
      <w:lvlJc w:val="left"/>
      <w:pPr>
        <w:ind w:left="7473" w:hanging="360"/>
      </w:pPr>
      <w:rPr>
        <w:rFonts w:ascii="Wingdings" w:hAnsi="Wingdings" w:hint="default"/>
      </w:rPr>
    </w:lvl>
  </w:abstractNum>
  <w:abstractNum w:abstractNumId="85" w15:restartNumberingAfterBreak="0">
    <w:nsid w:val="627C69B2"/>
    <w:multiLevelType w:val="hybridMultilevel"/>
    <w:tmpl w:val="597675EC"/>
    <w:lvl w:ilvl="0" w:tplc="E5DE3678">
      <w:start w:val="1"/>
      <w:numFmt w:val="decimal"/>
      <w:lvlText w:val="1.5.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3A17442"/>
    <w:multiLevelType w:val="hybridMultilevel"/>
    <w:tmpl w:val="AC249760"/>
    <w:lvl w:ilvl="0" w:tplc="207ED7FC">
      <w:start w:val="1"/>
      <w:numFmt w:val="decimal"/>
      <w:lvlText w:val="%1."/>
      <w:lvlJc w:val="left"/>
      <w:pPr>
        <w:ind w:left="36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7" w15:restartNumberingAfterBreak="0">
    <w:nsid w:val="65A77B23"/>
    <w:multiLevelType w:val="hybridMultilevel"/>
    <w:tmpl w:val="86D06420"/>
    <w:lvl w:ilvl="0" w:tplc="1AAEC55C">
      <w:start w:val="3"/>
      <w:numFmt w:val="decimal"/>
      <w:lvlText w:val="%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8" w15:restartNumberingAfterBreak="0">
    <w:nsid w:val="664C3113"/>
    <w:multiLevelType w:val="hybridMultilevel"/>
    <w:tmpl w:val="A1FE2628"/>
    <w:lvl w:ilvl="0" w:tplc="38090017">
      <w:start w:val="1"/>
      <w:numFmt w:val="lowerLetter"/>
      <w:lvlText w:val="%1)"/>
      <w:lvlJc w:val="left"/>
      <w:pPr>
        <w:ind w:left="1854" w:hanging="360"/>
      </w:pPr>
    </w:lvl>
    <w:lvl w:ilvl="1" w:tplc="38090019" w:tentative="1">
      <w:start w:val="1"/>
      <w:numFmt w:val="lowerLetter"/>
      <w:lvlText w:val="%2."/>
      <w:lvlJc w:val="left"/>
      <w:pPr>
        <w:ind w:left="2574" w:hanging="360"/>
      </w:pPr>
    </w:lvl>
    <w:lvl w:ilvl="2" w:tplc="3809001B" w:tentative="1">
      <w:start w:val="1"/>
      <w:numFmt w:val="lowerRoman"/>
      <w:lvlText w:val="%3."/>
      <w:lvlJc w:val="right"/>
      <w:pPr>
        <w:ind w:left="3294" w:hanging="180"/>
      </w:pPr>
    </w:lvl>
    <w:lvl w:ilvl="3" w:tplc="3809000F" w:tentative="1">
      <w:start w:val="1"/>
      <w:numFmt w:val="decimal"/>
      <w:lvlText w:val="%4."/>
      <w:lvlJc w:val="left"/>
      <w:pPr>
        <w:ind w:left="4014" w:hanging="360"/>
      </w:pPr>
    </w:lvl>
    <w:lvl w:ilvl="4" w:tplc="38090019" w:tentative="1">
      <w:start w:val="1"/>
      <w:numFmt w:val="lowerLetter"/>
      <w:lvlText w:val="%5."/>
      <w:lvlJc w:val="left"/>
      <w:pPr>
        <w:ind w:left="4734" w:hanging="360"/>
      </w:pPr>
    </w:lvl>
    <w:lvl w:ilvl="5" w:tplc="3809001B" w:tentative="1">
      <w:start w:val="1"/>
      <w:numFmt w:val="lowerRoman"/>
      <w:lvlText w:val="%6."/>
      <w:lvlJc w:val="right"/>
      <w:pPr>
        <w:ind w:left="5454" w:hanging="180"/>
      </w:pPr>
    </w:lvl>
    <w:lvl w:ilvl="6" w:tplc="3809000F" w:tentative="1">
      <w:start w:val="1"/>
      <w:numFmt w:val="decimal"/>
      <w:lvlText w:val="%7."/>
      <w:lvlJc w:val="left"/>
      <w:pPr>
        <w:ind w:left="6174" w:hanging="360"/>
      </w:pPr>
    </w:lvl>
    <w:lvl w:ilvl="7" w:tplc="38090019" w:tentative="1">
      <w:start w:val="1"/>
      <w:numFmt w:val="lowerLetter"/>
      <w:lvlText w:val="%8."/>
      <w:lvlJc w:val="left"/>
      <w:pPr>
        <w:ind w:left="6894" w:hanging="360"/>
      </w:pPr>
    </w:lvl>
    <w:lvl w:ilvl="8" w:tplc="3809001B" w:tentative="1">
      <w:start w:val="1"/>
      <w:numFmt w:val="lowerRoman"/>
      <w:lvlText w:val="%9."/>
      <w:lvlJc w:val="right"/>
      <w:pPr>
        <w:ind w:left="7614" w:hanging="180"/>
      </w:pPr>
    </w:lvl>
  </w:abstractNum>
  <w:abstractNum w:abstractNumId="89" w15:restartNumberingAfterBreak="0">
    <w:nsid w:val="689B403D"/>
    <w:multiLevelType w:val="hybridMultilevel"/>
    <w:tmpl w:val="51548CE6"/>
    <w:lvl w:ilvl="0" w:tplc="D1DA55BE">
      <w:start w:val="1"/>
      <w:numFmt w:val="decimal"/>
      <w:lvlText w:val="%1."/>
      <w:lvlJc w:val="left"/>
      <w:pPr>
        <w:ind w:left="36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0" w15:restartNumberingAfterBreak="0">
    <w:nsid w:val="69A47B93"/>
    <w:multiLevelType w:val="hybridMultilevel"/>
    <w:tmpl w:val="A2A881CA"/>
    <w:lvl w:ilvl="0" w:tplc="B95A356C">
      <w:start w:val="1"/>
      <w:numFmt w:val="decimal"/>
      <w:lvlText w:val="1.5.2.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9B634E1"/>
    <w:multiLevelType w:val="hybridMultilevel"/>
    <w:tmpl w:val="A67EB302"/>
    <w:lvl w:ilvl="0" w:tplc="ACB88552">
      <w:start w:val="1"/>
      <w:numFmt w:val="decimal"/>
      <w:lvlText w:val="1.3.3.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2" w15:restartNumberingAfterBreak="0">
    <w:nsid w:val="6B091432"/>
    <w:multiLevelType w:val="hybridMultilevel"/>
    <w:tmpl w:val="44EA2602"/>
    <w:lvl w:ilvl="0" w:tplc="6A8A9D66">
      <w:start w:val="1"/>
      <w:numFmt w:val="decimal"/>
      <w:lvlText w:val="2.2.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3" w15:restartNumberingAfterBreak="0">
    <w:nsid w:val="6DCD2654"/>
    <w:multiLevelType w:val="hybridMultilevel"/>
    <w:tmpl w:val="DD92C01E"/>
    <w:lvl w:ilvl="0" w:tplc="BE788C96">
      <w:numFmt w:val="bullet"/>
      <w:lvlText w:val="-"/>
      <w:lvlJc w:val="left"/>
      <w:pPr>
        <w:ind w:left="720" w:hanging="360"/>
      </w:pPr>
      <w:rPr>
        <w:rFonts w:ascii="Arial" w:eastAsia="Arial" w:hAnsi="Arial" w:cs="Aria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6E10219D"/>
    <w:multiLevelType w:val="hybridMultilevel"/>
    <w:tmpl w:val="DC08C050"/>
    <w:lvl w:ilvl="0" w:tplc="791CAE26">
      <w:start w:val="1"/>
      <w:numFmt w:val="decimal"/>
      <w:lvlText w:val="1.5.%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5" w15:restartNumberingAfterBreak="0">
    <w:nsid w:val="6EFB61FB"/>
    <w:multiLevelType w:val="multilevel"/>
    <w:tmpl w:val="0CA0D4B8"/>
    <w:lvl w:ilvl="0">
      <w:start w:val="2"/>
      <w:numFmt w:val="decimal"/>
      <w:lvlText w:val="%1"/>
      <w:lvlJc w:val="left"/>
      <w:pPr>
        <w:ind w:left="456" w:hanging="456"/>
      </w:pPr>
      <w:rPr>
        <w:rFonts w:hint="default"/>
      </w:rPr>
    </w:lvl>
    <w:lvl w:ilvl="1">
      <w:start w:val="1"/>
      <w:numFmt w:val="decimal"/>
      <w:lvlText w:val="4.%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6F3B6F31"/>
    <w:multiLevelType w:val="hybridMultilevel"/>
    <w:tmpl w:val="9320C062"/>
    <w:lvl w:ilvl="0" w:tplc="F6327C7C">
      <w:start w:val="1"/>
      <w:numFmt w:val="decimal"/>
      <w:lvlText w:val="3.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7" w15:restartNumberingAfterBreak="0">
    <w:nsid w:val="6F7D5567"/>
    <w:multiLevelType w:val="hybridMultilevel"/>
    <w:tmpl w:val="B05C2CA0"/>
    <w:lvl w:ilvl="0" w:tplc="817E62FC">
      <w:start w:val="1"/>
      <w:numFmt w:val="decimal"/>
      <w:lvlText w:val="5.4.%1"/>
      <w:lvlJc w:val="left"/>
      <w:pPr>
        <w:ind w:left="792" w:hanging="360"/>
      </w:pPr>
      <w:rPr>
        <w:rFonts w:ascii="Arial" w:hAnsi="Arial" w:cs="Arial" w:hint="default"/>
        <w:i w:val="0"/>
        <w:iCs w:val="0"/>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8" w15:restartNumberingAfterBreak="0">
    <w:nsid w:val="70BF25B3"/>
    <w:multiLevelType w:val="hybridMultilevel"/>
    <w:tmpl w:val="ED9E5770"/>
    <w:lvl w:ilvl="0" w:tplc="F5E613AA">
      <w:start w:val="1"/>
      <w:numFmt w:val="lowerLetter"/>
      <w:lvlText w:val="(%1)"/>
      <w:lvlJc w:val="left"/>
      <w:pPr>
        <w:ind w:left="720" w:hanging="360"/>
      </w:pPr>
      <w:rPr>
        <w:rFonts w:ascii="Aptos Narrow" w:hAnsi="Aptos Narrow" w:cs="Times New Roman" w:hint="default"/>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9" w15:restartNumberingAfterBreak="0">
    <w:nsid w:val="71BF07B5"/>
    <w:multiLevelType w:val="hybridMultilevel"/>
    <w:tmpl w:val="6F9C25E4"/>
    <w:lvl w:ilvl="0" w:tplc="0D8C228E">
      <w:start w:val="1"/>
      <w:numFmt w:val="decimal"/>
      <w:lvlText w:val="%1."/>
      <w:lvlJc w:val="left"/>
      <w:pPr>
        <w:ind w:left="720" w:hanging="360"/>
      </w:pPr>
      <w:rPr>
        <w:rFonts w:ascii="Arial" w:hAnsi="Arial" w:cs="Arial" w:hint="default"/>
        <w:sz w:val="20"/>
        <w:szCs w:val="2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0" w15:restartNumberingAfterBreak="0">
    <w:nsid w:val="722430C0"/>
    <w:multiLevelType w:val="multilevel"/>
    <w:tmpl w:val="E3362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7D2398"/>
    <w:multiLevelType w:val="hybridMultilevel"/>
    <w:tmpl w:val="5720EE2A"/>
    <w:lvl w:ilvl="0" w:tplc="0C4E6042">
      <w:start w:val="1"/>
      <w:numFmt w:val="decimal"/>
      <w:lvlText w:val="1.3.7.%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5ED5423"/>
    <w:multiLevelType w:val="multilevel"/>
    <w:tmpl w:val="2C90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7610C71"/>
    <w:multiLevelType w:val="hybridMultilevel"/>
    <w:tmpl w:val="09288056"/>
    <w:lvl w:ilvl="0" w:tplc="D29C5758">
      <w:start w:val="1"/>
      <w:numFmt w:val="decimal"/>
      <w:lvlText w:val="%1."/>
      <w:lvlJc w:val="left"/>
      <w:pPr>
        <w:ind w:left="1020" w:hanging="360"/>
      </w:pPr>
    </w:lvl>
    <w:lvl w:ilvl="1" w:tplc="32EC059A">
      <w:start w:val="1"/>
      <w:numFmt w:val="decimal"/>
      <w:lvlText w:val="%2."/>
      <w:lvlJc w:val="left"/>
      <w:pPr>
        <w:ind w:left="1020" w:hanging="360"/>
      </w:pPr>
    </w:lvl>
    <w:lvl w:ilvl="2" w:tplc="3B72E218">
      <w:start w:val="1"/>
      <w:numFmt w:val="decimal"/>
      <w:lvlText w:val="%3."/>
      <w:lvlJc w:val="left"/>
      <w:pPr>
        <w:ind w:left="1020" w:hanging="360"/>
      </w:pPr>
    </w:lvl>
    <w:lvl w:ilvl="3" w:tplc="70980418">
      <w:start w:val="1"/>
      <w:numFmt w:val="decimal"/>
      <w:lvlText w:val="%4."/>
      <w:lvlJc w:val="left"/>
      <w:pPr>
        <w:ind w:left="1020" w:hanging="360"/>
      </w:pPr>
    </w:lvl>
    <w:lvl w:ilvl="4" w:tplc="7994927A">
      <w:start w:val="1"/>
      <w:numFmt w:val="decimal"/>
      <w:lvlText w:val="%5."/>
      <w:lvlJc w:val="left"/>
      <w:pPr>
        <w:ind w:left="1020" w:hanging="360"/>
      </w:pPr>
    </w:lvl>
    <w:lvl w:ilvl="5" w:tplc="F6F0FC9A">
      <w:start w:val="1"/>
      <w:numFmt w:val="decimal"/>
      <w:lvlText w:val="%6."/>
      <w:lvlJc w:val="left"/>
      <w:pPr>
        <w:ind w:left="1020" w:hanging="360"/>
      </w:pPr>
    </w:lvl>
    <w:lvl w:ilvl="6" w:tplc="2D0C7D9E">
      <w:start w:val="1"/>
      <w:numFmt w:val="decimal"/>
      <w:lvlText w:val="%7."/>
      <w:lvlJc w:val="left"/>
      <w:pPr>
        <w:ind w:left="1020" w:hanging="360"/>
      </w:pPr>
    </w:lvl>
    <w:lvl w:ilvl="7" w:tplc="7F324444">
      <w:start w:val="1"/>
      <w:numFmt w:val="decimal"/>
      <w:lvlText w:val="%8."/>
      <w:lvlJc w:val="left"/>
      <w:pPr>
        <w:ind w:left="1020" w:hanging="360"/>
      </w:pPr>
    </w:lvl>
    <w:lvl w:ilvl="8" w:tplc="5858A27C">
      <w:start w:val="1"/>
      <w:numFmt w:val="decimal"/>
      <w:lvlText w:val="%9."/>
      <w:lvlJc w:val="left"/>
      <w:pPr>
        <w:ind w:left="1020" w:hanging="360"/>
      </w:pPr>
    </w:lvl>
  </w:abstractNum>
  <w:abstractNum w:abstractNumId="104" w15:restartNumberingAfterBreak="0">
    <w:nsid w:val="79FC7CCC"/>
    <w:multiLevelType w:val="hybridMultilevel"/>
    <w:tmpl w:val="A5542892"/>
    <w:lvl w:ilvl="0" w:tplc="F5E613AA">
      <w:start w:val="1"/>
      <w:numFmt w:val="lowerLetter"/>
      <w:lvlText w:val="(%1)"/>
      <w:lvlJc w:val="left"/>
      <w:pPr>
        <w:ind w:left="720" w:hanging="360"/>
      </w:pPr>
      <w:rPr>
        <w:rFonts w:ascii="Aptos Narrow" w:hAnsi="Aptos Narrow" w:cs="Times New Roman" w:hint="default"/>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5" w15:restartNumberingAfterBreak="0">
    <w:nsid w:val="7AAC5D09"/>
    <w:multiLevelType w:val="hybridMultilevel"/>
    <w:tmpl w:val="62002826"/>
    <w:lvl w:ilvl="0" w:tplc="BF0EF48C">
      <w:start w:val="1"/>
      <w:numFmt w:val="decimal"/>
      <w:lvlText w:val="5.3.%1"/>
      <w:lvlJc w:val="left"/>
      <w:pPr>
        <w:ind w:left="792" w:hanging="360"/>
      </w:pPr>
      <w:rPr>
        <w:rFonts w:ascii="Arial" w:hAnsi="Arial" w:cs="Arial" w:hint="default"/>
        <w:i w:val="0"/>
        <w:iCs w:val="0"/>
        <w:color w:val="215E99" w:themeColor="text2" w:themeTint="BF"/>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6" w15:restartNumberingAfterBreak="0">
    <w:nsid w:val="7DE805C3"/>
    <w:multiLevelType w:val="hybridMultilevel"/>
    <w:tmpl w:val="5510B50A"/>
    <w:lvl w:ilvl="0" w:tplc="3586A57C">
      <w:start w:val="1"/>
      <w:numFmt w:val="decimal"/>
      <w:lvlText w:val="1.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98475577">
    <w:abstractNumId w:val="50"/>
  </w:num>
  <w:num w:numId="2" w16cid:durableId="1394155735">
    <w:abstractNumId w:val="49"/>
  </w:num>
  <w:num w:numId="3" w16cid:durableId="548423988">
    <w:abstractNumId w:val="95"/>
  </w:num>
  <w:num w:numId="4" w16cid:durableId="1293902135">
    <w:abstractNumId w:val="66"/>
  </w:num>
  <w:num w:numId="5" w16cid:durableId="2133478270">
    <w:abstractNumId w:val="93"/>
  </w:num>
  <w:num w:numId="6" w16cid:durableId="1839225424">
    <w:abstractNumId w:val="88"/>
  </w:num>
  <w:num w:numId="7" w16cid:durableId="1383017283">
    <w:abstractNumId w:val="84"/>
  </w:num>
  <w:num w:numId="8" w16cid:durableId="1566334969">
    <w:abstractNumId w:val="13"/>
  </w:num>
  <w:num w:numId="9" w16cid:durableId="236474751">
    <w:abstractNumId w:val="35"/>
  </w:num>
  <w:num w:numId="10" w16cid:durableId="695039068">
    <w:abstractNumId w:val="32"/>
  </w:num>
  <w:num w:numId="11" w16cid:durableId="1986278891">
    <w:abstractNumId w:val="54"/>
  </w:num>
  <w:num w:numId="12" w16cid:durableId="929385686">
    <w:abstractNumId w:val="6"/>
  </w:num>
  <w:num w:numId="13" w16cid:durableId="850294243">
    <w:abstractNumId w:val="87"/>
  </w:num>
  <w:num w:numId="14" w16cid:durableId="1524980635">
    <w:abstractNumId w:val="16"/>
  </w:num>
  <w:num w:numId="15" w16cid:durableId="374088015">
    <w:abstractNumId w:val="24"/>
  </w:num>
  <w:num w:numId="16" w16cid:durableId="2123306057">
    <w:abstractNumId w:val="72"/>
  </w:num>
  <w:num w:numId="17" w16cid:durableId="745881780">
    <w:abstractNumId w:val="89"/>
  </w:num>
  <w:num w:numId="18" w16cid:durableId="1437096918">
    <w:abstractNumId w:val="86"/>
  </w:num>
  <w:num w:numId="19" w16cid:durableId="547424146">
    <w:abstractNumId w:val="38"/>
  </w:num>
  <w:num w:numId="20" w16cid:durableId="2091005440">
    <w:abstractNumId w:val="62"/>
  </w:num>
  <w:num w:numId="21" w16cid:durableId="769735272">
    <w:abstractNumId w:val="79"/>
  </w:num>
  <w:num w:numId="22" w16cid:durableId="710805409">
    <w:abstractNumId w:val="0"/>
  </w:num>
  <w:num w:numId="23" w16cid:durableId="897743142">
    <w:abstractNumId w:val="36"/>
  </w:num>
  <w:num w:numId="24" w16cid:durableId="114912081">
    <w:abstractNumId w:val="68"/>
  </w:num>
  <w:num w:numId="25" w16cid:durableId="889416209">
    <w:abstractNumId w:val="45"/>
  </w:num>
  <w:num w:numId="26" w16cid:durableId="176232549">
    <w:abstractNumId w:val="12"/>
  </w:num>
  <w:num w:numId="27" w16cid:durableId="1226840509">
    <w:abstractNumId w:val="20"/>
  </w:num>
  <w:num w:numId="28" w16cid:durableId="918714269">
    <w:abstractNumId w:val="27"/>
  </w:num>
  <w:num w:numId="29" w16cid:durableId="640891634">
    <w:abstractNumId w:val="25"/>
  </w:num>
  <w:num w:numId="30" w16cid:durableId="570042971">
    <w:abstractNumId w:val="31"/>
  </w:num>
  <w:num w:numId="31" w16cid:durableId="1947349229">
    <w:abstractNumId w:val="41"/>
  </w:num>
  <w:num w:numId="32" w16cid:durableId="224218241">
    <w:abstractNumId w:val="23"/>
  </w:num>
  <w:num w:numId="33" w16cid:durableId="1125198188">
    <w:abstractNumId w:val="1"/>
  </w:num>
  <w:num w:numId="34" w16cid:durableId="1781147503">
    <w:abstractNumId w:val="63"/>
  </w:num>
  <w:num w:numId="35" w16cid:durableId="1259094721">
    <w:abstractNumId w:val="63"/>
    <w:lvlOverride w:ilvl="1">
      <w:lvl w:ilvl="1">
        <w:numFmt w:val="lowerLetter"/>
        <w:lvlText w:val="%2."/>
        <w:lvlJc w:val="left"/>
      </w:lvl>
    </w:lvlOverride>
  </w:num>
  <w:num w:numId="36" w16cid:durableId="1354647066">
    <w:abstractNumId w:val="63"/>
    <w:lvlOverride w:ilvl="1">
      <w:lvl w:ilvl="1">
        <w:numFmt w:val="lowerLetter"/>
        <w:lvlText w:val="%2."/>
        <w:lvlJc w:val="left"/>
      </w:lvl>
    </w:lvlOverride>
  </w:num>
  <w:num w:numId="37" w16cid:durableId="497187041">
    <w:abstractNumId w:val="63"/>
    <w:lvlOverride w:ilvl="1">
      <w:lvl w:ilvl="1">
        <w:numFmt w:val="lowerLetter"/>
        <w:lvlText w:val="%2."/>
        <w:lvlJc w:val="left"/>
      </w:lvl>
    </w:lvlOverride>
  </w:num>
  <w:num w:numId="38" w16cid:durableId="1756050957">
    <w:abstractNumId w:val="65"/>
    <w:lvlOverride w:ilvl="0">
      <w:lvl w:ilvl="0">
        <w:numFmt w:val="decimal"/>
        <w:lvlText w:val="%1."/>
        <w:lvlJc w:val="left"/>
      </w:lvl>
    </w:lvlOverride>
  </w:num>
  <w:num w:numId="39" w16cid:durableId="1619067168">
    <w:abstractNumId w:val="65"/>
    <w:lvlOverride w:ilvl="0">
      <w:lvl w:ilvl="0">
        <w:numFmt w:val="decimal"/>
        <w:lvlText w:val="%1."/>
        <w:lvlJc w:val="left"/>
        <w:rPr>
          <w:sz w:val="20"/>
          <w:szCs w:val="20"/>
        </w:rPr>
      </w:lvl>
    </w:lvlOverride>
  </w:num>
  <w:num w:numId="40" w16cid:durableId="2080324239">
    <w:abstractNumId w:val="69"/>
  </w:num>
  <w:num w:numId="41" w16cid:durableId="1075125192">
    <w:abstractNumId w:val="104"/>
  </w:num>
  <w:num w:numId="42" w16cid:durableId="1956446817">
    <w:abstractNumId w:val="98"/>
  </w:num>
  <w:num w:numId="43" w16cid:durableId="895506770">
    <w:abstractNumId w:val="18"/>
  </w:num>
  <w:num w:numId="44" w16cid:durableId="100272155">
    <w:abstractNumId w:val="11"/>
  </w:num>
  <w:num w:numId="45" w16cid:durableId="232353827">
    <w:abstractNumId w:val="52"/>
  </w:num>
  <w:num w:numId="46" w16cid:durableId="1143810175">
    <w:abstractNumId w:val="58"/>
  </w:num>
  <w:num w:numId="47" w16cid:durableId="1387798453">
    <w:abstractNumId w:val="37"/>
  </w:num>
  <w:num w:numId="48" w16cid:durableId="1206335861">
    <w:abstractNumId w:val="99"/>
  </w:num>
  <w:num w:numId="49" w16cid:durableId="706955165">
    <w:abstractNumId w:val="21"/>
  </w:num>
  <w:num w:numId="50" w16cid:durableId="1031885169">
    <w:abstractNumId w:val="48"/>
  </w:num>
  <w:num w:numId="51" w16cid:durableId="1595288697">
    <w:abstractNumId w:val="3"/>
  </w:num>
  <w:num w:numId="52" w16cid:durableId="1889681581">
    <w:abstractNumId w:val="103"/>
  </w:num>
  <w:num w:numId="53" w16cid:durableId="381296886">
    <w:abstractNumId w:val="51"/>
  </w:num>
  <w:num w:numId="54" w16cid:durableId="774711836">
    <w:abstractNumId w:val="30"/>
  </w:num>
  <w:num w:numId="55" w16cid:durableId="341711127">
    <w:abstractNumId w:val="59"/>
  </w:num>
  <w:num w:numId="56" w16cid:durableId="1439250117">
    <w:abstractNumId w:val="81"/>
  </w:num>
  <w:num w:numId="57" w16cid:durableId="1298072450">
    <w:abstractNumId w:val="67"/>
  </w:num>
  <w:num w:numId="58" w16cid:durableId="121117207">
    <w:abstractNumId w:val="33"/>
  </w:num>
  <w:num w:numId="59" w16cid:durableId="158426181">
    <w:abstractNumId w:val="91"/>
  </w:num>
  <w:num w:numId="60" w16cid:durableId="1361584277">
    <w:abstractNumId w:val="34"/>
  </w:num>
  <w:num w:numId="61" w16cid:durableId="1338313453">
    <w:abstractNumId w:val="64"/>
  </w:num>
  <w:num w:numId="62" w16cid:durableId="346172829">
    <w:abstractNumId w:val="17"/>
  </w:num>
  <w:num w:numId="63" w16cid:durableId="198712114">
    <w:abstractNumId w:val="106"/>
  </w:num>
  <w:num w:numId="64" w16cid:durableId="1039210472">
    <w:abstractNumId w:val="57"/>
  </w:num>
  <w:num w:numId="65" w16cid:durableId="932709745">
    <w:abstractNumId w:val="75"/>
  </w:num>
  <w:num w:numId="66" w16cid:durableId="1734280895">
    <w:abstractNumId w:val="101"/>
  </w:num>
  <w:num w:numId="67" w16cid:durableId="1832794794">
    <w:abstractNumId w:val="76"/>
  </w:num>
  <w:num w:numId="68" w16cid:durableId="1772122708">
    <w:abstractNumId w:val="78"/>
  </w:num>
  <w:num w:numId="69" w16cid:durableId="45029903">
    <w:abstractNumId w:val="94"/>
  </w:num>
  <w:num w:numId="70" w16cid:durableId="2058502086">
    <w:abstractNumId w:val="85"/>
  </w:num>
  <w:num w:numId="71" w16cid:durableId="659886109">
    <w:abstractNumId w:val="90"/>
  </w:num>
  <w:num w:numId="72" w16cid:durableId="158891830">
    <w:abstractNumId w:val="19"/>
  </w:num>
  <w:num w:numId="73" w16cid:durableId="1106777568">
    <w:abstractNumId w:val="83"/>
  </w:num>
  <w:num w:numId="74" w16cid:durableId="1325477890">
    <w:abstractNumId w:val="7"/>
  </w:num>
  <w:num w:numId="75" w16cid:durableId="90516021">
    <w:abstractNumId w:val="73"/>
  </w:num>
  <w:num w:numId="76" w16cid:durableId="1463763734">
    <w:abstractNumId w:val="92"/>
  </w:num>
  <w:num w:numId="77" w16cid:durableId="1892618291">
    <w:abstractNumId w:val="29"/>
  </w:num>
  <w:num w:numId="78" w16cid:durableId="1537081741">
    <w:abstractNumId w:val="28"/>
  </w:num>
  <w:num w:numId="79" w16cid:durableId="1864711766">
    <w:abstractNumId w:val="53"/>
  </w:num>
  <w:num w:numId="80" w16cid:durableId="1914047121">
    <w:abstractNumId w:val="8"/>
  </w:num>
  <w:num w:numId="81" w16cid:durableId="1053887790">
    <w:abstractNumId w:val="61"/>
  </w:num>
  <w:num w:numId="82" w16cid:durableId="516580241">
    <w:abstractNumId w:val="96"/>
  </w:num>
  <w:num w:numId="83" w16cid:durableId="1010915532">
    <w:abstractNumId w:val="56"/>
  </w:num>
  <w:num w:numId="84" w16cid:durableId="638069333">
    <w:abstractNumId w:val="47"/>
  </w:num>
  <w:num w:numId="85" w16cid:durableId="1155803849">
    <w:abstractNumId w:val="40"/>
  </w:num>
  <w:num w:numId="86" w16cid:durableId="991711394">
    <w:abstractNumId w:val="26"/>
  </w:num>
  <w:num w:numId="87" w16cid:durableId="1842428546">
    <w:abstractNumId w:val="71"/>
  </w:num>
  <w:num w:numId="88" w16cid:durableId="1140264603">
    <w:abstractNumId w:val="5"/>
  </w:num>
  <w:num w:numId="89" w16cid:durableId="1192650847">
    <w:abstractNumId w:val="77"/>
  </w:num>
  <w:num w:numId="90" w16cid:durableId="207493221">
    <w:abstractNumId w:val="10"/>
  </w:num>
  <w:num w:numId="91" w16cid:durableId="337852347">
    <w:abstractNumId w:val="60"/>
  </w:num>
  <w:num w:numId="92" w16cid:durableId="1053653274">
    <w:abstractNumId w:val="42"/>
  </w:num>
  <w:num w:numId="93" w16cid:durableId="19818979">
    <w:abstractNumId w:val="105"/>
  </w:num>
  <w:num w:numId="94" w16cid:durableId="1912083345">
    <w:abstractNumId w:val="82"/>
  </w:num>
  <w:num w:numId="95" w16cid:durableId="1774014714">
    <w:abstractNumId w:val="55"/>
  </w:num>
  <w:num w:numId="96" w16cid:durableId="1978563217">
    <w:abstractNumId w:val="97"/>
  </w:num>
  <w:num w:numId="97" w16cid:durableId="366610519">
    <w:abstractNumId w:val="39"/>
  </w:num>
  <w:num w:numId="98" w16cid:durableId="1233542603">
    <w:abstractNumId w:val="14"/>
  </w:num>
  <w:num w:numId="99" w16cid:durableId="917788517">
    <w:abstractNumId w:val="15"/>
  </w:num>
  <w:num w:numId="100" w16cid:durableId="1418096445">
    <w:abstractNumId w:val="2"/>
  </w:num>
  <w:num w:numId="101" w16cid:durableId="556402697">
    <w:abstractNumId w:val="4"/>
  </w:num>
  <w:num w:numId="102" w16cid:durableId="685056036">
    <w:abstractNumId w:val="43"/>
  </w:num>
  <w:num w:numId="103" w16cid:durableId="228539875">
    <w:abstractNumId w:val="74"/>
  </w:num>
  <w:num w:numId="104" w16cid:durableId="531462055">
    <w:abstractNumId w:val="9"/>
  </w:num>
  <w:num w:numId="105" w16cid:durableId="525873597">
    <w:abstractNumId w:val="70"/>
  </w:num>
  <w:num w:numId="106" w16cid:durableId="436603070">
    <w:abstractNumId w:val="22"/>
  </w:num>
  <w:num w:numId="107" w16cid:durableId="115803645">
    <w:abstractNumId w:val="80"/>
  </w:num>
  <w:num w:numId="108" w16cid:durableId="226847303">
    <w:abstractNumId w:val="100"/>
  </w:num>
  <w:num w:numId="109" w16cid:durableId="1581331797">
    <w:abstractNumId w:val="102"/>
  </w:num>
  <w:num w:numId="110" w16cid:durableId="1917085599">
    <w:abstractNumId w:val="44"/>
  </w:num>
  <w:num w:numId="111" w16cid:durableId="1382250695">
    <w:abstractNumId w:val="46"/>
  </w:num>
  <w:numIdMacAtCleanup w:val="10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ubiyarto Wibisono">
    <w15:presenceInfo w15:providerId="None" w15:userId="Mubiyarto Wibisono"/>
  </w15:person>
  <w15:person w15:author="Ahmad Rafif">
    <w15:presenceInfo w15:providerId="Windows Live" w15:userId="6cd89f005a5d3503"/>
  </w15:person>
  <w15:person w15:author="Yi Jie NEO (URA)">
    <w15:presenceInfo w15:providerId="AD" w15:userId="S::NEO_Yi_Jie@ura.gov.sg::74ff3ed4-ab1f-4087-aa7e-1ae2011ef559"/>
  </w15:person>
  <w15:person w15:author="Rafif">
    <w15:presenceInfo w15:providerId="AD" w15:userId="S::Rafif@adminmggsoftware.onmicrosoft.com::5d39bd73-3798-4d2a-9781-895f917f47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0F2"/>
    <w:rsid w:val="0000105C"/>
    <w:rsid w:val="000048DC"/>
    <w:rsid w:val="00016260"/>
    <w:rsid w:val="00024204"/>
    <w:rsid w:val="0002461D"/>
    <w:rsid w:val="000300EE"/>
    <w:rsid w:val="00030D3B"/>
    <w:rsid w:val="00032609"/>
    <w:rsid w:val="00036227"/>
    <w:rsid w:val="000470C0"/>
    <w:rsid w:val="00047849"/>
    <w:rsid w:val="00051BF0"/>
    <w:rsid w:val="00051C8D"/>
    <w:rsid w:val="00056232"/>
    <w:rsid w:val="00061C26"/>
    <w:rsid w:val="0006208B"/>
    <w:rsid w:val="00065103"/>
    <w:rsid w:val="00065D41"/>
    <w:rsid w:val="0007210C"/>
    <w:rsid w:val="000751F5"/>
    <w:rsid w:val="000752A1"/>
    <w:rsid w:val="00081B1B"/>
    <w:rsid w:val="00082D3D"/>
    <w:rsid w:val="000856CC"/>
    <w:rsid w:val="0008636F"/>
    <w:rsid w:val="00092AAC"/>
    <w:rsid w:val="00094185"/>
    <w:rsid w:val="00096BE6"/>
    <w:rsid w:val="000978FD"/>
    <w:rsid w:val="000A091C"/>
    <w:rsid w:val="000A1C4A"/>
    <w:rsid w:val="000A5ECD"/>
    <w:rsid w:val="000A6991"/>
    <w:rsid w:val="000B2717"/>
    <w:rsid w:val="000B4015"/>
    <w:rsid w:val="000B45B3"/>
    <w:rsid w:val="000B533F"/>
    <w:rsid w:val="000B635B"/>
    <w:rsid w:val="000B6C7D"/>
    <w:rsid w:val="000B6D48"/>
    <w:rsid w:val="000B6EFC"/>
    <w:rsid w:val="000C2698"/>
    <w:rsid w:val="000C2D2E"/>
    <w:rsid w:val="000C31A1"/>
    <w:rsid w:val="000C33BA"/>
    <w:rsid w:val="000C52F2"/>
    <w:rsid w:val="000C5C94"/>
    <w:rsid w:val="000D1EC3"/>
    <w:rsid w:val="000D66D6"/>
    <w:rsid w:val="000D7D45"/>
    <w:rsid w:val="000E514F"/>
    <w:rsid w:val="000E6E62"/>
    <w:rsid w:val="000F0CD3"/>
    <w:rsid w:val="000F0E52"/>
    <w:rsid w:val="000F200D"/>
    <w:rsid w:val="000F5CAC"/>
    <w:rsid w:val="001010AC"/>
    <w:rsid w:val="001044AA"/>
    <w:rsid w:val="00104574"/>
    <w:rsid w:val="00105D27"/>
    <w:rsid w:val="00111787"/>
    <w:rsid w:val="001129D6"/>
    <w:rsid w:val="00120777"/>
    <w:rsid w:val="00120B11"/>
    <w:rsid w:val="00122F24"/>
    <w:rsid w:val="00123C19"/>
    <w:rsid w:val="00124329"/>
    <w:rsid w:val="00125ABD"/>
    <w:rsid w:val="00125D0D"/>
    <w:rsid w:val="00126203"/>
    <w:rsid w:val="00130DB1"/>
    <w:rsid w:val="00131D64"/>
    <w:rsid w:val="001333F7"/>
    <w:rsid w:val="00133B80"/>
    <w:rsid w:val="00133C42"/>
    <w:rsid w:val="001347F8"/>
    <w:rsid w:val="00134ACD"/>
    <w:rsid w:val="00135121"/>
    <w:rsid w:val="001370D7"/>
    <w:rsid w:val="0014153F"/>
    <w:rsid w:val="00141785"/>
    <w:rsid w:val="001417CC"/>
    <w:rsid w:val="00145589"/>
    <w:rsid w:val="001458C9"/>
    <w:rsid w:val="00146972"/>
    <w:rsid w:val="001472A0"/>
    <w:rsid w:val="00147A93"/>
    <w:rsid w:val="001513F1"/>
    <w:rsid w:val="001530B8"/>
    <w:rsid w:val="00153AEE"/>
    <w:rsid w:val="00161DA3"/>
    <w:rsid w:val="0017039B"/>
    <w:rsid w:val="001708B6"/>
    <w:rsid w:val="00176D03"/>
    <w:rsid w:val="00177A10"/>
    <w:rsid w:val="001808DC"/>
    <w:rsid w:val="00181357"/>
    <w:rsid w:val="0018299C"/>
    <w:rsid w:val="00182DBE"/>
    <w:rsid w:val="001847E1"/>
    <w:rsid w:val="001941D2"/>
    <w:rsid w:val="00196CB3"/>
    <w:rsid w:val="001A0139"/>
    <w:rsid w:val="001A0ADD"/>
    <w:rsid w:val="001A2469"/>
    <w:rsid w:val="001A299D"/>
    <w:rsid w:val="001A2F0F"/>
    <w:rsid w:val="001A6E4D"/>
    <w:rsid w:val="001A7D99"/>
    <w:rsid w:val="001A7ED4"/>
    <w:rsid w:val="001B1CE6"/>
    <w:rsid w:val="001B46C6"/>
    <w:rsid w:val="001C0BFE"/>
    <w:rsid w:val="001C45BA"/>
    <w:rsid w:val="001C4DF6"/>
    <w:rsid w:val="001C4FF6"/>
    <w:rsid w:val="001C5971"/>
    <w:rsid w:val="001D7B05"/>
    <w:rsid w:val="001E14F1"/>
    <w:rsid w:val="001E34FE"/>
    <w:rsid w:val="001E4E16"/>
    <w:rsid w:val="001E7FD6"/>
    <w:rsid w:val="001F1C00"/>
    <w:rsid w:val="001F3315"/>
    <w:rsid w:val="001F3470"/>
    <w:rsid w:val="001F4BE5"/>
    <w:rsid w:val="001F4E63"/>
    <w:rsid w:val="001F7756"/>
    <w:rsid w:val="002038CC"/>
    <w:rsid w:val="00204101"/>
    <w:rsid w:val="0020746A"/>
    <w:rsid w:val="00211B28"/>
    <w:rsid w:val="002135D3"/>
    <w:rsid w:val="0022789C"/>
    <w:rsid w:val="00234C99"/>
    <w:rsid w:val="00236594"/>
    <w:rsid w:val="00240920"/>
    <w:rsid w:val="00242EF7"/>
    <w:rsid w:val="00246C14"/>
    <w:rsid w:val="00250204"/>
    <w:rsid w:val="00250C06"/>
    <w:rsid w:val="00263F19"/>
    <w:rsid w:val="002660B6"/>
    <w:rsid w:val="00270149"/>
    <w:rsid w:val="00272465"/>
    <w:rsid w:val="00277A74"/>
    <w:rsid w:val="0028345A"/>
    <w:rsid w:val="00292790"/>
    <w:rsid w:val="00293726"/>
    <w:rsid w:val="002965E8"/>
    <w:rsid w:val="002A075F"/>
    <w:rsid w:val="002A09B9"/>
    <w:rsid w:val="002A164D"/>
    <w:rsid w:val="002A1B9C"/>
    <w:rsid w:val="002A4FFF"/>
    <w:rsid w:val="002B27AD"/>
    <w:rsid w:val="002C2F52"/>
    <w:rsid w:val="002C2F6C"/>
    <w:rsid w:val="002C4B80"/>
    <w:rsid w:val="002C6B06"/>
    <w:rsid w:val="002D4D69"/>
    <w:rsid w:val="002D4FAA"/>
    <w:rsid w:val="002D76A8"/>
    <w:rsid w:val="002E10F8"/>
    <w:rsid w:val="002F61BF"/>
    <w:rsid w:val="00302B47"/>
    <w:rsid w:val="00312C4A"/>
    <w:rsid w:val="00313483"/>
    <w:rsid w:val="0031639E"/>
    <w:rsid w:val="003174EF"/>
    <w:rsid w:val="00320A87"/>
    <w:rsid w:val="00322962"/>
    <w:rsid w:val="00323DA6"/>
    <w:rsid w:val="00325906"/>
    <w:rsid w:val="00326368"/>
    <w:rsid w:val="00327734"/>
    <w:rsid w:val="003316AE"/>
    <w:rsid w:val="0033247E"/>
    <w:rsid w:val="0033285C"/>
    <w:rsid w:val="00333D43"/>
    <w:rsid w:val="003374AE"/>
    <w:rsid w:val="00337B61"/>
    <w:rsid w:val="00337F52"/>
    <w:rsid w:val="00340256"/>
    <w:rsid w:val="00341062"/>
    <w:rsid w:val="0034207C"/>
    <w:rsid w:val="0034233F"/>
    <w:rsid w:val="0035101E"/>
    <w:rsid w:val="00351ECE"/>
    <w:rsid w:val="003550C5"/>
    <w:rsid w:val="0035752A"/>
    <w:rsid w:val="00362254"/>
    <w:rsid w:val="0036592D"/>
    <w:rsid w:val="00381EA8"/>
    <w:rsid w:val="003823F6"/>
    <w:rsid w:val="00390DCC"/>
    <w:rsid w:val="00392254"/>
    <w:rsid w:val="003A60F2"/>
    <w:rsid w:val="003A6CD7"/>
    <w:rsid w:val="003A7B0D"/>
    <w:rsid w:val="003B0171"/>
    <w:rsid w:val="003B09F6"/>
    <w:rsid w:val="003B42A6"/>
    <w:rsid w:val="003B6DDA"/>
    <w:rsid w:val="003B70AD"/>
    <w:rsid w:val="003D5A58"/>
    <w:rsid w:val="003D6B25"/>
    <w:rsid w:val="003E1498"/>
    <w:rsid w:val="003E2CFD"/>
    <w:rsid w:val="003E3F2F"/>
    <w:rsid w:val="003E422B"/>
    <w:rsid w:val="003E4507"/>
    <w:rsid w:val="003E471C"/>
    <w:rsid w:val="003E496A"/>
    <w:rsid w:val="003F02AC"/>
    <w:rsid w:val="003F2316"/>
    <w:rsid w:val="00401D51"/>
    <w:rsid w:val="00404343"/>
    <w:rsid w:val="00404D29"/>
    <w:rsid w:val="004055D7"/>
    <w:rsid w:val="004059C2"/>
    <w:rsid w:val="00406C7B"/>
    <w:rsid w:val="00410938"/>
    <w:rsid w:val="0041104D"/>
    <w:rsid w:val="004124FA"/>
    <w:rsid w:val="00413836"/>
    <w:rsid w:val="00414087"/>
    <w:rsid w:val="00414FCF"/>
    <w:rsid w:val="004217BC"/>
    <w:rsid w:val="00421EB7"/>
    <w:rsid w:val="00422C67"/>
    <w:rsid w:val="004278FB"/>
    <w:rsid w:val="00430A54"/>
    <w:rsid w:val="00430B00"/>
    <w:rsid w:val="00433011"/>
    <w:rsid w:val="0043366E"/>
    <w:rsid w:val="00434ED1"/>
    <w:rsid w:val="0043639A"/>
    <w:rsid w:val="00441A1E"/>
    <w:rsid w:val="00442830"/>
    <w:rsid w:val="0044291E"/>
    <w:rsid w:val="00442D47"/>
    <w:rsid w:val="004460B8"/>
    <w:rsid w:val="0045034F"/>
    <w:rsid w:val="00453FCC"/>
    <w:rsid w:val="00464025"/>
    <w:rsid w:val="00465DA6"/>
    <w:rsid w:val="00466684"/>
    <w:rsid w:val="00466F63"/>
    <w:rsid w:val="004675DC"/>
    <w:rsid w:val="00471419"/>
    <w:rsid w:val="00482CA9"/>
    <w:rsid w:val="00487657"/>
    <w:rsid w:val="00487C13"/>
    <w:rsid w:val="0049066A"/>
    <w:rsid w:val="00490CE4"/>
    <w:rsid w:val="00491E4C"/>
    <w:rsid w:val="004947B9"/>
    <w:rsid w:val="0049783B"/>
    <w:rsid w:val="004B4C1C"/>
    <w:rsid w:val="004B4D17"/>
    <w:rsid w:val="004B629D"/>
    <w:rsid w:val="004C20D0"/>
    <w:rsid w:val="004C327F"/>
    <w:rsid w:val="004C32DD"/>
    <w:rsid w:val="004C3D5E"/>
    <w:rsid w:val="004C49F8"/>
    <w:rsid w:val="004C5B67"/>
    <w:rsid w:val="004C601F"/>
    <w:rsid w:val="004C7A45"/>
    <w:rsid w:val="004D29B4"/>
    <w:rsid w:val="004D3948"/>
    <w:rsid w:val="004D64FC"/>
    <w:rsid w:val="004D6B04"/>
    <w:rsid w:val="004D78B9"/>
    <w:rsid w:val="004E168B"/>
    <w:rsid w:val="004E2A84"/>
    <w:rsid w:val="004E2FCF"/>
    <w:rsid w:val="004E43A0"/>
    <w:rsid w:val="004E757D"/>
    <w:rsid w:val="004E7EC4"/>
    <w:rsid w:val="004F5D4A"/>
    <w:rsid w:val="004F7156"/>
    <w:rsid w:val="004F71EF"/>
    <w:rsid w:val="004F72EE"/>
    <w:rsid w:val="005001A7"/>
    <w:rsid w:val="00501A3E"/>
    <w:rsid w:val="005029EB"/>
    <w:rsid w:val="00502BB0"/>
    <w:rsid w:val="00503F1E"/>
    <w:rsid w:val="00507B30"/>
    <w:rsid w:val="0051499A"/>
    <w:rsid w:val="0051713E"/>
    <w:rsid w:val="00524F5E"/>
    <w:rsid w:val="00536E1D"/>
    <w:rsid w:val="00537332"/>
    <w:rsid w:val="005459FB"/>
    <w:rsid w:val="00545F0A"/>
    <w:rsid w:val="00550E2F"/>
    <w:rsid w:val="00555B6E"/>
    <w:rsid w:val="00556894"/>
    <w:rsid w:val="0055794F"/>
    <w:rsid w:val="0056120A"/>
    <w:rsid w:val="0056315E"/>
    <w:rsid w:val="00563640"/>
    <w:rsid w:val="005660E5"/>
    <w:rsid w:val="005662DF"/>
    <w:rsid w:val="005672B7"/>
    <w:rsid w:val="00567E4C"/>
    <w:rsid w:val="00571232"/>
    <w:rsid w:val="00581BEA"/>
    <w:rsid w:val="00583492"/>
    <w:rsid w:val="00583B58"/>
    <w:rsid w:val="00586FDD"/>
    <w:rsid w:val="00587577"/>
    <w:rsid w:val="00587CC2"/>
    <w:rsid w:val="00594B67"/>
    <w:rsid w:val="005B09B4"/>
    <w:rsid w:val="005B29D2"/>
    <w:rsid w:val="005B3542"/>
    <w:rsid w:val="005B77F9"/>
    <w:rsid w:val="005B7C70"/>
    <w:rsid w:val="005C7CC8"/>
    <w:rsid w:val="005D0897"/>
    <w:rsid w:val="005D0D88"/>
    <w:rsid w:val="005D25D4"/>
    <w:rsid w:val="005D4D7E"/>
    <w:rsid w:val="005D61CE"/>
    <w:rsid w:val="005D62D3"/>
    <w:rsid w:val="005D79AA"/>
    <w:rsid w:val="005E49E0"/>
    <w:rsid w:val="005E4D75"/>
    <w:rsid w:val="005E6563"/>
    <w:rsid w:val="005E6837"/>
    <w:rsid w:val="005E6A38"/>
    <w:rsid w:val="005E7A8E"/>
    <w:rsid w:val="005F3CC8"/>
    <w:rsid w:val="005F63C4"/>
    <w:rsid w:val="005F641F"/>
    <w:rsid w:val="0060263C"/>
    <w:rsid w:val="00603DFA"/>
    <w:rsid w:val="0061084B"/>
    <w:rsid w:val="00613D23"/>
    <w:rsid w:val="0061444F"/>
    <w:rsid w:val="00617997"/>
    <w:rsid w:val="00620F9E"/>
    <w:rsid w:val="00625A0B"/>
    <w:rsid w:val="00625CB8"/>
    <w:rsid w:val="0063019B"/>
    <w:rsid w:val="00630FDB"/>
    <w:rsid w:val="00631864"/>
    <w:rsid w:val="00632F43"/>
    <w:rsid w:val="006331A5"/>
    <w:rsid w:val="00633A2A"/>
    <w:rsid w:val="00635ED5"/>
    <w:rsid w:val="00636C3A"/>
    <w:rsid w:val="00637131"/>
    <w:rsid w:val="00641A16"/>
    <w:rsid w:val="00642B11"/>
    <w:rsid w:val="00642B59"/>
    <w:rsid w:val="00645355"/>
    <w:rsid w:val="006542C2"/>
    <w:rsid w:val="00654B78"/>
    <w:rsid w:val="00655139"/>
    <w:rsid w:val="0065653B"/>
    <w:rsid w:val="00657B4F"/>
    <w:rsid w:val="00670489"/>
    <w:rsid w:val="00670528"/>
    <w:rsid w:val="00671A93"/>
    <w:rsid w:val="00672302"/>
    <w:rsid w:val="00672E91"/>
    <w:rsid w:val="00674A3E"/>
    <w:rsid w:val="00675970"/>
    <w:rsid w:val="00675E12"/>
    <w:rsid w:val="006828FD"/>
    <w:rsid w:val="00685298"/>
    <w:rsid w:val="00685E7C"/>
    <w:rsid w:val="00686954"/>
    <w:rsid w:val="00687B70"/>
    <w:rsid w:val="00693C39"/>
    <w:rsid w:val="006957C2"/>
    <w:rsid w:val="00696B5F"/>
    <w:rsid w:val="0069789D"/>
    <w:rsid w:val="006A12F8"/>
    <w:rsid w:val="006A38CB"/>
    <w:rsid w:val="006A3F85"/>
    <w:rsid w:val="006B1AC0"/>
    <w:rsid w:val="006B46DF"/>
    <w:rsid w:val="006B673B"/>
    <w:rsid w:val="006C61C7"/>
    <w:rsid w:val="006C621E"/>
    <w:rsid w:val="006D07FB"/>
    <w:rsid w:val="006D20C5"/>
    <w:rsid w:val="006D4705"/>
    <w:rsid w:val="006D4C8A"/>
    <w:rsid w:val="006D5835"/>
    <w:rsid w:val="006D7FB0"/>
    <w:rsid w:val="006E02EE"/>
    <w:rsid w:val="006E34E1"/>
    <w:rsid w:val="006E50F9"/>
    <w:rsid w:val="006E64F9"/>
    <w:rsid w:val="006F4A2C"/>
    <w:rsid w:val="006F5BC6"/>
    <w:rsid w:val="006F66A3"/>
    <w:rsid w:val="006F7A79"/>
    <w:rsid w:val="0070028C"/>
    <w:rsid w:val="007017AE"/>
    <w:rsid w:val="00703365"/>
    <w:rsid w:val="00704808"/>
    <w:rsid w:val="00710C43"/>
    <w:rsid w:val="007116E8"/>
    <w:rsid w:val="00714F24"/>
    <w:rsid w:val="00716525"/>
    <w:rsid w:val="00720ECE"/>
    <w:rsid w:val="0072111A"/>
    <w:rsid w:val="00723808"/>
    <w:rsid w:val="00724CFE"/>
    <w:rsid w:val="00725A3A"/>
    <w:rsid w:val="0072749C"/>
    <w:rsid w:val="007374D0"/>
    <w:rsid w:val="00744C32"/>
    <w:rsid w:val="00745277"/>
    <w:rsid w:val="0074545A"/>
    <w:rsid w:val="0075223F"/>
    <w:rsid w:val="007524F1"/>
    <w:rsid w:val="007527D4"/>
    <w:rsid w:val="007576AA"/>
    <w:rsid w:val="00757C39"/>
    <w:rsid w:val="00761258"/>
    <w:rsid w:val="00766E56"/>
    <w:rsid w:val="00767B4A"/>
    <w:rsid w:val="00774EAC"/>
    <w:rsid w:val="00782572"/>
    <w:rsid w:val="00785135"/>
    <w:rsid w:val="00785D0A"/>
    <w:rsid w:val="007862E1"/>
    <w:rsid w:val="007911CC"/>
    <w:rsid w:val="007919D7"/>
    <w:rsid w:val="00791A86"/>
    <w:rsid w:val="0079296F"/>
    <w:rsid w:val="00794283"/>
    <w:rsid w:val="007976A7"/>
    <w:rsid w:val="007978D1"/>
    <w:rsid w:val="007A048D"/>
    <w:rsid w:val="007A37A5"/>
    <w:rsid w:val="007B0437"/>
    <w:rsid w:val="007B4B56"/>
    <w:rsid w:val="007B5C2D"/>
    <w:rsid w:val="007C3C5E"/>
    <w:rsid w:val="007C4A19"/>
    <w:rsid w:val="007D1FC5"/>
    <w:rsid w:val="007E0C0D"/>
    <w:rsid w:val="007F0E6D"/>
    <w:rsid w:val="007F181A"/>
    <w:rsid w:val="007F4FEB"/>
    <w:rsid w:val="00800ACE"/>
    <w:rsid w:val="008038F9"/>
    <w:rsid w:val="00803E8E"/>
    <w:rsid w:val="00805902"/>
    <w:rsid w:val="00806DD9"/>
    <w:rsid w:val="0081020F"/>
    <w:rsid w:val="00815423"/>
    <w:rsid w:val="00815ECE"/>
    <w:rsid w:val="00816ED4"/>
    <w:rsid w:val="00820FF6"/>
    <w:rsid w:val="00827349"/>
    <w:rsid w:val="008278EF"/>
    <w:rsid w:val="00836B92"/>
    <w:rsid w:val="00842295"/>
    <w:rsid w:val="00842B2F"/>
    <w:rsid w:val="00843991"/>
    <w:rsid w:val="0084494C"/>
    <w:rsid w:val="00844BE8"/>
    <w:rsid w:val="00844FB8"/>
    <w:rsid w:val="008478EA"/>
    <w:rsid w:val="008516DD"/>
    <w:rsid w:val="008523C9"/>
    <w:rsid w:val="008547B4"/>
    <w:rsid w:val="00854F9C"/>
    <w:rsid w:val="00855287"/>
    <w:rsid w:val="008558E8"/>
    <w:rsid w:val="00855FC0"/>
    <w:rsid w:val="008605F7"/>
    <w:rsid w:val="00864EF1"/>
    <w:rsid w:val="008705A8"/>
    <w:rsid w:val="0087458E"/>
    <w:rsid w:val="0087619F"/>
    <w:rsid w:val="00876C83"/>
    <w:rsid w:val="008776DB"/>
    <w:rsid w:val="00877B52"/>
    <w:rsid w:val="0088165A"/>
    <w:rsid w:val="00886AE3"/>
    <w:rsid w:val="0089049C"/>
    <w:rsid w:val="00892881"/>
    <w:rsid w:val="008934A7"/>
    <w:rsid w:val="008959B0"/>
    <w:rsid w:val="008A0946"/>
    <w:rsid w:val="008A11CD"/>
    <w:rsid w:val="008A190F"/>
    <w:rsid w:val="008A1E5C"/>
    <w:rsid w:val="008A458D"/>
    <w:rsid w:val="008A6541"/>
    <w:rsid w:val="008B2C53"/>
    <w:rsid w:val="008B3346"/>
    <w:rsid w:val="008B33B0"/>
    <w:rsid w:val="008C1241"/>
    <w:rsid w:val="008C51F1"/>
    <w:rsid w:val="008C656F"/>
    <w:rsid w:val="008D0ABE"/>
    <w:rsid w:val="008D0B91"/>
    <w:rsid w:val="008D1C29"/>
    <w:rsid w:val="008D52CF"/>
    <w:rsid w:val="008D61A3"/>
    <w:rsid w:val="008D6E8C"/>
    <w:rsid w:val="008D7D61"/>
    <w:rsid w:val="008E0A98"/>
    <w:rsid w:val="008E38F7"/>
    <w:rsid w:val="008E5151"/>
    <w:rsid w:val="008E6F0D"/>
    <w:rsid w:val="008E7FE3"/>
    <w:rsid w:val="008F18F5"/>
    <w:rsid w:val="008F3272"/>
    <w:rsid w:val="008F4CB6"/>
    <w:rsid w:val="008F7939"/>
    <w:rsid w:val="009002E2"/>
    <w:rsid w:val="00901D5F"/>
    <w:rsid w:val="00902A51"/>
    <w:rsid w:val="009035B5"/>
    <w:rsid w:val="00904913"/>
    <w:rsid w:val="00905203"/>
    <w:rsid w:val="009056F7"/>
    <w:rsid w:val="00905EB6"/>
    <w:rsid w:val="00907923"/>
    <w:rsid w:val="0091340E"/>
    <w:rsid w:val="00913514"/>
    <w:rsid w:val="009139B2"/>
    <w:rsid w:val="00916E71"/>
    <w:rsid w:val="009217C9"/>
    <w:rsid w:val="009258F7"/>
    <w:rsid w:val="00926482"/>
    <w:rsid w:val="00926BD1"/>
    <w:rsid w:val="00930341"/>
    <w:rsid w:val="00931D63"/>
    <w:rsid w:val="0093371A"/>
    <w:rsid w:val="00934159"/>
    <w:rsid w:val="0093535A"/>
    <w:rsid w:val="00936ECF"/>
    <w:rsid w:val="0093780C"/>
    <w:rsid w:val="00937893"/>
    <w:rsid w:val="00953052"/>
    <w:rsid w:val="00953B8B"/>
    <w:rsid w:val="00953F23"/>
    <w:rsid w:val="00955EEA"/>
    <w:rsid w:val="00956228"/>
    <w:rsid w:val="00956BB2"/>
    <w:rsid w:val="00961142"/>
    <w:rsid w:val="00961A84"/>
    <w:rsid w:val="00962741"/>
    <w:rsid w:val="00962EDB"/>
    <w:rsid w:val="00963E9A"/>
    <w:rsid w:val="0096496C"/>
    <w:rsid w:val="00965EA9"/>
    <w:rsid w:val="00970E8C"/>
    <w:rsid w:val="00972132"/>
    <w:rsid w:val="009724C7"/>
    <w:rsid w:val="0097448B"/>
    <w:rsid w:val="00976F27"/>
    <w:rsid w:val="0098008E"/>
    <w:rsid w:val="00982134"/>
    <w:rsid w:val="009842CB"/>
    <w:rsid w:val="00986A6C"/>
    <w:rsid w:val="00986CA0"/>
    <w:rsid w:val="00987B38"/>
    <w:rsid w:val="00996010"/>
    <w:rsid w:val="009A760E"/>
    <w:rsid w:val="009A77FA"/>
    <w:rsid w:val="009B044B"/>
    <w:rsid w:val="009B0C5A"/>
    <w:rsid w:val="009B57AB"/>
    <w:rsid w:val="009B65D9"/>
    <w:rsid w:val="009B6BAC"/>
    <w:rsid w:val="009B733C"/>
    <w:rsid w:val="009C2401"/>
    <w:rsid w:val="009C52FD"/>
    <w:rsid w:val="009C7305"/>
    <w:rsid w:val="009C7AD1"/>
    <w:rsid w:val="009D17AF"/>
    <w:rsid w:val="009D407A"/>
    <w:rsid w:val="009D5078"/>
    <w:rsid w:val="009E0C90"/>
    <w:rsid w:val="009E1ED1"/>
    <w:rsid w:val="009E749B"/>
    <w:rsid w:val="009F0AE3"/>
    <w:rsid w:val="009F6426"/>
    <w:rsid w:val="00A0004A"/>
    <w:rsid w:val="00A007F2"/>
    <w:rsid w:val="00A028E0"/>
    <w:rsid w:val="00A03CD3"/>
    <w:rsid w:val="00A055A4"/>
    <w:rsid w:val="00A0762D"/>
    <w:rsid w:val="00A07CDB"/>
    <w:rsid w:val="00A100A3"/>
    <w:rsid w:val="00A123C3"/>
    <w:rsid w:val="00A219C4"/>
    <w:rsid w:val="00A22444"/>
    <w:rsid w:val="00A27B5B"/>
    <w:rsid w:val="00A27FE8"/>
    <w:rsid w:val="00A33E5D"/>
    <w:rsid w:val="00A417F9"/>
    <w:rsid w:val="00A41EA1"/>
    <w:rsid w:val="00A442B2"/>
    <w:rsid w:val="00A44BEA"/>
    <w:rsid w:val="00A45BF0"/>
    <w:rsid w:val="00A52856"/>
    <w:rsid w:val="00A52A44"/>
    <w:rsid w:val="00A547E9"/>
    <w:rsid w:val="00A5553A"/>
    <w:rsid w:val="00A56007"/>
    <w:rsid w:val="00A61229"/>
    <w:rsid w:val="00A6248F"/>
    <w:rsid w:val="00A6294A"/>
    <w:rsid w:val="00A634A7"/>
    <w:rsid w:val="00A6448D"/>
    <w:rsid w:val="00A646E7"/>
    <w:rsid w:val="00A6633A"/>
    <w:rsid w:val="00A7269D"/>
    <w:rsid w:val="00A74F51"/>
    <w:rsid w:val="00A8465C"/>
    <w:rsid w:val="00A904B7"/>
    <w:rsid w:val="00A91451"/>
    <w:rsid w:val="00A916D4"/>
    <w:rsid w:val="00A9173E"/>
    <w:rsid w:val="00A92588"/>
    <w:rsid w:val="00AA0751"/>
    <w:rsid w:val="00AA3C82"/>
    <w:rsid w:val="00AA58B1"/>
    <w:rsid w:val="00AA6FEC"/>
    <w:rsid w:val="00AB0657"/>
    <w:rsid w:val="00AB2869"/>
    <w:rsid w:val="00AB2B27"/>
    <w:rsid w:val="00AB312E"/>
    <w:rsid w:val="00AB4EBA"/>
    <w:rsid w:val="00AC388F"/>
    <w:rsid w:val="00AC3EB3"/>
    <w:rsid w:val="00AC4156"/>
    <w:rsid w:val="00AC4230"/>
    <w:rsid w:val="00AC52E8"/>
    <w:rsid w:val="00AC7B4F"/>
    <w:rsid w:val="00AC7F97"/>
    <w:rsid w:val="00AD2BBA"/>
    <w:rsid w:val="00AD3FE0"/>
    <w:rsid w:val="00AD4DDD"/>
    <w:rsid w:val="00AD5898"/>
    <w:rsid w:val="00AE1981"/>
    <w:rsid w:val="00AE590A"/>
    <w:rsid w:val="00AE670A"/>
    <w:rsid w:val="00AF0A55"/>
    <w:rsid w:val="00AF0BDF"/>
    <w:rsid w:val="00AF1879"/>
    <w:rsid w:val="00AF1BA8"/>
    <w:rsid w:val="00AF20CA"/>
    <w:rsid w:val="00AF2A3F"/>
    <w:rsid w:val="00AF47AC"/>
    <w:rsid w:val="00AF67A6"/>
    <w:rsid w:val="00AF72AE"/>
    <w:rsid w:val="00B019D2"/>
    <w:rsid w:val="00B03818"/>
    <w:rsid w:val="00B055DF"/>
    <w:rsid w:val="00B11012"/>
    <w:rsid w:val="00B144EF"/>
    <w:rsid w:val="00B157FB"/>
    <w:rsid w:val="00B23DE9"/>
    <w:rsid w:val="00B31705"/>
    <w:rsid w:val="00B37EF6"/>
    <w:rsid w:val="00B418B2"/>
    <w:rsid w:val="00B44C3E"/>
    <w:rsid w:val="00B47F40"/>
    <w:rsid w:val="00B542C3"/>
    <w:rsid w:val="00B568D3"/>
    <w:rsid w:val="00B56F6D"/>
    <w:rsid w:val="00B5727E"/>
    <w:rsid w:val="00B601E7"/>
    <w:rsid w:val="00B61466"/>
    <w:rsid w:val="00B6192A"/>
    <w:rsid w:val="00B61CC5"/>
    <w:rsid w:val="00B62392"/>
    <w:rsid w:val="00B72AEE"/>
    <w:rsid w:val="00B7409D"/>
    <w:rsid w:val="00B82195"/>
    <w:rsid w:val="00B822FB"/>
    <w:rsid w:val="00B86526"/>
    <w:rsid w:val="00B93AEE"/>
    <w:rsid w:val="00B97F8E"/>
    <w:rsid w:val="00BA1B9E"/>
    <w:rsid w:val="00BA365C"/>
    <w:rsid w:val="00BA5C95"/>
    <w:rsid w:val="00BB0343"/>
    <w:rsid w:val="00BB6B29"/>
    <w:rsid w:val="00BC1FEA"/>
    <w:rsid w:val="00BC7634"/>
    <w:rsid w:val="00BC7DC1"/>
    <w:rsid w:val="00BD0223"/>
    <w:rsid w:val="00BD66F4"/>
    <w:rsid w:val="00BE3B55"/>
    <w:rsid w:val="00BE66BB"/>
    <w:rsid w:val="00BE6C56"/>
    <w:rsid w:val="00BF2200"/>
    <w:rsid w:val="00BF335F"/>
    <w:rsid w:val="00BF38F2"/>
    <w:rsid w:val="00BF4F38"/>
    <w:rsid w:val="00BF7D7A"/>
    <w:rsid w:val="00C0301E"/>
    <w:rsid w:val="00C06370"/>
    <w:rsid w:val="00C10086"/>
    <w:rsid w:val="00C13B27"/>
    <w:rsid w:val="00C16A6D"/>
    <w:rsid w:val="00C205F3"/>
    <w:rsid w:val="00C21489"/>
    <w:rsid w:val="00C23C5F"/>
    <w:rsid w:val="00C30C5D"/>
    <w:rsid w:val="00C32121"/>
    <w:rsid w:val="00C340AE"/>
    <w:rsid w:val="00C376C7"/>
    <w:rsid w:val="00C37CC3"/>
    <w:rsid w:val="00C41415"/>
    <w:rsid w:val="00C41900"/>
    <w:rsid w:val="00C42DB1"/>
    <w:rsid w:val="00C4459F"/>
    <w:rsid w:val="00C512EF"/>
    <w:rsid w:val="00C54D7C"/>
    <w:rsid w:val="00C56616"/>
    <w:rsid w:val="00C5781E"/>
    <w:rsid w:val="00C57BCF"/>
    <w:rsid w:val="00C60F40"/>
    <w:rsid w:val="00C7484D"/>
    <w:rsid w:val="00C7515A"/>
    <w:rsid w:val="00C809F5"/>
    <w:rsid w:val="00C81B55"/>
    <w:rsid w:val="00C82E4E"/>
    <w:rsid w:val="00C831A2"/>
    <w:rsid w:val="00C908DF"/>
    <w:rsid w:val="00C92D45"/>
    <w:rsid w:val="00C93A72"/>
    <w:rsid w:val="00C955EA"/>
    <w:rsid w:val="00C97706"/>
    <w:rsid w:val="00CA280E"/>
    <w:rsid w:val="00CA2C6F"/>
    <w:rsid w:val="00CA4EA0"/>
    <w:rsid w:val="00CA6635"/>
    <w:rsid w:val="00CB21ED"/>
    <w:rsid w:val="00CB3429"/>
    <w:rsid w:val="00CB603B"/>
    <w:rsid w:val="00CC5D18"/>
    <w:rsid w:val="00CC5D4C"/>
    <w:rsid w:val="00CC6543"/>
    <w:rsid w:val="00CD5DBE"/>
    <w:rsid w:val="00CD79AA"/>
    <w:rsid w:val="00CE05D2"/>
    <w:rsid w:val="00CE0AE9"/>
    <w:rsid w:val="00CE40F5"/>
    <w:rsid w:val="00CE6959"/>
    <w:rsid w:val="00CE7356"/>
    <w:rsid w:val="00CF1440"/>
    <w:rsid w:val="00CF3359"/>
    <w:rsid w:val="00CF702F"/>
    <w:rsid w:val="00CF70E0"/>
    <w:rsid w:val="00D0099D"/>
    <w:rsid w:val="00D00B22"/>
    <w:rsid w:val="00D04A0E"/>
    <w:rsid w:val="00D06436"/>
    <w:rsid w:val="00D07BE3"/>
    <w:rsid w:val="00D103D5"/>
    <w:rsid w:val="00D13A94"/>
    <w:rsid w:val="00D149E0"/>
    <w:rsid w:val="00D15134"/>
    <w:rsid w:val="00D15282"/>
    <w:rsid w:val="00D17849"/>
    <w:rsid w:val="00D17AF7"/>
    <w:rsid w:val="00D217ED"/>
    <w:rsid w:val="00D2526A"/>
    <w:rsid w:val="00D2548C"/>
    <w:rsid w:val="00D26355"/>
    <w:rsid w:val="00D267CF"/>
    <w:rsid w:val="00D2770D"/>
    <w:rsid w:val="00D32CBE"/>
    <w:rsid w:val="00D34CE6"/>
    <w:rsid w:val="00D353CA"/>
    <w:rsid w:val="00D369A1"/>
    <w:rsid w:val="00D41317"/>
    <w:rsid w:val="00D439F2"/>
    <w:rsid w:val="00D43CA6"/>
    <w:rsid w:val="00D5096C"/>
    <w:rsid w:val="00D60215"/>
    <w:rsid w:val="00D63B98"/>
    <w:rsid w:val="00D6482D"/>
    <w:rsid w:val="00D65EFD"/>
    <w:rsid w:val="00D67CCF"/>
    <w:rsid w:val="00D72250"/>
    <w:rsid w:val="00D7401C"/>
    <w:rsid w:val="00D74149"/>
    <w:rsid w:val="00D76900"/>
    <w:rsid w:val="00D80F2C"/>
    <w:rsid w:val="00D81693"/>
    <w:rsid w:val="00D83E46"/>
    <w:rsid w:val="00D9162D"/>
    <w:rsid w:val="00D91773"/>
    <w:rsid w:val="00D91E35"/>
    <w:rsid w:val="00D921C7"/>
    <w:rsid w:val="00D9348A"/>
    <w:rsid w:val="00D944F1"/>
    <w:rsid w:val="00D976B1"/>
    <w:rsid w:val="00D97D12"/>
    <w:rsid w:val="00DA0468"/>
    <w:rsid w:val="00DA0AED"/>
    <w:rsid w:val="00DA0B9A"/>
    <w:rsid w:val="00DA0E33"/>
    <w:rsid w:val="00DA287E"/>
    <w:rsid w:val="00DA6E13"/>
    <w:rsid w:val="00DB706E"/>
    <w:rsid w:val="00DB7536"/>
    <w:rsid w:val="00DC03F8"/>
    <w:rsid w:val="00DC23DC"/>
    <w:rsid w:val="00DC4DA3"/>
    <w:rsid w:val="00DC7D26"/>
    <w:rsid w:val="00DD0398"/>
    <w:rsid w:val="00DD29F6"/>
    <w:rsid w:val="00DE3063"/>
    <w:rsid w:val="00DE5B22"/>
    <w:rsid w:val="00DF2FFA"/>
    <w:rsid w:val="00DF3D49"/>
    <w:rsid w:val="00DF4573"/>
    <w:rsid w:val="00DF6ECD"/>
    <w:rsid w:val="00DF6F53"/>
    <w:rsid w:val="00DF74A9"/>
    <w:rsid w:val="00E00B9A"/>
    <w:rsid w:val="00E02DFA"/>
    <w:rsid w:val="00E03C9B"/>
    <w:rsid w:val="00E05C57"/>
    <w:rsid w:val="00E06BF0"/>
    <w:rsid w:val="00E1399C"/>
    <w:rsid w:val="00E14809"/>
    <w:rsid w:val="00E24080"/>
    <w:rsid w:val="00E253FB"/>
    <w:rsid w:val="00E25469"/>
    <w:rsid w:val="00E26C5F"/>
    <w:rsid w:val="00E33147"/>
    <w:rsid w:val="00E33EC1"/>
    <w:rsid w:val="00E3675B"/>
    <w:rsid w:val="00E37644"/>
    <w:rsid w:val="00E37A0D"/>
    <w:rsid w:val="00E44C08"/>
    <w:rsid w:val="00E51C2C"/>
    <w:rsid w:val="00E53919"/>
    <w:rsid w:val="00E55A29"/>
    <w:rsid w:val="00E6182A"/>
    <w:rsid w:val="00E621A4"/>
    <w:rsid w:val="00E62EA2"/>
    <w:rsid w:val="00E66A0E"/>
    <w:rsid w:val="00E70F71"/>
    <w:rsid w:val="00E7214E"/>
    <w:rsid w:val="00E7328E"/>
    <w:rsid w:val="00E74613"/>
    <w:rsid w:val="00E77664"/>
    <w:rsid w:val="00E85EC0"/>
    <w:rsid w:val="00E860A5"/>
    <w:rsid w:val="00E90C64"/>
    <w:rsid w:val="00E9294D"/>
    <w:rsid w:val="00E9397B"/>
    <w:rsid w:val="00E96327"/>
    <w:rsid w:val="00E9761C"/>
    <w:rsid w:val="00EA0270"/>
    <w:rsid w:val="00EA0E6D"/>
    <w:rsid w:val="00EA510E"/>
    <w:rsid w:val="00EA643D"/>
    <w:rsid w:val="00EA6A63"/>
    <w:rsid w:val="00EA73E4"/>
    <w:rsid w:val="00EB0849"/>
    <w:rsid w:val="00EB0A1E"/>
    <w:rsid w:val="00EB2DA5"/>
    <w:rsid w:val="00EB4837"/>
    <w:rsid w:val="00EB70D3"/>
    <w:rsid w:val="00EB7A4E"/>
    <w:rsid w:val="00ED2CD0"/>
    <w:rsid w:val="00ED6B39"/>
    <w:rsid w:val="00ED71D6"/>
    <w:rsid w:val="00ED7F9B"/>
    <w:rsid w:val="00EE45DE"/>
    <w:rsid w:val="00EE4C82"/>
    <w:rsid w:val="00EE5AD0"/>
    <w:rsid w:val="00EE6FE5"/>
    <w:rsid w:val="00EF2743"/>
    <w:rsid w:val="00EF3322"/>
    <w:rsid w:val="00EF67A4"/>
    <w:rsid w:val="00EF723E"/>
    <w:rsid w:val="00F00894"/>
    <w:rsid w:val="00F010A9"/>
    <w:rsid w:val="00F02930"/>
    <w:rsid w:val="00F02ABC"/>
    <w:rsid w:val="00F07EE4"/>
    <w:rsid w:val="00F11616"/>
    <w:rsid w:val="00F15E8D"/>
    <w:rsid w:val="00F22A20"/>
    <w:rsid w:val="00F27EBE"/>
    <w:rsid w:val="00F352DF"/>
    <w:rsid w:val="00F35461"/>
    <w:rsid w:val="00F40343"/>
    <w:rsid w:val="00F41423"/>
    <w:rsid w:val="00F4701C"/>
    <w:rsid w:val="00F477C7"/>
    <w:rsid w:val="00F47D3D"/>
    <w:rsid w:val="00F52619"/>
    <w:rsid w:val="00F55FB6"/>
    <w:rsid w:val="00F56B2F"/>
    <w:rsid w:val="00F57119"/>
    <w:rsid w:val="00F57651"/>
    <w:rsid w:val="00F57855"/>
    <w:rsid w:val="00F62A61"/>
    <w:rsid w:val="00F6637C"/>
    <w:rsid w:val="00F664C8"/>
    <w:rsid w:val="00F6684C"/>
    <w:rsid w:val="00F668CF"/>
    <w:rsid w:val="00F66CF0"/>
    <w:rsid w:val="00F67C25"/>
    <w:rsid w:val="00F67E71"/>
    <w:rsid w:val="00F70E6C"/>
    <w:rsid w:val="00F761CD"/>
    <w:rsid w:val="00F77196"/>
    <w:rsid w:val="00F827FE"/>
    <w:rsid w:val="00F8419E"/>
    <w:rsid w:val="00F854F8"/>
    <w:rsid w:val="00F85F9B"/>
    <w:rsid w:val="00F867F1"/>
    <w:rsid w:val="00F92A8D"/>
    <w:rsid w:val="00F92DCE"/>
    <w:rsid w:val="00F947F0"/>
    <w:rsid w:val="00F97227"/>
    <w:rsid w:val="00FA1C4B"/>
    <w:rsid w:val="00FA3BA2"/>
    <w:rsid w:val="00FB0E6C"/>
    <w:rsid w:val="00FB3371"/>
    <w:rsid w:val="00FB6AB3"/>
    <w:rsid w:val="00FC19D1"/>
    <w:rsid w:val="00FD1643"/>
    <w:rsid w:val="00FD49EE"/>
    <w:rsid w:val="00FD5A7B"/>
    <w:rsid w:val="00FD73D6"/>
    <w:rsid w:val="00FE042D"/>
    <w:rsid w:val="00FE22B5"/>
    <w:rsid w:val="00FE561B"/>
    <w:rsid w:val="00FE68AA"/>
    <w:rsid w:val="00FE796B"/>
    <w:rsid w:val="00FF0D5E"/>
    <w:rsid w:val="00FF4855"/>
    <w:rsid w:val="00FF69A5"/>
    <w:rsid w:val="00FF75A0"/>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B12F56"/>
  <w15:docId w15:val="{08637C4C-0109-4C3F-9E0C-7845E88E4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863"/>
  </w:style>
  <w:style w:type="paragraph" w:styleId="Heading1">
    <w:name w:val="heading 1"/>
    <w:basedOn w:val="Normal"/>
    <w:next w:val="Normal"/>
    <w:link w:val="Heading1Char"/>
    <w:uiPriority w:val="9"/>
    <w:qFormat/>
    <w:rsid w:val="00BA68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A686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17AE"/>
    <w:pPr>
      <w:keepNext/>
      <w:keepLines/>
      <w:spacing w:before="160" w:after="80"/>
      <w:outlineLvl w:val="2"/>
    </w:pPr>
    <w:rPr>
      <w:rFonts w:ascii="Arial" w:eastAsiaTheme="majorEastAsia" w:hAnsi="Arial"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A68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A68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A686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6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6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6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A6863"/>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A68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A686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017AE"/>
    <w:rPr>
      <w:rFonts w:ascii="Arial" w:eastAsiaTheme="majorEastAsia" w:hAnsi="Arial" w:cstheme="majorBidi"/>
      <w:color w:val="0F4761" w:themeColor="accent1" w:themeShade="BF"/>
      <w:sz w:val="28"/>
      <w:szCs w:val="28"/>
    </w:rPr>
  </w:style>
  <w:style w:type="character" w:customStyle="1" w:styleId="Heading4Char">
    <w:name w:val="Heading 4 Char"/>
    <w:basedOn w:val="DefaultParagraphFont"/>
    <w:link w:val="Heading4"/>
    <w:uiPriority w:val="9"/>
    <w:rsid w:val="00BA68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A686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A68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63"/>
    <w:rPr>
      <w:rFonts w:eastAsiaTheme="majorEastAsia" w:cstheme="majorBidi"/>
      <w:color w:val="272727" w:themeColor="text1" w:themeTint="D8"/>
    </w:rPr>
  </w:style>
  <w:style w:type="character" w:customStyle="1" w:styleId="TitleChar">
    <w:name w:val="Title Char"/>
    <w:basedOn w:val="DefaultParagraphFont"/>
    <w:link w:val="Title"/>
    <w:uiPriority w:val="10"/>
    <w:rsid w:val="00BA68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BA68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63"/>
    <w:pPr>
      <w:spacing w:before="160"/>
      <w:jc w:val="center"/>
    </w:pPr>
    <w:rPr>
      <w:i/>
      <w:iCs/>
      <w:color w:val="404040" w:themeColor="text1" w:themeTint="BF"/>
    </w:rPr>
  </w:style>
  <w:style w:type="character" w:customStyle="1" w:styleId="QuoteChar">
    <w:name w:val="Quote Char"/>
    <w:basedOn w:val="DefaultParagraphFont"/>
    <w:link w:val="Quote"/>
    <w:uiPriority w:val="29"/>
    <w:rsid w:val="00BA6863"/>
    <w:rPr>
      <w:i/>
      <w:iCs/>
      <w:color w:val="404040" w:themeColor="text1" w:themeTint="BF"/>
    </w:rPr>
  </w:style>
  <w:style w:type="paragraph" w:styleId="ListParagraph">
    <w:name w:val="List Paragraph"/>
    <w:basedOn w:val="Normal"/>
    <w:link w:val="ListParagraphChar"/>
    <w:uiPriority w:val="34"/>
    <w:qFormat/>
    <w:rsid w:val="00BA6863"/>
    <w:pPr>
      <w:ind w:left="720"/>
      <w:contextualSpacing/>
    </w:pPr>
  </w:style>
  <w:style w:type="character" w:styleId="IntenseEmphasis">
    <w:name w:val="Intense Emphasis"/>
    <w:basedOn w:val="DefaultParagraphFont"/>
    <w:uiPriority w:val="21"/>
    <w:qFormat/>
    <w:rsid w:val="00BA6863"/>
    <w:rPr>
      <w:i/>
      <w:iCs/>
      <w:color w:val="0F4761" w:themeColor="accent1" w:themeShade="BF"/>
    </w:rPr>
  </w:style>
  <w:style w:type="paragraph" w:styleId="IntenseQuote">
    <w:name w:val="Intense Quote"/>
    <w:basedOn w:val="Normal"/>
    <w:next w:val="Normal"/>
    <w:link w:val="IntenseQuoteChar"/>
    <w:uiPriority w:val="30"/>
    <w:qFormat/>
    <w:rsid w:val="00BA68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63"/>
    <w:rPr>
      <w:i/>
      <w:iCs/>
      <w:color w:val="0F4761" w:themeColor="accent1" w:themeShade="BF"/>
    </w:rPr>
  </w:style>
  <w:style w:type="character" w:styleId="IntenseReference">
    <w:name w:val="Intense Reference"/>
    <w:basedOn w:val="DefaultParagraphFont"/>
    <w:uiPriority w:val="32"/>
    <w:qFormat/>
    <w:rsid w:val="00BA6863"/>
    <w:rPr>
      <w:b/>
      <w:bCs/>
      <w:smallCaps/>
      <w:color w:val="0F4761" w:themeColor="accent1" w:themeShade="BF"/>
      <w:spacing w:val="5"/>
    </w:rPr>
  </w:style>
  <w:style w:type="table" w:styleId="TableGrid">
    <w:name w:val="Table Grid"/>
    <w:basedOn w:val="TableNormal"/>
    <w:uiPriority w:val="39"/>
    <w:rsid w:val="00871B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top w:w="113" w:type="dxa"/>
        <w:left w:w="115" w:type="dxa"/>
        <w:bottom w:w="113" w:type="dxa"/>
        <w:right w:w="115" w:type="dxa"/>
      </w:tblCellMar>
    </w:tblPr>
  </w:style>
  <w:style w:type="table" w:customStyle="1" w:styleId="9">
    <w:name w:val="9"/>
    <w:basedOn w:val="TableNormal"/>
    <w:tblPr>
      <w:tblStyleRowBandSize w:val="1"/>
      <w:tblStyleColBandSize w:val="1"/>
      <w:tblCellMar>
        <w:left w:w="0" w:type="dxa"/>
        <w:right w:w="0" w:type="dxa"/>
      </w:tblCellMar>
    </w:tblPr>
  </w:style>
  <w:style w:type="table" w:customStyle="1" w:styleId="8">
    <w:name w:val="8"/>
    <w:basedOn w:val="TableNormal"/>
    <w:tblPr>
      <w:tblStyleRowBandSize w:val="1"/>
      <w:tblStyleColBandSize w:val="1"/>
      <w:tblCellMar>
        <w:left w:w="0" w:type="dxa"/>
        <w:right w:w="0" w:type="dxa"/>
      </w:tblCellMar>
    </w:tblPr>
  </w:style>
  <w:style w:type="table" w:customStyle="1" w:styleId="7">
    <w:name w:val="7"/>
    <w:basedOn w:val="TableNormal"/>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top w:w="113" w:type="dxa"/>
        <w:bottom w:w="113" w:type="dxa"/>
      </w:tblCellMar>
    </w:tblPr>
  </w:style>
  <w:style w:type="table" w:customStyle="1" w:styleId="5">
    <w:name w:val="5"/>
    <w:basedOn w:val="TableNormal"/>
    <w:tblPr>
      <w:tblStyleRowBandSize w:val="1"/>
      <w:tblStyleColBandSize w:val="1"/>
      <w:tblCellMar>
        <w:top w:w="113" w:type="dxa"/>
        <w:bottom w:w="113" w:type="dxa"/>
      </w:tblCellMar>
    </w:tblPr>
  </w:style>
  <w:style w:type="table" w:customStyle="1" w:styleId="4">
    <w:name w:val="4"/>
    <w:basedOn w:val="TableNormal"/>
    <w:tblPr>
      <w:tblStyleRowBandSize w:val="1"/>
      <w:tblStyleColBandSize w:val="1"/>
      <w:tblCellMar>
        <w:top w:w="113" w:type="dxa"/>
        <w:bottom w:w="113" w:type="dxa"/>
      </w:tblCellMar>
    </w:tblPr>
  </w:style>
  <w:style w:type="table" w:customStyle="1" w:styleId="3">
    <w:name w:val="3"/>
    <w:basedOn w:val="TableNormal"/>
    <w:tblPr>
      <w:tblStyleRowBandSize w:val="1"/>
      <w:tblStyleColBandSize w:val="1"/>
      <w:tblCellMar>
        <w:top w:w="113" w:type="dxa"/>
        <w:bottom w:w="113" w:type="dxa"/>
      </w:tblCellMar>
    </w:tblPr>
  </w:style>
  <w:style w:type="table" w:customStyle="1" w:styleId="2">
    <w:name w:val="2"/>
    <w:basedOn w:val="TableNormal"/>
    <w:tblPr>
      <w:tblStyleRowBandSize w:val="1"/>
      <w:tblStyleColBandSize w:val="1"/>
      <w:tblCellMar>
        <w:top w:w="113" w:type="dxa"/>
        <w:left w:w="115" w:type="dxa"/>
        <w:bottom w:w="113" w:type="dxa"/>
        <w:right w:w="1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table" w:styleId="TableGridLight">
    <w:name w:val="Grid Table Light"/>
    <w:basedOn w:val="TableNormal"/>
    <w:uiPriority w:val="40"/>
    <w:rsid w:val="0090491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89049C"/>
    <w:rPr>
      <w:color w:val="467886" w:themeColor="hyperlink"/>
      <w:u w:val="single"/>
    </w:rPr>
  </w:style>
  <w:style w:type="character" w:styleId="UnresolvedMention">
    <w:name w:val="Unresolved Mention"/>
    <w:basedOn w:val="DefaultParagraphFont"/>
    <w:uiPriority w:val="99"/>
    <w:semiHidden/>
    <w:unhideWhenUsed/>
    <w:rsid w:val="0089049C"/>
    <w:rPr>
      <w:color w:val="605E5C"/>
      <w:shd w:val="clear" w:color="auto" w:fill="E1DFDD"/>
    </w:rPr>
  </w:style>
  <w:style w:type="paragraph" w:styleId="Header">
    <w:name w:val="header"/>
    <w:basedOn w:val="Normal"/>
    <w:link w:val="HeaderChar"/>
    <w:uiPriority w:val="99"/>
    <w:unhideWhenUsed/>
    <w:rsid w:val="00D81693"/>
    <w:pPr>
      <w:tabs>
        <w:tab w:val="center" w:pos="4513"/>
        <w:tab w:val="right" w:pos="9026"/>
      </w:tabs>
    </w:pPr>
  </w:style>
  <w:style w:type="character" w:customStyle="1" w:styleId="HeaderChar">
    <w:name w:val="Header Char"/>
    <w:basedOn w:val="DefaultParagraphFont"/>
    <w:link w:val="Header"/>
    <w:uiPriority w:val="99"/>
    <w:rsid w:val="00D81693"/>
  </w:style>
  <w:style w:type="paragraph" w:styleId="Footer">
    <w:name w:val="footer"/>
    <w:basedOn w:val="Normal"/>
    <w:link w:val="FooterChar"/>
    <w:uiPriority w:val="99"/>
    <w:unhideWhenUsed/>
    <w:rsid w:val="00D81693"/>
    <w:pPr>
      <w:tabs>
        <w:tab w:val="center" w:pos="4513"/>
        <w:tab w:val="right" w:pos="9026"/>
      </w:tabs>
    </w:pPr>
  </w:style>
  <w:style w:type="character" w:customStyle="1" w:styleId="FooterChar">
    <w:name w:val="Footer Char"/>
    <w:basedOn w:val="DefaultParagraphFont"/>
    <w:link w:val="Footer"/>
    <w:uiPriority w:val="99"/>
    <w:rsid w:val="00D81693"/>
  </w:style>
  <w:style w:type="character" w:styleId="Strong">
    <w:name w:val="Strong"/>
    <w:basedOn w:val="DefaultParagraphFont"/>
    <w:uiPriority w:val="22"/>
    <w:qFormat/>
    <w:rsid w:val="00962EDB"/>
    <w:rPr>
      <w:b/>
      <w:bCs/>
    </w:rPr>
  </w:style>
  <w:style w:type="paragraph" w:styleId="NormalWeb">
    <w:name w:val="Normal (Web)"/>
    <w:basedOn w:val="Normal"/>
    <w:uiPriority w:val="99"/>
    <w:unhideWhenUsed/>
    <w:qFormat/>
    <w:rsid w:val="002F61BF"/>
    <w:pPr>
      <w:spacing w:before="100" w:beforeAutospacing="1" w:after="100" w:afterAutospacing="1"/>
    </w:pPr>
  </w:style>
  <w:style w:type="paragraph" w:styleId="CommentText">
    <w:name w:val="annotation text"/>
    <w:basedOn w:val="Normal"/>
    <w:link w:val="CommentTextChar"/>
    <w:uiPriority w:val="99"/>
    <w:unhideWhenUsed/>
    <w:rsid w:val="009B733C"/>
    <w:rPr>
      <w:sz w:val="20"/>
      <w:szCs w:val="20"/>
      <w:lang w:eastAsia="en-US" w:bidi="my-MM"/>
    </w:rPr>
  </w:style>
  <w:style w:type="character" w:customStyle="1" w:styleId="CommentTextChar">
    <w:name w:val="Comment Text Char"/>
    <w:basedOn w:val="DefaultParagraphFont"/>
    <w:link w:val="CommentText"/>
    <w:uiPriority w:val="99"/>
    <w:qFormat/>
    <w:rsid w:val="009B733C"/>
    <w:rPr>
      <w:sz w:val="20"/>
      <w:szCs w:val="20"/>
      <w:lang w:eastAsia="en-US" w:bidi="my-MM"/>
    </w:rPr>
  </w:style>
  <w:style w:type="character" w:styleId="CommentReference">
    <w:name w:val="annotation reference"/>
    <w:basedOn w:val="DefaultParagraphFont"/>
    <w:uiPriority w:val="99"/>
    <w:semiHidden/>
    <w:unhideWhenUsed/>
    <w:qFormat/>
    <w:rsid w:val="009B733C"/>
    <w:rPr>
      <w:sz w:val="16"/>
      <w:szCs w:val="16"/>
    </w:rPr>
  </w:style>
  <w:style w:type="character" w:customStyle="1" w:styleId="apple-tab-span">
    <w:name w:val="apple-tab-span"/>
    <w:basedOn w:val="DefaultParagraphFont"/>
    <w:rsid w:val="004675DC"/>
  </w:style>
  <w:style w:type="paragraph" w:styleId="TOC1">
    <w:name w:val="toc 1"/>
    <w:basedOn w:val="Normal"/>
    <w:next w:val="Normal"/>
    <w:autoRedefine/>
    <w:uiPriority w:val="39"/>
    <w:unhideWhenUsed/>
    <w:rsid w:val="00B44C3E"/>
    <w:pPr>
      <w:spacing w:after="100"/>
    </w:pPr>
  </w:style>
  <w:style w:type="paragraph" w:styleId="TOC2">
    <w:name w:val="toc 2"/>
    <w:basedOn w:val="Normal"/>
    <w:next w:val="Normal"/>
    <w:autoRedefine/>
    <w:uiPriority w:val="39"/>
    <w:unhideWhenUsed/>
    <w:rsid w:val="00B44C3E"/>
    <w:pPr>
      <w:spacing w:after="100"/>
      <w:ind w:left="240"/>
    </w:pPr>
  </w:style>
  <w:style w:type="paragraph" w:styleId="TOC3">
    <w:name w:val="toc 3"/>
    <w:basedOn w:val="Normal"/>
    <w:next w:val="Normal"/>
    <w:autoRedefine/>
    <w:uiPriority w:val="39"/>
    <w:unhideWhenUsed/>
    <w:rsid w:val="00B44C3E"/>
    <w:pPr>
      <w:spacing w:after="100"/>
      <w:ind w:left="480"/>
    </w:pPr>
  </w:style>
  <w:style w:type="paragraph" w:styleId="TOC4">
    <w:name w:val="toc 4"/>
    <w:basedOn w:val="Normal"/>
    <w:next w:val="Normal"/>
    <w:autoRedefine/>
    <w:uiPriority w:val="39"/>
    <w:unhideWhenUsed/>
    <w:rsid w:val="00B44C3E"/>
    <w:pPr>
      <w:spacing w:after="100"/>
      <w:ind w:left="720"/>
    </w:pPr>
  </w:style>
  <w:style w:type="paragraph" w:styleId="TOC5">
    <w:name w:val="toc 5"/>
    <w:basedOn w:val="Normal"/>
    <w:next w:val="Normal"/>
    <w:autoRedefine/>
    <w:uiPriority w:val="39"/>
    <w:unhideWhenUsed/>
    <w:rsid w:val="00B44C3E"/>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B44C3E"/>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B44C3E"/>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B44C3E"/>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B44C3E"/>
    <w:pPr>
      <w:spacing w:after="100" w:line="278" w:lineRule="auto"/>
      <w:ind w:left="1920"/>
    </w:pPr>
    <w:rPr>
      <w:rFonts w:asciiTheme="minorHAnsi" w:eastAsiaTheme="minorEastAsia" w:hAnsiTheme="minorHAnsi" w:cstheme="minorBidi"/>
      <w:kern w:val="2"/>
      <w14:ligatures w14:val="standardContextual"/>
    </w:rPr>
  </w:style>
  <w:style w:type="character" w:customStyle="1" w:styleId="ListParagraphChar">
    <w:name w:val="List Paragraph Char"/>
    <w:link w:val="ListParagraph"/>
    <w:uiPriority w:val="34"/>
    <w:locked/>
    <w:rsid w:val="00FB3371"/>
  </w:style>
  <w:style w:type="table" w:customStyle="1" w:styleId="TableGrid1">
    <w:name w:val="Table Grid1"/>
    <w:basedOn w:val="TableNormal"/>
    <w:next w:val="TableGrid"/>
    <w:uiPriority w:val="39"/>
    <w:rsid w:val="00FB3371"/>
    <w:rPr>
      <w:rFonts w:ascii="Arial" w:eastAsiaTheme="minorHAnsi" w:hAnsi="Arial" w:cstheme="minorBidi"/>
      <w:kern w:val="2"/>
      <w:sz w:val="20"/>
      <w:lang w:val="en-US"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Pr>
  </w:style>
  <w:style w:type="paragraph" w:styleId="CommentSubject">
    <w:name w:val="annotation subject"/>
    <w:basedOn w:val="CommentText"/>
    <w:next w:val="CommentText"/>
    <w:link w:val="CommentSubjectChar"/>
    <w:uiPriority w:val="99"/>
    <w:semiHidden/>
    <w:unhideWhenUsed/>
    <w:rsid w:val="00FB3371"/>
    <w:rPr>
      <w:b/>
      <w:bCs/>
      <w:lang w:eastAsia="en-ID" w:bidi="ar-SA"/>
    </w:rPr>
  </w:style>
  <w:style w:type="character" w:customStyle="1" w:styleId="CommentSubjectChar">
    <w:name w:val="Comment Subject Char"/>
    <w:basedOn w:val="CommentTextChar"/>
    <w:link w:val="CommentSubject"/>
    <w:uiPriority w:val="99"/>
    <w:semiHidden/>
    <w:rsid w:val="00FB3371"/>
    <w:rPr>
      <w:b/>
      <w:bCs/>
      <w:sz w:val="20"/>
      <w:szCs w:val="20"/>
      <w:lang w:eastAsia="en-US" w:bidi="my-MM"/>
    </w:rPr>
  </w:style>
  <w:style w:type="paragraph" w:styleId="TOCHeading">
    <w:name w:val="TOC Heading"/>
    <w:basedOn w:val="Heading1"/>
    <w:next w:val="Normal"/>
    <w:uiPriority w:val="39"/>
    <w:unhideWhenUsed/>
    <w:qFormat/>
    <w:rsid w:val="00FB3371"/>
    <w:pPr>
      <w:spacing w:before="240" w:after="0" w:line="259" w:lineRule="auto"/>
      <w:ind w:left="1276" w:right="540"/>
      <w:outlineLvl w:val="9"/>
    </w:pPr>
    <w:rPr>
      <w:rFonts w:ascii="Arial" w:hAnsi="Arial" w:cs="Arial"/>
      <w:b/>
      <w:bCs/>
      <w:color w:val="215E99" w:themeColor="text2" w:themeTint="BF"/>
      <w:sz w:val="32"/>
      <w:szCs w:val="32"/>
      <w:lang w:val="en-US" w:eastAsia="en-US"/>
    </w:rPr>
  </w:style>
  <w:style w:type="table" w:customStyle="1" w:styleId="56">
    <w:name w:val="56"/>
    <w:basedOn w:val="TableNormal"/>
    <w:rsid w:val="00FB3371"/>
    <w:rPr>
      <w:lang w:eastAsia="en-US"/>
    </w:rPr>
    <w:tblPr>
      <w:tblStyleRowBandSize w:val="1"/>
      <w:tblStyleColBandSize w:val="1"/>
      <w:tblCellMar>
        <w:left w:w="115" w:type="dxa"/>
        <w:right w:w="115" w:type="dxa"/>
      </w:tblCellMar>
    </w:tblPr>
  </w:style>
  <w:style w:type="character" w:styleId="HTMLCode">
    <w:name w:val="HTML Code"/>
    <w:basedOn w:val="DefaultParagraphFont"/>
    <w:uiPriority w:val="99"/>
    <w:semiHidden/>
    <w:unhideWhenUsed/>
    <w:rsid w:val="00FB3371"/>
    <w:rPr>
      <w:rFonts w:ascii="Courier New" w:eastAsia="Times New Roman" w:hAnsi="Courier New" w:cs="Courier New"/>
      <w:sz w:val="20"/>
      <w:szCs w:val="20"/>
    </w:rPr>
  </w:style>
  <w:style w:type="table" w:customStyle="1" w:styleId="55">
    <w:name w:val="55"/>
    <w:basedOn w:val="TableNormal"/>
    <w:rsid w:val="00FB3371"/>
    <w:rPr>
      <w:lang w:eastAsia="en-US"/>
    </w:rPr>
    <w:tblPr>
      <w:tblStyleRowBandSize w:val="1"/>
      <w:tblStyleColBandSize w:val="1"/>
      <w:tblCellMar>
        <w:left w:w="115" w:type="dxa"/>
        <w:right w:w="115" w:type="dxa"/>
      </w:tblCellMar>
    </w:tblPr>
  </w:style>
  <w:style w:type="table" w:customStyle="1" w:styleId="54">
    <w:name w:val="54"/>
    <w:basedOn w:val="TableNormal"/>
    <w:rsid w:val="00FB3371"/>
    <w:rPr>
      <w:lang w:eastAsia="en-US"/>
    </w:rPr>
    <w:tblPr>
      <w:tblStyleRowBandSize w:val="1"/>
      <w:tblStyleColBandSize w:val="1"/>
      <w:tblCellMar>
        <w:left w:w="115" w:type="dxa"/>
        <w:right w:w="115" w:type="dxa"/>
      </w:tblCellMar>
    </w:tblPr>
  </w:style>
  <w:style w:type="table" w:customStyle="1" w:styleId="53">
    <w:name w:val="53"/>
    <w:basedOn w:val="TableNormal"/>
    <w:rsid w:val="00FB3371"/>
    <w:rPr>
      <w:lang w:eastAsia="en-US"/>
    </w:rPr>
    <w:tblPr>
      <w:tblStyleRowBandSize w:val="1"/>
      <w:tblStyleColBandSize w:val="1"/>
      <w:tblCellMar>
        <w:left w:w="115" w:type="dxa"/>
        <w:right w:w="115" w:type="dxa"/>
      </w:tblCellMar>
    </w:tblPr>
  </w:style>
  <w:style w:type="table" w:customStyle="1" w:styleId="49">
    <w:name w:val="49"/>
    <w:basedOn w:val="TableNormal"/>
    <w:rsid w:val="00FB3371"/>
    <w:rPr>
      <w:lang w:eastAsia="en-US"/>
    </w:rPr>
    <w:tblPr>
      <w:tblStyleRowBandSize w:val="1"/>
      <w:tblStyleColBandSize w:val="1"/>
    </w:tblPr>
  </w:style>
  <w:style w:type="table" w:customStyle="1" w:styleId="48">
    <w:name w:val="48"/>
    <w:basedOn w:val="TableNormal"/>
    <w:rsid w:val="00FB3371"/>
    <w:rPr>
      <w:lang w:eastAsia="en-US"/>
    </w:rPr>
    <w:tblPr>
      <w:tblStyleRowBandSize w:val="1"/>
      <w:tblStyleColBandSize w:val="1"/>
      <w:tblCellMar>
        <w:top w:w="113" w:type="dxa"/>
        <w:bottom w:w="113" w:type="dxa"/>
      </w:tblCellMar>
    </w:tblPr>
  </w:style>
  <w:style w:type="table" w:customStyle="1" w:styleId="45">
    <w:name w:val="45"/>
    <w:basedOn w:val="TableNormal"/>
    <w:rsid w:val="00FB3371"/>
    <w:rPr>
      <w:lang w:eastAsia="en-US"/>
    </w:rPr>
    <w:tblPr>
      <w:tblStyleRowBandSize w:val="1"/>
      <w:tblStyleColBandSize w:val="1"/>
      <w:tblCellMar>
        <w:left w:w="115" w:type="dxa"/>
        <w:right w:w="115" w:type="dxa"/>
      </w:tblCellMar>
    </w:tblPr>
  </w:style>
  <w:style w:type="table" w:customStyle="1" w:styleId="101">
    <w:name w:val="101"/>
    <w:basedOn w:val="TableNormal"/>
    <w:rsid w:val="00FB3371"/>
    <w:rPr>
      <w:lang w:eastAsia="en-US"/>
    </w:rPr>
    <w:tblPr>
      <w:tblStyleRowBandSize w:val="1"/>
      <w:tblStyleColBandSize w:val="1"/>
      <w:tblCellMar>
        <w:left w:w="115" w:type="dxa"/>
        <w:right w:w="115" w:type="dxa"/>
      </w:tblCellMar>
    </w:tblPr>
  </w:style>
  <w:style w:type="table" w:customStyle="1" w:styleId="91">
    <w:name w:val="91"/>
    <w:basedOn w:val="TableNormal"/>
    <w:rsid w:val="00FB3371"/>
    <w:rPr>
      <w:lang w:eastAsia="en-US"/>
    </w:rPr>
    <w:tblPr>
      <w:tblStyleRowBandSize w:val="1"/>
      <w:tblStyleColBandSize w:val="1"/>
      <w:tblCellMar>
        <w:left w:w="115" w:type="dxa"/>
        <w:right w:w="115" w:type="dxa"/>
      </w:tblCellMar>
    </w:tblPr>
  </w:style>
  <w:style w:type="table" w:customStyle="1" w:styleId="81">
    <w:name w:val="81"/>
    <w:basedOn w:val="TableNormal"/>
    <w:rsid w:val="00FB3371"/>
    <w:rPr>
      <w:lang w:eastAsia="en-US"/>
    </w:rPr>
    <w:tblPr>
      <w:tblStyleRowBandSize w:val="1"/>
      <w:tblStyleColBandSize w:val="1"/>
      <w:tblCellMar>
        <w:left w:w="115" w:type="dxa"/>
        <w:right w:w="115" w:type="dxa"/>
      </w:tblCellMar>
    </w:tblPr>
  </w:style>
  <w:style w:type="table" w:customStyle="1" w:styleId="61">
    <w:name w:val="61"/>
    <w:basedOn w:val="TableNormal"/>
    <w:rsid w:val="00FB3371"/>
    <w:rPr>
      <w:lang w:eastAsia="en-US"/>
    </w:rPr>
    <w:tblPr>
      <w:tblStyleRowBandSize w:val="1"/>
      <w:tblStyleColBandSize w:val="1"/>
      <w:tblCellMar>
        <w:left w:w="115" w:type="dxa"/>
        <w:right w:w="115" w:type="dxa"/>
      </w:tblCellMar>
    </w:tblPr>
  </w:style>
  <w:style w:type="table" w:customStyle="1" w:styleId="51">
    <w:name w:val="51"/>
    <w:basedOn w:val="TableNormal"/>
    <w:rsid w:val="00FB3371"/>
    <w:rPr>
      <w:lang w:eastAsia="en-US"/>
    </w:rPr>
    <w:tblPr>
      <w:tblStyleRowBandSize w:val="1"/>
      <w:tblStyleColBandSize w:val="1"/>
      <w:tblCellMar>
        <w:left w:w="115" w:type="dxa"/>
        <w:right w:w="115" w:type="dxa"/>
      </w:tblCellMar>
    </w:tblPr>
  </w:style>
  <w:style w:type="table" w:customStyle="1" w:styleId="31">
    <w:name w:val="31"/>
    <w:basedOn w:val="TableNormal"/>
    <w:rsid w:val="00FB3371"/>
    <w:rPr>
      <w:lang w:eastAsia="en-US"/>
    </w:rPr>
    <w:tblPr>
      <w:tblStyleRowBandSize w:val="1"/>
      <w:tblStyleColBandSize w:val="1"/>
      <w:tblCellMar>
        <w:left w:w="115" w:type="dxa"/>
        <w:right w:w="115" w:type="dxa"/>
      </w:tblCellMar>
    </w:tblPr>
  </w:style>
  <w:style w:type="table" w:customStyle="1" w:styleId="13">
    <w:name w:val="13"/>
    <w:basedOn w:val="TableNormal"/>
    <w:rsid w:val="00FB3371"/>
    <w:rPr>
      <w:lang w:eastAsia="en-US"/>
    </w:rPr>
    <w:tblPr>
      <w:tblStyleRowBandSize w:val="1"/>
      <w:tblStyleColBandSize w:val="1"/>
      <w:tblCellMar>
        <w:top w:w="113" w:type="dxa"/>
        <w:bottom w:w="113" w:type="dxa"/>
      </w:tblCellMar>
    </w:tblPr>
  </w:style>
  <w:style w:type="paragraph" w:styleId="Revision">
    <w:name w:val="Revision"/>
    <w:hidden/>
    <w:uiPriority w:val="99"/>
    <w:semiHidden/>
    <w:rsid w:val="009B044B"/>
  </w:style>
  <w:style w:type="paragraph" w:styleId="NoSpacing">
    <w:name w:val="No Spacing"/>
    <w:uiPriority w:val="1"/>
    <w:qFormat/>
    <w:rsid w:val="008D7D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92153">
      <w:bodyDiv w:val="1"/>
      <w:marLeft w:val="0"/>
      <w:marRight w:val="0"/>
      <w:marTop w:val="0"/>
      <w:marBottom w:val="0"/>
      <w:divBdr>
        <w:top w:val="none" w:sz="0" w:space="0" w:color="auto"/>
        <w:left w:val="none" w:sz="0" w:space="0" w:color="auto"/>
        <w:bottom w:val="none" w:sz="0" w:space="0" w:color="auto"/>
        <w:right w:val="none" w:sz="0" w:space="0" w:color="auto"/>
      </w:divBdr>
    </w:div>
    <w:div w:id="24914000">
      <w:bodyDiv w:val="1"/>
      <w:marLeft w:val="0"/>
      <w:marRight w:val="0"/>
      <w:marTop w:val="0"/>
      <w:marBottom w:val="0"/>
      <w:divBdr>
        <w:top w:val="none" w:sz="0" w:space="0" w:color="auto"/>
        <w:left w:val="none" w:sz="0" w:space="0" w:color="auto"/>
        <w:bottom w:val="none" w:sz="0" w:space="0" w:color="auto"/>
        <w:right w:val="none" w:sz="0" w:space="0" w:color="auto"/>
      </w:divBdr>
      <w:divsChild>
        <w:div w:id="675114315">
          <w:marLeft w:val="0"/>
          <w:marRight w:val="0"/>
          <w:marTop w:val="0"/>
          <w:marBottom w:val="0"/>
          <w:divBdr>
            <w:top w:val="none" w:sz="0" w:space="0" w:color="auto"/>
            <w:left w:val="none" w:sz="0" w:space="0" w:color="auto"/>
            <w:bottom w:val="none" w:sz="0" w:space="0" w:color="auto"/>
            <w:right w:val="none" w:sz="0" w:space="0" w:color="auto"/>
          </w:divBdr>
        </w:div>
        <w:div w:id="2041079950">
          <w:marLeft w:val="0"/>
          <w:marRight w:val="0"/>
          <w:marTop w:val="0"/>
          <w:marBottom w:val="0"/>
          <w:divBdr>
            <w:top w:val="none" w:sz="0" w:space="0" w:color="auto"/>
            <w:left w:val="none" w:sz="0" w:space="0" w:color="auto"/>
            <w:bottom w:val="none" w:sz="0" w:space="0" w:color="auto"/>
            <w:right w:val="none" w:sz="0" w:space="0" w:color="auto"/>
          </w:divBdr>
        </w:div>
        <w:div w:id="1215504926">
          <w:marLeft w:val="0"/>
          <w:marRight w:val="0"/>
          <w:marTop w:val="0"/>
          <w:marBottom w:val="0"/>
          <w:divBdr>
            <w:top w:val="none" w:sz="0" w:space="0" w:color="auto"/>
            <w:left w:val="none" w:sz="0" w:space="0" w:color="auto"/>
            <w:bottom w:val="none" w:sz="0" w:space="0" w:color="auto"/>
            <w:right w:val="none" w:sz="0" w:space="0" w:color="auto"/>
          </w:divBdr>
        </w:div>
        <w:div w:id="1931695566">
          <w:marLeft w:val="0"/>
          <w:marRight w:val="0"/>
          <w:marTop w:val="0"/>
          <w:marBottom w:val="0"/>
          <w:divBdr>
            <w:top w:val="none" w:sz="0" w:space="0" w:color="auto"/>
            <w:left w:val="none" w:sz="0" w:space="0" w:color="auto"/>
            <w:bottom w:val="none" w:sz="0" w:space="0" w:color="auto"/>
            <w:right w:val="none" w:sz="0" w:space="0" w:color="auto"/>
          </w:divBdr>
        </w:div>
        <w:div w:id="1353409403">
          <w:marLeft w:val="0"/>
          <w:marRight w:val="0"/>
          <w:marTop w:val="0"/>
          <w:marBottom w:val="0"/>
          <w:divBdr>
            <w:top w:val="none" w:sz="0" w:space="0" w:color="auto"/>
            <w:left w:val="none" w:sz="0" w:space="0" w:color="auto"/>
            <w:bottom w:val="none" w:sz="0" w:space="0" w:color="auto"/>
            <w:right w:val="none" w:sz="0" w:space="0" w:color="auto"/>
          </w:divBdr>
        </w:div>
        <w:div w:id="477503729">
          <w:marLeft w:val="0"/>
          <w:marRight w:val="0"/>
          <w:marTop w:val="0"/>
          <w:marBottom w:val="0"/>
          <w:divBdr>
            <w:top w:val="none" w:sz="0" w:space="0" w:color="auto"/>
            <w:left w:val="none" w:sz="0" w:space="0" w:color="auto"/>
            <w:bottom w:val="none" w:sz="0" w:space="0" w:color="auto"/>
            <w:right w:val="none" w:sz="0" w:space="0" w:color="auto"/>
          </w:divBdr>
        </w:div>
        <w:div w:id="1044019932">
          <w:marLeft w:val="0"/>
          <w:marRight w:val="0"/>
          <w:marTop w:val="0"/>
          <w:marBottom w:val="0"/>
          <w:divBdr>
            <w:top w:val="none" w:sz="0" w:space="0" w:color="auto"/>
            <w:left w:val="none" w:sz="0" w:space="0" w:color="auto"/>
            <w:bottom w:val="none" w:sz="0" w:space="0" w:color="auto"/>
            <w:right w:val="none" w:sz="0" w:space="0" w:color="auto"/>
          </w:divBdr>
        </w:div>
        <w:div w:id="1822960113">
          <w:marLeft w:val="0"/>
          <w:marRight w:val="0"/>
          <w:marTop w:val="0"/>
          <w:marBottom w:val="0"/>
          <w:divBdr>
            <w:top w:val="none" w:sz="0" w:space="0" w:color="auto"/>
            <w:left w:val="none" w:sz="0" w:space="0" w:color="auto"/>
            <w:bottom w:val="none" w:sz="0" w:space="0" w:color="auto"/>
            <w:right w:val="none" w:sz="0" w:space="0" w:color="auto"/>
          </w:divBdr>
        </w:div>
        <w:div w:id="578368920">
          <w:marLeft w:val="0"/>
          <w:marRight w:val="0"/>
          <w:marTop w:val="0"/>
          <w:marBottom w:val="0"/>
          <w:divBdr>
            <w:top w:val="none" w:sz="0" w:space="0" w:color="auto"/>
            <w:left w:val="none" w:sz="0" w:space="0" w:color="auto"/>
            <w:bottom w:val="none" w:sz="0" w:space="0" w:color="auto"/>
            <w:right w:val="none" w:sz="0" w:space="0" w:color="auto"/>
          </w:divBdr>
        </w:div>
        <w:div w:id="701514893">
          <w:marLeft w:val="0"/>
          <w:marRight w:val="0"/>
          <w:marTop w:val="0"/>
          <w:marBottom w:val="0"/>
          <w:divBdr>
            <w:top w:val="none" w:sz="0" w:space="0" w:color="auto"/>
            <w:left w:val="none" w:sz="0" w:space="0" w:color="auto"/>
            <w:bottom w:val="none" w:sz="0" w:space="0" w:color="auto"/>
            <w:right w:val="none" w:sz="0" w:space="0" w:color="auto"/>
          </w:divBdr>
        </w:div>
      </w:divsChild>
    </w:div>
    <w:div w:id="25525441">
      <w:bodyDiv w:val="1"/>
      <w:marLeft w:val="0"/>
      <w:marRight w:val="0"/>
      <w:marTop w:val="0"/>
      <w:marBottom w:val="0"/>
      <w:divBdr>
        <w:top w:val="none" w:sz="0" w:space="0" w:color="auto"/>
        <w:left w:val="none" w:sz="0" w:space="0" w:color="auto"/>
        <w:bottom w:val="none" w:sz="0" w:space="0" w:color="auto"/>
        <w:right w:val="none" w:sz="0" w:space="0" w:color="auto"/>
      </w:divBdr>
    </w:div>
    <w:div w:id="29649967">
      <w:bodyDiv w:val="1"/>
      <w:marLeft w:val="0"/>
      <w:marRight w:val="0"/>
      <w:marTop w:val="0"/>
      <w:marBottom w:val="0"/>
      <w:divBdr>
        <w:top w:val="none" w:sz="0" w:space="0" w:color="auto"/>
        <w:left w:val="none" w:sz="0" w:space="0" w:color="auto"/>
        <w:bottom w:val="none" w:sz="0" w:space="0" w:color="auto"/>
        <w:right w:val="none" w:sz="0" w:space="0" w:color="auto"/>
      </w:divBdr>
    </w:div>
    <w:div w:id="33779255">
      <w:bodyDiv w:val="1"/>
      <w:marLeft w:val="0"/>
      <w:marRight w:val="0"/>
      <w:marTop w:val="0"/>
      <w:marBottom w:val="0"/>
      <w:divBdr>
        <w:top w:val="none" w:sz="0" w:space="0" w:color="auto"/>
        <w:left w:val="none" w:sz="0" w:space="0" w:color="auto"/>
        <w:bottom w:val="none" w:sz="0" w:space="0" w:color="auto"/>
        <w:right w:val="none" w:sz="0" w:space="0" w:color="auto"/>
      </w:divBdr>
    </w:div>
    <w:div w:id="37822701">
      <w:bodyDiv w:val="1"/>
      <w:marLeft w:val="0"/>
      <w:marRight w:val="0"/>
      <w:marTop w:val="0"/>
      <w:marBottom w:val="0"/>
      <w:divBdr>
        <w:top w:val="none" w:sz="0" w:space="0" w:color="auto"/>
        <w:left w:val="none" w:sz="0" w:space="0" w:color="auto"/>
        <w:bottom w:val="none" w:sz="0" w:space="0" w:color="auto"/>
        <w:right w:val="none" w:sz="0" w:space="0" w:color="auto"/>
      </w:divBdr>
      <w:divsChild>
        <w:div w:id="516505568">
          <w:marLeft w:val="0"/>
          <w:marRight w:val="0"/>
          <w:marTop w:val="0"/>
          <w:marBottom w:val="0"/>
          <w:divBdr>
            <w:top w:val="none" w:sz="0" w:space="0" w:color="auto"/>
            <w:left w:val="none" w:sz="0" w:space="0" w:color="auto"/>
            <w:bottom w:val="none" w:sz="0" w:space="0" w:color="auto"/>
            <w:right w:val="none" w:sz="0" w:space="0" w:color="auto"/>
          </w:divBdr>
        </w:div>
        <w:div w:id="560292127">
          <w:marLeft w:val="0"/>
          <w:marRight w:val="0"/>
          <w:marTop w:val="0"/>
          <w:marBottom w:val="0"/>
          <w:divBdr>
            <w:top w:val="none" w:sz="0" w:space="0" w:color="auto"/>
            <w:left w:val="none" w:sz="0" w:space="0" w:color="auto"/>
            <w:bottom w:val="none" w:sz="0" w:space="0" w:color="auto"/>
            <w:right w:val="none" w:sz="0" w:space="0" w:color="auto"/>
          </w:divBdr>
        </w:div>
        <w:div w:id="72509424">
          <w:marLeft w:val="0"/>
          <w:marRight w:val="0"/>
          <w:marTop w:val="0"/>
          <w:marBottom w:val="0"/>
          <w:divBdr>
            <w:top w:val="none" w:sz="0" w:space="0" w:color="auto"/>
            <w:left w:val="none" w:sz="0" w:space="0" w:color="auto"/>
            <w:bottom w:val="none" w:sz="0" w:space="0" w:color="auto"/>
            <w:right w:val="none" w:sz="0" w:space="0" w:color="auto"/>
          </w:divBdr>
        </w:div>
        <w:div w:id="32847337">
          <w:marLeft w:val="0"/>
          <w:marRight w:val="0"/>
          <w:marTop w:val="0"/>
          <w:marBottom w:val="0"/>
          <w:divBdr>
            <w:top w:val="none" w:sz="0" w:space="0" w:color="auto"/>
            <w:left w:val="none" w:sz="0" w:space="0" w:color="auto"/>
            <w:bottom w:val="none" w:sz="0" w:space="0" w:color="auto"/>
            <w:right w:val="none" w:sz="0" w:space="0" w:color="auto"/>
          </w:divBdr>
        </w:div>
        <w:div w:id="978262217">
          <w:marLeft w:val="0"/>
          <w:marRight w:val="0"/>
          <w:marTop w:val="0"/>
          <w:marBottom w:val="0"/>
          <w:divBdr>
            <w:top w:val="none" w:sz="0" w:space="0" w:color="auto"/>
            <w:left w:val="none" w:sz="0" w:space="0" w:color="auto"/>
            <w:bottom w:val="none" w:sz="0" w:space="0" w:color="auto"/>
            <w:right w:val="none" w:sz="0" w:space="0" w:color="auto"/>
          </w:divBdr>
        </w:div>
        <w:div w:id="1921787281">
          <w:marLeft w:val="0"/>
          <w:marRight w:val="0"/>
          <w:marTop w:val="0"/>
          <w:marBottom w:val="0"/>
          <w:divBdr>
            <w:top w:val="none" w:sz="0" w:space="0" w:color="auto"/>
            <w:left w:val="none" w:sz="0" w:space="0" w:color="auto"/>
            <w:bottom w:val="none" w:sz="0" w:space="0" w:color="auto"/>
            <w:right w:val="none" w:sz="0" w:space="0" w:color="auto"/>
          </w:divBdr>
        </w:div>
        <w:div w:id="766538119">
          <w:marLeft w:val="0"/>
          <w:marRight w:val="0"/>
          <w:marTop w:val="0"/>
          <w:marBottom w:val="0"/>
          <w:divBdr>
            <w:top w:val="none" w:sz="0" w:space="0" w:color="auto"/>
            <w:left w:val="none" w:sz="0" w:space="0" w:color="auto"/>
            <w:bottom w:val="none" w:sz="0" w:space="0" w:color="auto"/>
            <w:right w:val="none" w:sz="0" w:space="0" w:color="auto"/>
          </w:divBdr>
        </w:div>
        <w:div w:id="1928802547">
          <w:marLeft w:val="0"/>
          <w:marRight w:val="0"/>
          <w:marTop w:val="0"/>
          <w:marBottom w:val="0"/>
          <w:divBdr>
            <w:top w:val="none" w:sz="0" w:space="0" w:color="auto"/>
            <w:left w:val="none" w:sz="0" w:space="0" w:color="auto"/>
            <w:bottom w:val="none" w:sz="0" w:space="0" w:color="auto"/>
            <w:right w:val="none" w:sz="0" w:space="0" w:color="auto"/>
          </w:divBdr>
        </w:div>
      </w:divsChild>
    </w:div>
    <w:div w:id="75171257">
      <w:bodyDiv w:val="1"/>
      <w:marLeft w:val="0"/>
      <w:marRight w:val="0"/>
      <w:marTop w:val="0"/>
      <w:marBottom w:val="0"/>
      <w:divBdr>
        <w:top w:val="none" w:sz="0" w:space="0" w:color="auto"/>
        <w:left w:val="none" w:sz="0" w:space="0" w:color="auto"/>
        <w:bottom w:val="none" w:sz="0" w:space="0" w:color="auto"/>
        <w:right w:val="none" w:sz="0" w:space="0" w:color="auto"/>
      </w:divBdr>
      <w:divsChild>
        <w:div w:id="1709064794">
          <w:marLeft w:val="0"/>
          <w:marRight w:val="0"/>
          <w:marTop w:val="0"/>
          <w:marBottom w:val="0"/>
          <w:divBdr>
            <w:top w:val="none" w:sz="0" w:space="0" w:color="auto"/>
            <w:left w:val="none" w:sz="0" w:space="0" w:color="auto"/>
            <w:bottom w:val="none" w:sz="0" w:space="0" w:color="auto"/>
            <w:right w:val="none" w:sz="0" w:space="0" w:color="auto"/>
          </w:divBdr>
          <w:divsChild>
            <w:div w:id="280260092">
              <w:marLeft w:val="0"/>
              <w:marRight w:val="0"/>
              <w:marTop w:val="0"/>
              <w:marBottom w:val="0"/>
              <w:divBdr>
                <w:top w:val="none" w:sz="0" w:space="0" w:color="auto"/>
                <w:left w:val="none" w:sz="0" w:space="0" w:color="auto"/>
                <w:bottom w:val="none" w:sz="0" w:space="0" w:color="auto"/>
                <w:right w:val="none" w:sz="0" w:space="0" w:color="auto"/>
              </w:divBdr>
            </w:div>
            <w:div w:id="896207439">
              <w:marLeft w:val="0"/>
              <w:marRight w:val="0"/>
              <w:marTop w:val="0"/>
              <w:marBottom w:val="0"/>
              <w:divBdr>
                <w:top w:val="none" w:sz="0" w:space="0" w:color="auto"/>
                <w:left w:val="none" w:sz="0" w:space="0" w:color="auto"/>
                <w:bottom w:val="none" w:sz="0" w:space="0" w:color="auto"/>
                <w:right w:val="none" w:sz="0" w:space="0" w:color="auto"/>
              </w:divBdr>
            </w:div>
            <w:div w:id="1138760165">
              <w:marLeft w:val="0"/>
              <w:marRight w:val="0"/>
              <w:marTop w:val="0"/>
              <w:marBottom w:val="0"/>
              <w:divBdr>
                <w:top w:val="none" w:sz="0" w:space="0" w:color="auto"/>
                <w:left w:val="none" w:sz="0" w:space="0" w:color="auto"/>
                <w:bottom w:val="none" w:sz="0" w:space="0" w:color="auto"/>
                <w:right w:val="none" w:sz="0" w:space="0" w:color="auto"/>
              </w:divBdr>
            </w:div>
            <w:div w:id="1217662992">
              <w:marLeft w:val="0"/>
              <w:marRight w:val="0"/>
              <w:marTop w:val="0"/>
              <w:marBottom w:val="0"/>
              <w:divBdr>
                <w:top w:val="none" w:sz="0" w:space="0" w:color="auto"/>
                <w:left w:val="none" w:sz="0" w:space="0" w:color="auto"/>
                <w:bottom w:val="none" w:sz="0" w:space="0" w:color="auto"/>
                <w:right w:val="none" w:sz="0" w:space="0" w:color="auto"/>
              </w:divBdr>
            </w:div>
            <w:div w:id="20610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61031">
      <w:bodyDiv w:val="1"/>
      <w:marLeft w:val="0"/>
      <w:marRight w:val="0"/>
      <w:marTop w:val="0"/>
      <w:marBottom w:val="0"/>
      <w:divBdr>
        <w:top w:val="none" w:sz="0" w:space="0" w:color="auto"/>
        <w:left w:val="none" w:sz="0" w:space="0" w:color="auto"/>
        <w:bottom w:val="none" w:sz="0" w:space="0" w:color="auto"/>
        <w:right w:val="none" w:sz="0" w:space="0" w:color="auto"/>
      </w:divBdr>
      <w:divsChild>
        <w:div w:id="128940111">
          <w:marLeft w:val="0"/>
          <w:marRight w:val="0"/>
          <w:marTop w:val="0"/>
          <w:marBottom w:val="0"/>
          <w:divBdr>
            <w:top w:val="none" w:sz="0" w:space="0" w:color="auto"/>
            <w:left w:val="none" w:sz="0" w:space="0" w:color="auto"/>
            <w:bottom w:val="none" w:sz="0" w:space="0" w:color="auto"/>
            <w:right w:val="none" w:sz="0" w:space="0" w:color="auto"/>
          </w:divBdr>
        </w:div>
        <w:div w:id="849417929">
          <w:marLeft w:val="0"/>
          <w:marRight w:val="0"/>
          <w:marTop w:val="0"/>
          <w:marBottom w:val="0"/>
          <w:divBdr>
            <w:top w:val="none" w:sz="0" w:space="0" w:color="auto"/>
            <w:left w:val="none" w:sz="0" w:space="0" w:color="auto"/>
            <w:bottom w:val="none" w:sz="0" w:space="0" w:color="auto"/>
            <w:right w:val="none" w:sz="0" w:space="0" w:color="auto"/>
          </w:divBdr>
        </w:div>
        <w:div w:id="1887641864">
          <w:marLeft w:val="0"/>
          <w:marRight w:val="0"/>
          <w:marTop w:val="0"/>
          <w:marBottom w:val="0"/>
          <w:divBdr>
            <w:top w:val="none" w:sz="0" w:space="0" w:color="auto"/>
            <w:left w:val="none" w:sz="0" w:space="0" w:color="auto"/>
            <w:bottom w:val="none" w:sz="0" w:space="0" w:color="auto"/>
            <w:right w:val="none" w:sz="0" w:space="0" w:color="auto"/>
          </w:divBdr>
        </w:div>
      </w:divsChild>
    </w:div>
    <w:div w:id="102961011">
      <w:bodyDiv w:val="1"/>
      <w:marLeft w:val="0"/>
      <w:marRight w:val="0"/>
      <w:marTop w:val="0"/>
      <w:marBottom w:val="0"/>
      <w:divBdr>
        <w:top w:val="none" w:sz="0" w:space="0" w:color="auto"/>
        <w:left w:val="none" w:sz="0" w:space="0" w:color="auto"/>
        <w:bottom w:val="none" w:sz="0" w:space="0" w:color="auto"/>
        <w:right w:val="none" w:sz="0" w:space="0" w:color="auto"/>
      </w:divBdr>
      <w:divsChild>
        <w:div w:id="14771146">
          <w:marLeft w:val="0"/>
          <w:marRight w:val="0"/>
          <w:marTop w:val="0"/>
          <w:marBottom w:val="0"/>
          <w:divBdr>
            <w:top w:val="none" w:sz="0" w:space="0" w:color="auto"/>
            <w:left w:val="none" w:sz="0" w:space="0" w:color="auto"/>
            <w:bottom w:val="none" w:sz="0" w:space="0" w:color="auto"/>
            <w:right w:val="none" w:sz="0" w:space="0" w:color="auto"/>
          </w:divBdr>
        </w:div>
        <w:div w:id="151458618">
          <w:marLeft w:val="0"/>
          <w:marRight w:val="0"/>
          <w:marTop w:val="0"/>
          <w:marBottom w:val="0"/>
          <w:divBdr>
            <w:top w:val="none" w:sz="0" w:space="0" w:color="auto"/>
            <w:left w:val="none" w:sz="0" w:space="0" w:color="auto"/>
            <w:bottom w:val="none" w:sz="0" w:space="0" w:color="auto"/>
            <w:right w:val="none" w:sz="0" w:space="0" w:color="auto"/>
          </w:divBdr>
        </w:div>
        <w:div w:id="474571592">
          <w:marLeft w:val="0"/>
          <w:marRight w:val="0"/>
          <w:marTop w:val="0"/>
          <w:marBottom w:val="0"/>
          <w:divBdr>
            <w:top w:val="none" w:sz="0" w:space="0" w:color="auto"/>
            <w:left w:val="none" w:sz="0" w:space="0" w:color="auto"/>
            <w:bottom w:val="none" w:sz="0" w:space="0" w:color="auto"/>
            <w:right w:val="none" w:sz="0" w:space="0" w:color="auto"/>
          </w:divBdr>
        </w:div>
        <w:div w:id="549079420">
          <w:marLeft w:val="0"/>
          <w:marRight w:val="0"/>
          <w:marTop w:val="0"/>
          <w:marBottom w:val="0"/>
          <w:divBdr>
            <w:top w:val="none" w:sz="0" w:space="0" w:color="auto"/>
            <w:left w:val="none" w:sz="0" w:space="0" w:color="auto"/>
            <w:bottom w:val="none" w:sz="0" w:space="0" w:color="auto"/>
            <w:right w:val="none" w:sz="0" w:space="0" w:color="auto"/>
          </w:divBdr>
        </w:div>
        <w:div w:id="654795209">
          <w:marLeft w:val="0"/>
          <w:marRight w:val="0"/>
          <w:marTop w:val="0"/>
          <w:marBottom w:val="0"/>
          <w:divBdr>
            <w:top w:val="none" w:sz="0" w:space="0" w:color="auto"/>
            <w:left w:val="none" w:sz="0" w:space="0" w:color="auto"/>
            <w:bottom w:val="none" w:sz="0" w:space="0" w:color="auto"/>
            <w:right w:val="none" w:sz="0" w:space="0" w:color="auto"/>
          </w:divBdr>
        </w:div>
        <w:div w:id="864758415">
          <w:marLeft w:val="0"/>
          <w:marRight w:val="0"/>
          <w:marTop w:val="0"/>
          <w:marBottom w:val="0"/>
          <w:divBdr>
            <w:top w:val="none" w:sz="0" w:space="0" w:color="auto"/>
            <w:left w:val="none" w:sz="0" w:space="0" w:color="auto"/>
            <w:bottom w:val="none" w:sz="0" w:space="0" w:color="auto"/>
            <w:right w:val="none" w:sz="0" w:space="0" w:color="auto"/>
          </w:divBdr>
        </w:div>
        <w:div w:id="875696156">
          <w:marLeft w:val="0"/>
          <w:marRight w:val="0"/>
          <w:marTop w:val="0"/>
          <w:marBottom w:val="0"/>
          <w:divBdr>
            <w:top w:val="none" w:sz="0" w:space="0" w:color="auto"/>
            <w:left w:val="none" w:sz="0" w:space="0" w:color="auto"/>
            <w:bottom w:val="none" w:sz="0" w:space="0" w:color="auto"/>
            <w:right w:val="none" w:sz="0" w:space="0" w:color="auto"/>
          </w:divBdr>
        </w:div>
        <w:div w:id="922374620">
          <w:marLeft w:val="0"/>
          <w:marRight w:val="0"/>
          <w:marTop w:val="0"/>
          <w:marBottom w:val="0"/>
          <w:divBdr>
            <w:top w:val="none" w:sz="0" w:space="0" w:color="auto"/>
            <w:left w:val="none" w:sz="0" w:space="0" w:color="auto"/>
            <w:bottom w:val="none" w:sz="0" w:space="0" w:color="auto"/>
            <w:right w:val="none" w:sz="0" w:space="0" w:color="auto"/>
          </w:divBdr>
        </w:div>
        <w:div w:id="1030033636">
          <w:marLeft w:val="0"/>
          <w:marRight w:val="0"/>
          <w:marTop w:val="0"/>
          <w:marBottom w:val="0"/>
          <w:divBdr>
            <w:top w:val="none" w:sz="0" w:space="0" w:color="auto"/>
            <w:left w:val="none" w:sz="0" w:space="0" w:color="auto"/>
            <w:bottom w:val="none" w:sz="0" w:space="0" w:color="auto"/>
            <w:right w:val="none" w:sz="0" w:space="0" w:color="auto"/>
          </w:divBdr>
        </w:div>
        <w:div w:id="1206799243">
          <w:marLeft w:val="0"/>
          <w:marRight w:val="0"/>
          <w:marTop w:val="0"/>
          <w:marBottom w:val="0"/>
          <w:divBdr>
            <w:top w:val="none" w:sz="0" w:space="0" w:color="auto"/>
            <w:left w:val="none" w:sz="0" w:space="0" w:color="auto"/>
            <w:bottom w:val="none" w:sz="0" w:space="0" w:color="auto"/>
            <w:right w:val="none" w:sz="0" w:space="0" w:color="auto"/>
          </w:divBdr>
        </w:div>
        <w:div w:id="1505706068">
          <w:marLeft w:val="0"/>
          <w:marRight w:val="0"/>
          <w:marTop w:val="0"/>
          <w:marBottom w:val="0"/>
          <w:divBdr>
            <w:top w:val="none" w:sz="0" w:space="0" w:color="auto"/>
            <w:left w:val="none" w:sz="0" w:space="0" w:color="auto"/>
            <w:bottom w:val="none" w:sz="0" w:space="0" w:color="auto"/>
            <w:right w:val="none" w:sz="0" w:space="0" w:color="auto"/>
          </w:divBdr>
        </w:div>
        <w:div w:id="1659117756">
          <w:marLeft w:val="0"/>
          <w:marRight w:val="0"/>
          <w:marTop w:val="0"/>
          <w:marBottom w:val="0"/>
          <w:divBdr>
            <w:top w:val="none" w:sz="0" w:space="0" w:color="auto"/>
            <w:left w:val="none" w:sz="0" w:space="0" w:color="auto"/>
            <w:bottom w:val="none" w:sz="0" w:space="0" w:color="auto"/>
            <w:right w:val="none" w:sz="0" w:space="0" w:color="auto"/>
          </w:divBdr>
        </w:div>
        <w:div w:id="1714766647">
          <w:marLeft w:val="0"/>
          <w:marRight w:val="0"/>
          <w:marTop w:val="0"/>
          <w:marBottom w:val="0"/>
          <w:divBdr>
            <w:top w:val="none" w:sz="0" w:space="0" w:color="auto"/>
            <w:left w:val="none" w:sz="0" w:space="0" w:color="auto"/>
            <w:bottom w:val="none" w:sz="0" w:space="0" w:color="auto"/>
            <w:right w:val="none" w:sz="0" w:space="0" w:color="auto"/>
          </w:divBdr>
        </w:div>
        <w:div w:id="1723207894">
          <w:marLeft w:val="0"/>
          <w:marRight w:val="0"/>
          <w:marTop w:val="0"/>
          <w:marBottom w:val="0"/>
          <w:divBdr>
            <w:top w:val="none" w:sz="0" w:space="0" w:color="auto"/>
            <w:left w:val="none" w:sz="0" w:space="0" w:color="auto"/>
            <w:bottom w:val="none" w:sz="0" w:space="0" w:color="auto"/>
            <w:right w:val="none" w:sz="0" w:space="0" w:color="auto"/>
          </w:divBdr>
        </w:div>
        <w:div w:id="1761876535">
          <w:marLeft w:val="0"/>
          <w:marRight w:val="0"/>
          <w:marTop w:val="0"/>
          <w:marBottom w:val="0"/>
          <w:divBdr>
            <w:top w:val="none" w:sz="0" w:space="0" w:color="auto"/>
            <w:left w:val="none" w:sz="0" w:space="0" w:color="auto"/>
            <w:bottom w:val="none" w:sz="0" w:space="0" w:color="auto"/>
            <w:right w:val="none" w:sz="0" w:space="0" w:color="auto"/>
          </w:divBdr>
        </w:div>
        <w:div w:id="1866285550">
          <w:marLeft w:val="0"/>
          <w:marRight w:val="0"/>
          <w:marTop w:val="0"/>
          <w:marBottom w:val="0"/>
          <w:divBdr>
            <w:top w:val="none" w:sz="0" w:space="0" w:color="auto"/>
            <w:left w:val="none" w:sz="0" w:space="0" w:color="auto"/>
            <w:bottom w:val="none" w:sz="0" w:space="0" w:color="auto"/>
            <w:right w:val="none" w:sz="0" w:space="0" w:color="auto"/>
          </w:divBdr>
        </w:div>
        <w:div w:id="2096121751">
          <w:marLeft w:val="0"/>
          <w:marRight w:val="0"/>
          <w:marTop w:val="0"/>
          <w:marBottom w:val="0"/>
          <w:divBdr>
            <w:top w:val="none" w:sz="0" w:space="0" w:color="auto"/>
            <w:left w:val="none" w:sz="0" w:space="0" w:color="auto"/>
            <w:bottom w:val="none" w:sz="0" w:space="0" w:color="auto"/>
            <w:right w:val="none" w:sz="0" w:space="0" w:color="auto"/>
          </w:divBdr>
        </w:div>
      </w:divsChild>
    </w:div>
    <w:div w:id="117338076">
      <w:bodyDiv w:val="1"/>
      <w:marLeft w:val="0"/>
      <w:marRight w:val="0"/>
      <w:marTop w:val="0"/>
      <w:marBottom w:val="0"/>
      <w:divBdr>
        <w:top w:val="none" w:sz="0" w:space="0" w:color="auto"/>
        <w:left w:val="none" w:sz="0" w:space="0" w:color="auto"/>
        <w:bottom w:val="none" w:sz="0" w:space="0" w:color="auto"/>
        <w:right w:val="none" w:sz="0" w:space="0" w:color="auto"/>
      </w:divBdr>
    </w:div>
    <w:div w:id="136461904">
      <w:bodyDiv w:val="1"/>
      <w:marLeft w:val="0"/>
      <w:marRight w:val="0"/>
      <w:marTop w:val="0"/>
      <w:marBottom w:val="0"/>
      <w:divBdr>
        <w:top w:val="none" w:sz="0" w:space="0" w:color="auto"/>
        <w:left w:val="none" w:sz="0" w:space="0" w:color="auto"/>
        <w:bottom w:val="none" w:sz="0" w:space="0" w:color="auto"/>
        <w:right w:val="none" w:sz="0" w:space="0" w:color="auto"/>
      </w:divBdr>
      <w:divsChild>
        <w:div w:id="6367822">
          <w:marLeft w:val="0"/>
          <w:marRight w:val="0"/>
          <w:marTop w:val="0"/>
          <w:marBottom w:val="0"/>
          <w:divBdr>
            <w:top w:val="none" w:sz="0" w:space="0" w:color="auto"/>
            <w:left w:val="none" w:sz="0" w:space="0" w:color="auto"/>
            <w:bottom w:val="none" w:sz="0" w:space="0" w:color="auto"/>
            <w:right w:val="none" w:sz="0" w:space="0" w:color="auto"/>
          </w:divBdr>
        </w:div>
        <w:div w:id="10031973">
          <w:marLeft w:val="0"/>
          <w:marRight w:val="0"/>
          <w:marTop w:val="0"/>
          <w:marBottom w:val="0"/>
          <w:divBdr>
            <w:top w:val="none" w:sz="0" w:space="0" w:color="auto"/>
            <w:left w:val="none" w:sz="0" w:space="0" w:color="auto"/>
            <w:bottom w:val="none" w:sz="0" w:space="0" w:color="auto"/>
            <w:right w:val="none" w:sz="0" w:space="0" w:color="auto"/>
          </w:divBdr>
        </w:div>
        <w:div w:id="57093506">
          <w:marLeft w:val="0"/>
          <w:marRight w:val="0"/>
          <w:marTop w:val="0"/>
          <w:marBottom w:val="0"/>
          <w:divBdr>
            <w:top w:val="none" w:sz="0" w:space="0" w:color="auto"/>
            <w:left w:val="none" w:sz="0" w:space="0" w:color="auto"/>
            <w:bottom w:val="none" w:sz="0" w:space="0" w:color="auto"/>
            <w:right w:val="none" w:sz="0" w:space="0" w:color="auto"/>
          </w:divBdr>
        </w:div>
        <w:div w:id="147088947">
          <w:marLeft w:val="0"/>
          <w:marRight w:val="0"/>
          <w:marTop w:val="0"/>
          <w:marBottom w:val="0"/>
          <w:divBdr>
            <w:top w:val="none" w:sz="0" w:space="0" w:color="auto"/>
            <w:left w:val="none" w:sz="0" w:space="0" w:color="auto"/>
            <w:bottom w:val="none" w:sz="0" w:space="0" w:color="auto"/>
            <w:right w:val="none" w:sz="0" w:space="0" w:color="auto"/>
          </w:divBdr>
        </w:div>
        <w:div w:id="194003375">
          <w:marLeft w:val="0"/>
          <w:marRight w:val="0"/>
          <w:marTop w:val="0"/>
          <w:marBottom w:val="0"/>
          <w:divBdr>
            <w:top w:val="none" w:sz="0" w:space="0" w:color="auto"/>
            <w:left w:val="none" w:sz="0" w:space="0" w:color="auto"/>
            <w:bottom w:val="none" w:sz="0" w:space="0" w:color="auto"/>
            <w:right w:val="none" w:sz="0" w:space="0" w:color="auto"/>
          </w:divBdr>
        </w:div>
        <w:div w:id="433793450">
          <w:marLeft w:val="0"/>
          <w:marRight w:val="0"/>
          <w:marTop w:val="0"/>
          <w:marBottom w:val="0"/>
          <w:divBdr>
            <w:top w:val="none" w:sz="0" w:space="0" w:color="auto"/>
            <w:left w:val="none" w:sz="0" w:space="0" w:color="auto"/>
            <w:bottom w:val="none" w:sz="0" w:space="0" w:color="auto"/>
            <w:right w:val="none" w:sz="0" w:space="0" w:color="auto"/>
          </w:divBdr>
        </w:div>
        <w:div w:id="551886256">
          <w:marLeft w:val="0"/>
          <w:marRight w:val="0"/>
          <w:marTop w:val="0"/>
          <w:marBottom w:val="0"/>
          <w:divBdr>
            <w:top w:val="none" w:sz="0" w:space="0" w:color="auto"/>
            <w:left w:val="none" w:sz="0" w:space="0" w:color="auto"/>
            <w:bottom w:val="none" w:sz="0" w:space="0" w:color="auto"/>
            <w:right w:val="none" w:sz="0" w:space="0" w:color="auto"/>
          </w:divBdr>
        </w:div>
        <w:div w:id="554006684">
          <w:marLeft w:val="0"/>
          <w:marRight w:val="0"/>
          <w:marTop w:val="0"/>
          <w:marBottom w:val="0"/>
          <w:divBdr>
            <w:top w:val="none" w:sz="0" w:space="0" w:color="auto"/>
            <w:left w:val="none" w:sz="0" w:space="0" w:color="auto"/>
            <w:bottom w:val="none" w:sz="0" w:space="0" w:color="auto"/>
            <w:right w:val="none" w:sz="0" w:space="0" w:color="auto"/>
          </w:divBdr>
        </w:div>
        <w:div w:id="908737036">
          <w:marLeft w:val="0"/>
          <w:marRight w:val="0"/>
          <w:marTop w:val="0"/>
          <w:marBottom w:val="0"/>
          <w:divBdr>
            <w:top w:val="none" w:sz="0" w:space="0" w:color="auto"/>
            <w:left w:val="none" w:sz="0" w:space="0" w:color="auto"/>
            <w:bottom w:val="none" w:sz="0" w:space="0" w:color="auto"/>
            <w:right w:val="none" w:sz="0" w:space="0" w:color="auto"/>
          </w:divBdr>
        </w:div>
        <w:div w:id="999844985">
          <w:marLeft w:val="0"/>
          <w:marRight w:val="0"/>
          <w:marTop w:val="0"/>
          <w:marBottom w:val="0"/>
          <w:divBdr>
            <w:top w:val="none" w:sz="0" w:space="0" w:color="auto"/>
            <w:left w:val="none" w:sz="0" w:space="0" w:color="auto"/>
            <w:bottom w:val="none" w:sz="0" w:space="0" w:color="auto"/>
            <w:right w:val="none" w:sz="0" w:space="0" w:color="auto"/>
          </w:divBdr>
        </w:div>
        <w:div w:id="1409688728">
          <w:marLeft w:val="0"/>
          <w:marRight w:val="0"/>
          <w:marTop w:val="0"/>
          <w:marBottom w:val="0"/>
          <w:divBdr>
            <w:top w:val="none" w:sz="0" w:space="0" w:color="auto"/>
            <w:left w:val="none" w:sz="0" w:space="0" w:color="auto"/>
            <w:bottom w:val="none" w:sz="0" w:space="0" w:color="auto"/>
            <w:right w:val="none" w:sz="0" w:space="0" w:color="auto"/>
          </w:divBdr>
        </w:div>
        <w:div w:id="1619489132">
          <w:marLeft w:val="0"/>
          <w:marRight w:val="0"/>
          <w:marTop w:val="0"/>
          <w:marBottom w:val="0"/>
          <w:divBdr>
            <w:top w:val="none" w:sz="0" w:space="0" w:color="auto"/>
            <w:left w:val="none" w:sz="0" w:space="0" w:color="auto"/>
            <w:bottom w:val="none" w:sz="0" w:space="0" w:color="auto"/>
            <w:right w:val="none" w:sz="0" w:space="0" w:color="auto"/>
          </w:divBdr>
        </w:div>
        <w:div w:id="1746101460">
          <w:marLeft w:val="0"/>
          <w:marRight w:val="0"/>
          <w:marTop w:val="0"/>
          <w:marBottom w:val="0"/>
          <w:divBdr>
            <w:top w:val="none" w:sz="0" w:space="0" w:color="auto"/>
            <w:left w:val="none" w:sz="0" w:space="0" w:color="auto"/>
            <w:bottom w:val="none" w:sz="0" w:space="0" w:color="auto"/>
            <w:right w:val="none" w:sz="0" w:space="0" w:color="auto"/>
          </w:divBdr>
        </w:div>
        <w:div w:id="1753157050">
          <w:marLeft w:val="0"/>
          <w:marRight w:val="0"/>
          <w:marTop w:val="0"/>
          <w:marBottom w:val="0"/>
          <w:divBdr>
            <w:top w:val="none" w:sz="0" w:space="0" w:color="auto"/>
            <w:left w:val="none" w:sz="0" w:space="0" w:color="auto"/>
            <w:bottom w:val="none" w:sz="0" w:space="0" w:color="auto"/>
            <w:right w:val="none" w:sz="0" w:space="0" w:color="auto"/>
          </w:divBdr>
        </w:div>
        <w:div w:id="1759709221">
          <w:marLeft w:val="0"/>
          <w:marRight w:val="0"/>
          <w:marTop w:val="0"/>
          <w:marBottom w:val="0"/>
          <w:divBdr>
            <w:top w:val="none" w:sz="0" w:space="0" w:color="auto"/>
            <w:left w:val="none" w:sz="0" w:space="0" w:color="auto"/>
            <w:bottom w:val="none" w:sz="0" w:space="0" w:color="auto"/>
            <w:right w:val="none" w:sz="0" w:space="0" w:color="auto"/>
          </w:divBdr>
        </w:div>
        <w:div w:id="1781147458">
          <w:marLeft w:val="0"/>
          <w:marRight w:val="0"/>
          <w:marTop w:val="0"/>
          <w:marBottom w:val="0"/>
          <w:divBdr>
            <w:top w:val="none" w:sz="0" w:space="0" w:color="auto"/>
            <w:left w:val="none" w:sz="0" w:space="0" w:color="auto"/>
            <w:bottom w:val="none" w:sz="0" w:space="0" w:color="auto"/>
            <w:right w:val="none" w:sz="0" w:space="0" w:color="auto"/>
          </w:divBdr>
        </w:div>
        <w:div w:id="1801415810">
          <w:marLeft w:val="0"/>
          <w:marRight w:val="0"/>
          <w:marTop w:val="0"/>
          <w:marBottom w:val="0"/>
          <w:divBdr>
            <w:top w:val="none" w:sz="0" w:space="0" w:color="auto"/>
            <w:left w:val="none" w:sz="0" w:space="0" w:color="auto"/>
            <w:bottom w:val="none" w:sz="0" w:space="0" w:color="auto"/>
            <w:right w:val="none" w:sz="0" w:space="0" w:color="auto"/>
          </w:divBdr>
        </w:div>
      </w:divsChild>
    </w:div>
    <w:div w:id="140388237">
      <w:bodyDiv w:val="1"/>
      <w:marLeft w:val="0"/>
      <w:marRight w:val="0"/>
      <w:marTop w:val="0"/>
      <w:marBottom w:val="0"/>
      <w:divBdr>
        <w:top w:val="none" w:sz="0" w:space="0" w:color="auto"/>
        <w:left w:val="none" w:sz="0" w:space="0" w:color="auto"/>
        <w:bottom w:val="none" w:sz="0" w:space="0" w:color="auto"/>
        <w:right w:val="none" w:sz="0" w:space="0" w:color="auto"/>
      </w:divBdr>
    </w:div>
    <w:div w:id="143545341">
      <w:bodyDiv w:val="1"/>
      <w:marLeft w:val="0"/>
      <w:marRight w:val="0"/>
      <w:marTop w:val="0"/>
      <w:marBottom w:val="0"/>
      <w:divBdr>
        <w:top w:val="none" w:sz="0" w:space="0" w:color="auto"/>
        <w:left w:val="none" w:sz="0" w:space="0" w:color="auto"/>
        <w:bottom w:val="none" w:sz="0" w:space="0" w:color="auto"/>
        <w:right w:val="none" w:sz="0" w:space="0" w:color="auto"/>
      </w:divBdr>
      <w:divsChild>
        <w:div w:id="570965320">
          <w:marLeft w:val="0"/>
          <w:marRight w:val="0"/>
          <w:marTop w:val="0"/>
          <w:marBottom w:val="0"/>
          <w:divBdr>
            <w:top w:val="none" w:sz="0" w:space="0" w:color="auto"/>
            <w:left w:val="none" w:sz="0" w:space="0" w:color="auto"/>
            <w:bottom w:val="none" w:sz="0" w:space="0" w:color="auto"/>
            <w:right w:val="none" w:sz="0" w:space="0" w:color="auto"/>
          </w:divBdr>
        </w:div>
        <w:div w:id="2082554613">
          <w:marLeft w:val="0"/>
          <w:marRight w:val="0"/>
          <w:marTop w:val="0"/>
          <w:marBottom w:val="0"/>
          <w:divBdr>
            <w:top w:val="none" w:sz="0" w:space="0" w:color="auto"/>
            <w:left w:val="none" w:sz="0" w:space="0" w:color="auto"/>
            <w:bottom w:val="none" w:sz="0" w:space="0" w:color="auto"/>
            <w:right w:val="none" w:sz="0" w:space="0" w:color="auto"/>
          </w:divBdr>
        </w:div>
        <w:div w:id="1039939131">
          <w:marLeft w:val="0"/>
          <w:marRight w:val="0"/>
          <w:marTop w:val="0"/>
          <w:marBottom w:val="0"/>
          <w:divBdr>
            <w:top w:val="none" w:sz="0" w:space="0" w:color="auto"/>
            <w:left w:val="none" w:sz="0" w:space="0" w:color="auto"/>
            <w:bottom w:val="none" w:sz="0" w:space="0" w:color="auto"/>
            <w:right w:val="none" w:sz="0" w:space="0" w:color="auto"/>
          </w:divBdr>
        </w:div>
        <w:div w:id="308677046">
          <w:marLeft w:val="0"/>
          <w:marRight w:val="0"/>
          <w:marTop w:val="0"/>
          <w:marBottom w:val="0"/>
          <w:divBdr>
            <w:top w:val="none" w:sz="0" w:space="0" w:color="auto"/>
            <w:left w:val="none" w:sz="0" w:space="0" w:color="auto"/>
            <w:bottom w:val="none" w:sz="0" w:space="0" w:color="auto"/>
            <w:right w:val="none" w:sz="0" w:space="0" w:color="auto"/>
          </w:divBdr>
        </w:div>
        <w:div w:id="565148436">
          <w:marLeft w:val="0"/>
          <w:marRight w:val="0"/>
          <w:marTop w:val="0"/>
          <w:marBottom w:val="0"/>
          <w:divBdr>
            <w:top w:val="none" w:sz="0" w:space="0" w:color="auto"/>
            <w:left w:val="none" w:sz="0" w:space="0" w:color="auto"/>
            <w:bottom w:val="none" w:sz="0" w:space="0" w:color="auto"/>
            <w:right w:val="none" w:sz="0" w:space="0" w:color="auto"/>
          </w:divBdr>
        </w:div>
        <w:div w:id="1352603553">
          <w:marLeft w:val="0"/>
          <w:marRight w:val="0"/>
          <w:marTop w:val="0"/>
          <w:marBottom w:val="0"/>
          <w:divBdr>
            <w:top w:val="none" w:sz="0" w:space="0" w:color="auto"/>
            <w:left w:val="none" w:sz="0" w:space="0" w:color="auto"/>
            <w:bottom w:val="none" w:sz="0" w:space="0" w:color="auto"/>
            <w:right w:val="none" w:sz="0" w:space="0" w:color="auto"/>
          </w:divBdr>
        </w:div>
      </w:divsChild>
    </w:div>
    <w:div w:id="144517878">
      <w:bodyDiv w:val="1"/>
      <w:marLeft w:val="0"/>
      <w:marRight w:val="0"/>
      <w:marTop w:val="0"/>
      <w:marBottom w:val="0"/>
      <w:divBdr>
        <w:top w:val="none" w:sz="0" w:space="0" w:color="auto"/>
        <w:left w:val="none" w:sz="0" w:space="0" w:color="auto"/>
        <w:bottom w:val="none" w:sz="0" w:space="0" w:color="auto"/>
        <w:right w:val="none" w:sz="0" w:space="0" w:color="auto"/>
      </w:divBdr>
    </w:div>
    <w:div w:id="198054156">
      <w:bodyDiv w:val="1"/>
      <w:marLeft w:val="0"/>
      <w:marRight w:val="0"/>
      <w:marTop w:val="0"/>
      <w:marBottom w:val="0"/>
      <w:divBdr>
        <w:top w:val="none" w:sz="0" w:space="0" w:color="auto"/>
        <w:left w:val="none" w:sz="0" w:space="0" w:color="auto"/>
        <w:bottom w:val="none" w:sz="0" w:space="0" w:color="auto"/>
        <w:right w:val="none" w:sz="0" w:space="0" w:color="auto"/>
      </w:divBdr>
      <w:divsChild>
        <w:div w:id="1389497075">
          <w:marLeft w:val="0"/>
          <w:marRight w:val="0"/>
          <w:marTop w:val="0"/>
          <w:marBottom w:val="0"/>
          <w:divBdr>
            <w:top w:val="none" w:sz="0" w:space="0" w:color="auto"/>
            <w:left w:val="none" w:sz="0" w:space="0" w:color="auto"/>
            <w:bottom w:val="none" w:sz="0" w:space="0" w:color="auto"/>
            <w:right w:val="none" w:sz="0" w:space="0" w:color="auto"/>
          </w:divBdr>
          <w:divsChild>
            <w:div w:id="41702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7253">
      <w:bodyDiv w:val="1"/>
      <w:marLeft w:val="0"/>
      <w:marRight w:val="0"/>
      <w:marTop w:val="0"/>
      <w:marBottom w:val="0"/>
      <w:divBdr>
        <w:top w:val="none" w:sz="0" w:space="0" w:color="auto"/>
        <w:left w:val="none" w:sz="0" w:space="0" w:color="auto"/>
        <w:bottom w:val="none" w:sz="0" w:space="0" w:color="auto"/>
        <w:right w:val="none" w:sz="0" w:space="0" w:color="auto"/>
      </w:divBdr>
      <w:divsChild>
        <w:div w:id="390731899">
          <w:marLeft w:val="0"/>
          <w:marRight w:val="0"/>
          <w:marTop w:val="0"/>
          <w:marBottom w:val="0"/>
          <w:divBdr>
            <w:top w:val="none" w:sz="0" w:space="0" w:color="auto"/>
            <w:left w:val="none" w:sz="0" w:space="0" w:color="auto"/>
            <w:bottom w:val="none" w:sz="0" w:space="0" w:color="auto"/>
            <w:right w:val="none" w:sz="0" w:space="0" w:color="auto"/>
          </w:divBdr>
        </w:div>
        <w:div w:id="1008409269">
          <w:marLeft w:val="0"/>
          <w:marRight w:val="0"/>
          <w:marTop w:val="0"/>
          <w:marBottom w:val="0"/>
          <w:divBdr>
            <w:top w:val="none" w:sz="0" w:space="0" w:color="auto"/>
            <w:left w:val="none" w:sz="0" w:space="0" w:color="auto"/>
            <w:bottom w:val="none" w:sz="0" w:space="0" w:color="auto"/>
            <w:right w:val="none" w:sz="0" w:space="0" w:color="auto"/>
          </w:divBdr>
        </w:div>
        <w:div w:id="657926620">
          <w:marLeft w:val="0"/>
          <w:marRight w:val="0"/>
          <w:marTop w:val="0"/>
          <w:marBottom w:val="0"/>
          <w:divBdr>
            <w:top w:val="none" w:sz="0" w:space="0" w:color="auto"/>
            <w:left w:val="none" w:sz="0" w:space="0" w:color="auto"/>
            <w:bottom w:val="none" w:sz="0" w:space="0" w:color="auto"/>
            <w:right w:val="none" w:sz="0" w:space="0" w:color="auto"/>
          </w:divBdr>
        </w:div>
        <w:div w:id="1649355365">
          <w:marLeft w:val="0"/>
          <w:marRight w:val="0"/>
          <w:marTop w:val="0"/>
          <w:marBottom w:val="0"/>
          <w:divBdr>
            <w:top w:val="none" w:sz="0" w:space="0" w:color="auto"/>
            <w:left w:val="none" w:sz="0" w:space="0" w:color="auto"/>
            <w:bottom w:val="none" w:sz="0" w:space="0" w:color="auto"/>
            <w:right w:val="none" w:sz="0" w:space="0" w:color="auto"/>
          </w:divBdr>
        </w:div>
        <w:div w:id="2129664526">
          <w:marLeft w:val="0"/>
          <w:marRight w:val="0"/>
          <w:marTop w:val="0"/>
          <w:marBottom w:val="0"/>
          <w:divBdr>
            <w:top w:val="none" w:sz="0" w:space="0" w:color="auto"/>
            <w:left w:val="none" w:sz="0" w:space="0" w:color="auto"/>
            <w:bottom w:val="none" w:sz="0" w:space="0" w:color="auto"/>
            <w:right w:val="none" w:sz="0" w:space="0" w:color="auto"/>
          </w:divBdr>
        </w:div>
      </w:divsChild>
    </w:div>
    <w:div w:id="217206910">
      <w:bodyDiv w:val="1"/>
      <w:marLeft w:val="0"/>
      <w:marRight w:val="0"/>
      <w:marTop w:val="0"/>
      <w:marBottom w:val="0"/>
      <w:divBdr>
        <w:top w:val="none" w:sz="0" w:space="0" w:color="auto"/>
        <w:left w:val="none" w:sz="0" w:space="0" w:color="auto"/>
        <w:bottom w:val="none" w:sz="0" w:space="0" w:color="auto"/>
        <w:right w:val="none" w:sz="0" w:space="0" w:color="auto"/>
      </w:divBdr>
      <w:divsChild>
        <w:div w:id="196504139">
          <w:marLeft w:val="0"/>
          <w:marRight w:val="0"/>
          <w:marTop w:val="0"/>
          <w:marBottom w:val="0"/>
          <w:divBdr>
            <w:top w:val="none" w:sz="0" w:space="0" w:color="auto"/>
            <w:left w:val="none" w:sz="0" w:space="0" w:color="auto"/>
            <w:bottom w:val="none" w:sz="0" w:space="0" w:color="auto"/>
            <w:right w:val="none" w:sz="0" w:space="0" w:color="auto"/>
          </w:divBdr>
        </w:div>
        <w:div w:id="245265733">
          <w:marLeft w:val="0"/>
          <w:marRight w:val="0"/>
          <w:marTop w:val="0"/>
          <w:marBottom w:val="0"/>
          <w:divBdr>
            <w:top w:val="none" w:sz="0" w:space="0" w:color="auto"/>
            <w:left w:val="none" w:sz="0" w:space="0" w:color="auto"/>
            <w:bottom w:val="none" w:sz="0" w:space="0" w:color="auto"/>
            <w:right w:val="none" w:sz="0" w:space="0" w:color="auto"/>
          </w:divBdr>
          <w:divsChild>
            <w:div w:id="254632683">
              <w:marLeft w:val="0"/>
              <w:marRight w:val="0"/>
              <w:marTop w:val="0"/>
              <w:marBottom w:val="0"/>
              <w:divBdr>
                <w:top w:val="none" w:sz="0" w:space="0" w:color="auto"/>
                <w:left w:val="none" w:sz="0" w:space="0" w:color="auto"/>
                <w:bottom w:val="none" w:sz="0" w:space="0" w:color="auto"/>
                <w:right w:val="none" w:sz="0" w:space="0" w:color="auto"/>
              </w:divBdr>
            </w:div>
            <w:div w:id="418214344">
              <w:marLeft w:val="0"/>
              <w:marRight w:val="0"/>
              <w:marTop w:val="0"/>
              <w:marBottom w:val="0"/>
              <w:divBdr>
                <w:top w:val="none" w:sz="0" w:space="0" w:color="auto"/>
                <w:left w:val="none" w:sz="0" w:space="0" w:color="auto"/>
                <w:bottom w:val="none" w:sz="0" w:space="0" w:color="auto"/>
                <w:right w:val="none" w:sz="0" w:space="0" w:color="auto"/>
              </w:divBdr>
            </w:div>
            <w:div w:id="672992422">
              <w:marLeft w:val="0"/>
              <w:marRight w:val="0"/>
              <w:marTop w:val="0"/>
              <w:marBottom w:val="0"/>
              <w:divBdr>
                <w:top w:val="none" w:sz="0" w:space="0" w:color="auto"/>
                <w:left w:val="none" w:sz="0" w:space="0" w:color="auto"/>
                <w:bottom w:val="none" w:sz="0" w:space="0" w:color="auto"/>
                <w:right w:val="none" w:sz="0" w:space="0" w:color="auto"/>
              </w:divBdr>
            </w:div>
            <w:div w:id="748189131">
              <w:marLeft w:val="0"/>
              <w:marRight w:val="0"/>
              <w:marTop w:val="0"/>
              <w:marBottom w:val="0"/>
              <w:divBdr>
                <w:top w:val="none" w:sz="0" w:space="0" w:color="auto"/>
                <w:left w:val="none" w:sz="0" w:space="0" w:color="auto"/>
                <w:bottom w:val="none" w:sz="0" w:space="0" w:color="auto"/>
                <w:right w:val="none" w:sz="0" w:space="0" w:color="auto"/>
              </w:divBdr>
            </w:div>
            <w:div w:id="1063989976">
              <w:marLeft w:val="0"/>
              <w:marRight w:val="0"/>
              <w:marTop w:val="0"/>
              <w:marBottom w:val="0"/>
              <w:divBdr>
                <w:top w:val="none" w:sz="0" w:space="0" w:color="auto"/>
                <w:left w:val="none" w:sz="0" w:space="0" w:color="auto"/>
                <w:bottom w:val="none" w:sz="0" w:space="0" w:color="auto"/>
                <w:right w:val="none" w:sz="0" w:space="0" w:color="auto"/>
              </w:divBdr>
            </w:div>
            <w:div w:id="1347512237">
              <w:marLeft w:val="0"/>
              <w:marRight w:val="0"/>
              <w:marTop w:val="0"/>
              <w:marBottom w:val="0"/>
              <w:divBdr>
                <w:top w:val="none" w:sz="0" w:space="0" w:color="auto"/>
                <w:left w:val="none" w:sz="0" w:space="0" w:color="auto"/>
                <w:bottom w:val="none" w:sz="0" w:space="0" w:color="auto"/>
                <w:right w:val="none" w:sz="0" w:space="0" w:color="auto"/>
              </w:divBdr>
            </w:div>
            <w:div w:id="1863738723">
              <w:marLeft w:val="0"/>
              <w:marRight w:val="0"/>
              <w:marTop w:val="0"/>
              <w:marBottom w:val="0"/>
              <w:divBdr>
                <w:top w:val="none" w:sz="0" w:space="0" w:color="auto"/>
                <w:left w:val="none" w:sz="0" w:space="0" w:color="auto"/>
                <w:bottom w:val="none" w:sz="0" w:space="0" w:color="auto"/>
                <w:right w:val="none" w:sz="0" w:space="0" w:color="auto"/>
              </w:divBdr>
            </w:div>
          </w:divsChild>
        </w:div>
        <w:div w:id="828643682">
          <w:marLeft w:val="0"/>
          <w:marRight w:val="0"/>
          <w:marTop w:val="0"/>
          <w:marBottom w:val="0"/>
          <w:divBdr>
            <w:top w:val="none" w:sz="0" w:space="0" w:color="auto"/>
            <w:left w:val="none" w:sz="0" w:space="0" w:color="auto"/>
            <w:bottom w:val="none" w:sz="0" w:space="0" w:color="auto"/>
            <w:right w:val="none" w:sz="0" w:space="0" w:color="auto"/>
          </w:divBdr>
        </w:div>
        <w:div w:id="1405838100">
          <w:marLeft w:val="0"/>
          <w:marRight w:val="0"/>
          <w:marTop w:val="0"/>
          <w:marBottom w:val="0"/>
          <w:divBdr>
            <w:top w:val="none" w:sz="0" w:space="0" w:color="auto"/>
            <w:left w:val="none" w:sz="0" w:space="0" w:color="auto"/>
            <w:bottom w:val="none" w:sz="0" w:space="0" w:color="auto"/>
            <w:right w:val="none" w:sz="0" w:space="0" w:color="auto"/>
          </w:divBdr>
        </w:div>
        <w:div w:id="1625381519">
          <w:marLeft w:val="0"/>
          <w:marRight w:val="0"/>
          <w:marTop w:val="0"/>
          <w:marBottom w:val="0"/>
          <w:divBdr>
            <w:top w:val="none" w:sz="0" w:space="0" w:color="auto"/>
            <w:left w:val="none" w:sz="0" w:space="0" w:color="auto"/>
            <w:bottom w:val="none" w:sz="0" w:space="0" w:color="auto"/>
            <w:right w:val="none" w:sz="0" w:space="0" w:color="auto"/>
          </w:divBdr>
        </w:div>
        <w:div w:id="1674143394">
          <w:marLeft w:val="0"/>
          <w:marRight w:val="0"/>
          <w:marTop w:val="0"/>
          <w:marBottom w:val="0"/>
          <w:divBdr>
            <w:top w:val="none" w:sz="0" w:space="0" w:color="auto"/>
            <w:left w:val="none" w:sz="0" w:space="0" w:color="auto"/>
            <w:bottom w:val="none" w:sz="0" w:space="0" w:color="auto"/>
            <w:right w:val="none" w:sz="0" w:space="0" w:color="auto"/>
          </w:divBdr>
        </w:div>
      </w:divsChild>
    </w:div>
    <w:div w:id="230578900">
      <w:bodyDiv w:val="1"/>
      <w:marLeft w:val="0"/>
      <w:marRight w:val="0"/>
      <w:marTop w:val="0"/>
      <w:marBottom w:val="0"/>
      <w:divBdr>
        <w:top w:val="none" w:sz="0" w:space="0" w:color="auto"/>
        <w:left w:val="none" w:sz="0" w:space="0" w:color="auto"/>
        <w:bottom w:val="none" w:sz="0" w:space="0" w:color="auto"/>
        <w:right w:val="none" w:sz="0" w:space="0" w:color="auto"/>
      </w:divBdr>
    </w:div>
    <w:div w:id="240061979">
      <w:bodyDiv w:val="1"/>
      <w:marLeft w:val="0"/>
      <w:marRight w:val="0"/>
      <w:marTop w:val="0"/>
      <w:marBottom w:val="0"/>
      <w:divBdr>
        <w:top w:val="none" w:sz="0" w:space="0" w:color="auto"/>
        <w:left w:val="none" w:sz="0" w:space="0" w:color="auto"/>
        <w:bottom w:val="none" w:sz="0" w:space="0" w:color="auto"/>
        <w:right w:val="none" w:sz="0" w:space="0" w:color="auto"/>
      </w:divBdr>
      <w:divsChild>
        <w:div w:id="567542518">
          <w:marLeft w:val="0"/>
          <w:marRight w:val="0"/>
          <w:marTop w:val="0"/>
          <w:marBottom w:val="0"/>
          <w:divBdr>
            <w:top w:val="none" w:sz="0" w:space="0" w:color="auto"/>
            <w:left w:val="none" w:sz="0" w:space="0" w:color="auto"/>
            <w:bottom w:val="none" w:sz="0" w:space="0" w:color="auto"/>
            <w:right w:val="none" w:sz="0" w:space="0" w:color="auto"/>
          </w:divBdr>
        </w:div>
        <w:div w:id="616372593">
          <w:marLeft w:val="0"/>
          <w:marRight w:val="0"/>
          <w:marTop w:val="0"/>
          <w:marBottom w:val="0"/>
          <w:divBdr>
            <w:top w:val="none" w:sz="0" w:space="0" w:color="auto"/>
            <w:left w:val="none" w:sz="0" w:space="0" w:color="auto"/>
            <w:bottom w:val="none" w:sz="0" w:space="0" w:color="auto"/>
            <w:right w:val="none" w:sz="0" w:space="0" w:color="auto"/>
          </w:divBdr>
        </w:div>
        <w:div w:id="774398103">
          <w:marLeft w:val="0"/>
          <w:marRight w:val="0"/>
          <w:marTop w:val="0"/>
          <w:marBottom w:val="0"/>
          <w:divBdr>
            <w:top w:val="none" w:sz="0" w:space="0" w:color="auto"/>
            <w:left w:val="none" w:sz="0" w:space="0" w:color="auto"/>
            <w:bottom w:val="none" w:sz="0" w:space="0" w:color="auto"/>
            <w:right w:val="none" w:sz="0" w:space="0" w:color="auto"/>
          </w:divBdr>
        </w:div>
      </w:divsChild>
    </w:div>
    <w:div w:id="248320157">
      <w:bodyDiv w:val="1"/>
      <w:marLeft w:val="0"/>
      <w:marRight w:val="0"/>
      <w:marTop w:val="0"/>
      <w:marBottom w:val="0"/>
      <w:divBdr>
        <w:top w:val="none" w:sz="0" w:space="0" w:color="auto"/>
        <w:left w:val="none" w:sz="0" w:space="0" w:color="auto"/>
        <w:bottom w:val="none" w:sz="0" w:space="0" w:color="auto"/>
        <w:right w:val="none" w:sz="0" w:space="0" w:color="auto"/>
      </w:divBdr>
    </w:div>
    <w:div w:id="254872777">
      <w:bodyDiv w:val="1"/>
      <w:marLeft w:val="0"/>
      <w:marRight w:val="0"/>
      <w:marTop w:val="0"/>
      <w:marBottom w:val="0"/>
      <w:divBdr>
        <w:top w:val="none" w:sz="0" w:space="0" w:color="auto"/>
        <w:left w:val="none" w:sz="0" w:space="0" w:color="auto"/>
        <w:bottom w:val="none" w:sz="0" w:space="0" w:color="auto"/>
        <w:right w:val="none" w:sz="0" w:space="0" w:color="auto"/>
      </w:divBdr>
      <w:divsChild>
        <w:div w:id="1565288412">
          <w:marLeft w:val="0"/>
          <w:marRight w:val="0"/>
          <w:marTop w:val="0"/>
          <w:marBottom w:val="0"/>
          <w:divBdr>
            <w:top w:val="none" w:sz="0" w:space="0" w:color="auto"/>
            <w:left w:val="none" w:sz="0" w:space="0" w:color="auto"/>
            <w:bottom w:val="none" w:sz="0" w:space="0" w:color="auto"/>
            <w:right w:val="none" w:sz="0" w:space="0" w:color="auto"/>
          </w:divBdr>
        </w:div>
        <w:div w:id="110827735">
          <w:marLeft w:val="0"/>
          <w:marRight w:val="0"/>
          <w:marTop w:val="0"/>
          <w:marBottom w:val="0"/>
          <w:divBdr>
            <w:top w:val="none" w:sz="0" w:space="0" w:color="auto"/>
            <w:left w:val="none" w:sz="0" w:space="0" w:color="auto"/>
            <w:bottom w:val="none" w:sz="0" w:space="0" w:color="auto"/>
            <w:right w:val="none" w:sz="0" w:space="0" w:color="auto"/>
          </w:divBdr>
        </w:div>
        <w:div w:id="2059012644">
          <w:marLeft w:val="0"/>
          <w:marRight w:val="0"/>
          <w:marTop w:val="0"/>
          <w:marBottom w:val="0"/>
          <w:divBdr>
            <w:top w:val="none" w:sz="0" w:space="0" w:color="auto"/>
            <w:left w:val="none" w:sz="0" w:space="0" w:color="auto"/>
            <w:bottom w:val="none" w:sz="0" w:space="0" w:color="auto"/>
            <w:right w:val="none" w:sz="0" w:space="0" w:color="auto"/>
          </w:divBdr>
        </w:div>
      </w:divsChild>
    </w:div>
    <w:div w:id="257838874">
      <w:bodyDiv w:val="1"/>
      <w:marLeft w:val="0"/>
      <w:marRight w:val="0"/>
      <w:marTop w:val="0"/>
      <w:marBottom w:val="0"/>
      <w:divBdr>
        <w:top w:val="none" w:sz="0" w:space="0" w:color="auto"/>
        <w:left w:val="none" w:sz="0" w:space="0" w:color="auto"/>
        <w:bottom w:val="none" w:sz="0" w:space="0" w:color="auto"/>
        <w:right w:val="none" w:sz="0" w:space="0" w:color="auto"/>
      </w:divBdr>
    </w:div>
    <w:div w:id="260838619">
      <w:bodyDiv w:val="1"/>
      <w:marLeft w:val="0"/>
      <w:marRight w:val="0"/>
      <w:marTop w:val="0"/>
      <w:marBottom w:val="0"/>
      <w:divBdr>
        <w:top w:val="none" w:sz="0" w:space="0" w:color="auto"/>
        <w:left w:val="none" w:sz="0" w:space="0" w:color="auto"/>
        <w:bottom w:val="none" w:sz="0" w:space="0" w:color="auto"/>
        <w:right w:val="none" w:sz="0" w:space="0" w:color="auto"/>
      </w:divBdr>
    </w:div>
    <w:div w:id="267780834">
      <w:bodyDiv w:val="1"/>
      <w:marLeft w:val="0"/>
      <w:marRight w:val="0"/>
      <w:marTop w:val="0"/>
      <w:marBottom w:val="0"/>
      <w:divBdr>
        <w:top w:val="none" w:sz="0" w:space="0" w:color="auto"/>
        <w:left w:val="none" w:sz="0" w:space="0" w:color="auto"/>
        <w:bottom w:val="none" w:sz="0" w:space="0" w:color="auto"/>
        <w:right w:val="none" w:sz="0" w:space="0" w:color="auto"/>
      </w:divBdr>
    </w:div>
    <w:div w:id="277419345">
      <w:bodyDiv w:val="1"/>
      <w:marLeft w:val="0"/>
      <w:marRight w:val="0"/>
      <w:marTop w:val="0"/>
      <w:marBottom w:val="0"/>
      <w:divBdr>
        <w:top w:val="none" w:sz="0" w:space="0" w:color="auto"/>
        <w:left w:val="none" w:sz="0" w:space="0" w:color="auto"/>
        <w:bottom w:val="none" w:sz="0" w:space="0" w:color="auto"/>
        <w:right w:val="none" w:sz="0" w:space="0" w:color="auto"/>
      </w:divBdr>
      <w:divsChild>
        <w:div w:id="1382100144">
          <w:marLeft w:val="0"/>
          <w:marRight w:val="0"/>
          <w:marTop w:val="0"/>
          <w:marBottom w:val="0"/>
          <w:divBdr>
            <w:top w:val="none" w:sz="0" w:space="0" w:color="auto"/>
            <w:left w:val="none" w:sz="0" w:space="0" w:color="auto"/>
            <w:bottom w:val="none" w:sz="0" w:space="0" w:color="auto"/>
            <w:right w:val="none" w:sz="0" w:space="0" w:color="auto"/>
          </w:divBdr>
        </w:div>
        <w:div w:id="1737127845">
          <w:marLeft w:val="0"/>
          <w:marRight w:val="0"/>
          <w:marTop w:val="0"/>
          <w:marBottom w:val="0"/>
          <w:divBdr>
            <w:top w:val="none" w:sz="0" w:space="0" w:color="auto"/>
            <w:left w:val="none" w:sz="0" w:space="0" w:color="auto"/>
            <w:bottom w:val="none" w:sz="0" w:space="0" w:color="auto"/>
            <w:right w:val="none" w:sz="0" w:space="0" w:color="auto"/>
          </w:divBdr>
        </w:div>
      </w:divsChild>
    </w:div>
    <w:div w:id="279848331">
      <w:bodyDiv w:val="1"/>
      <w:marLeft w:val="0"/>
      <w:marRight w:val="0"/>
      <w:marTop w:val="0"/>
      <w:marBottom w:val="0"/>
      <w:divBdr>
        <w:top w:val="none" w:sz="0" w:space="0" w:color="auto"/>
        <w:left w:val="none" w:sz="0" w:space="0" w:color="auto"/>
        <w:bottom w:val="none" w:sz="0" w:space="0" w:color="auto"/>
        <w:right w:val="none" w:sz="0" w:space="0" w:color="auto"/>
      </w:divBdr>
      <w:divsChild>
        <w:div w:id="459491580">
          <w:marLeft w:val="0"/>
          <w:marRight w:val="0"/>
          <w:marTop w:val="0"/>
          <w:marBottom w:val="0"/>
          <w:divBdr>
            <w:top w:val="none" w:sz="0" w:space="0" w:color="auto"/>
            <w:left w:val="none" w:sz="0" w:space="0" w:color="auto"/>
            <w:bottom w:val="none" w:sz="0" w:space="0" w:color="auto"/>
            <w:right w:val="none" w:sz="0" w:space="0" w:color="auto"/>
          </w:divBdr>
          <w:divsChild>
            <w:div w:id="12926123">
              <w:marLeft w:val="0"/>
              <w:marRight w:val="0"/>
              <w:marTop w:val="0"/>
              <w:marBottom w:val="0"/>
              <w:divBdr>
                <w:top w:val="none" w:sz="0" w:space="0" w:color="auto"/>
                <w:left w:val="none" w:sz="0" w:space="0" w:color="auto"/>
                <w:bottom w:val="none" w:sz="0" w:space="0" w:color="auto"/>
                <w:right w:val="none" w:sz="0" w:space="0" w:color="auto"/>
              </w:divBdr>
            </w:div>
            <w:div w:id="79495761">
              <w:marLeft w:val="0"/>
              <w:marRight w:val="0"/>
              <w:marTop w:val="0"/>
              <w:marBottom w:val="0"/>
              <w:divBdr>
                <w:top w:val="none" w:sz="0" w:space="0" w:color="auto"/>
                <w:left w:val="none" w:sz="0" w:space="0" w:color="auto"/>
                <w:bottom w:val="none" w:sz="0" w:space="0" w:color="auto"/>
                <w:right w:val="none" w:sz="0" w:space="0" w:color="auto"/>
              </w:divBdr>
            </w:div>
            <w:div w:id="1100368283">
              <w:marLeft w:val="0"/>
              <w:marRight w:val="0"/>
              <w:marTop w:val="0"/>
              <w:marBottom w:val="0"/>
              <w:divBdr>
                <w:top w:val="none" w:sz="0" w:space="0" w:color="auto"/>
                <w:left w:val="none" w:sz="0" w:space="0" w:color="auto"/>
                <w:bottom w:val="none" w:sz="0" w:space="0" w:color="auto"/>
                <w:right w:val="none" w:sz="0" w:space="0" w:color="auto"/>
              </w:divBdr>
            </w:div>
            <w:div w:id="1547794804">
              <w:marLeft w:val="0"/>
              <w:marRight w:val="0"/>
              <w:marTop w:val="0"/>
              <w:marBottom w:val="0"/>
              <w:divBdr>
                <w:top w:val="none" w:sz="0" w:space="0" w:color="auto"/>
                <w:left w:val="none" w:sz="0" w:space="0" w:color="auto"/>
                <w:bottom w:val="none" w:sz="0" w:space="0" w:color="auto"/>
                <w:right w:val="none" w:sz="0" w:space="0" w:color="auto"/>
              </w:divBdr>
            </w:div>
            <w:div w:id="177073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472370">
      <w:bodyDiv w:val="1"/>
      <w:marLeft w:val="0"/>
      <w:marRight w:val="0"/>
      <w:marTop w:val="0"/>
      <w:marBottom w:val="0"/>
      <w:divBdr>
        <w:top w:val="none" w:sz="0" w:space="0" w:color="auto"/>
        <w:left w:val="none" w:sz="0" w:space="0" w:color="auto"/>
        <w:bottom w:val="none" w:sz="0" w:space="0" w:color="auto"/>
        <w:right w:val="none" w:sz="0" w:space="0" w:color="auto"/>
      </w:divBdr>
    </w:div>
    <w:div w:id="322508999">
      <w:bodyDiv w:val="1"/>
      <w:marLeft w:val="0"/>
      <w:marRight w:val="0"/>
      <w:marTop w:val="0"/>
      <w:marBottom w:val="0"/>
      <w:divBdr>
        <w:top w:val="none" w:sz="0" w:space="0" w:color="auto"/>
        <w:left w:val="none" w:sz="0" w:space="0" w:color="auto"/>
        <w:bottom w:val="none" w:sz="0" w:space="0" w:color="auto"/>
        <w:right w:val="none" w:sz="0" w:space="0" w:color="auto"/>
      </w:divBdr>
    </w:div>
    <w:div w:id="323435476">
      <w:bodyDiv w:val="1"/>
      <w:marLeft w:val="0"/>
      <w:marRight w:val="0"/>
      <w:marTop w:val="0"/>
      <w:marBottom w:val="0"/>
      <w:divBdr>
        <w:top w:val="none" w:sz="0" w:space="0" w:color="auto"/>
        <w:left w:val="none" w:sz="0" w:space="0" w:color="auto"/>
        <w:bottom w:val="none" w:sz="0" w:space="0" w:color="auto"/>
        <w:right w:val="none" w:sz="0" w:space="0" w:color="auto"/>
      </w:divBdr>
      <w:divsChild>
        <w:div w:id="1934391641">
          <w:marLeft w:val="0"/>
          <w:marRight w:val="0"/>
          <w:marTop w:val="0"/>
          <w:marBottom w:val="0"/>
          <w:divBdr>
            <w:top w:val="none" w:sz="0" w:space="0" w:color="auto"/>
            <w:left w:val="none" w:sz="0" w:space="0" w:color="auto"/>
            <w:bottom w:val="none" w:sz="0" w:space="0" w:color="auto"/>
            <w:right w:val="none" w:sz="0" w:space="0" w:color="auto"/>
          </w:divBdr>
          <w:divsChild>
            <w:div w:id="91365697">
              <w:marLeft w:val="0"/>
              <w:marRight w:val="0"/>
              <w:marTop w:val="0"/>
              <w:marBottom w:val="0"/>
              <w:divBdr>
                <w:top w:val="none" w:sz="0" w:space="0" w:color="auto"/>
                <w:left w:val="none" w:sz="0" w:space="0" w:color="auto"/>
                <w:bottom w:val="none" w:sz="0" w:space="0" w:color="auto"/>
                <w:right w:val="none" w:sz="0" w:space="0" w:color="auto"/>
              </w:divBdr>
            </w:div>
            <w:div w:id="182324532">
              <w:marLeft w:val="0"/>
              <w:marRight w:val="0"/>
              <w:marTop w:val="0"/>
              <w:marBottom w:val="0"/>
              <w:divBdr>
                <w:top w:val="none" w:sz="0" w:space="0" w:color="auto"/>
                <w:left w:val="none" w:sz="0" w:space="0" w:color="auto"/>
                <w:bottom w:val="none" w:sz="0" w:space="0" w:color="auto"/>
                <w:right w:val="none" w:sz="0" w:space="0" w:color="auto"/>
              </w:divBdr>
            </w:div>
            <w:div w:id="595943200">
              <w:marLeft w:val="0"/>
              <w:marRight w:val="0"/>
              <w:marTop w:val="0"/>
              <w:marBottom w:val="0"/>
              <w:divBdr>
                <w:top w:val="none" w:sz="0" w:space="0" w:color="auto"/>
                <w:left w:val="none" w:sz="0" w:space="0" w:color="auto"/>
                <w:bottom w:val="none" w:sz="0" w:space="0" w:color="auto"/>
                <w:right w:val="none" w:sz="0" w:space="0" w:color="auto"/>
              </w:divBdr>
            </w:div>
            <w:div w:id="1107388913">
              <w:marLeft w:val="0"/>
              <w:marRight w:val="0"/>
              <w:marTop w:val="0"/>
              <w:marBottom w:val="0"/>
              <w:divBdr>
                <w:top w:val="none" w:sz="0" w:space="0" w:color="auto"/>
                <w:left w:val="none" w:sz="0" w:space="0" w:color="auto"/>
                <w:bottom w:val="none" w:sz="0" w:space="0" w:color="auto"/>
                <w:right w:val="none" w:sz="0" w:space="0" w:color="auto"/>
              </w:divBdr>
            </w:div>
            <w:div w:id="1365516581">
              <w:marLeft w:val="0"/>
              <w:marRight w:val="0"/>
              <w:marTop w:val="0"/>
              <w:marBottom w:val="0"/>
              <w:divBdr>
                <w:top w:val="none" w:sz="0" w:space="0" w:color="auto"/>
                <w:left w:val="none" w:sz="0" w:space="0" w:color="auto"/>
                <w:bottom w:val="none" w:sz="0" w:space="0" w:color="auto"/>
                <w:right w:val="none" w:sz="0" w:space="0" w:color="auto"/>
              </w:divBdr>
            </w:div>
            <w:div w:id="1439760649">
              <w:marLeft w:val="0"/>
              <w:marRight w:val="0"/>
              <w:marTop w:val="0"/>
              <w:marBottom w:val="0"/>
              <w:divBdr>
                <w:top w:val="none" w:sz="0" w:space="0" w:color="auto"/>
                <w:left w:val="none" w:sz="0" w:space="0" w:color="auto"/>
                <w:bottom w:val="none" w:sz="0" w:space="0" w:color="auto"/>
                <w:right w:val="none" w:sz="0" w:space="0" w:color="auto"/>
              </w:divBdr>
            </w:div>
            <w:div w:id="1543594991">
              <w:marLeft w:val="0"/>
              <w:marRight w:val="0"/>
              <w:marTop w:val="0"/>
              <w:marBottom w:val="0"/>
              <w:divBdr>
                <w:top w:val="none" w:sz="0" w:space="0" w:color="auto"/>
                <w:left w:val="none" w:sz="0" w:space="0" w:color="auto"/>
                <w:bottom w:val="none" w:sz="0" w:space="0" w:color="auto"/>
                <w:right w:val="none" w:sz="0" w:space="0" w:color="auto"/>
              </w:divBdr>
            </w:div>
            <w:div w:id="1610812620">
              <w:marLeft w:val="0"/>
              <w:marRight w:val="0"/>
              <w:marTop w:val="0"/>
              <w:marBottom w:val="0"/>
              <w:divBdr>
                <w:top w:val="none" w:sz="0" w:space="0" w:color="auto"/>
                <w:left w:val="none" w:sz="0" w:space="0" w:color="auto"/>
                <w:bottom w:val="none" w:sz="0" w:space="0" w:color="auto"/>
                <w:right w:val="none" w:sz="0" w:space="0" w:color="auto"/>
              </w:divBdr>
            </w:div>
            <w:div w:id="1624655139">
              <w:marLeft w:val="0"/>
              <w:marRight w:val="0"/>
              <w:marTop w:val="0"/>
              <w:marBottom w:val="0"/>
              <w:divBdr>
                <w:top w:val="none" w:sz="0" w:space="0" w:color="auto"/>
                <w:left w:val="none" w:sz="0" w:space="0" w:color="auto"/>
                <w:bottom w:val="none" w:sz="0" w:space="0" w:color="auto"/>
                <w:right w:val="none" w:sz="0" w:space="0" w:color="auto"/>
              </w:divBdr>
            </w:div>
            <w:div w:id="1685935943">
              <w:marLeft w:val="0"/>
              <w:marRight w:val="0"/>
              <w:marTop w:val="0"/>
              <w:marBottom w:val="0"/>
              <w:divBdr>
                <w:top w:val="none" w:sz="0" w:space="0" w:color="auto"/>
                <w:left w:val="none" w:sz="0" w:space="0" w:color="auto"/>
                <w:bottom w:val="none" w:sz="0" w:space="0" w:color="auto"/>
                <w:right w:val="none" w:sz="0" w:space="0" w:color="auto"/>
              </w:divBdr>
            </w:div>
            <w:div w:id="2018851326">
              <w:marLeft w:val="0"/>
              <w:marRight w:val="0"/>
              <w:marTop w:val="0"/>
              <w:marBottom w:val="0"/>
              <w:divBdr>
                <w:top w:val="none" w:sz="0" w:space="0" w:color="auto"/>
                <w:left w:val="none" w:sz="0" w:space="0" w:color="auto"/>
                <w:bottom w:val="none" w:sz="0" w:space="0" w:color="auto"/>
                <w:right w:val="none" w:sz="0" w:space="0" w:color="auto"/>
              </w:divBdr>
            </w:div>
            <w:div w:id="21088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4149">
      <w:bodyDiv w:val="1"/>
      <w:marLeft w:val="0"/>
      <w:marRight w:val="0"/>
      <w:marTop w:val="0"/>
      <w:marBottom w:val="0"/>
      <w:divBdr>
        <w:top w:val="none" w:sz="0" w:space="0" w:color="auto"/>
        <w:left w:val="none" w:sz="0" w:space="0" w:color="auto"/>
        <w:bottom w:val="none" w:sz="0" w:space="0" w:color="auto"/>
        <w:right w:val="none" w:sz="0" w:space="0" w:color="auto"/>
      </w:divBdr>
    </w:div>
    <w:div w:id="351146660">
      <w:bodyDiv w:val="1"/>
      <w:marLeft w:val="0"/>
      <w:marRight w:val="0"/>
      <w:marTop w:val="0"/>
      <w:marBottom w:val="0"/>
      <w:divBdr>
        <w:top w:val="none" w:sz="0" w:space="0" w:color="auto"/>
        <w:left w:val="none" w:sz="0" w:space="0" w:color="auto"/>
        <w:bottom w:val="none" w:sz="0" w:space="0" w:color="auto"/>
        <w:right w:val="none" w:sz="0" w:space="0" w:color="auto"/>
      </w:divBdr>
    </w:div>
    <w:div w:id="364644708">
      <w:bodyDiv w:val="1"/>
      <w:marLeft w:val="0"/>
      <w:marRight w:val="0"/>
      <w:marTop w:val="0"/>
      <w:marBottom w:val="0"/>
      <w:divBdr>
        <w:top w:val="none" w:sz="0" w:space="0" w:color="auto"/>
        <w:left w:val="none" w:sz="0" w:space="0" w:color="auto"/>
        <w:bottom w:val="none" w:sz="0" w:space="0" w:color="auto"/>
        <w:right w:val="none" w:sz="0" w:space="0" w:color="auto"/>
      </w:divBdr>
      <w:divsChild>
        <w:div w:id="873537948">
          <w:marLeft w:val="0"/>
          <w:marRight w:val="0"/>
          <w:marTop w:val="0"/>
          <w:marBottom w:val="0"/>
          <w:divBdr>
            <w:top w:val="none" w:sz="0" w:space="0" w:color="auto"/>
            <w:left w:val="none" w:sz="0" w:space="0" w:color="auto"/>
            <w:bottom w:val="none" w:sz="0" w:space="0" w:color="auto"/>
            <w:right w:val="none" w:sz="0" w:space="0" w:color="auto"/>
          </w:divBdr>
          <w:divsChild>
            <w:div w:id="131989826">
              <w:marLeft w:val="0"/>
              <w:marRight w:val="0"/>
              <w:marTop w:val="0"/>
              <w:marBottom w:val="0"/>
              <w:divBdr>
                <w:top w:val="none" w:sz="0" w:space="0" w:color="auto"/>
                <w:left w:val="none" w:sz="0" w:space="0" w:color="auto"/>
                <w:bottom w:val="none" w:sz="0" w:space="0" w:color="auto"/>
                <w:right w:val="none" w:sz="0" w:space="0" w:color="auto"/>
              </w:divBdr>
            </w:div>
            <w:div w:id="250361161">
              <w:marLeft w:val="0"/>
              <w:marRight w:val="0"/>
              <w:marTop w:val="0"/>
              <w:marBottom w:val="0"/>
              <w:divBdr>
                <w:top w:val="none" w:sz="0" w:space="0" w:color="auto"/>
                <w:left w:val="none" w:sz="0" w:space="0" w:color="auto"/>
                <w:bottom w:val="none" w:sz="0" w:space="0" w:color="auto"/>
                <w:right w:val="none" w:sz="0" w:space="0" w:color="auto"/>
              </w:divBdr>
            </w:div>
            <w:div w:id="1154686996">
              <w:marLeft w:val="0"/>
              <w:marRight w:val="0"/>
              <w:marTop w:val="0"/>
              <w:marBottom w:val="0"/>
              <w:divBdr>
                <w:top w:val="none" w:sz="0" w:space="0" w:color="auto"/>
                <w:left w:val="none" w:sz="0" w:space="0" w:color="auto"/>
                <w:bottom w:val="none" w:sz="0" w:space="0" w:color="auto"/>
                <w:right w:val="none" w:sz="0" w:space="0" w:color="auto"/>
              </w:divBdr>
            </w:div>
            <w:div w:id="1184898179">
              <w:marLeft w:val="0"/>
              <w:marRight w:val="0"/>
              <w:marTop w:val="0"/>
              <w:marBottom w:val="0"/>
              <w:divBdr>
                <w:top w:val="none" w:sz="0" w:space="0" w:color="auto"/>
                <w:left w:val="none" w:sz="0" w:space="0" w:color="auto"/>
                <w:bottom w:val="none" w:sz="0" w:space="0" w:color="auto"/>
                <w:right w:val="none" w:sz="0" w:space="0" w:color="auto"/>
              </w:divBdr>
            </w:div>
            <w:div w:id="1290742837">
              <w:marLeft w:val="0"/>
              <w:marRight w:val="0"/>
              <w:marTop w:val="0"/>
              <w:marBottom w:val="0"/>
              <w:divBdr>
                <w:top w:val="none" w:sz="0" w:space="0" w:color="auto"/>
                <w:left w:val="none" w:sz="0" w:space="0" w:color="auto"/>
                <w:bottom w:val="none" w:sz="0" w:space="0" w:color="auto"/>
                <w:right w:val="none" w:sz="0" w:space="0" w:color="auto"/>
              </w:divBdr>
            </w:div>
            <w:div w:id="1354498669">
              <w:marLeft w:val="0"/>
              <w:marRight w:val="0"/>
              <w:marTop w:val="0"/>
              <w:marBottom w:val="0"/>
              <w:divBdr>
                <w:top w:val="none" w:sz="0" w:space="0" w:color="auto"/>
                <w:left w:val="none" w:sz="0" w:space="0" w:color="auto"/>
                <w:bottom w:val="none" w:sz="0" w:space="0" w:color="auto"/>
                <w:right w:val="none" w:sz="0" w:space="0" w:color="auto"/>
              </w:divBdr>
            </w:div>
            <w:div w:id="1406144312">
              <w:marLeft w:val="0"/>
              <w:marRight w:val="0"/>
              <w:marTop w:val="0"/>
              <w:marBottom w:val="0"/>
              <w:divBdr>
                <w:top w:val="none" w:sz="0" w:space="0" w:color="auto"/>
                <w:left w:val="none" w:sz="0" w:space="0" w:color="auto"/>
                <w:bottom w:val="none" w:sz="0" w:space="0" w:color="auto"/>
                <w:right w:val="none" w:sz="0" w:space="0" w:color="auto"/>
              </w:divBdr>
            </w:div>
            <w:div w:id="1523010457">
              <w:marLeft w:val="0"/>
              <w:marRight w:val="0"/>
              <w:marTop w:val="0"/>
              <w:marBottom w:val="0"/>
              <w:divBdr>
                <w:top w:val="none" w:sz="0" w:space="0" w:color="auto"/>
                <w:left w:val="none" w:sz="0" w:space="0" w:color="auto"/>
                <w:bottom w:val="none" w:sz="0" w:space="0" w:color="auto"/>
                <w:right w:val="none" w:sz="0" w:space="0" w:color="auto"/>
              </w:divBdr>
            </w:div>
            <w:div w:id="1635257695">
              <w:marLeft w:val="0"/>
              <w:marRight w:val="0"/>
              <w:marTop w:val="0"/>
              <w:marBottom w:val="0"/>
              <w:divBdr>
                <w:top w:val="none" w:sz="0" w:space="0" w:color="auto"/>
                <w:left w:val="none" w:sz="0" w:space="0" w:color="auto"/>
                <w:bottom w:val="none" w:sz="0" w:space="0" w:color="auto"/>
                <w:right w:val="none" w:sz="0" w:space="0" w:color="auto"/>
              </w:divBdr>
            </w:div>
            <w:div w:id="1854494982">
              <w:marLeft w:val="0"/>
              <w:marRight w:val="0"/>
              <w:marTop w:val="0"/>
              <w:marBottom w:val="0"/>
              <w:divBdr>
                <w:top w:val="none" w:sz="0" w:space="0" w:color="auto"/>
                <w:left w:val="none" w:sz="0" w:space="0" w:color="auto"/>
                <w:bottom w:val="none" w:sz="0" w:space="0" w:color="auto"/>
                <w:right w:val="none" w:sz="0" w:space="0" w:color="auto"/>
              </w:divBdr>
            </w:div>
            <w:div w:id="1866598157">
              <w:marLeft w:val="0"/>
              <w:marRight w:val="0"/>
              <w:marTop w:val="0"/>
              <w:marBottom w:val="0"/>
              <w:divBdr>
                <w:top w:val="none" w:sz="0" w:space="0" w:color="auto"/>
                <w:left w:val="none" w:sz="0" w:space="0" w:color="auto"/>
                <w:bottom w:val="none" w:sz="0" w:space="0" w:color="auto"/>
                <w:right w:val="none" w:sz="0" w:space="0" w:color="auto"/>
              </w:divBdr>
            </w:div>
            <w:div w:id="20668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8180">
      <w:bodyDiv w:val="1"/>
      <w:marLeft w:val="0"/>
      <w:marRight w:val="0"/>
      <w:marTop w:val="0"/>
      <w:marBottom w:val="0"/>
      <w:divBdr>
        <w:top w:val="none" w:sz="0" w:space="0" w:color="auto"/>
        <w:left w:val="none" w:sz="0" w:space="0" w:color="auto"/>
        <w:bottom w:val="none" w:sz="0" w:space="0" w:color="auto"/>
        <w:right w:val="none" w:sz="0" w:space="0" w:color="auto"/>
      </w:divBdr>
    </w:div>
    <w:div w:id="373122661">
      <w:bodyDiv w:val="1"/>
      <w:marLeft w:val="0"/>
      <w:marRight w:val="0"/>
      <w:marTop w:val="0"/>
      <w:marBottom w:val="0"/>
      <w:divBdr>
        <w:top w:val="none" w:sz="0" w:space="0" w:color="auto"/>
        <w:left w:val="none" w:sz="0" w:space="0" w:color="auto"/>
        <w:bottom w:val="none" w:sz="0" w:space="0" w:color="auto"/>
        <w:right w:val="none" w:sz="0" w:space="0" w:color="auto"/>
      </w:divBdr>
      <w:divsChild>
        <w:div w:id="776097641">
          <w:marLeft w:val="-5"/>
          <w:marRight w:val="0"/>
          <w:marTop w:val="0"/>
          <w:marBottom w:val="0"/>
          <w:divBdr>
            <w:top w:val="none" w:sz="0" w:space="0" w:color="auto"/>
            <w:left w:val="none" w:sz="0" w:space="0" w:color="auto"/>
            <w:bottom w:val="none" w:sz="0" w:space="0" w:color="auto"/>
            <w:right w:val="none" w:sz="0" w:space="0" w:color="auto"/>
          </w:divBdr>
        </w:div>
      </w:divsChild>
    </w:div>
    <w:div w:id="383483837">
      <w:bodyDiv w:val="1"/>
      <w:marLeft w:val="0"/>
      <w:marRight w:val="0"/>
      <w:marTop w:val="0"/>
      <w:marBottom w:val="0"/>
      <w:divBdr>
        <w:top w:val="none" w:sz="0" w:space="0" w:color="auto"/>
        <w:left w:val="none" w:sz="0" w:space="0" w:color="auto"/>
        <w:bottom w:val="none" w:sz="0" w:space="0" w:color="auto"/>
        <w:right w:val="none" w:sz="0" w:space="0" w:color="auto"/>
      </w:divBdr>
      <w:divsChild>
        <w:div w:id="285236314">
          <w:marLeft w:val="0"/>
          <w:marRight w:val="0"/>
          <w:marTop w:val="0"/>
          <w:marBottom w:val="0"/>
          <w:divBdr>
            <w:top w:val="none" w:sz="0" w:space="0" w:color="auto"/>
            <w:left w:val="none" w:sz="0" w:space="0" w:color="auto"/>
            <w:bottom w:val="none" w:sz="0" w:space="0" w:color="auto"/>
            <w:right w:val="none" w:sz="0" w:space="0" w:color="auto"/>
          </w:divBdr>
        </w:div>
        <w:div w:id="271671741">
          <w:marLeft w:val="0"/>
          <w:marRight w:val="0"/>
          <w:marTop w:val="0"/>
          <w:marBottom w:val="0"/>
          <w:divBdr>
            <w:top w:val="none" w:sz="0" w:space="0" w:color="auto"/>
            <w:left w:val="none" w:sz="0" w:space="0" w:color="auto"/>
            <w:bottom w:val="none" w:sz="0" w:space="0" w:color="auto"/>
            <w:right w:val="none" w:sz="0" w:space="0" w:color="auto"/>
          </w:divBdr>
        </w:div>
        <w:div w:id="1087994280">
          <w:marLeft w:val="0"/>
          <w:marRight w:val="0"/>
          <w:marTop w:val="0"/>
          <w:marBottom w:val="0"/>
          <w:divBdr>
            <w:top w:val="none" w:sz="0" w:space="0" w:color="auto"/>
            <w:left w:val="none" w:sz="0" w:space="0" w:color="auto"/>
            <w:bottom w:val="none" w:sz="0" w:space="0" w:color="auto"/>
            <w:right w:val="none" w:sz="0" w:space="0" w:color="auto"/>
          </w:divBdr>
        </w:div>
        <w:div w:id="1258249891">
          <w:marLeft w:val="0"/>
          <w:marRight w:val="0"/>
          <w:marTop w:val="0"/>
          <w:marBottom w:val="0"/>
          <w:divBdr>
            <w:top w:val="none" w:sz="0" w:space="0" w:color="auto"/>
            <w:left w:val="none" w:sz="0" w:space="0" w:color="auto"/>
            <w:bottom w:val="none" w:sz="0" w:space="0" w:color="auto"/>
            <w:right w:val="none" w:sz="0" w:space="0" w:color="auto"/>
          </w:divBdr>
        </w:div>
        <w:div w:id="1136683707">
          <w:marLeft w:val="0"/>
          <w:marRight w:val="0"/>
          <w:marTop w:val="0"/>
          <w:marBottom w:val="0"/>
          <w:divBdr>
            <w:top w:val="none" w:sz="0" w:space="0" w:color="auto"/>
            <w:left w:val="none" w:sz="0" w:space="0" w:color="auto"/>
            <w:bottom w:val="none" w:sz="0" w:space="0" w:color="auto"/>
            <w:right w:val="none" w:sz="0" w:space="0" w:color="auto"/>
          </w:divBdr>
        </w:div>
        <w:div w:id="569078099">
          <w:marLeft w:val="0"/>
          <w:marRight w:val="0"/>
          <w:marTop w:val="0"/>
          <w:marBottom w:val="0"/>
          <w:divBdr>
            <w:top w:val="none" w:sz="0" w:space="0" w:color="auto"/>
            <w:left w:val="none" w:sz="0" w:space="0" w:color="auto"/>
            <w:bottom w:val="none" w:sz="0" w:space="0" w:color="auto"/>
            <w:right w:val="none" w:sz="0" w:space="0" w:color="auto"/>
          </w:divBdr>
        </w:div>
        <w:div w:id="830295089">
          <w:marLeft w:val="0"/>
          <w:marRight w:val="0"/>
          <w:marTop w:val="0"/>
          <w:marBottom w:val="0"/>
          <w:divBdr>
            <w:top w:val="none" w:sz="0" w:space="0" w:color="auto"/>
            <w:left w:val="none" w:sz="0" w:space="0" w:color="auto"/>
            <w:bottom w:val="none" w:sz="0" w:space="0" w:color="auto"/>
            <w:right w:val="none" w:sz="0" w:space="0" w:color="auto"/>
          </w:divBdr>
        </w:div>
        <w:div w:id="595555897">
          <w:marLeft w:val="0"/>
          <w:marRight w:val="0"/>
          <w:marTop w:val="0"/>
          <w:marBottom w:val="0"/>
          <w:divBdr>
            <w:top w:val="none" w:sz="0" w:space="0" w:color="auto"/>
            <w:left w:val="none" w:sz="0" w:space="0" w:color="auto"/>
            <w:bottom w:val="none" w:sz="0" w:space="0" w:color="auto"/>
            <w:right w:val="none" w:sz="0" w:space="0" w:color="auto"/>
          </w:divBdr>
        </w:div>
        <w:div w:id="121775692">
          <w:marLeft w:val="0"/>
          <w:marRight w:val="0"/>
          <w:marTop w:val="0"/>
          <w:marBottom w:val="0"/>
          <w:divBdr>
            <w:top w:val="none" w:sz="0" w:space="0" w:color="auto"/>
            <w:left w:val="none" w:sz="0" w:space="0" w:color="auto"/>
            <w:bottom w:val="none" w:sz="0" w:space="0" w:color="auto"/>
            <w:right w:val="none" w:sz="0" w:space="0" w:color="auto"/>
          </w:divBdr>
        </w:div>
        <w:div w:id="1430420172">
          <w:marLeft w:val="0"/>
          <w:marRight w:val="0"/>
          <w:marTop w:val="0"/>
          <w:marBottom w:val="0"/>
          <w:divBdr>
            <w:top w:val="none" w:sz="0" w:space="0" w:color="auto"/>
            <w:left w:val="none" w:sz="0" w:space="0" w:color="auto"/>
            <w:bottom w:val="none" w:sz="0" w:space="0" w:color="auto"/>
            <w:right w:val="none" w:sz="0" w:space="0" w:color="auto"/>
          </w:divBdr>
        </w:div>
      </w:divsChild>
    </w:div>
    <w:div w:id="384138166">
      <w:bodyDiv w:val="1"/>
      <w:marLeft w:val="0"/>
      <w:marRight w:val="0"/>
      <w:marTop w:val="0"/>
      <w:marBottom w:val="0"/>
      <w:divBdr>
        <w:top w:val="none" w:sz="0" w:space="0" w:color="auto"/>
        <w:left w:val="none" w:sz="0" w:space="0" w:color="auto"/>
        <w:bottom w:val="none" w:sz="0" w:space="0" w:color="auto"/>
        <w:right w:val="none" w:sz="0" w:space="0" w:color="auto"/>
      </w:divBdr>
    </w:div>
    <w:div w:id="390007610">
      <w:bodyDiv w:val="1"/>
      <w:marLeft w:val="0"/>
      <w:marRight w:val="0"/>
      <w:marTop w:val="0"/>
      <w:marBottom w:val="0"/>
      <w:divBdr>
        <w:top w:val="none" w:sz="0" w:space="0" w:color="auto"/>
        <w:left w:val="none" w:sz="0" w:space="0" w:color="auto"/>
        <w:bottom w:val="none" w:sz="0" w:space="0" w:color="auto"/>
        <w:right w:val="none" w:sz="0" w:space="0" w:color="auto"/>
      </w:divBdr>
    </w:div>
    <w:div w:id="410853283">
      <w:bodyDiv w:val="1"/>
      <w:marLeft w:val="0"/>
      <w:marRight w:val="0"/>
      <w:marTop w:val="0"/>
      <w:marBottom w:val="0"/>
      <w:divBdr>
        <w:top w:val="none" w:sz="0" w:space="0" w:color="auto"/>
        <w:left w:val="none" w:sz="0" w:space="0" w:color="auto"/>
        <w:bottom w:val="none" w:sz="0" w:space="0" w:color="auto"/>
        <w:right w:val="none" w:sz="0" w:space="0" w:color="auto"/>
      </w:divBdr>
      <w:divsChild>
        <w:div w:id="1683507284">
          <w:marLeft w:val="0"/>
          <w:marRight w:val="0"/>
          <w:marTop w:val="0"/>
          <w:marBottom w:val="0"/>
          <w:divBdr>
            <w:top w:val="none" w:sz="0" w:space="0" w:color="auto"/>
            <w:left w:val="none" w:sz="0" w:space="0" w:color="auto"/>
            <w:bottom w:val="none" w:sz="0" w:space="0" w:color="auto"/>
            <w:right w:val="none" w:sz="0" w:space="0" w:color="auto"/>
          </w:divBdr>
        </w:div>
        <w:div w:id="1953853703">
          <w:marLeft w:val="0"/>
          <w:marRight w:val="0"/>
          <w:marTop w:val="0"/>
          <w:marBottom w:val="0"/>
          <w:divBdr>
            <w:top w:val="none" w:sz="0" w:space="0" w:color="auto"/>
            <w:left w:val="none" w:sz="0" w:space="0" w:color="auto"/>
            <w:bottom w:val="none" w:sz="0" w:space="0" w:color="auto"/>
            <w:right w:val="none" w:sz="0" w:space="0" w:color="auto"/>
          </w:divBdr>
        </w:div>
      </w:divsChild>
    </w:div>
    <w:div w:id="423765523">
      <w:bodyDiv w:val="1"/>
      <w:marLeft w:val="0"/>
      <w:marRight w:val="0"/>
      <w:marTop w:val="0"/>
      <w:marBottom w:val="0"/>
      <w:divBdr>
        <w:top w:val="none" w:sz="0" w:space="0" w:color="auto"/>
        <w:left w:val="none" w:sz="0" w:space="0" w:color="auto"/>
        <w:bottom w:val="none" w:sz="0" w:space="0" w:color="auto"/>
        <w:right w:val="none" w:sz="0" w:space="0" w:color="auto"/>
      </w:divBdr>
      <w:divsChild>
        <w:div w:id="1155415765">
          <w:marLeft w:val="0"/>
          <w:marRight w:val="0"/>
          <w:marTop w:val="0"/>
          <w:marBottom w:val="0"/>
          <w:divBdr>
            <w:top w:val="none" w:sz="0" w:space="0" w:color="auto"/>
            <w:left w:val="none" w:sz="0" w:space="0" w:color="auto"/>
            <w:bottom w:val="none" w:sz="0" w:space="0" w:color="auto"/>
            <w:right w:val="none" w:sz="0" w:space="0" w:color="auto"/>
          </w:divBdr>
          <w:divsChild>
            <w:div w:id="154534742">
              <w:marLeft w:val="0"/>
              <w:marRight w:val="0"/>
              <w:marTop w:val="0"/>
              <w:marBottom w:val="0"/>
              <w:divBdr>
                <w:top w:val="none" w:sz="0" w:space="0" w:color="auto"/>
                <w:left w:val="none" w:sz="0" w:space="0" w:color="auto"/>
                <w:bottom w:val="none" w:sz="0" w:space="0" w:color="auto"/>
                <w:right w:val="none" w:sz="0" w:space="0" w:color="auto"/>
              </w:divBdr>
            </w:div>
            <w:div w:id="245385417">
              <w:marLeft w:val="0"/>
              <w:marRight w:val="0"/>
              <w:marTop w:val="0"/>
              <w:marBottom w:val="0"/>
              <w:divBdr>
                <w:top w:val="none" w:sz="0" w:space="0" w:color="auto"/>
                <w:left w:val="none" w:sz="0" w:space="0" w:color="auto"/>
                <w:bottom w:val="none" w:sz="0" w:space="0" w:color="auto"/>
                <w:right w:val="none" w:sz="0" w:space="0" w:color="auto"/>
              </w:divBdr>
            </w:div>
            <w:div w:id="332993065">
              <w:marLeft w:val="0"/>
              <w:marRight w:val="0"/>
              <w:marTop w:val="0"/>
              <w:marBottom w:val="0"/>
              <w:divBdr>
                <w:top w:val="none" w:sz="0" w:space="0" w:color="auto"/>
                <w:left w:val="none" w:sz="0" w:space="0" w:color="auto"/>
                <w:bottom w:val="none" w:sz="0" w:space="0" w:color="auto"/>
                <w:right w:val="none" w:sz="0" w:space="0" w:color="auto"/>
              </w:divBdr>
            </w:div>
            <w:div w:id="373193837">
              <w:marLeft w:val="0"/>
              <w:marRight w:val="0"/>
              <w:marTop w:val="0"/>
              <w:marBottom w:val="0"/>
              <w:divBdr>
                <w:top w:val="none" w:sz="0" w:space="0" w:color="auto"/>
                <w:left w:val="none" w:sz="0" w:space="0" w:color="auto"/>
                <w:bottom w:val="none" w:sz="0" w:space="0" w:color="auto"/>
                <w:right w:val="none" w:sz="0" w:space="0" w:color="auto"/>
              </w:divBdr>
            </w:div>
            <w:div w:id="739986469">
              <w:marLeft w:val="0"/>
              <w:marRight w:val="0"/>
              <w:marTop w:val="0"/>
              <w:marBottom w:val="0"/>
              <w:divBdr>
                <w:top w:val="none" w:sz="0" w:space="0" w:color="auto"/>
                <w:left w:val="none" w:sz="0" w:space="0" w:color="auto"/>
                <w:bottom w:val="none" w:sz="0" w:space="0" w:color="auto"/>
                <w:right w:val="none" w:sz="0" w:space="0" w:color="auto"/>
              </w:divBdr>
            </w:div>
            <w:div w:id="999038703">
              <w:marLeft w:val="0"/>
              <w:marRight w:val="0"/>
              <w:marTop w:val="0"/>
              <w:marBottom w:val="0"/>
              <w:divBdr>
                <w:top w:val="none" w:sz="0" w:space="0" w:color="auto"/>
                <w:left w:val="none" w:sz="0" w:space="0" w:color="auto"/>
                <w:bottom w:val="none" w:sz="0" w:space="0" w:color="auto"/>
                <w:right w:val="none" w:sz="0" w:space="0" w:color="auto"/>
              </w:divBdr>
            </w:div>
            <w:div w:id="1187711522">
              <w:marLeft w:val="0"/>
              <w:marRight w:val="0"/>
              <w:marTop w:val="0"/>
              <w:marBottom w:val="0"/>
              <w:divBdr>
                <w:top w:val="none" w:sz="0" w:space="0" w:color="auto"/>
                <w:left w:val="none" w:sz="0" w:space="0" w:color="auto"/>
                <w:bottom w:val="none" w:sz="0" w:space="0" w:color="auto"/>
                <w:right w:val="none" w:sz="0" w:space="0" w:color="auto"/>
              </w:divBdr>
            </w:div>
            <w:div w:id="1219976232">
              <w:marLeft w:val="0"/>
              <w:marRight w:val="0"/>
              <w:marTop w:val="0"/>
              <w:marBottom w:val="0"/>
              <w:divBdr>
                <w:top w:val="none" w:sz="0" w:space="0" w:color="auto"/>
                <w:left w:val="none" w:sz="0" w:space="0" w:color="auto"/>
                <w:bottom w:val="none" w:sz="0" w:space="0" w:color="auto"/>
                <w:right w:val="none" w:sz="0" w:space="0" w:color="auto"/>
              </w:divBdr>
            </w:div>
            <w:div w:id="1230456832">
              <w:marLeft w:val="0"/>
              <w:marRight w:val="0"/>
              <w:marTop w:val="0"/>
              <w:marBottom w:val="0"/>
              <w:divBdr>
                <w:top w:val="none" w:sz="0" w:space="0" w:color="auto"/>
                <w:left w:val="none" w:sz="0" w:space="0" w:color="auto"/>
                <w:bottom w:val="none" w:sz="0" w:space="0" w:color="auto"/>
                <w:right w:val="none" w:sz="0" w:space="0" w:color="auto"/>
              </w:divBdr>
            </w:div>
            <w:div w:id="1323385139">
              <w:marLeft w:val="0"/>
              <w:marRight w:val="0"/>
              <w:marTop w:val="0"/>
              <w:marBottom w:val="0"/>
              <w:divBdr>
                <w:top w:val="none" w:sz="0" w:space="0" w:color="auto"/>
                <w:left w:val="none" w:sz="0" w:space="0" w:color="auto"/>
                <w:bottom w:val="none" w:sz="0" w:space="0" w:color="auto"/>
                <w:right w:val="none" w:sz="0" w:space="0" w:color="auto"/>
              </w:divBdr>
            </w:div>
            <w:div w:id="1372414618">
              <w:marLeft w:val="0"/>
              <w:marRight w:val="0"/>
              <w:marTop w:val="0"/>
              <w:marBottom w:val="0"/>
              <w:divBdr>
                <w:top w:val="none" w:sz="0" w:space="0" w:color="auto"/>
                <w:left w:val="none" w:sz="0" w:space="0" w:color="auto"/>
                <w:bottom w:val="none" w:sz="0" w:space="0" w:color="auto"/>
                <w:right w:val="none" w:sz="0" w:space="0" w:color="auto"/>
              </w:divBdr>
            </w:div>
            <w:div w:id="1404176934">
              <w:marLeft w:val="0"/>
              <w:marRight w:val="0"/>
              <w:marTop w:val="0"/>
              <w:marBottom w:val="0"/>
              <w:divBdr>
                <w:top w:val="none" w:sz="0" w:space="0" w:color="auto"/>
                <w:left w:val="none" w:sz="0" w:space="0" w:color="auto"/>
                <w:bottom w:val="none" w:sz="0" w:space="0" w:color="auto"/>
                <w:right w:val="none" w:sz="0" w:space="0" w:color="auto"/>
              </w:divBdr>
            </w:div>
            <w:div w:id="1511875459">
              <w:marLeft w:val="0"/>
              <w:marRight w:val="0"/>
              <w:marTop w:val="0"/>
              <w:marBottom w:val="0"/>
              <w:divBdr>
                <w:top w:val="none" w:sz="0" w:space="0" w:color="auto"/>
                <w:left w:val="none" w:sz="0" w:space="0" w:color="auto"/>
                <w:bottom w:val="none" w:sz="0" w:space="0" w:color="auto"/>
                <w:right w:val="none" w:sz="0" w:space="0" w:color="auto"/>
              </w:divBdr>
            </w:div>
            <w:div w:id="1592931976">
              <w:marLeft w:val="0"/>
              <w:marRight w:val="0"/>
              <w:marTop w:val="0"/>
              <w:marBottom w:val="0"/>
              <w:divBdr>
                <w:top w:val="none" w:sz="0" w:space="0" w:color="auto"/>
                <w:left w:val="none" w:sz="0" w:space="0" w:color="auto"/>
                <w:bottom w:val="none" w:sz="0" w:space="0" w:color="auto"/>
                <w:right w:val="none" w:sz="0" w:space="0" w:color="auto"/>
              </w:divBdr>
            </w:div>
            <w:div w:id="1802380298">
              <w:marLeft w:val="0"/>
              <w:marRight w:val="0"/>
              <w:marTop w:val="0"/>
              <w:marBottom w:val="0"/>
              <w:divBdr>
                <w:top w:val="none" w:sz="0" w:space="0" w:color="auto"/>
                <w:left w:val="none" w:sz="0" w:space="0" w:color="auto"/>
                <w:bottom w:val="none" w:sz="0" w:space="0" w:color="auto"/>
                <w:right w:val="none" w:sz="0" w:space="0" w:color="auto"/>
              </w:divBdr>
            </w:div>
            <w:div w:id="1810247393">
              <w:marLeft w:val="0"/>
              <w:marRight w:val="0"/>
              <w:marTop w:val="0"/>
              <w:marBottom w:val="0"/>
              <w:divBdr>
                <w:top w:val="none" w:sz="0" w:space="0" w:color="auto"/>
                <w:left w:val="none" w:sz="0" w:space="0" w:color="auto"/>
                <w:bottom w:val="none" w:sz="0" w:space="0" w:color="auto"/>
                <w:right w:val="none" w:sz="0" w:space="0" w:color="auto"/>
              </w:divBdr>
            </w:div>
            <w:div w:id="1981113930">
              <w:marLeft w:val="0"/>
              <w:marRight w:val="0"/>
              <w:marTop w:val="0"/>
              <w:marBottom w:val="0"/>
              <w:divBdr>
                <w:top w:val="none" w:sz="0" w:space="0" w:color="auto"/>
                <w:left w:val="none" w:sz="0" w:space="0" w:color="auto"/>
                <w:bottom w:val="none" w:sz="0" w:space="0" w:color="auto"/>
                <w:right w:val="none" w:sz="0" w:space="0" w:color="auto"/>
              </w:divBdr>
            </w:div>
            <w:div w:id="21110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46303">
      <w:bodyDiv w:val="1"/>
      <w:marLeft w:val="0"/>
      <w:marRight w:val="0"/>
      <w:marTop w:val="0"/>
      <w:marBottom w:val="0"/>
      <w:divBdr>
        <w:top w:val="none" w:sz="0" w:space="0" w:color="auto"/>
        <w:left w:val="none" w:sz="0" w:space="0" w:color="auto"/>
        <w:bottom w:val="none" w:sz="0" w:space="0" w:color="auto"/>
        <w:right w:val="none" w:sz="0" w:space="0" w:color="auto"/>
      </w:divBdr>
      <w:divsChild>
        <w:div w:id="761341210">
          <w:marLeft w:val="0"/>
          <w:marRight w:val="0"/>
          <w:marTop w:val="0"/>
          <w:marBottom w:val="0"/>
          <w:divBdr>
            <w:top w:val="none" w:sz="0" w:space="0" w:color="auto"/>
            <w:left w:val="none" w:sz="0" w:space="0" w:color="auto"/>
            <w:bottom w:val="none" w:sz="0" w:space="0" w:color="auto"/>
            <w:right w:val="none" w:sz="0" w:space="0" w:color="auto"/>
          </w:divBdr>
        </w:div>
        <w:div w:id="1911579216">
          <w:marLeft w:val="0"/>
          <w:marRight w:val="0"/>
          <w:marTop w:val="0"/>
          <w:marBottom w:val="0"/>
          <w:divBdr>
            <w:top w:val="none" w:sz="0" w:space="0" w:color="auto"/>
            <w:left w:val="none" w:sz="0" w:space="0" w:color="auto"/>
            <w:bottom w:val="none" w:sz="0" w:space="0" w:color="auto"/>
            <w:right w:val="none" w:sz="0" w:space="0" w:color="auto"/>
          </w:divBdr>
        </w:div>
        <w:div w:id="1280062061">
          <w:marLeft w:val="0"/>
          <w:marRight w:val="0"/>
          <w:marTop w:val="0"/>
          <w:marBottom w:val="0"/>
          <w:divBdr>
            <w:top w:val="none" w:sz="0" w:space="0" w:color="auto"/>
            <w:left w:val="none" w:sz="0" w:space="0" w:color="auto"/>
            <w:bottom w:val="none" w:sz="0" w:space="0" w:color="auto"/>
            <w:right w:val="none" w:sz="0" w:space="0" w:color="auto"/>
          </w:divBdr>
        </w:div>
        <w:div w:id="412943667">
          <w:marLeft w:val="0"/>
          <w:marRight w:val="0"/>
          <w:marTop w:val="0"/>
          <w:marBottom w:val="0"/>
          <w:divBdr>
            <w:top w:val="none" w:sz="0" w:space="0" w:color="auto"/>
            <w:left w:val="none" w:sz="0" w:space="0" w:color="auto"/>
            <w:bottom w:val="none" w:sz="0" w:space="0" w:color="auto"/>
            <w:right w:val="none" w:sz="0" w:space="0" w:color="auto"/>
          </w:divBdr>
        </w:div>
        <w:div w:id="2050186183">
          <w:marLeft w:val="0"/>
          <w:marRight w:val="0"/>
          <w:marTop w:val="0"/>
          <w:marBottom w:val="0"/>
          <w:divBdr>
            <w:top w:val="none" w:sz="0" w:space="0" w:color="auto"/>
            <w:left w:val="none" w:sz="0" w:space="0" w:color="auto"/>
            <w:bottom w:val="none" w:sz="0" w:space="0" w:color="auto"/>
            <w:right w:val="none" w:sz="0" w:space="0" w:color="auto"/>
          </w:divBdr>
        </w:div>
        <w:div w:id="1926305206">
          <w:marLeft w:val="0"/>
          <w:marRight w:val="0"/>
          <w:marTop w:val="0"/>
          <w:marBottom w:val="0"/>
          <w:divBdr>
            <w:top w:val="none" w:sz="0" w:space="0" w:color="auto"/>
            <w:left w:val="none" w:sz="0" w:space="0" w:color="auto"/>
            <w:bottom w:val="none" w:sz="0" w:space="0" w:color="auto"/>
            <w:right w:val="none" w:sz="0" w:space="0" w:color="auto"/>
          </w:divBdr>
        </w:div>
        <w:div w:id="1857502211">
          <w:marLeft w:val="0"/>
          <w:marRight w:val="0"/>
          <w:marTop w:val="0"/>
          <w:marBottom w:val="0"/>
          <w:divBdr>
            <w:top w:val="none" w:sz="0" w:space="0" w:color="auto"/>
            <w:left w:val="none" w:sz="0" w:space="0" w:color="auto"/>
            <w:bottom w:val="none" w:sz="0" w:space="0" w:color="auto"/>
            <w:right w:val="none" w:sz="0" w:space="0" w:color="auto"/>
          </w:divBdr>
        </w:div>
        <w:div w:id="1356881260">
          <w:marLeft w:val="0"/>
          <w:marRight w:val="0"/>
          <w:marTop w:val="0"/>
          <w:marBottom w:val="0"/>
          <w:divBdr>
            <w:top w:val="none" w:sz="0" w:space="0" w:color="auto"/>
            <w:left w:val="none" w:sz="0" w:space="0" w:color="auto"/>
            <w:bottom w:val="none" w:sz="0" w:space="0" w:color="auto"/>
            <w:right w:val="none" w:sz="0" w:space="0" w:color="auto"/>
          </w:divBdr>
        </w:div>
      </w:divsChild>
    </w:div>
    <w:div w:id="472139867">
      <w:bodyDiv w:val="1"/>
      <w:marLeft w:val="0"/>
      <w:marRight w:val="0"/>
      <w:marTop w:val="0"/>
      <w:marBottom w:val="0"/>
      <w:divBdr>
        <w:top w:val="none" w:sz="0" w:space="0" w:color="auto"/>
        <w:left w:val="none" w:sz="0" w:space="0" w:color="auto"/>
        <w:bottom w:val="none" w:sz="0" w:space="0" w:color="auto"/>
        <w:right w:val="none" w:sz="0" w:space="0" w:color="auto"/>
      </w:divBdr>
    </w:div>
    <w:div w:id="474445057">
      <w:bodyDiv w:val="1"/>
      <w:marLeft w:val="0"/>
      <w:marRight w:val="0"/>
      <w:marTop w:val="0"/>
      <w:marBottom w:val="0"/>
      <w:divBdr>
        <w:top w:val="none" w:sz="0" w:space="0" w:color="auto"/>
        <w:left w:val="none" w:sz="0" w:space="0" w:color="auto"/>
        <w:bottom w:val="none" w:sz="0" w:space="0" w:color="auto"/>
        <w:right w:val="none" w:sz="0" w:space="0" w:color="auto"/>
      </w:divBdr>
      <w:divsChild>
        <w:div w:id="63375222">
          <w:marLeft w:val="0"/>
          <w:marRight w:val="0"/>
          <w:marTop w:val="0"/>
          <w:marBottom w:val="0"/>
          <w:divBdr>
            <w:top w:val="none" w:sz="0" w:space="0" w:color="auto"/>
            <w:left w:val="none" w:sz="0" w:space="0" w:color="auto"/>
            <w:bottom w:val="none" w:sz="0" w:space="0" w:color="auto"/>
            <w:right w:val="none" w:sz="0" w:space="0" w:color="auto"/>
          </w:divBdr>
        </w:div>
        <w:div w:id="996570693">
          <w:marLeft w:val="0"/>
          <w:marRight w:val="0"/>
          <w:marTop w:val="0"/>
          <w:marBottom w:val="0"/>
          <w:divBdr>
            <w:top w:val="none" w:sz="0" w:space="0" w:color="auto"/>
            <w:left w:val="none" w:sz="0" w:space="0" w:color="auto"/>
            <w:bottom w:val="none" w:sz="0" w:space="0" w:color="auto"/>
            <w:right w:val="none" w:sz="0" w:space="0" w:color="auto"/>
          </w:divBdr>
        </w:div>
        <w:div w:id="1397630111">
          <w:marLeft w:val="0"/>
          <w:marRight w:val="0"/>
          <w:marTop w:val="0"/>
          <w:marBottom w:val="0"/>
          <w:divBdr>
            <w:top w:val="none" w:sz="0" w:space="0" w:color="auto"/>
            <w:left w:val="none" w:sz="0" w:space="0" w:color="auto"/>
            <w:bottom w:val="none" w:sz="0" w:space="0" w:color="auto"/>
            <w:right w:val="none" w:sz="0" w:space="0" w:color="auto"/>
          </w:divBdr>
        </w:div>
        <w:div w:id="2075931886">
          <w:marLeft w:val="0"/>
          <w:marRight w:val="0"/>
          <w:marTop w:val="0"/>
          <w:marBottom w:val="0"/>
          <w:divBdr>
            <w:top w:val="none" w:sz="0" w:space="0" w:color="auto"/>
            <w:left w:val="none" w:sz="0" w:space="0" w:color="auto"/>
            <w:bottom w:val="none" w:sz="0" w:space="0" w:color="auto"/>
            <w:right w:val="none" w:sz="0" w:space="0" w:color="auto"/>
          </w:divBdr>
        </w:div>
      </w:divsChild>
    </w:div>
    <w:div w:id="503938470">
      <w:bodyDiv w:val="1"/>
      <w:marLeft w:val="0"/>
      <w:marRight w:val="0"/>
      <w:marTop w:val="0"/>
      <w:marBottom w:val="0"/>
      <w:divBdr>
        <w:top w:val="none" w:sz="0" w:space="0" w:color="auto"/>
        <w:left w:val="none" w:sz="0" w:space="0" w:color="auto"/>
        <w:bottom w:val="none" w:sz="0" w:space="0" w:color="auto"/>
        <w:right w:val="none" w:sz="0" w:space="0" w:color="auto"/>
      </w:divBdr>
      <w:divsChild>
        <w:div w:id="1812362616">
          <w:marLeft w:val="0"/>
          <w:marRight w:val="0"/>
          <w:marTop w:val="0"/>
          <w:marBottom w:val="0"/>
          <w:divBdr>
            <w:top w:val="none" w:sz="0" w:space="0" w:color="auto"/>
            <w:left w:val="none" w:sz="0" w:space="0" w:color="auto"/>
            <w:bottom w:val="none" w:sz="0" w:space="0" w:color="auto"/>
            <w:right w:val="none" w:sz="0" w:space="0" w:color="auto"/>
          </w:divBdr>
          <w:divsChild>
            <w:div w:id="297996649">
              <w:marLeft w:val="0"/>
              <w:marRight w:val="0"/>
              <w:marTop w:val="0"/>
              <w:marBottom w:val="0"/>
              <w:divBdr>
                <w:top w:val="none" w:sz="0" w:space="0" w:color="auto"/>
                <w:left w:val="none" w:sz="0" w:space="0" w:color="auto"/>
                <w:bottom w:val="none" w:sz="0" w:space="0" w:color="auto"/>
                <w:right w:val="none" w:sz="0" w:space="0" w:color="auto"/>
              </w:divBdr>
            </w:div>
            <w:div w:id="674261772">
              <w:marLeft w:val="0"/>
              <w:marRight w:val="0"/>
              <w:marTop w:val="0"/>
              <w:marBottom w:val="0"/>
              <w:divBdr>
                <w:top w:val="none" w:sz="0" w:space="0" w:color="auto"/>
                <w:left w:val="none" w:sz="0" w:space="0" w:color="auto"/>
                <w:bottom w:val="none" w:sz="0" w:space="0" w:color="auto"/>
                <w:right w:val="none" w:sz="0" w:space="0" w:color="auto"/>
              </w:divBdr>
            </w:div>
            <w:div w:id="803888350">
              <w:marLeft w:val="0"/>
              <w:marRight w:val="0"/>
              <w:marTop w:val="0"/>
              <w:marBottom w:val="0"/>
              <w:divBdr>
                <w:top w:val="none" w:sz="0" w:space="0" w:color="auto"/>
                <w:left w:val="none" w:sz="0" w:space="0" w:color="auto"/>
                <w:bottom w:val="none" w:sz="0" w:space="0" w:color="auto"/>
                <w:right w:val="none" w:sz="0" w:space="0" w:color="auto"/>
              </w:divBdr>
            </w:div>
            <w:div w:id="893083432">
              <w:marLeft w:val="0"/>
              <w:marRight w:val="0"/>
              <w:marTop w:val="0"/>
              <w:marBottom w:val="0"/>
              <w:divBdr>
                <w:top w:val="none" w:sz="0" w:space="0" w:color="auto"/>
                <w:left w:val="none" w:sz="0" w:space="0" w:color="auto"/>
                <w:bottom w:val="none" w:sz="0" w:space="0" w:color="auto"/>
                <w:right w:val="none" w:sz="0" w:space="0" w:color="auto"/>
              </w:divBdr>
            </w:div>
            <w:div w:id="935138559">
              <w:marLeft w:val="0"/>
              <w:marRight w:val="0"/>
              <w:marTop w:val="0"/>
              <w:marBottom w:val="0"/>
              <w:divBdr>
                <w:top w:val="none" w:sz="0" w:space="0" w:color="auto"/>
                <w:left w:val="none" w:sz="0" w:space="0" w:color="auto"/>
                <w:bottom w:val="none" w:sz="0" w:space="0" w:color="auto"/>
                <w:right w:val="none" w:sz="0" w:space="0" w:color="auto"/>
              </w:divBdr>
            </w:div>
            <w:div w:id="1057818559">
              <w:marLeft w:val="0"/>
              <w:marRight w:val="0"/>
              <w:marTop w:val="0"/>
              <w:marBottom w:val="0"/>
              <w:divBdr>
                <w:top w:val="none" w:sz="0" w:space="0" w:color="auto"/>
                <w:left w:val="none" w:sz="0" w:space="0" w:color="auto"/>
                <w:bottom w:val="none" w:sz="0" w:space="0" w:color="auto"/>
                <w:right w:val="none" w:sz="0" w:space="0" w:color="auto"/>
              </w:divBdr>
            </w:div>
            <w:div w:id="1106384355">
              <w:marLeft w:val="0"/>
              <w:marRight w:val="0"/>
              <w:marTop w:val="0"/>
              <w:marBottom w:val="0"/>
              <w:divBdr>
                <w:top w:val="none" w:sz="0" w:space="0" w:color="auto"/>
                <w:left w:val="none" w:sz="0" w:space="0" w:color="auto"/>
                <w:bottom w:val="none" w:sz="0" w:space="0" w:color="auto"/>
                <w:right w:val="none" w:sz="0" w:space="0" w:color="auto"/>
              </w:divBdr>
            </w:div>
            <w:div w:id="1108507549">
              <w:marLeft w:val="0"/>
              <w:marRight w:val="0"/>
              <w:marTop w:val="0"/>
              <w:marBottom w:val="0"/>
              <w:divBdr>
                <w:top w:val="none" w:sz="0" w:space="0" w:color="auto"/>
                <w:left w:val="none" w:sz="0" w:space="0" w:color="auto"/>
                <w:bottom w:val="none" w:sz="0" w:space="0" w:color="auto"/>
                <w:right w:val="none" w:sz="0" w:space="0" w:color="auto"/>
              </w:divBdr>
            </w:div>
            <w:div w:id="1127120259">
              <w:marLeft w:val="0"/>
              <w:marRight w:val="0"/>
              <w:marTop w:val="0"/>
              <w:marBottom w:val="0"/>
              <w:divBdr>
                <w:top w:val="none" w:sz="0" w:space="0" w:color="auto"/>
                <w:left w:val="none" w:sz="0" w:space="0" w:color="auto"/>
                <w:bottom w:val="none" w:sz="0" w:space="0" w:color="auto"/>
                <w:right w:val="none" w:sz="0" w:space="0" w:color="auto"/>
              </w:divBdr>
            </w:div>
            <w:div w:id="1130512919">
              <w:marLeft w:val="0"/>
              <w:marRight w:val="0"/>
              <w:marTop w:val="0"/>
              <w:marBottom w:val="0"/>
              <w:divBdr>
                <w:top w:val="none" w:sz="0" w:space="0" w:color="auto"/>
                <w:left w:val="none" w:sz="0" w:space="0" w:color="auto"/>
                <w:bottom w:val="none" w:sz="0" w:space="0" w:color="auto"/>
                <w:right w:val="none" w:sz="0" w:space="0" w:color="auto"/>
              </w:divBdr>
            </w:div>
            <w:div w:id="1289051045">
              <w:marLeft w:val="0"/>
              <w:marRight w:val="0"/>
              <w:marTop w:val="0"/>
              <w:marBottom w:val="0"/>
              <w:divBdr>
                <w:top w:val="none" w:sz="0" w:space="0" w:color="auto"/>
                <w:left w:val="none" w:sz="0" w:space="0" w:color="auto"/>
                <w:bottom w:val="none" w:sz="0" w:space="0" w:color="auto"/>
                <w:right w:val="none" w:sz="0" w:space="0" w:color="auto"/>
              </w:divBdr>
            </w:div>
            <w:div w:id="1560508864">
              <w:marLeft w:val="0"/>
              <w:marRight w:val="0"/>
              <w:marTop w:val="0"/>
              <w:marBottom w:val="0"/>
              <w:divBdr>
                <w:top w:val="none" w:sz="0" w:space="0" w:color="auto"/>
                <w:left w:val="none" w:sz="0" w:space="0" w:color="auto"/>
                <w:bottom w:val="none" w:sz="0" w:space="0" w:color="auto"/>
                <w:right w:val="none" w:sz="0" w:space="0" w:color="auto"/>
              </w:divBdr>
            </w:div>
            <w:div w:id="1684939297">
              <w:marLeft w:val="0"/>
              <w:marRight w:val="0"/>
              <w:marTop w:val="0"/>
              <w:marBottom w:val="0"/>
              <w:divBdr>
                <w:top w:val="none" w:sz="0" w:space="0" w:color="auto"/>
                <w:left w:val="none" w:sz="0" w:space="0" w:color="auto"/>
                <w:bottom w:val="none" w:sz="0" w:space="0" w:color="auto"/>
                <w:right w:val="none" w:sz="0" w:space="0" w:color="auto"/>
              </w:divBdr>
            </w:div>
            <w:div w:id="1758018399">
              <w:marLeft w:val="0"/>
              <w:marRight w:val="0"/>
              <w:marTop w:val="0"/>
              <w:marBottom w:val="0"/>
              <w:divBdr>
                <w:top w:val="none" w:sz="0" w:space="0" w:color="auto"/>
                <w:left w:val="none" w:sz="0" w:space="0" w:color="auto"/>
                <w:bottom w:val="none" w:sz="0" w:space="0" w:color="auto"/>
                <w:right w:val="none" w:sz="0" w:space="0" w:color="auto"/>
              </w:divBdr>
            </w:div>
            <w:div w:id="1812213168">
              <w:marLeft w:val="0"/>
              <w:marRight w:val="0"/>
              <w:marTop w:val="0"/>
              <w:marBottom w:val="0"/>
              <w:divBdr>
                <w:top w:val="none" w:sz="0" w:space="0" w:color="auto"/>
                <w:left w:val="none" w:sz="0" w:space="0" w:color="auto"/>
                <w:bottom w:val="none" w:sz="0" w:space="0" w:color="auto"/>
                <w:right w:val="none" w:sz="0" w:space="0" w:color="auto"/>
              </w:divBdr>
            </w:div>
            <w:div w:id="1833254763">
              <w:marLeft w:val="0"/>
              <w:marRight w:val="0"/>
              <w:marTop w:val="0"/>
              <w:marBottom w:val="0"/>
              <w:divBdr>
                <w:top w:val="none" w:sz="0" w:space="0" w:color="auto"/>
                <w:left w:val="none" w:sz="0" w:space="0" w:color="auto"/>
                <w:bottom w:val="none" w:sz="0" w:space="0" w:color="auto"/>
                <w:right w:val="none" w:sz="0" w:space="0" w:color="auto"/>
              </w:divBdr>
            </w:div>
            <w:div w:id="2020426255">
              <w:marLeft w:val="0"/>
              <w:marRight w:val="0"/>
              <w:marTop w:val="0"/>
              <w:marBottom w:val="0"/>
              <w:divBdr>
                <w:top w:val="none" w:sz="0" w:space="0" w:color="auto"/>
                <w:left w:val="none" w:sz="0" w:space="0" w:color="auto"/>
                <w:bottom w:val="none" w:sz="0" w:space="0" w:color="auto"/>
                <w:right w:val="none" w:sz="0" w:space="0" w:color="auto"/>
              </w:divBdr>
            </w:div>
            <w:div w:id="208995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1042">
      <w:bodyDiv w:val="1"/>
      <w:marLeft w:val="0"/>
      <w:marRight w:val="0"/>
      <w:marTop w:val="0"/>
      <w:marBottom w:val="0"/>
      <w:divBdr>
        <w:top w:val="none" w:sz="0" w:space="0" w:color="auto"/>
        <w:left w:val="none" w:sz="0" w:space="0" w:color="auto"/>
        <w:bottom w:val="none" w:sz="0" w:space="0" w:color="auto"/>
        <w:right w:val="none" w:sz="0" w:space="0" w:color="auto"/>
      </w:divBdr>
    </w:div>
    <w:div w:id="558171572">
      <w:bodyDiv w:val="1"/>
      <w:marLeft w:val="0"/>
      <w:marRight w:val="0"/>
      <w:marTop w:val="0"/>
      <w:marBottom w:val="0"/>
      <w:divBdr>
        <w:top w:val="none" w:sz="0" w:space="0" w:color="auto"/>
        <w:left w:val="none" w:sz="0" w:space="0" w:color="auto"/>
        <w:bottom w:val="none" w:sz="0" w:space="0" w:color="auto"/>
        <w:right w:val="none" w:sz="0" w:space="0" w:color="auto"/>
      </w:divBdr>
    </w:div>
    <w:div w:id="571892206">
      <w:bodyDiv w:val="1"/>
      <w:marLeft w:val="0"/>
      <w:marRight w:val="0"/>
      <w:marTop w:val="0"/>
      <w:marBottom w:val="0"/>
      <w:divBdr>
        <w:top w:val="none" w:sz="0" w:space="0" w:color="auto"/>
        <w:left w:val="none" w:sz="0" w:space="0" w:color="auto"/>
        <w:bottom w:val="none" w:sz="0" w:space="0" w:color="auto"/>
        <w:right w:val="none" w:sz="0" w:space="0" w:color="auto"/>
      </w:divBdr>
      <w:divsChild>
        <w:div w:id="919411454">
          <w:marLeft w:val="-5"/>
          <w:marRight w:val="0"/>
          <w:marTop w:val="0"/>
          <w:marBottom w:val="0"/>
          <w:divBdr>
            <w:top w:val="none" w:sz="0" w:space="0" w:color="auto"/>
            <w:left w:val="none" w:sz="0" w:space="0" w:color="auto"/>
            <w:bottom w:val="none" w:sz="0" w:space="0" w:color="auto"/>
            <w:right w:val="none" w:sz="0" w:space="0" w:color="auto"/>
          </w:divBdr>
        </w:div>
      </w:divsChild>
    </w:div>
    <w:div w:id="586696032">
      <w:bodyDiv w:val="1"/>
      <w:marLeft w:val="0"/>
      <w:marRight w:val="0"/>
      <w:marTop w:val="0"/>
      <w:marBottom w:val="0"/>
      <w:divBdr>
        <w:top w:val="none" w:sz="0" w:space="0" w:color="auto"/>
        <w:left w:val="none" w:sz="0" w:space="0" w:color="auto"/>
        <w:bottom w:val="none" w:sz="0" w:space="0" w:color="auto"/>
        <w:right w:val="none" w:sz="0" w:space="0" w:color="auto"/>
      </w:divBdr>
    </w:div>
    <w:div w:id="588585435">
      <w:bodyDiv w:val="1"/>
      <w:marLeft w:val="0"/>
      <w:marRight w:val="0"/>
      <w:marTop w:val="0"/>
      <w:marBottom w:val="0"/>
      <w:divBdr>
        <w:top w:val="none" w:sz="0" w:space="0" w:color="auto"/>
        <w:left w:val="none" w:sz="0" w:space="0" w:color="auto"/>
        <w:bottom w:val="none" w:sz="0" w:space="0" w:color="auto"/>
        <w:right w:val="none" w:sz="0" w:space="0" w:color="auto"/>
      </w:divBdr>
      <w:divsChild>
        <w:div w:id="1157500580">
          <w:marLeft w:val="0"/>
          <w:marRight w:val="0"/>
          <w:marTop w:val="0"/>
          <w:marBottom w:val="0"/>
          <w:divBdr>
            <w:top w:val="none" w:sz="0" w:space="0" w:color="auto"/>
            <w:left w:val="none" w:sz="0" w:space="0" w:color="auto"/>
            <w:bottom w:val="none" w:sz="0" w:space="0" w:color="auto"/>
            <w:right w:val="none" w:sz="0" w:space="0" w:color="auto"/>
          </w:divBdr>
        </w:div>
        <w:div w:id="1711301073">
          <w:marLeft w:val="0"/>
          <w:marRight w:val="0"/>
          <w:marTop w:val="0"/>
          <w:marBottom w:val="0"/>
          <w:divBdr>
            <w:top w:val="none" w:sz="0" w:space="0" w:color="auto"/>
            <w:left w:val="none" w:sz="0" w:space="0" w:color="auto"/>
            <w:bottom w:val="none" w:sz="0" w:space="0" w:color="auto"/>
            <w:right w:val="none" w:sz="0" w:space="0" w:color="auto"/>
          </w:divBdr>
        </w:div>
      </w:divsChild>
    </w:div>
    <w:div w:id="599215819">
      <w:bodyDiv w:val="1"/>
      <w:marLeft w:val="0"/>
      <w:marRight w:val="0"/>
      <w:marTop w:val="0"/>
      <w:marBottom w:val="0"/>
      <w:divBdr>
        <w:top w:val="none" w:sz="0" w:space="0" w:color="auto"/>
        <w:left w:val="none" w:sz="0" w:space="0" w:color="auto"/>
        <w:bottom w:val="none" w:sz="0" w:space="0" w:color="auto"/>
        <w:right w:val="none" w:sz="0" w:space="0" w:color="auto"/>
      </w:divBdr>
    </w:div>
    <w:div w:id="601108736">
      <w:bodyDiv w:val="1"/>
      <w:marLeft w:val="0"/>
      <w:marRight w:val="0"/>
      <w:marTop w:val="0"/>
      <w:marBottom w:val="0"/>
      <w:divBdr>
        <w:top w:val="none" w:sz="0" w:space="0" w:color="auto"/>
        <w:left w:val="none" w:sz="0" w:space="0" w:color="auto"/>
        <w:bottom w:val="none" w:sz="0" w:space="0" w:color="auto"/>
        <w:right w:val="none" w:sz="0" w:space="0" w:color="auto"/>
      </w:divBdr>
      <w:divsChild>
        <w:div w:id="1657301747">
          <w:marLeft w:val="-5"/>
          <w:marRight w:val="0"/>
          <w:marTop w:val="0"/>
          <w:marBottom w:val="0"/>
          <w:divBdr>
            <w:top w:val="none" w:sz="0" w:space="0" w:color="auto"/>
            <w:left w:val="none" w:sz="0" w:space="0" w:color="auto"/>
            <w:bottom w:val="none" w:sz="0" w:space="0" w:color="auto"/>
            <w:right w:val="none" w:sz="0" w:space="0" w:color="auto"/>
          </w:divBdr>
        </w:div>
      </w:divsChild>
    </w:div>
    <w:div w:id="603994848">
      <w:bodyDiv w:val="1"/>
      <w:marLeft w:val="0"/>
      <w:marRight w:val="0"/>
      <w:marTop w:val="0"/>
      <w:marBottom w:val="0"/>
      <w:divBdr>
        <w:top w:val="none" w:sz="0" w:space="0" w:color="auto"/>
        <w:left w:val="none" w:sz="0" w:space="0" w:color="auto"/>
        <w:bottom w:val="none" w:sz="0" w:space="0" w:color="auto"/>
        <w:right w:val="none" w:sz="0" w:space="0" w:color="auto"/>
      </w:divBdr>
      <w:divsChild>
        <w:div w:id="12805468">
          <w:marLeft w:val="0"/>
          <w:marRight w:val="0"/>
          <w:marTop w:val="0"/>
          <w:marBottom w:val="0"/>
          <w:divBdr>
            <w:top w:val="none" w:sz="0" w:space="0" w:color="auto"/>
            <w:left w:val="none" w:sz="0" w:space="0" w:color="auto"/>
            <w:bottom w:val="none" w:sz="0" w:space="0" w:color="auto"/>
            <w:right w:val="none" w:sz="0" w:space="0" w:color="auto"/>
          </w:divBdr>
          <w:divsChild>
            <w:div w:id="337117676">
              <w:marLeft w:val="0"/>
              <w:marRight w:val="0"/>
              <w:marTop w:val="0"/>
              <w:marBottom w:val="0"/>
              <w:divBdr>
                <w:top w:val="none" w:sz="0" w:space="0" w:color="auto"/>
                <w:left w:val="none" w:sz="0" w:space="0" w:color="auto"/>
                <w:bottom w:val="none" w:sz="0" w:space="0" w:color="auto"/>
                <w:right w:val="none" w:sz="0" w:space="0" w:color="auto"/>
              </w:divBdr>
            </w:div>
            <w:div w:id="368379894">
              <w:marLeft w:val="0"/>
              <w:marRight w:val="0"/>
              <w:marTop w:val="0"/>
              <w:marBottom w:val="0"/>
              <w:divBdr>
                <w:top w:val="none" w:sz="0" w:space="0" w:color="auto"/>
                <w:left w:val="none" w:sz="0" w:space="0" w:color="auto"/>
                <w:bottom w:val="none" w:sz="0" w:space="0" w:color="auto"/>
                <w:right w:val="none" w:sz="0" w:space="0" w:color="auto"/>
              </w:divBdr>
            </w:div>
            <w:div w:id="491682458">
              <w:marLeft w:val="0"/>
              <w:marRight w:val="0"/>
              <w:marTop w:val="0"/>
              <w:marBottom w:val="0"/>
              <w:divBdr>
                <w:top w:val="none" w:sz="0" w:space="0" w:color="auto"/>
                <w:left w:val="none" w:sz="0" w:space="0" w:color="auto"/>
                <w:bottom w:val="none" w:sz="0" w:space="0" w:color="auto"/>
                <w:right w:val="none" w:sz="0" w:space="0" w:color="auto"/>
              </w:divBdr>
            </w:div>
            <w:div w:id="556476049">
              <w:marLeft w:val="0"/>
              <w:marRight w:val="0"/>
              <w:marTop w:val="0"/>
              <w:marBottom w:val="0"/>
              <w:divBdr>
                <w:top w:val="none" w:sz="0" w:space="0" w:color="auto"/>
                <w:left w:val="none" w:sz="0" w:space="0" w:color="auto"/>
                <w:bottom w:val="none" w:sz="0" w:space="0" w:color="auto"/>
                <w:right w:val="none" w:sz="0" w:space="0" w:color="auto"/>
              </w:divBdr>
            </w:div>
            <w:div w:id="1177572954">
              <w:marLeft w:val="0"/>
              <w:marRight w:val="0"/>
              <w:marTop w:val="0"/>
              <w:marBottom w:val="0"/>
              <w:divBdr>
                <w:top w:val="none" w:sz="0" w:space="0" w:color="auto"/>
                <w:left w:val="none" w:sz="0" w:space="0" w:color="auto"/>
                <w:bottom w:val="none" w:sz="0" w:space="0" w:color="auto"/>
                <w:right w:val="none" w:sz="0" w:space="0" w:color="auto"/>
              </w:divBdr>
            </w:div>
            <w:div w:id="1277172598">
              <w:marLeft w:val="0"/>
              <w:marRight w:val="0"/>
              <w:marTop w:val="0"/>
              <w:marBottom w:val="0"/>
              <w:divBdr>
                <w:top w:val="none" w:sz="0" w:space="0" w:color="auto"/>
                <w:left w:val="none" w:sz="0" w:space="0" w:color="auto"/>
                <w:bottom w:val="none" w:sz="0" w:space="0" w:color="auto"/>
                <w:right w:val="none" w:sz="0" w:space="0" w:color="auto"/>
              </w:divBdr>
            </w:div>
            <w:div w:id="1284994611">
              <w:marLeft w:val="0"/>
              <w:marRight w:val="0"/>
              <w:marTop w:val="0"/>
              <w:marBottom w:val="0"/>
              <w:divBdr>
                <w:top w:val="none" w:sz="0" w:space="0" w:color="auto"/>
                <w:left w:val="none" w:sz="0" w:space="0" w:color="auto"/>
                <w:bottom w:val="none" w:sz="0" w:space="0" w:color="auto"/>
                <w:right w:val="none" w:sz="0" w:space="0" w:color="auto"/>
              </w:divBdr>
            </w:div>
          </w:divsChild>
        </w:div>
        <w:div w:id="94175550">
          <w:marLeft w:val="0"/>
          <w:marRight w:val="0"/>
          <w:marTop w:val="0"/>
          <w:marBottom w:val="0"/>
          <w:divBdr>
            <w:top w:val="none" w:sz="0" w:space="0" w:color="auto"/>
            <w:left w:val="none" w:sz="0" w:space="0" w:color="auto"/>
            <w:bottom w:val="none" w:sz="0" w:space="0" w:color="auto"/>
            <w:right w:val="none" w:sz="0" w:space="0" w:color="auto"/>
          </w:divBdr>
        </w:div>
        <w:div w:id="1079595330">
          <w:marLeft w:val="0"/>
          <w:marRight w:val="0"/>
          <w:marTop w:val="0"/>
          <w:marBottom w:val="0"/>
          <w:divBdr>
            <w:top w:val="none" w:sz="0" w:space="0" w:color="auto"/>
            <w:left w:val="none" w:sz="0" w:space="0" w:color="auto"/>
            <w:bottom w:val="none" w:sz="0" w:space="0" w:color="auto"/>
            <w:right w:val="none" w:sz="0" w:space="0" w:color="auto"/>
          </w:divBdr>
        </w:div>
        <w:div w:id="1298141261">
          <w:marLeft w:val="0"/>
          <w:marRight w:val="0"/>
          <w:marTop w:val="0"/>
          <w:marBottom w:val="0"/>
          <w:divBdr>
            <w:top w:val="none" w:sz="0" w:space="0" w:color="auto"/>
            <w:left w:val="none" w:sz="0" w:space="0" w:color="auto"/>
            <w:bottom w:val="none" w:sz="0" w:space="0" w:color="auto"/>
            <w:right w:val="none" w:sz="0" w:space="0" w:color="auto"/>
          </w:divBdr>
        </w:div>
        <w:div w:id="1603414713">
          <w:marLeft w:val="0"/>
          <w:marRight w:val="0"/>
          <w:marTop w:val="0"/>
          <w:marBottom w:val="0"/>
          <w:divBdr>
            <w:top w:val="none" w:sz="0" w:space="0" w:color="auto"/>
            <w:left w:val="none" w:sz="0" w:space="0" w:color="auto"/>
            <w:bottom w:val="none" w:sz="0" w:space="0" w:color="auto"/>
            <w:right w:val="none" w:sz="0" w:space="0" w:color="auto"/>
          </w:divBdr>
        </w:div>
        <w:div w:id="1970738973">
          <w:marLeft w:val="0"/>
          <w:marRight w:val="0"/>
          <w:marTop w:val="0"/>
          <w:marBottom w:val="0"/>
          <w:divBdr>
            <w:top w:val="none" w:sz="0" w:space="0" w:color="auto"/>
            <w:left w:val="none" w:sz="0" w:space="0" w:color="auto"/>
            <w:bottom w:val="none" w:sz="0" w:space="0" w:color="auto"/>
            <w:right w:val="none" w:sz="0" w:space="0" w:color="auto"/>
          </w:divBdr>
        </w:div>
      </w:divsChild>
    </w:div>
    <w:div w:id="625890680">
      <w:bodyDiv w:val="1"/>
      <w:marLeft w:val="0"/>
      <w:marRight w:val="0"/>
      <w:marTop w:val="0"/>
      <w:marBottom w:val="0"/>
      <w:divBdr>
        <w:top w:val="none" w:sz="0" w:space="0" w:color="auto"/>
        <w:left w:val="none" w:sz="0" w:space="0" w:color="auto"/>
        <w:bottom w:val="none" w:sz="0" w:space="0" w:color="auto"/>
        <w:right w:val="none" w:sz="0" w:space="0" w:color="auto"/>
      </w:divBdr>
    </w:div>
    <w:div w:id="633409159">
      <w:bodyDiv w:val="1"/>
      <w:marLeft w:val="0"/>
      <w:marRight w:val="0"/>
      <w:marTop w:val="0"/>
      <w:marBottom w:val="0"/>
      <w:divBdr>
        <w:top w:val="none" w:sz="0" w:space="0" w:color="auto"/>
        <w:left w:val="none" w:sz="0" w:space="0" w:color="auto"/>
        <w:bottom w:val="none" w:sz="0" w:space="0" w:color="auto"/>
        <w:right w:val="none" w:sz="0" w:space="0" w:color="auto"/>
      </w:divBdr>
      <w:divsChild>
        <w:div w:id="350303487">
          <w:marLeft w:val="0"/>
          <w:marRight w:val="0"/>
          <w:marTop w:val="0"/>
          <w:marBottom w:val="0"/>
          <w:divBdr>
            <w:top w:val="none" w:sz="0" w:space="0" w:color="auto"/>
            <w:left w:val="none" w:sz="0" w:space="0" w:color="auto"/>
            <w:bottom w:val="none" w:sz="0" w:space="0" w:color="auto"/>
            <w:right w:val="none" w:sz="0" w:space="0" w:color="auto"/>
          </w:divBdr>
          <w:divsChild>
            <w:div w:id="328489094">
              <w:marLeft w:val="0"/>
              <w:marRight w:val="0"/>
              <w:marTop w:val="0"/>
              <w:marBottom w:val="0"/>
              <w:divBdr>
                <w:top w:val="none" w:sz="0" w:space="0" w:color="auto"/>
                <w:left w:val="none" w:sz="0" w:space="0" w:color="auto"/>
                <w:bottom w:val="none" w:sz="0" w:space="0" w:color="auto"/>
                <w:right w:val="none" w:sz="0" w:space="0" w:color="auto"/>
              </w:divBdr>
            </w:div>
            <w:div w:id="715088823">
              <w:marLeft w:val="0"/>
              <w:marRight w:val="0"/>
              <w:marTop w:val="0"/>
              <w:marBottom w:val="0"/>
              <w:divBdr>
                <w:top w:val="none" w:sz="0" w:space="0" w:color="auto"/>
                <w:left w:val="none" w:sz="0" w:space="0" w:color="auto"/>
                <w:bottom w:val="none" w:sz="0" w:space="0" w:color="auto"/>
                <w:right w:val="none" w:sz="0" w:space="0" w:color="auto"/>
              </w:divBdr>
            </w:div>
            <w:div w:id="722946246">
              <w:marLeft w:val="0"/>
              <w:marRight w:val="0"/>
              <w:marTop w:val="0"/>
              <w:marBottom w:val="0"/>
              <w:divBdr>
                <w:top w:val="none" w:sz="0" w:space="0" w:color="auto"/>
                <w:left w:val="none" w:sz="0" w:space="0" w:color="auto"/>
                <w:bottom w:val="none" w:sz="0" w:space="0" w:color="auto"/>
                <w:right w:val="none" w:sz="0" w:space="0" w:color="auto"/>
              </w:divBdr>
            </w:div>
            <w:div w:id="751970158">
              <w:marLeft w:val="0"/>
              <w:marRight w:val="0"/>
              <w:marTop w:val="0"/>
              <w:marBottom w:val="0"/>
              <w:divBdr>
                <w:top w:val="none" w:sz="0" w:space="0" w:color="auto"/>
                <w:left w:val="none" w:sz="0" w:space="0" w:color="auto"/>
                <w:bottom w:val="none" w:sz="0" w:space="0" w:color="auto"/>
                <w:right w:val="none" w:sz="0" w:space="0" w:color="auto"/>
              </w:divBdr>
            </w:div>
            <w:div w:id="1037506629">
              <w:marLeft w:val="0"/>
              <w:marRight w:val="0"/>
              <w:marTop w:val="0"/>
              <w:marBottom w:val="0"/>
              <w:divBdr>
                <w:top w:val="none" w:sz="0" w:space="0" w:color="auto"/>
                <w:left w:val="none" w:sz="0" w:space="0" w:color="auto"/>
                <w:bottom w:val="none" w:sz="0" w:space="0" w:color="auto"/>
                <w:right w:val="none" w:sz="0" w:space="0" w:color="auto"/>
              </w:divBdr>
            </w:div>
            <w:div w:id="1092236022">
              <w:marLeft w:val="0"/>
              <w:marRight w:val="0"/>
              <w:marTop w:val="0"/>
              <w:marBottom w:val="0"/>
              <w:divBdr>
                <w:top w:val="none" w:sz="0" w:space="0" w:color="auto"/>
                <w:left w:val="none" w:sz="0" w:space="0" w:color="auto"/>
                <w:bottom w:val="none" w:sz="0" w:space="0" w:color="auto"/>
                <w:right w:val="none" w:sz="0" w:space="0" w:color="auto"/>
              </w:divBdr>
            </w:div>
            <w:div w:id="1849440458">
              <w:marLeft w:val="0"/>
              <w:marRight w:val="0"/>
              <w:marTop w:val="0"/>
              <w:marBottom w:val="0"/>
              <w:divBdr>
                <w:top w:val="none" w:sz="0" w:space="0" w:color="auto"/>
                <w:left w:val="none" w:sz="0" w:space="0" w:color="auto"/>
                <w:bottom w:val="none" w:sz="0" w:space="0" w:color="auto"/>
                <w:right w:val="none" w:sz="0" w:space="0" w:color="auto"/>
              </w:divBdr>
            </w:div>
          </w:divsChild>
        </w:div>
        <w:div w:id="371273626">
          <w:marLeft w:val="0"/>
          <w:marRight w:val="0"/>
          <w:marTop w:val="0"/>
          <w:marBottom w:val="0"/>
          <w:divBdr>
            <w:top w:val="none" w:sz="0" w:space="0" w:color="auto"/>
            <w:left w:val="none" w:sz="0" w:space="0" w:color="auto"/>
            <w:bottom w:val="none" w:sz="0" w:space="0" w:color="auto"/>
            <w:right w:val="none" w:sz="0" w:space="0" w:color="auto"/>
          </w:divBdr>
        </w:div>
        <w:div w:id="420952685">
          <w:marLeft w:val="0"/>
          <w:marRight w:val="0"/>
          <w:marTop w:val="0"/>
          <w:marBottom w:val="0"/>
          <w:divBdr>
            <w:top w:val="none" w:sz="0" w:space="0" w:color="auto"/>
            <w:left w:val="none" w:sz="0" w:space="0" w:color="auto"/>
            <w:bottom w:val="none" w:sz="0" w:space="0" w:color="auto"/>
            <w:right w:val="none" w:sz="0" w:space="0" w:color="auto"/>
          </w:divBdr>
        </w:div>
        <w:div w:id="1057898385">
          <w:marLeft w:val="0"/>
          <w:marRight w:val="0"/>
          <w:marTop w:val="0"/>
          <w:marBottom w:val="0"/>
          <w:divBdr>
            <w:top w:val="none" w:sz="0" w:space="0" w:color="auto"/>
            <w:left w:val="none" w:sz="0" w:space="0" w:color="auto"/>
            <w:bottom w:val="none" w:sz="0" w:space="0" w:color="auto"/>
            <w:right w:val="none" w:sz="0" w:space="0" w:color="auto"/>
          </w:divBdr>
        </w:div>
        <w:div w:id="1628196216">
          <w:marLeft w:val="0"/>
          <w:marRight w:val="0"/>
          <w:marTop w:val="0"/>
          <w:marBottom w:val="0"/>
          <w:divBdr>
            <w:top w:val="none" w:sz="0" w:space="0" w:color="auto"/>
            <w:left w:val="none" w:sz="0" w:space="0" w:color="auto"/>
            <w:bottom w:val="none" w:sz="0" w:space="0" w:color="auto"/>
            <w:right w:val="none" w:sz="0" w:space="0" w:color="auto"/>
          </w:divBdr>
        </w:div>
        <w:div w:id="1918707628">
          <w:marLeft w:val="0"/>
          <w:marRight w:val="0"/>
          <w:marTop w:val="0"/>
          <w:marBottom w:val="0"/>
          <w:divBdr>
            <w:top w:val="none" w:sz="0" w:space="0" w:color="auto"/>
            <w:left w:val="none" w:sz="0" w:space="0" w:color="auto"/>
            <w:bottom w:val="none" w:sz="0" w:space="0" w:color="auto"/>
            <w:right w:val="none" w:sz="0" w:space="0" w:color="auto"/>
          </w:divBdr>
        </w:div>
      </w:divsChild>
    </w:div>
    <w:div w:id="635722789">
      <w:bodyDiv w:val="1"/>
      <w:marLeft w:val="0"/>
      <w:marRight w:val="0"/>
      <w:marTop w:val="0"/>
      <w:marBottom w:val="0"/>
      <w:divBdr>
        <w:top w:val="none" w:sz="0" w:space="0" w:color="auto"/>
        <w:left w:val="none" w:sz="0" w:space="0" w:color="auto"/>
        <w:bottom w:val="none" w:sz="0" w:space="0" w:color="auto"/>
        <w:right w:val="none" w:sz="0" w:space="0" w:color="auto"/>
      </w:divBdr>
      <w:divsChild>
        <w:div w:id="818232607">
          <w:marLeft w:val="0"/>
          <w:marRight w:val="0"/>
          <w:marTop w:val="0"/>
          <w:marBottom w:val="0"/>
          <w:divBdr>
            <w:top w:val="none" w:sz="0" w:space="0" w:color="auto"/>
            <w:left w:val="none" w:sz="0" w:space="0" w:color="auto"/>
            <w:bottom w:val="none" w:sz="0" w:space="0" w:color="auto"/>
            <w:right w:val="none" w:sz="0" w:space="0" w:color="auto"/>
          </w:divBdr>
        </w:div>
        <w:div w:id="1802378364">
          <w:marLeft w:val="0"/>
          <w:marRight w:val="0"/>
          <w:marTop w:val="0"/>
          <w:marBottom w:val="0"/>
          <w:divBdr>
            <w:top w:val="none" w:sz="0" w:space="0" w:color="auto"/>
            <w:left w:val="none" w:sz="0" w:space="0" w:color="auto"/>
            <w:bottom w:val="none" w:sz="0" w:space="0" w:color="auto"/>
            <w:right w:val="none" w:sz="0" w:space="0" w:color="auto"/>
          </w:divBdr>
        </w:div>
        <w:div w:id="1395469803">
          <w:marLeft w:val="0"/>
          <w:marRight w:val="0"/>
          <w:marTop w:val="0"/>
          <w:marBottom w:val="0"/>
          <w:divBdr>
            <w:top w:val="none" w:sz="0" w:space="0" w:color="auto"/>
            <w:left w:val="none" w:sz="0" w:space="0" w:color="auto"/>
            <w:bottom w:val="none" w:sz="0" w:space="0" w:color="auto"/>
            <w:right w:val="none" w:sz="0" w:space="0" w:color="auto"/>
          </w:divBdr>
        </w:div>
        <w:div w:id="560020185">
          <w:marLeft w:val="0"/>
          <w:marRight w:val="0"/>
          <w:marTop w:val="0"/>
          <w:marBottom w:val="0"/>
          <w:divBdr>
            <w:top w:val="none" w:sz="0" w:space="0" w:color="auto"/>
            <w:left w:val="none" w:sz="0" w:space="0" w:color="auto"/>
            <w:bottom w:val="none" w:sz="0" w:space="0" w:color="auto"/>
            <w:right w:val="none" w:sz="0" w:space="0" w:color="auto"/>
          </w:divBdr>
        </w:div>
        <w:div w:id="673999487">
          <w:marLeft w:val="0"/>
          <w:marRight w:val="0"/>
          <w:marTop w:val="0"/>
          <w:marBottom w:val="0"/>
          <w:divBdr>
            <w:top w:val="none" w:sz="0" w:space="0" w:color="auto"/>
            <w:left w:val="none" w:sz="0" w:space="0" w:color="auto"/>
            <w:bottom w:val="none" w:sz="0" w:space="0" w:color="auto"/>
            <w:right w:val="none" w:sz="0" w:space="0" w:color="auto"/>
          </w:divBdr>
        </w:div>
        <w:div w:id="1139886480">
          <w:marLeft w:val="0"/>
          <w:marRight w:val="0"/>
          <w:marTop w:val="0"/>
          <w:marBottom w:val="0"/>
          <w:divBdr>
            <w:top w:val="none" w:sz="0" w:space="0" w:color="auto"/>
            <w:left w:val="none" w:sz="0" w:space="0" w:color="auto"/>
            <w:bottom w:val="none" w:sz="0" w:space="0" w:color="auto"/>
            <w:right w:val="none" w:sz="0" w:space="0" w:color="auto"/>
          </w:divBdr>
        </w:div>
        <w:div w:id="1196388164">
          <w:marLeft w:val="0"/>
          <w:marRight w:val="0"/>
          <w:marTop w:val="0"/>
          <w:marBottom w:val="0"/>
          <w:divBdr>
            <w:top w:val="none" w:sz="0" w:space="0" w:color="auto"/>
            <w:left w:val="none" w:sz="0" w:space="0" w:color="auto"/>
            <w:bottom w:val="none" w:sz="0" w:space="0" w:color="auto"/>
            <w:right w:val="none" w:sz="0" w:space="0" w:color="auto"/>
          </w:divBdr>
        </w:div>
        <w:div w:id="685063413">
          <w:marLeft w:val="0"/>
          <w:marRight w:val="0"/>
          <w:marTop w:val="0"/>
          <w:marBottom w:val="0"/>
          <w:divBdr>
            <w:top w:val="none" w:sz="0" w:space="0" w:color="auto"/>
            <w:left w:val="none" w:sz="0" w:space="0" w:color="auto"/>
            <w:bottom w:val="none" w:sz="0" w:space="0" w:color="auto"/>
            <w:right w:val="none" w:sz="0" w:space="0" w:color="auto"/>
          </w:divBdr>
        </w:div>
        <w:div w:id="634145686">
          <w:marLeft w:val="0"/>
          <w:marRight w:val="0"/>
          <w:marTop w:val="0"/>
          <w:marBottom w:val="0"/>
          <w:divBdr>
            <w:top w:val="none" w:sz="0" w:space="0" w:color="auto"/>
            <w:left w:val="none" w:sz="0" w:space="0" w:color="auto"/>
            <w:bottom w:val="none" w:sz="0" w:space="0" w:color="auto"/>
            <w:right w:val="none" w:sz="0" w:space="0" w:color="auto"/>
          </w:divBdr>
        </w:div>
        <w:div w:id="1753889767">
          <w:marLeft w:val="0"/>
          <w:marRight w:val="0"/>
          <w:marTop w:val="0"/>
          <w:marBottom w:val="0"/>
          <w:divBdr>
            <w:top w:val="none" w:sz="0" w:space="0" w:color="auto"/>
            <w:left w:val="none" w:sz="0" w:space="0" w:color="auto"/>
            <w:bottom w:val="none" w:sz="0" w:space="0" w:color="auto"/>
            <w:right w:val="none" w:sz="0" w:space="0" w:color="auto"/>
          </w:divBdr>
        </w:div>
      </w:divsChild>
    </w:div>
    <w:div w:id="639269414">
      <w:bodyDiv w:val="1"/>
      <w:marLeft w:val="0"/>
      <w:marRight w:val="0"/>
      <w:marTop w:val="0"/>
      <w:marBottom w:val="0"/>
      <w:divBdr>
        <w:top w:val="none" w:sz="0" w:space="0" w:color="auto"/>
        <w:left w:val="none" w:sz="0" w:space="0" w:color="auto"/>
        <w:bottom w:val="none" w:sz="0" w:space="0" w:color="auto"/>
        <w:right w:val="none" w:sz="0" w:space="0" w:color="auto"/>
      </w:divBdr>
      <w:divsChild>
        <w:div w:id="134219168">
          <w:marLeft w:val="0"/>
          <w:marRight w:val="0"/>
          <w:marTop w:val="0"/>
          <w:marBottom w:val="0"/>
          <w:divBdr>
            <w:top w:val="none" w:sz="0" w:space="0" w:color="auto"/>
            <w:left w:val="none" w:sz="0" w:space="0" w:color="auto"/>
            <w:bottom w:val="none" w:sz="0" w:space="0" w:color="auto"/>
            <w:right w:val="none" w:sz="0" w:space="0" w:color="auto"/>
          </w:divBdr>
        </w:div>
        <w:div w:id="210701038">
          <w:marLeft w:val="0"/>
          <w:marRight w:val="0"/>
          <w:marTop w:val="0"/>
          <w:marBottom w:val="0"/>
          <w:divBdr>
            <w:top w:val="none" w:sz="0" w:space="0" w:color="auto"/>
            <w:left w:val="none" w:sz="0" w:space="0" w:color="auto"/>
            <w:bottom w:val="none" w:sz="0" w:space="0" w:color="auto"/>
            <w:right w:val="none" w:sz="0" w:space="0" w:color="auto"/>
          </w:divBdr>
        </w:div>
        <w:div w:id="319624226">
          <w:marLeft w:val="0"/>
          <w:marRight w:val="0"/>
          <w:marTop w:val="0"/>
          <w:marBottom w:val="0"/>
          <w:divBdr>
            <w:top w:val="none" w:sz="0" w:space="0" w:color="auto"/>
            <w:left w:val="none" w:sz="0" w:space="0" w:color="auto"/>
            <w:bottom w:val="none" w:sz="0" w:space="0" w:color="auto"/>
            <w:right w:val="none" w:sz="0" w:space="0" w:color="auto"/>
          </w:divBdr>
        </w:div>
        <w:div w:id="389890762">
          <w:marLeft w:val="0"/>
          <w:marRight w:val="0"/>
          <w:marTop w:val="0"/>
          <w:marBottom w:val="0"/>
          <w:divBdr>
            <w:top w:val="none" w:sz="0" w:space="0" w:color="auto"/>
            <w:left w:val="none" w:sz="0" w:space="0" w:color="auto"/>
            <w:bottom w:val="none" w:sz="0" w:space="0" w:color="auto"/>
            <w:right w:val="none" w:sz="0" w:space="0" w:color="auto"/>
          </w:divBdr>
        </w:div>
        <w:div w:id="604658035">
          <w:marLeft w:val="0"/>
          <w:marRight w:val="0"/>
          <w:marTop w:val="0"/>
          <w:marBottom w:val="0"/>
          <w:divBdr>
            <w:top w:val="none" w:sz="0" w:space="0" w:color="auto"/>
            <w:left w:val="none" w:sz="0" w:space="0" w:color="auto"/>
            <w:bottom w:val="none" w:sz="0" w:space="0" w:color="auto"/>
            <w:right w:val="none" w:sz="0" w:space="0" w:color="auto"/>
          </w:divBdr>
        </w:div>
        <w:div w:id="620764725">
          <w:marLeft w:val="0"/>
          <w:marRight w:val="0"/>
          <w:marTop w:val="0"/>
          <w:marBottom w:val="0"/>
          <w:divBdr>
            <w:top w:val="none" w:sz="0" w:space="0" w:color="auto"/>
            <w:left w:val="none" w:sz="0" w:space="0" w:color="auto"/>
            <w:bottom w:val="none" w:sz="0" w:space="0" w:color="auto"/>
            <w:right w:val="none" w:sz="0" w:space="0" w:color="auto"/>
          </w:divBdr>
        </w:div>
        <w:div w:id="1082458446">
          <w:marLeft w:val="0"/>
          <w:marRight w:val="0"/>
          <w:marTop w:val="0"/>
          <w:marBottom w:val="0"/>
          <w:divBdr>
            <w:top w:val="none" w:sz="0" w:space="0" w:color="auto"/>
            <w:left w:val="none" w:sz="0" w:space="0" w:color="auto"/>
            <w:bottom w:val="none" w:sz="0" w:space="0" w:color="auto"/>
            <w:right w:val="none" w:sz="0" w:space="0" w:color="auto"/>
          </w:divBdr>
        </w:div>
        <w:div w:id="1456288963">
          <w:marLeft w:val="0"/>
          <w:marRight w:val="0"/>
          <w:marTop w:val="0"/>
          <w:marBottom w:val="0"/>
          <w:divBdr>
            <w:top w:val="none" w:sz="0" w:space="0" w:color="auto"/>
            <w:left w:val="none" w:sz="0" w:space="0" w:color="auto"/>
            <w:bottom w:val="none" w:sz="0" w:space="0" w:color="auto"/>
            <w:right w:val="none" w:sz="0" w:space="0" w:color="auto"/>
          </w:divBdr>
        </w:div>
        <w:div w:id="1636567852">
          <w:marLeft w:val="0"/>
          <w:marRight w:val="0"/>
          <w:marTop w:val="0"/>
          <w:marBottom w:val="0"/>
          <w:divBdr>
            <w:top w:val="none" w:sz="0" w:space="0" w:color="auto"/>
            <w:left w:val="none" w:sz="0" w:space="0" w:color="auto"/>
            <w:bottom w:val="none" w:sz="0" w:space="0" w:color="auto"/>
            <w:right w:val="none" w:sz="0" w:space="0" w:color="auto"/>
          </w:divBdr>
        </w:div>
        <w:div w:id="1662611594">
          <w:marLeft w:val="0"/>
          <w:marRight w:val="0"/>
          <w:marTop w:val="0"/>
          <w:marBottom w:val="0"/>
          <w:divBdr>
            <w:top w:val="none" w:sz="0" w:space="0" w:color="auto"/>
            <w:left w:val="none" w:sz="0" w:space="0" w:color="auto"/>
            <w:bottom w:val="none" w:sz="0" w:space="0" w:color="auto"/>
            <w:right w:val="none" w:sz="0" w:space="0" w:color="auto"/>
          </w:divBdr>
        </w:div>
        <w:div w:id="1832526737">
          <w:marLeft w:val="0"/>
          <w:marRight w:val="0"/>
          <w:marTop w:val="0"/>
          <w:marBottom w:val="0"/>
          <w:divBdr>
            <w:top w:val="none" w:sz="0" w:space="0" w:color="auto"/>
            <w:left w:val="none" w:sz="0" w:space="0" w:color="auto"/>
            <w:bottom w:val="none" w:sz="0" w:space="0" w:color="auto"/>
            <w:right w:val="none" w:sz="0" w:space="0" w:color="auto"/>
          </w:divBdr>
        </w:div>
        <w:div w:id="2053338563">
          <w:marLeft w:val="0"/>
          <w:marRight w:val="0"/>
          <w:marTop w:val="0"/>
          <w:marBottom w:val="0"/>
          <w:divBdr>
            <w:top w:val="none" w:sz="0" w:space="0" w:color="auto"/>
            <w:left w:val="none" w:sz="0" w:space="0" w:color="auto"/>
            <w:bottom w:val="none" w:sz="0" w:space="0" w:color="auto"/>
            <w:right w:val="none" w:sz="0" w:space="0" w:color="auto"/>
          </w:divBdr>
        </w:div>
      </w:divsChild>
    </w:div>
    <w:div w:id="655690843">
      <w:bodyDiv w:val="1"/>
      <w:marLeft w:val="0"/>
      <w:marRight w:val="0"/>
      <w:marTop w:val="0"/>
      <w:marBottom w:val="0"/>
      <w:divBdr>
        <w:top w:val="none" w:sz="0" w:space="0" w:color="auto"/>
        <w:left w:val="none" w:sz="0" w:space="0" w:color="auto"/>
        <w:bottom w:val="none" w:sz="0" w:space="0" w:color="auto"/>
        <w:right w:val="none" w:sz="0" w:space="0" w:color="auto"/>
      </w:divBdr>
    </w:div>
    <w:div w:id="664745397">
      <w:bodyDiv w:val="1"/>
      <w:marLeft w:val="0"/>
      <w:marRight w:val="0"/>
      <w:marTop w:val="0"/>
      <w:marBottom w:val="0"/>
      <w:divBdr>
        <w:top w:val="none" w:sz="0" w:space="0" w:color="auto"/>
        <w:left w:val="none" w:sz="0" w:space="0" w:color="auto"/>
        <w:bottom w:val="none" w:sz="0" w:space="0" w:color="auto"/>
        <w:right w:val="none" w:sz="0" w:space="0" w:color="auto"/>
      </w:divBdr>
      <w:divsChild>
        <w:div w:id="2026974756">
          <w:marLeft w:val="-5"/>
          <w:marRight w:val="0"/>
          <w:marTop w:val="0"/>
          <w:marBottom w:val="0"/>
          <w:divBdr>
            <w:top w:val="none" w:sz="0" w:space="0" w:color="auto"/>
            <w:left w:val="none" w:sz="0" w:space="0" w:color="auto"/>
            <w:bottom w:val="none" w:sz="0" w:space="0" w:color="auto"/>
            <w:right w:val="none" w:sz="0" w:space="0" w:color="auto"/>
          </w:divBdr>
        </w:div>
      </w:divsChild>
    </w:div>
    <w:div w:id="665977743">
      <w:bodyDiv w:val="1"/>
      <w:marLeft w:val="0"/>
      <w:marRight w:val="0"/>
      <w:marTop w:val="0"/>
      <w:marBottom w:val="0"/>
      <w:divBdr>
        <w:top w:val="none" w:sz="0" w:space="0" w:color="auto"/>
        <w:left w:val="none" w:sz="0" w:space="0" w:color="auto"/>
        <w:bottom w:val="none" w:sz="0" w:space="0" w:color="auto"/>
        <w:right w:val="none" w:sz="0" w:space="0" w:color="auto"/>
      </w:divBdr>
    </w:div>
    <w:div w:id="671378358">
      <w:bodyDiv w:val="1"/>
      <w:marLeft w:val="0"/>
      <w:marRight w:val="0"/>
      <w:marTop w:val="0"/>
      <w:marBottom w:val="0"/>
      <w:divBdr>
        <w:top w:val="none" w:sz="0" w:space="0" w:color="auto"/>
        <w:left w:val="none" w:sz="0" w:space="0" w:color="auto"/>
        <w:bottom w:val="none" w:sz="0" w:space="0" w:color="auto"/>
        <w:right w:val="none" w:sz="0" w:space="0" w:color="auto"/>
      </w:divBdr>
    </w:div>
    <w:div w:id="685519468">
      <w:bodyDiv w:val="1"/>
      <w:marLeft w:val="0"/>
      <w:marRight w:val="0"/>
      <w:marTop w:val="0"/>
      <w:marBottom w:val="0"/>
      <w:divBdr>
        <w:top w:val="none" w:sz="0" w:space="0" w:color="auto"/>
        <w:left w:val="none" w:sz="0" w:space="0" w:color="auto"/>
        <w:bottom w:val="none" w:sz="0" w:space="0" w:color="auto"/>
        <w:right w:val="none" w:sz="0" w:space="0" w:color="auto"/>
      </w:divBdr>
    </w:div>
    <w:div w:id="711854460">
      <w:bodyDiv w:val="1"/>
      <w:marLeft w:val="0"/>
      <w:marRight w:val="0"/>
      <w:marTop w:val="0"/>
      <w:marBottom w:val="0"/>
      <w:divBdr>
        <w:top w:val="none" w:sz="0" w:space="0" w:color="auto"/>
        <w:left w:val="none" w:sz="0" w:space="0" w:color="auto"/>
        <w:bottom w:val="none" w:sz="0" w:space="0" w:color="auto"/>
        <w:right w:val="none" w:sz="0" w:space="0" w:color="auto"/>
      </w:divBdr>
      <w:divsChild>
        <w:div w:id="312880268">
          <w:marLeft w:val="0"/>
          <w:marRight w:val="0"/>
          <w:marTop w:val="0"/>
          <w:marBottom w:val="0"/>
          <w:divBdr>
            <w:top w:val="none" w:sz="0" w:space="0" w:color="auto"/>
            <w:left w:val="none" w:sz="0" w:space="0" w:color="auto"/>
            <w:bottom w:val="none" w:sz="0" w:space="0" w:color="auto"/>
            <w:right w:val="none" w:sz="0" w:space="0" w:color="auto"/>
          </w:divBdr>
        </w:div>
        <w:div w:id="347028251">
          <w:marLeft w:val="0"/>
          <w:marRight w:val="0"/>
          <w:marTop w:val="0"/>
          <w:marBottom w:val="0"/>
          <w:divBdr>
            <w:top w:val="none" w:sz="0" w:space="0" w:color="auto"/>
            <w:left w:val="none" w:sz="0" w:space="0" w:color="auto"/>
            <w:bottom w:val="none" w:sz="0" w:space="0" w:color="auto"/>
            <w:right w:val="none" w:sz="0" w:space="0" w:color="auto"/>
          </w:divBdr>
        </w:div>
        <w:div w:id="1576090779">
          <w:marLeft w:val="0"/>
          <w:marRight w:val="0"/>
          <w:marTop w:val="0"/>
          <w:marBottom w:val="0"/>
          <w:divBdr>
            <w:top w:val="none" w:sz="0" w:space="0" w:color="auto"/>
            <w:left w:val="none" w:sz="0" w:space="0" w:color="auto"/>
            <w:bottom w:val="none" w:sz="0" w:space="0" w:color="auto"/>
            <w:right w:val="none" w:sz="0" w:space="0" w:color="auto"/>
          </w:divBdr>
        </w:div>
        <w:div w:id="2041080290">
          <w:marLeft w:val="0"/>
          <w:marRight w:val="0"/>
          <w:marTop w:val="0"/>
          <w:marBottom w:val="0"/>
          <w:divBdr>
            <w:top w:val="none" w:sz="0" w:space="0" w:color="auto"/>
            <w:left w:val="none" w:sz="0" w:space="0" w:color="auto"/>
            <w:bottom w:val="none" w:sz="0" w:space="0" w:color="auto"/>
            <w:right w:val="none" w:sz="0" w:space="0" w:color="auto"/>
          </w:divBdr>
        </w:div>
      </w:divsChild>
    </w:div>
    <w:div w:id="718167129">
      <w:bodyDiv w:val="1"/>
      <w:marLeft w:val="0"/>
      <w:marRight w:val="0"/>
      <w:marTop w:val="0"/>
      <w:marBottom w:val="0"/>
      <w:divBdr>
        <w:top w:val="none" w:sz="0" w:space="0" w:color="auto"/>
        <w:left w:val="none" w:sz="0" w:space="0" w:color="auto"/>
        <w:bottom w:val="none" w:sz="0" w:space="0" w:color="auto"/>
        <w:right w:val="none" w:sz="0" w:space="0" w:color="auto"/>
      </w:divBdr>
    </w:div>
    <w:div w:id="719666566">
      <w:bodyDiv w:val="1"/>
      <w:marLeft w:val="0"/>
      <w:marRight w:val="0"/>
      <w:marTop w:val="0"/>
      <w:marBottom w:val="0"/>
      <w:divBdr>
        <w:top w:val="none" w:sz="0" w:space="0" w:color="auto"/>
        <w:left w:val="none" w:sz="0" w:space="0" w:color="auto"/>
        <w:bottom w:val="none" w:sz="0" w:space="0" w:color="auto"/>
        <w:right w:val="none" w:sz="0" w:space="0" w:color="auto"/>
      </w:divBdr>
    </w:div>
    <w:div w:id="773668866">
      <w:bodyDiv w:val="1"/>
      <w:marLeft w:val="0"/>
      <w:marRight w:val="0"/>
      <w:marTop w:val="0"/>
      <w:marBottom w:val="0"/>
      <w:divBdr>
        <w:top w:val="none" w:sz="0" w:space="0" w:color="auto"/>
        <w:left w:val="none" w:sz="0" w:space="0" w:color="auto"/>
        <w:bottom w:val="none" w:sz="0" w:space="0" w:color="auto"/>
        <w:right w:val="none" w:sz="0" w:space="0" w:color="auto"/>
      </w:divBdr>
    </w:div>
    <w:div w:id="778380454">
      <w:bodyDiv w:val="1"/>
      <w:marLeft w:val="0"/>
      <w:marRight w:val="0"/>
      <w:marTop w:val="0"/>
      <w:marBottom w:val="0"/>
      <w:divBdr>
        <w:top w:val="none" w:sz="0" w:space="0" w:color="auto"/>
        <w:left w:val="none" w:sz="0" w:space="0" w:color="auto"/>
        <w:bottom w:val="none" w:sz="0" w:space="0" w:color="auto"/>
        <w:right w:val="none" w:sz="0" w:space="0" w:color="auto"/>
      </w:divBdr>
    </w:div>
    <w:div w:id="802582589">
      <w:bodyDiv w:val="1"/>
      <w:marLeft w:val="0"/>
      <w:marRight w:val="0"/>
      <w:marTop w:val="0"/>
      <w:marBottom w:val="0"/>
      <w:divBdr>
        <w:top w:val="none" w:sz="0" w:space="0" w:color="auto"/>
        <w:left w:val="none" w:sz="0" w:space="0" w:color="auto"/>
        <w:bottom w:val="none" w:sz="0" w:space="0" w:color="auto"/>
        <w:right w:val="none" w:sz="0" w:space="0" w:color="auto"/>
      </w:divBdr>
    </w:div>
    <w:div w:id="806817614">
      <w:bodyDiv w:val="1"/>
      <w:marLeft w:val="0"/>
      <w:marRight w:val="0"/>
      <w:marTop w:val="0"/>
      <w:marBottom w:val="0"/>
      <w:divBdr>
        <w:top w:val="none" w:sz="0" w:space="0" w:color="auto"/>
        <w:left w:val="none" w:sz="0" w:space="0" w:color="auto"/>
        <w:bottom w:val="none" w:sz="0" w:space="0" w:color="auto"/>
        <w:right w:val="none" w:sz="0" w:space="0" w:color="auto"/>
      </w:divBdr>
      <w:divsChild>
        <w:div w:id="336156429">
          <w:marLeft w:val="0"/>
          <w:marRight w:val="0"/>
          <w:marTop w:val="0"/>
          <w:marBottom w:val="0"/>
          <w:divBdr>
            <w:top w:val="none" w:sz="0" w:space="0" w:color="auto"/>
            <w:left w:val="none" w:sz="0" w:space="0" w:color="auto"/>
            <w:bottom w:val="none" w:sz="0" w:space="0" w:color="auto"/>
            <w:right w:val="none" w:sz="0" w:space="0" w:color="auto"/>
          </w:divBdr>
        </w:div>
        <w:div w:id="587347325">
          <w:marLeft w:val="0"/>
          <w:marRight w:val="0"/>
          <w:marTop w:val="0"/>
          <w:marBottom w:val="0"/>
          <w:divBdr>
            <w:top w:val="none" w:sz="0" w:space="0" w:color="auto"/>
            <w:left w:val="none" w:sz="0" w:space="0" w:color="auto"/>
            <w:bottom w:val="none" w:sz="0" w:space="0" w:color="auto"/>
            <w:right w:val="none" w:sz="0" w:space="0" w:color="auto"/>
          </w:divBdr>
        </w:div>
        <w:div w:id="657538612">
          <w:marLeft w:val="0"/>
          <w:marRight w:val="0"/>
          <w:marTop w:val="0"/>
          <w:marBottom w:val="0"/>
          <w:divBdr>
            <w:top w:val="none" w:sz="0" w:space="0" w:color="auto"/>
            <w:left w:val="none" w:sz="0" w:space="0" w:color="auto"/>
            <w:bottom w:val="none" w:sz="0" w:space="0" w:color="auto"/>
            <w:right w:val="none" w:sz="0" w:space="0" w:color="auto"/>
          </w:divBdr>
        </w:div>
        <w:div w:id="894901045">
          <w:marLeft w:val="0"/>
          <w:marRight w:val="0"/>
          <w:marTop w:val="0"/>
          <w:marBottom w:val="0"/>
          <w:divBdr>
            <w:top w:val="none" w:sz="0" w:space="0" w:color="auto"/>
            <w:left w:val="none" w:sz="0" w:space="0" w:color="auto"/>
            <w:bottom w:val="none" w:sz="0" w:space="0" w:color="auto"/>
            <w:right w:val="none" w:sz="0" w:space="0" w:color="auto"/>
          </w:divBdr>
        </w:div>
        <w:div w:id="1164278048">
          <w:marLeft w:val="0"/>
          <w:marRight w:val="0"/>
          <w:marTop w:val="0"/>
          <w:marBottom w:val="0"/>
          <w:divBdr>
            <w:top w:val="none" w:sz="0" w:space="0" w:color="auto"/>
            <w:left w:val="none" w:sz="0" w:space="0" w:color="auto"/>
            <w:bottom w:val="none" w:sz="0" w:space="0" w:color="auto"/>
            <w:right w:val="none" w:sz="0" w:space="0" w:color="auto"/>
          </w:divBdr>
        </w:div>
        <w:div w:id="1351640240">
          <w:marLeft w:val="0"/>
          <w:marRight w:val="0"/>
          <w:marTop w:val="0"/>
          <w:marBottom w:val="0"/>
          <w:divBdr>
            <w:top w:val="none" w:sz="0" w:space="0" w:color="auto"/>
            <w:left w:val="none" w:sz="0" w:space="0" w:color="auto"/>
            <w:bottom w:val="none" w:sz="0" w:space="0" w:color="auto"/>
            <w:right w:val="none" w:sz="0" w:space="0" w:color="auto"/>
          </w:divBdr>
        </w:div>
        <w:div w:id="1448042839">
          <w:marLeft w:val="0"/>
          <w:marRight w:val="0"/>
          <w:marTop w:val="0"/>
          <w:marBottom w:val="0"/>
          <w:divBdr>
            <w:top w:val="none" w:sz="0" w:space="0" w:color="auto"/>
            <w:left w:val="none" w:sz="0" w:space="0" w:color="auto"/>
            <w:bottom w:val="none" w:sz="0" w:space="0" w:color="auto"/>
            <w:right w:val="none" w:sz="0" w:space="0" w:color="auto"/>
          </w:divBdr>
        </w:div>
        <w:div w:id="1536890226">
          <w:marLeft w:val="0"/>
          <w:marRight w:val="0"/>
          <w:marTop w:val="0"/>
          <w:marBottom w:val="0"/>
          <w:divBdr>
            <w:top w:val="none" w:sz="0" w:space="0" w:color="auto"/>
            <w:left w:val="none" w:sz="0" w:space="0" w:color="auto"/>
            <w:bottom w:val="none" w:sz="0" w:space="0" w:color="auto"/>
            <w:right w:val="none" w:sz="0" w:space="0" w:color="auto"/>
          </w:divBdr>
        </w:div>
        <w:div w:id="1539121308">
          <w:marLeft w:val="0"/>
          <w:marRight w:val="0"/>
          <w:marTop w:val="0"/>
          <w:marBottom w:val="0"/>
          <w:divBdr>
            <w:top w:val="none" w:sz="0" w:space="0" w:color="auto"/>
            <w:left w:val="none" w:sz="0" w:space="0" w:color="auto"/>
            <w:bottom w:val="none" w:sz="0" w:space="0" w:color="auto"/>
            <w:right w:val="none" w:sz="0" w:space="0" w:color="auto"/>
          </w:divBdr>
        </w:div>
        <w:div w:id="1678388784">
          <w:marLeft w:val="0"/>
          <w:marRight w:val="0"/>
          <w:marTop w:val="0"/>
          <w:marBottom w:val="0"/>
          <w:divBdr>
            <w:top w:val="none" w:sz="0" w:space="0" w:color="auto"/>
            <w:left w:val="none" w:sz="0" w:space="0" w:color="auto"/>
            <w:bottom w:val="none" w:sz="0" w:space="0" w:color="auto"/>
            <w:right w:val="none" w:sz="0" w:space="0" w:color="auto"/>
          </w:divBdr>
        </w:div>
        <w:div w:id="1754013149">
          <w:marLeft w:val="0"/>
          <w:marRight w:val="0"/>
          <w:marTop w:val="0"/>
          <w:marBottom w:val="0"/>
          <w:divBdr>
            <w:top w:val="none" w:sz="0" w:space="0" w:color="auto"/>
            <w:left w:val="none" w:sz="0" w:space="0" w:color="auto"/>
            <w:bottom w:val="none" w:sz="0" w:space="0" w:color="auto"/>
            <w:right w:val="none" w:sz="0" w:space="0" w:color="auto"/>
          </w:divBdr>
        </w:div>
        <w:div w:id="1781804526">
          <w:marLeft w:val="0"/>
          <w:marRight w:val="0"/>
          <w:marTop w:val="0"/>
          <w:marBottom w:val="0"/>
          <w:divBdr>
            <w:top w:val="none" w:sz="0" w:space="0" w:color="auto"/>
            <w:left w:val="none" w:sz="0" w:space="0" w:color="auto"/>
            <w:bottom w:val="none" w:sz="0" w:space="0" w:color="auto"/>
            <w:right w:val="none" w:sz="0" w:space="0" w:color="auto"/>
          </w:divBdr>
        </w:div>
      </w:divsChild>
    </w:div>
    <w:div w:id="839198832">
      <w:bodyDiv w:val="1"/>
      <w:marLeft w:val="0"/>
      <w:marRight w:val="0"/>
      <w:marTop w:val="0"/>
      <w:marBottom w:val="0"/>
      <w:divBdr>
        <w:top w:val="none" w:sz="0" w:space="0" w:color="auto"/>
        <w:left w:val="none" w:sz="0" w:space="0" w:color="auto"/>
        <w:bottom w:val="none" w:sz="0" w:space="0" w:color="auto"/>
        <w:right w:val="none" w:sz="0" w:space="0" w:color="auto"/>
      </w:divBdr>
    </w:div>
    <w:div w:id="872305291">
      <w:bodyDiv w:val="1"/>
      <w:marLeft w:val="0"/>
      <w:marRight w:val="0"/>
      <w:marTop w:val="0"/>
      <w:marBottom w:val="0"/>
      <w:divBdr>
        <w:top w:val="none" w:sz="0" w:space="0" w:color="auto"/>
        <w:left w:val="none" w:sz="0" w:space="0" w:color="auto"/>
        <w:bottom w:val="none" w:sz="0" w:space="0" w:color="auto"/>
        <w:right w:val="none" w:sz="0" w:space="0" w:color="auto"/>
      </w:divBdr>
      <w:divsChild>
        <w:div w:id="199784143">
          <w:marLeft w:val="0"/>
          <w:marRight w:val="0"/>
          <w:marTop w:val="0"/>
          <w:marBottom w:val="0"/>
          <w:divBdr>
            <w:top w:val="none" w:sz="0" w:space="0" w:color="auto"/>
            <w:left w:val="none" w:sz="0" w:space="0" w:color="auto"/>
            <w:bottom w:val="none" w:sz="0" w:space="0" w:color="auto"/>
            <w:right w:val="none" w:sz="0" w:space="0" w:color="auto"/>
          </w:divBdr>
          <w:divsChild>
            <w:div w:id="497811493">
              <w:marLeft w:val="0"/>
              <w:marRight w:val="0"/>
              <w:marTop w:val="0"/>
              <w:marBottom w:val="0"/>
              <w:divBdr>
                <w:top w:val="none" w:sz="0" w:space="0" w:color="auto"/>
                <w:left w:val="none" w:sz="0" w:space="0" w:color="auto"/>
                <w:bottom w:val="none" w:sz="0" w:space="0" w:color="auto"/>
                <w:right w:val="none" w:sz="0" w:space="0" w:color="auto"/>
              </w:divBdr>
            </w:div>
            <w:div w:id="592199984">
              <w:marLeft w:val="0"/>
              <w:marRight w:val="0"/>
              <w:marTop w:val="0"/>
              <w:marBottom w:val="0"/>
              <w:divBdr>
                <w:top w:val="none" w:sz="0" w:space="0" w:color="auto"/>
                <w:left w:val="none" w:sz="0" w:space="0" w:color="auto"/>
                <w:bottom w:val="none" w:sz="0" w:space="0" w:color="auto"/>
                <w:right w:val="none" w:sz="0" w:space="0" w:color="auto"/>
              </w:divBdr>
            </w:div>
            <w:div w:id="809982394">
              <w:marLeft w:val="0"/>
              <w:marRight w:val="0"/>
              <w:marTop w:val="0"/>
              <w:marBottom w:val="0"/>
              <w:divBdr>
                <w:top w:val="none" w:sz="0" w:space="0" w:color="auto"/>
                <w:left w:val="none" w:sz="0" w:space="0" w:color="auto"/>
                <w:bottom w:val="none" w:sz="0" w:space="0" w:color="auto"/>
                <w:right w:val="none" w:sz="0" w:space="0" w:color="auto"/>
              </w:divBdr>
            </w:div>
            <w:div w:id="833649959">
              <w:marLeft w:val="0"/>
              <w:marRight w:val="0"/>
              <w:marTop w:val="0"/>
              <w:marBottom w:val="0"/>
              <w:divBdr>
                <w:top w:val="none" w:sz="0" w:space="0" w:color="auto"/>
                <w:left w:val="none" w:sz="0" w:space="0" w:color="auto"/>
                <w:bottom w:val="none" w:sz="0" w:space="0" w:color="auto"/>
                <w:right w:val="none" w:sz="0" w:space="0" w:color="auto"/>
              </w:divBdr>
            </w:div>
            <w:div w:id="894926311">
              <w:marLeft w:val="0"/>
              <w:marRight w:val="0"/>
              <w:marTop w:val="0"/>
              <w:marBottom w:val="0"/>
              <w:divBdr>
                <w:top w:val="none" w:sz="0" w:space="0" w:color="auto"/>
                <w:left w:val="none" w:sz="0" w:space="0" w:color="auto"/>
                <w:bottom w:val="none" w:sz="0" w:space="0" w:color="auto"/>
                <w:right w:val="none" w:sz="0" w:space="0" w:color="auto"/>
              </w:divBdr>
            </w:div>
            <w:div w:id="987587308">
              <w:marLeft w:val="0"/>
              <w:marRight w:val="0"/>
              <w:marTop w:val="0"/>
              <w:marBottom w:val="0"/>
              <w:divBdr>
                <w:top w:val="none" w:sz="0" w:space="0" w:color="auto"/>
                <w:left w:val="none" w:sz="0" w:space="0" w:color="auto"/>
                <w:bottom w:val="none" w:sz="0" w:space="0" w:color="auto"/>
                <w:right w:val="none" w:sz="0" w:space="0" w:color="auto"/>
              </w:divBdr>
            </w:div>
            <w:div w:id="1152216016">
              <w:marLeft w:val="0"/>
              <w:marRight w:val="0"/>
              <w:marTop w:val="0"/>
              <w:marBottom w:val="0"/>
              <w:divBdr>
                <w:top w:val="none" w:sz="0" w:space="0" w:color="auto"/>
                <w:left w:val="none" w:sz="0" w:space="0" w:color="auto"/>
                <w:bottom w:val="none" w:sz="0" w:space="0" w:color="auto"/>
                <w:right w:val="none" w:sz="0" w:space="0" w:color="auto"/>
              </w:divBdr>
            </w:div>
            <w:div w:id="1163203352">
              <w:marLeft w:val="0"/>
              <w:marRight w:val="0"/>
              <w:marTop w:val="0"/>
              <w:marBottom w:val="0"/>
              <w:divBdr>
                <w:top w:val="none" w:sz="0" w:space="0" w:color="auto"/>
                <w:left w:val="none" w:sz="0" w:space="0" w:color="auto"/>
                <w:bottom w:val="none" w:sz="0" w:space="0" w:color="auto"/>
                <w:right w:val="none" w:sz="0" w:space="0" w:color="auto"/>
              </w:divBdr>
            </w:div>
            <w:div w:id="1204714973">
              <w:marLeft w:val="0"/>
              <w:marRight w:val="0"/>
              <w:marTop w:val="0"/>
              <w:marBottom w:val="0"/>
              <w:divBdr>
                <w:top w:val="none" w:sz="0" w:space="0" w:color="auto"/>
                <w:left w:val="none" w:sz="0" w:space="0" w:color="auto"/>
                <w:bottom w:val="none" w:sz="0" w:space="0" w:color="auto"/>
                <w:right w:val="none" w:sz="0" w:space="0" w:color="auto"/>
              </w:divBdr>
            </w:div>
            <w:div w:id="1650864910">
              <w:marLeft w:val="0"/>
              <w:marRight w:val="0"/>
              <w:marTop w:val="0"/>
              <w:marBottom w:val="0"/>
              <w:divBdr>
                <w:top w:val="none" w:sz="0" w:space="0" w:color="auto"/>
                <w:left w:val="none" w:sz="0" w:space="0" w:color="auto"/>
                <w:bottom w:val="none" w:sz="0" w:space="0" w:color="auto"/>
                <w:right w:val="none" w:sz="0" w:space="0" w:color="auto"/>
              </w:divBdr>
            </w:div>
            <w:div w:id="1978104239">
              <w:marLeft w:val="0"/>
              <w:marRight w:val="0"/>
              <w:marTop w:val="0"/>
              <w:marBottom w:val="0"/>
              <w:divBdr>
                <w:top w:val="none" w:sz="0" w:space="0" w:color="auto"/>
                <w:left w:val="none" w:sz="0" w:space="0" w:color="auto"/>
                <w:bottom w:val="none" w:sz="0" w:space="0" w:color="auto"/>
                <w:right w:val="none" w:sz="0" w:space="0" w:color="auto"/>
              </w:divBdr>
            </w:div>
            <w:div w:id="198430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653877">
      <w:bodyDiv w:val="1"/>
      <w:marLeft w:val="0"/>
      <w:marRight w:val="0"/>
      <w:marTop w:val="0"/>
      <w:marBottom w:val="0"/>
      <w:divBdr>
        <w:top w:val="none" w:sz="0" w:space="0" w:color="auto"/>
        <w:left w:val="none" w:sz="0" w:space="0" w:color="auto"/>
        <w:bottom w:val="none" w:sz="0" w:space="0" w:color="auto"/>
        <w:right w:val="none" w:sz="0" w:space="0" w:color="auto"/>
      </w:divBdr>
    </w:div>
    <w:div w:id="889459703">
      <w:bodyDiv w:val="1"/>
      <w:marLeft w:val="0"/>
      <w:marRight w:val="0"/>
      <w:marTop w:val="0"/>
      <w:marBottom w:val="0"/>
      <w:divBdr>
        <w:top w:val="none" w:sz="0" w:space="0" w:color="auto"/>
        <w:left w:val="none" w:sz="0" w:space="0" w:color="auto"/>
        <w:bottom w:val="none" w:sz="0" w:space="0" w:color="auto"/>
        <w:right w:val="none" w:sz="0" w:space="0" w:color="auto"/>
      </w:divBdr>
    </w:div>
    <w:div w:id="900408825">
      <w:bodyDiv w:val="1"/>
      <w:marLeft w:val="0"/>
      <w:marRight w:val="0"/>
      <w:marTop w:val="0"/>
      <w:marBottom w:val="0"/>
      <w:divBdr>
        <w:top w:val="none" w:sz="0" w:space="0" w:color="auto"/>
        <w:left w:val="none" w:sz="0" w:space="0" w:color="auto"/>
        <w:bottom w:val="none" w:sz="0" w:space="0" w:color="auto"/>
        <w:right w:val="none" w:sz="0" w:space="0" w:color="auto"/>
      </w:divBdr>
    </w:div>
    <w:div w:id="906301174">
      <w:bodyDiv w:val="1"/>
      <w:marLeft w:val="0"/>
      <w:marRight w:val="0"/>
      <w:marTop w:val="0"/>
      <w:marBottom w:val="0"/>
      <w:divBdr>
        <w:top w:val="none" w:sz="0" w:space="0" w:color="auto"/>
        <w:left w:val="none" w:sz="0" w:space="0" w:color="auto"/>
        <w:bottom w:val="none" w:sz="0" w:space="0" w:color="auto"/>
        <w:right w:val="none" w:sz="0" w:space="0" w:color="auto"/>
      </w:divBdr>
    </w:div>
    <w:div w:id="922909567">
      <w:bodyDiv w:val="1"/>
      <w:marLeft w:val="0"/>
      <w:marRight w:val="0"/>
      <w:marTop w:val="0"/>
      <w:marBottom w:val="0"/>
      <w:divBdr>
        <w:top w:val="none" w:sz="0" w:space="0" w:color="auto"/>
        <w:left w:val="none" w:sz="0" w:space="0" w:color="auto"/>
        <w:bottom w:val="none" w:sz="0" w:space="0" w:color="auto"/>
        <w:right w:val="none" w:sz="0" w:space="0" w:color="auto"/>
      </w:divBdr>
    </w:div>
    <w:div w:id="924269319">
      <w:bodyDiv w:val="1"/>
      <w:marLeft w:val="0"/>
      <w:marRight w:val="0"/>
      <w:marTop w:val="0"/>
      <w:marBottom w:val="0"/>
      <w:divBdr>
        <w:top w:val="none" w:sz="0" w:space="0" w:color="auto"/>
        <w:left w:val="none" w:sz="0" w:space="0" w:color="auto"/>
        <w:bottom w:val="none" w:sz="0" w:space="0" w:color="auto"/>
        <w:right w:val="none" w:sz="0" w:space="0" w:color="auto"/>
      </w:divBdr>
    </w:div>
    <w:div w:id="931356596">
      <w:bodyDiv w:val="1"/>
      <w:marLeft w:val="0"/>
      <w:marRight w:val="0"/>
      <w:marTop w:val="0"/>
      <w:marBottom w:val="0"/>
      <w:divBdr>
        <w:top w:val="none" w:sz="0" w:space="0" w:color="auto"/>
        <w:left w:val="none" w:sz="0" w:space="0" w:color="auto"/>
        <w:bottom w:val="none" w:sz="0" w:space="0" w:color="auto"/>
        <w:right w:val="none" w:sz="0" w:space="0" w:color="auto"/>
      </w:divBdr>
    </w:div>
    <w:div w:id="947855803">
      <w:bodyDiv w:val="1"/>
      <w:marLeft w:val="0"/>
      <w:marRight w:val="0"/>
      <w:marTop w:val="0"/>
      <w:marBottom w:val="0"/>
      <w:divBdr>
        <w:top w:val="none" w:sz="0" w:space="0" w:color="auto"/>
        <w:left w:val="none" w:sz="0" w:space="0" w:color="auto"/>
        <w:bottom w:val="none" w:sz="0" w:space="0" w:color="auto"/>
        <w:right w:val="none" w:sz="0" w:space="0" w:color="auto"/>
      </w:divBdr>
    </w:div>
    <w:div w:id="977805682">
      <w:bodyDiv w:val="1"/>
      <w:marLeft w:val="0"/>
      <w:marRight w:val="0"/>
      <w:marTop w:val="0"/>
      <w:marBottom w:val="0"/>
      <w:divBdr>
        <w:top w:val="none" w:sz="0" w:space="0" w:color="auto"/>
        <w:left w:val="none" w:sz="0" w:space="0" w:color="auto"/>
        <w:bottom w:val="none" w:sz="0" w:space="0" w:color="auto"/>
        <w:right w:val="none" w:sz="0" w:space="0" w:color="auto"/>
      </w:divBdr>
    </w:div>
    <w:div w:id="981272333">
      <w:bodyDiv w:val="1"/>
      <w:marLeft w:val="0"/>
      <w:marRight w:val="0"/>
      <w:marTop w:val="0"/>
      <w:marBottom w:val="0"/>
      <w:divBdr>
        <w:top w:val="none" w:sz="0" w:space="0" w:color="auto"/>
        <w:left w:val="none" w:sz="0" w:space="0" w:color="auto"/>
        <w:bottom w:val="none" w:sz="0" w:space="0" w:color="auto"/>
        <w:right w:val="none" w:sz="0" w:space="0" w:color="auto"/>
      </w:divBdr>
    </w:div>
    <w:div w:id="992105344">
      <w:bodyDiv w:val="1"/>
      <w:marLeft w:val="0"/>
      <w:marRight w:val="0"/>
      <w:marTop w:val="0"/>
      <w:marBottom w:val="0"/>
      <w:divBdr>
        <w:top w:val="none" w:sz="0" w:space="0" w:color="auto"/>
        <w:left w:val="none" w:sz="0" w:space="0" w:color="auto"/>
        <w:bottom w:val="none" w:sz="0" w:space="0" w:color="auto"/>
        <w:right w:val="none" w:sz="0" w:space="0" w:color="auto"/>
      </w:divBdr>
      <w:divsChild>
        <w:div w:id="131992716">
          <w:marLeft w:val="0"/>
          <w:marRight w:val="0"/>
          <w:marTop w:val="0"/>
          <w:marBottom w:val="0"/>
          <w:divBdr>
            <w:top w:val="none" w:sz="0" w:space="0" w:color="auto"/>
            <w:left w:val="none" w:sz="0" w:space="0" w:color="auto"/>
            <w:bottom w:val="none" w:sz="0" w:space="0" w:color="auto"/>
            <w:right w:val="none" w:sz="0" w:space="0" w:color="auto"/>
          </w:divBdr>
        </w:div>
        <w:div w:id="307709830">
          <w:marLeft w:val="0"/>
          <w:marRight w:val="0"/>
          <w:marTop w:val="0"/>
          <w:marBottom w:val="0"/>
          <w:divBdr>
            <w:top w:val="none" w:sz="0" w:space="0" w:color="auto"/>
            <w:left w:val="none" w:sz="0" w:space="0" w:color="auto"/>
            <w:bottom w:val="none" w:sz="0" w:space="0" w:color="auto"/>
            <w:right w:val="none" w:sz="0" w:space="0" w:color="auto"/>
          </w:divBdr>
        </w:div>
        <w:div w:id="1944267413">
          <w:marLeft w:val="0"/>
          <w:marRight w:val="0"/>
          <w:marTop w:val="0"/>
          <w:marBottom w:val="0"/>
          <w:divBdr>
            <w:top w:val="none" w:sz="0" w:space="0" w:color="auto"/>
            <w:left w:val="none" w:sz="0" w:space="0" w:color="auto"/>
            <w:bottom w:val="none" w:sz="0" w:space="0" w:color="auto"/>
            <w:right w:val="none" w:sz="0" w:space="0" w:color="auto"/>
          </w:divBdr>
        </w:div>
      </w:divsChild>
    </w:div>
    <w:div w:id="1002395767">
      <w:bodyDiv w:val="1"/>
      <w:marLeft w:val="0"/>
      <w:marRight w:val="0"/>
      <w:marTop w:val="0"/>
      <w:marBottom w:val="0"/>
      <w:divBdr>
        <w:top w:val="none" w:sz="0" w:space="0" w:color="auto"/>
        <w:left w:val="none" w:sz="0" w:space="0" w:color="auto"/>
        <w:bottom w:val="none" w:sz="0" w:space="0" w:color="auto"/>
        <w:right w:val="none" w:sz="0" w:space="0" w:color="auto"/>
      </w:divBdr>
      <w:divsChild>
        <w:div w:id="1004550521">
          <w:marLeft w:val="0"/>
          <w:marRight w:val="0"/>
          <w:marTop w:val="0"/>
          <w:marBottom w:val="0"/>
          <w:divBdr>
            <w:top w:val="none" w:sz="0" w:space="0" w:color="auto"/>
            <w:left w:val="none" w:sz="0" w:space="0" w:color="auto"/>
            <w:bottom w:val="none" w:sz="0" w:space="0" w:color="auto"/>
            <w:right w:val="none" w:sz="0" w:space="0" w:color="auto"/>
          </w:divBdr>
        </w:div>
        <w:div w:id="1657806606">
          <w:marLeft w:val="0"/>
          <w:marRight w:val="0"/>
          <w:marTop w:val="0"/>
          <w:marBottom w:val="0"/>
          <w:divBdr>
            <w:top w:val="none" w:sz="0" w:space="0" w:color="auto"/>
            <w:left w:val="none" w:sz="0" w:space="0" w:color="auto"/>
            <w:bottom w:val="none" w:sz="0" w:space="0" w:color="auto"/>
            <w:right w:val="none" w:sz="0" w:space="0" w:color="auto"/>
          </w:divBdr>
        </w:div>
        <w:div w:id="2031106214">
          <w:marLeft w:val="0"/>
          <w:marRight w:val="0"/>
          <w:marTop w:val="0"/>
          <w:marBottom w:val="0"/>
          <w:divBdr>
            <w:top w:val="none" w:sz="0" w:space="0" w:color="auto"/>
            <w:left w:val="none" w:sz="0" w:space="0" w:color="auto"/>
            <w:bottom w:val="none" w:sz="0" w:space="0" w:color="auto"/>
            <w:right w:val="none" w:sz="0" w:space="0" w:color="auto"/>
          </w:divBdr>
        </w:div>
        <w:div w:id="1120105710">
          <w:marLeft w:val="0"/>
          <w:marRight w:val="0"/>
          <w:marTop w:val="0"/>
          <w:marBottom w:val="0"/>
          <w:divBdr>
            <w:top w:val="none" w:sz="0" w:space="0" w:color="auto"/>
            <w:left w:val="none" w:sz="0" w:space="0" w:color="auto"/>
            <w:bottom w:val="none" w:sz="0" w:space="0" w:color="auto"/>
            <w:right w:val="none" w:sz="0" w:space="0" w:color="auto"/>
          </w:divBdr>
        </w:div>
        <w:div w:id="2017611697">
          <w:marLeft w:val="0"/>
          <w:marRight w:val="0"/>
          <w:marTop w:val="0"/>
          <w:marBottom w:val="0"/>
          <w:divBdr>
            <w:top w:val="none" w:sz="0" w:space="0" w:color="auto"/>
            <w:left w:val="none" w:sz="0" w:space="0" w:color="auto"/>
            <w:bottom w:val="none" w:sz="0" w:space="0" w:color="auto"/>
            <w:right w:val="none" w:sz="0" w:space="0" w:color="auto"/>
          </w:divBdr>
        </w:div>
        <w:div w:id="293565907">
          <w:marLeft w:val="0"/>
          <w:marRight w:val="0"/>
          <w:marTop w:val="0"/>
          <w:marBottom w:val="0"/>
          <w:divBdr>
            <w:top w:val="none" w:sz="0" w:space="0" w:color="auto"/>
            <w:left w:val="none" w:sz="0" w:space="0" w:color="auto"/>
            <w:bottom w:val="none" w:sz="0" w:space="0" w:color="auto"/>
            <w:right w:val="none" w:sz="0" w:space="0" w:color="auto"/>
          </w:divBdr>
          <w:divsChild>
            <w:div w:id="1210217310">
              <w:marLeft w:val="0"/>
              <w:marRight w:val="0"/>
              <w:marTop w:val="0"/>
              <w:marBottom w:val="0"/>
              <w:divBdr>
                <w:top w:val="none" w:sz="0" w:space="0" w:color="auto"/>
                <w:left w:val="none" w:sz="0" w:space="0" w:color="auto"/>
                <w:bottom w:val="none" w:sz="0" w:space="0" w:color="auto"/>
                <w:right w:val="none" w:sz="0" w:space="0" w:color="auto"/>
              </w:divBdr>
            </w:div>
            <w:div w:id="318308633">
              <w:marLeft w:val="0"/>
              <w:marRight w:val="0"/>
              <w:marTop w:val="0"/>
              <w:marBottom w:val="0"/>
              <w:divBdr>
                <w:top w:val="none" w:sz="0" w:space="0" w:color="auto"/>
                <w:left w:val="none" w:sz="0" w:space="0" w:color="auto"/>
                <w:bottom w:val="none" w:sz="0" w:space="0" w:color="auto"/>
                <w:right w:val="none" w:sz="0" w:space="0" w:color="auto"/>
              </w:divBdr>
            </w:div>
            <w:div w:id="358551481">
              <w:marLeft w:val="0"/>
              <w:marRight w:val="0"/>
              <w:marTop w:val="0"/>
              <w:marBottom w:val="0"/>
              <w:divBdr>
                <w:top w:val="none" w:sz="0" w:space="0" w:color="auto"/>
                <w:left w:val="none" w:sz="0" w:space="0" w:color="auto"/>
                <w:bottom w:val="none" w:sz="0" w:space="0" w:color="auto"/>
                <w:right w:val="none" w:sz="0" w:space="0" w:color="auto"/>
              </w:divBdr>
            </w:div>
            <w:div w:id="856584313">
              <w:marLeft w:val="0"/>
              <w:marRight w:val="0"/>
              <w:marTop w:val="0"/>
              <w:marBottom w:val="0"/>
              <w:divBdr>
                <w:top w:val="none" w:sz="0" w:space="0" w:color="auto"/>
                <w:left w:val="none" w:sz="0" w:space="0" w:color="auto"/>
                <w:bottom w:val="none" w:sz="0" w:space="0" w:color="auto"/>
                <w:right w:val="none" w:sz="0" w:space="0" w:color="auto"/>
              </w:divBdr>
            </w:div>
            <w:div w:id="1988704925">
              <w:marLeft w:val="0"/>
              <w:marRight w:val="0"/>
              <w:marTop w:val="0"/>
              <w:marBottom w:val="0"/>
              <w:divBdr>
                <w:top w:val="none" w:sz="0" w:space="0" w:color="auto"/>
                <w:left w:val="none" w:sz="0" w:space="0" w:color="auto"/>
                <w:bottom w:val="none" w:sz="0" w:space="0" w:color="auto"/>
                <w:right w:val="none" w:sz="0" w:space="0" w:color="auto"/>
              </w:divBdr>
            </w:div>
            <w:div w:id="711537654">
              <w:marLeft w:val="0"/>
              <w:marRight w:val="0"/>
              <w:marTop w:val="0"/>
              <w:marBottom w:val="0"/>
              <w:divBdr>
                <w:top w:val="none" w:sz="0" w:space="0" w:color="auto"/>
                <w:left w:val="none" w:sz="0" w:space="0" w:color="auto"/>
                <w:bottom w:val="none" w:sz="0" w:space="0" w:color="auto"/>
                <w:right w:val="none" w:sz="0" w:space="0" w:color="auto"/>
              </w:divBdr>
            </w:div>
            <w:div w:id="2104908652">
              <w:marLeft w:val="0"/>
              <w:marRight w:val="0"/>
              <w:marTop w:val="0"/>
              <w:marBottom w:val="0"/>
              <w:divBdr>
                <w:top w:val="none" w:sz="0" w:space="0" w:color="auto"/>
                <w:left w:val="none" w:sz="0" w:space="0" w:color="auto"/>
                <w:bottom w:val="none" w:sz="0" w:space="0" w:color="auto"/>
                <w:right w:val="none" w:sz="0" w:space="0" w:color="auto"/>
              </w:divBdr>
            </w:div>
            <w:div w:id="182878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311013">
      <w:bodyDiv w:val="1"/>
      <w:marLeft w:val="0"/>
      <w:marRight w:val="0"/>
      <w:marTop w:val="0"/>
      <w:marBottom w:val="0"/>
      <w:divBdr>
        <w:top w:val="none" w:sz="0" w:space="0" w:color="auto"/>
        <w:left w:val="none" w:sz="0" w:space="0" w:color="auto"/>
        <w:bottom w:val="none" w:sz="0" w:space="0" w:color="auto"/>
        <w:right w:val="none" w:sz="0" w:space="0" w:color="auto"/>
      </w:divBdr>
    </w:div>
    <w:div w:id="1037313247">
      <w:bodyDiv w:val="1"/>
      <w:marLeft w:val="0"/>
      <w:marRight w:val="0"/>
      <w:marTop w:val="0"/>
      <w:marBottom w:val="0"/>
      <w:divBdr>
        <w:top w:val="none" w:sz="0" w:space="0" w:color="auto"/>
        <w:left w:val="none" w:sz="0" w:space="0" w:color="auto"/>
        <w:bottom w:val="none" w:sz="0" w:space="0" w:color="auto"/>
        <w:right w:val="none" w:sz="0" w:space="0" w:color="auto"/>
      </w:divBdr>
    </w:div>
    <w:div w:id="1051617436">
      <w:bodyDiv w:val="1"/>
      <w:marLeft w:val="0"/>
      <w:marRight w:val="0"/>
      <w:marTop w:val="0"/>
      <w:marBottom w:val="0"/>
      <w:divBdr>
        <w:top w:val="none" w:sz="0" w:space="0" w:color="auto"/>
        <w:left w:val="none" w:sz="0" w:space="0" w:color="auto"/>
        <w:bottom w:val="none" w:sz="0" w:space="0" w:color="auto"/>
        <w:right w:val="none" w:sz="0" w:space="0" w:color="auto"/>
      </w:divBdr>
    </w:div>
    <w:div w:id="1055396385">
      <w:bodyDiv w:val="1"/>
      <w:marLeft w:val="0"/>
      <w:marRight w:val="0"/>
      <w:marTop w:val="0"/>
      <w:marBottom w:val="0"/>
      <w:divBdr>
        <w:top w:val="none" w:sz="0" w:space="0" w:color="auto"/>
        <w:left w:val="none" w:sz="0" w:space="0" w:color="auto"/>
        <w:bottom w:val="none" w:sz="0" w:space="0" w:color="auto"/>
        <w:right w:val="none" w:sz="0" w:space="0" w:color="auto"/>
      </w:divBdr>
      <w:divsChild>
        <w:div w:id="818307842">
          <w:marLeft w:val="0"/>
          <w:marRight w:val="0"/>
          <w:marTop w:val="0"/>
          <w:marBottom w:val="0"/>
          <w:divBdr>
            <w:top w:val="none" w:sz="0" w:space="0" w:color="auto"/>
            <w:left w:val="none" w:sz="0" w:space="0" w:color="auto"/>
            <w:bottom w:val="none" w:sz="0" w:space="0" w:color="auto"/>
            <w:right w:val="none" w:sz="0" w:space="0" w:color="auto"/>
          </w:divBdr>
        </w:div>
        <w:div w:id="884483693">
          <w:marLeft w:val="0"/>
          <w:marRight w:val="0"/>
          <w:marTop w:val="0"/>
          <w:marBottom w:val="0"/>
          <w:divBdr>
            <w:top w:val="none" w:sz="0" w:space="0" w:color="auto"/>
            <w:left w:val="none" w:sz="0" w:space="0" w:color="auto"/>
            <w:bottom w:val="none" w:sz="0" w:space="0" w:color="auto"/>
            <w:right w:val="none" w:sz="0" w:space="0" w:color="auto"/>
          </w:divBdr>
        </w:div>
        <w:div w:id="1080830463">
          <w:marLeft w:val="0"/>
          <w:marRight w:val="0"/>
          <w:marTop w:val="0"/>
          <w:marBottom w:val="0"/>
          <w:divBdr>
            <w:top w:val="none" w:sz="0" w:space="0" w:color="auto"/>
            <w:left w:val="none" w:sz="0" w:space="0" w:color="auto"/>
            <w:bottom w:val="none" w:sz="0" w:space="0" w:color="auto"/>
            <w:right w:val="none" w:sz="0" w:space="0" w:color="auto"/>
          </w:divBdr>
        </w:div>
        <w:div w:id="1669749194">
          <w:marLeft w:val="0"/>
          <w:marRight w:val="0"/>
          <w:marTop w:val="0"/>
          <w:marBottom w:val="0"/>
          <w:divBdr>
            <w:top w:val="none" w:sz="0" w:space="0" w:color="auto"/>
            <w:left w:val="none" w:sz="0" w:space="0" w:color="auto"/>
            <w:bottom w:val="none" w:sz="0" w:space="0" w:color="auto"/>
            <w:right w:val="none" w:sz="0" w:space="0" w:color="auto"/>
          </w:divBdr>
        </w:div>
      </w:divsChild>
    </w:div>
    <w:div w:id="1056004045">
      <w:bodyDiv w:val="1"/>
      <w:marLeft w:val="0"/>
      <w:marRight w:val="0"/>
      <w:marTop w:val="0"/>
      <w:marBottom w:val="0"/>
      <w:divBdr>
        <w:top w:val="none" w:sz="0" w:space="0" w:color="auto"/>
        <w:left w:val="none" w:sz="0" w:space="0" w:color="auto"/>
        <w:bottom w:val="none" w:sz="0" w:space="0" w:color="auto"/>
        <w:right w:val="none" w:sz="0" w:space="0" w:color="auto"/>
      </w:divBdr>
    </w:div>
    <w:div w:id="1058892552">
      <w:bodyDiv w:val="1"/>
      <w:marLeft w:val="0"/>
      <w:marRight w:val="0"/>
      <w:marTop w:val="0"/>
      <w:marBottom w:val="0"/>
      <w:divBdr>
        <w:top w:val="none" w:sz="0" w:space="0" w:color="auto"/>
        <w:left w:val="none" w:sz="0" w:space="0" w:color="auto"/>
        <w:bottom w:val="none" w:sz="0" w:space="0" w:color="auto"/>
        <w:right w:val="none" w:sz="0" w:space="0" w:color="auto"/>
      </w:divBdr>
    </w:div>
    <w:div w:id="1061556077">
      <w:bodyDiv w:val="1"/>
      <w:marLeft w:val="0"/>
      <w:marRight w:val="0"/>
      <w:marTop w:val="0"/>
      <w:marBottom w:val="0"/>
      <w:divBdr>
        <w:top w:val="none" w:sz="0" w:space="0" w:color="auto"/>
        <w:left w:val="none" w:sz="0" w:space="0" w:color="auto"/>
        <w:bottom w:val="none" w:sz="0" w:space="0" w:color="auto"/>
        <w:right w:val="none" w:sz="0" w:space="0" w:color="auto"/>
      </w:divBdr>
    </w:div>
    <w:div w:id="1140077524">
      <w:bodyDiv w:val="1"/>
      <w:marLeft w:val="0"/>
      <w:marRight w:val="0"/>
      <w:marTop w:val="0"/>
      <w:marBottom w:val="0"/>
      <w:divBdr>
        <w:top w:val="none" w:sz="0" w:space="0" w:color="auto"/>
        <w:left w:val="none" w:sz="0" w:space="0" w:color="auto"/>
        <w:bottom w:val="none" w:sz="0" w:space="0" w:color="auto"/>
        <w:right w:val="none" w:sz="0" w:space="0" w:color="auto"/>
      </w:divBdr>
      <w:divsChild>
        <w:div w:id="462234281">
          <w:marLeft w:val="-5"/>
          <w:marRight w:val="0"/>
          <w:marTop w:val="0"/>
          <w:marBottom w:val="0"/>
          <w:divBdr>
            <w:top w:val="none" w:sz="0" w:space="0" w:color="auto"/>
            <w:left w:val="none" w:sz="0" w:space="0" w:color="auto"/>
            <w:bottom w:val="none" w:sz="0" w:space="0" w:color="auto"/>
            <w:right w:val="none" w:sz="0" w:space="0" w:color="auto"/>
          </w:divBdr>
        </w:div>
      </w:divsChild>
    </w:div>
    <w:div w:id="1149515236">
      <w:bodyDiv w:val="1"/>
      <w:marLeft w:val="0"/>
      <w:marRight w:val="0"/>
      <w:marTop w:val="0"/>
      <w:marBottom w:val="0"/>
      <w:divBdr>
        <w:top w:val="none" w:sz="0" w:space="0" w:color="auto"/>
        <w:left w:val="none" w:sz="0" w:space="0" w:color="auto"/>
        <w:bottom w:val="none" w:sz="0" w:space="0" w:color="auto"/>
        <w:right w:val="none" w:sz="0" w:space="0" w:color="auto"/>
      </w:divBdr>
      <w:divsChild>
        <w:div w:id="898828744">
          <w:marLeft w:val="-5"/>
          <w:marRight w:val="0"/>
          <w:marTop w:val="0"/>
          <w:marBottom w:val="0"/>
          <w:divBdr>
            <w:top w:val="none" w:sz="0" w:space="0" w:color="auto"/>
            <w:left w:val="none" w:sz="0" w:space="0" w:color="auto"/>
            <w:bottom w:val="none" w:sz="0" w:space="0" w:color="auto"/>
            <w:right w:val="none" w:sz="0" w:space="0" w:color="auto"/>
          </w:divBdr>
        </w:div>
      </w:divsChild>
    </w:div>
    <w:div w:id="1157381086">
      <w:bodyDiv w:val="1"/>
      <w:marLeft w:val="0"/>
      <w:marRight w:val="0"/>
      <w:marTop w:val="0"/>
      <w:marBottom w:val="0"/>
      <w:divBdr>
        <w:top w:val="none" w:sz="0" w:space="0" w:color="auto"/>
        <w:left w:val="none" w:sz="0" w:space="0" w:color="auto"/>
        <w:bottom w:val="none" w:sz="0" w:space="0" w:color="auto"/>
        <w:right w:val="none" w:sz="0" w:space="0" w:color="auto"/>
      </w:divBdr>
    </w:div>
    <w:div w:id="1165364300">
      <w:bodyDiv w:val="1"/>
      <w:marLeft w:val="0"/>
      <w:marRight w:val="0"/>
      <w:marTop w:val="0"/>
      <w:marBottom w:val="0"/>
      <w:divBdr>
        <w:top w:val="none" w:sz="0" w:space="0" w:color="auto"/>
        <w:left w:val="none" w:sz="0" w:space="0" w:color="auto"/>
        <w:bottom w:val="none" w:sz="0" w:space="0" w:color="auto"/>
        <w:right w:val="none" w:sz="0" w:space="0" w:color="auto"/>
      </w:divBdr>
      <w:divsChild>
        <w:div w:id="178585791">
          <w:marLeft w:val="0"/>
          <w:marRight w:val="0"/>
          <w:marTop w:val="0"/>
          <w:marBottom w:val="0"/>
          <w:divBdr>
            <w:top w:val="none" w:sz="0" w:space="0" w:color="auto"/>
            <w:left w:val="none" w:sz="0" w:space="0" w:color="auto"/>
            <w:bottom w:val="none" w:sz="0" w:space="0" w:color="auto"/>
            <w:right w:val="none" w:sz="0" w:space="0" w:color="auto"/>
          </w:divBdr>
        </w:div>
        <w:div w:id="862522855">
          <w:marLeft w:val="0"/>
          <w:marRight w:val="0"/>
          <w:marTop w:val="0"/>
          <w:marBottom w:val="0"/>
          <w:divBdr>
            <w:top w:val="none" w:sz="0" w:space="0" w:color="auto"/>
            <w:left w:val="none" w:sz="0" w:space="0" w:color="auto"/>
            <w:bottom w:val="none" w:sz="0" w:space="0" w:color="auto"/>
            <w:right w:val="none" w:sz="0" w:space="0" w:color="auto"/>
          </w:divBdr>
        </w:div>
        <w:div w:id="1771777359">
          <w:marLeft w:val="0"/>
          <w:marRight w:val="0"/>
          <w:marTop w:val="0"/>
          <w:marBottom w:val="0"/>
          <w:divBdr>
            <w:top w:val="none" w:sz="0" w:space="0" w:color="auto"/>
            <w:left w:val="none" w:sz="0" w:space="0" w:color="auto"/>
            <w:bottom w:val="none" w:sz="0" w:space="0" w:color="auto"/>
            <w:right w:val="none" w:sz="0" w:space="0" w:color="auto"/>
          </w:divBdr>
        </w:div>
        <w:div w:id="1247035430">
          <w:marLeft w:val="0"/>
          <w:marRight w:val="0"/>
          <w:marTop w:val="0"/>
          <w:marBottom w:val="0"/>
          <w:divBdr>
            <w:top w:val="none" w:sz="0" w:space="0" w:color="auto"/>
            <w:left w:val="none" w:sz="0" w:space="0" w:color="auto"/>
            <w:bottom w:val="none" w:sz="0" w:space="0" w:color="auto"/>
            <w:right w:val="none" w:sz="0" w:space="0" w:color="auto"/>
          </w:divBdr>
        </w:div>
        <w:div w:id="305477231">
          <w:marLeft w:val="0"/>
          <w:marRight w:val="0"/>
          <w:marTop w:val="0"/>
          <w:marBottom w:val="0"/>
          <w:divBdr>
            <w:top w:val="none" w:sz="0" w:space="0" w:color="auto"/>
            <w:left w:val="none" w:sz="0" w:space="0" w:color="auto"/>
            <w:bottom w:val="none" w:sz="0" w:space="0" w:color="auto"/>
            <w:right w:val="none" w:sz="0" w:space="0" w:color="auto"/>
          </w:divBdr>
        </w:div>
      </w:divsChild>
    </w:div>
    <w:div w:id="1170559933">
      <w:bodyDiv w:val="1"/>
      <w:marLeft w:val="0"/>
      <w:marRight w:val="0"/>
      <w:marTop w:val="0"/>
      <w:marBottom w:val="0"/>
      <w:divBdr>
        <w:top w:val="none" w:sz="0" w:space="0" w:color="auto"/>
        <w:left w:val="none" w:sz="0" w:space="0" w:color="auto"/>
        <w:bottom w:val="none" w:sz="0" w:space="0" w:color="auto"/>
        <w:right w:val="none" w:sz="0" w:space="0" w:color="auto"/>
      </w:divBdr>
    </w:div>
    <w:div w:id="1172643967">
      <w:bodyDiv w:val="1"/>
      <w:marLeft w:val="0"/>
      <w:marRight w:val="0"/>
      <w:marTop w:val="0"/>
      <w:marBottom w:val="0"/>
      <w:divBdr>
        <w:top w:val="none" w:sz="0" w:space="0" w:color="auto"/>
        <w:left w:val="none" w:sz="0" w:space="0" w:color="auto"/>
        <w:bottom w:val="none" w:sz="0" w:space="0" w:color="auto"/>
        <w:right w:val="none" w:sz="0" w:space="0" w:color="auto"/>
      </w:divBdr>
    </w:div>
    <w:div w:id="1178808237">
      <w:bodyDiv w:val="1"/>
      <w:marLeft w:val="0"/>
      <w:marRight w:val="0"/>
      <w:marTop w:val="0"/>
      <w:marBottom w:val="0"/>
      <w:divBdr>
        <w:top w:val="none" w:sz="0" w:space="0" w:color="auto"/>
        <w:left w:val="none" w:sz="0" w:space="0" w:color="auto"/>
        <w:bottom w:val="none" w:sz="0" w:space="0" w:color="auto"/>
        <w:right w:val="none" w:sz="0" w:space="0" w:color="auto"/>
      </w:divBdr>
    </w:div>
    <w:div w:id="1192763176">
      <w:bodyDiv w:val="1"/>
      <w:marLeft w:val="0"/>
      <w:marRight w:val="0"/>
      <w:marTop w:val="0"/>
      <w:marBottom w:val="0"/>
      <w:divBdr>
        <w:top w:val="none" w:sz="0" w:space="0" w:color="auto"/>
        <w:left w:val="none" w:sz="0" w:space="0" w:color="auto"/>
        <w:bottom w:val="none" w:sz="0" w:space="0" w:color="auto"/>
        <w:right w:val="none" w:sz="0" w:space="0" w:color="auto"/>
      </w:divBdr>
      <w:divsChild>
        <w:div w:id="423037492">
          <w:marLeft w:val="0"/>
          <w:marRight w:val="0"/>
          <w:marTop w:val="0"/>
          <w:marBottom w:val="0"/>
          <w:divBdr>
            <w:top w:val="none" w:sz="0" w:space="0" w:color="auto"/>
            <w:left w:val="none" w:sz="0" w:space="0" w:color="auto"/>
            <w:bottom w:val="none" w:sz="0" w:space="0" w:color="auto"/>
            <w:right w:val="none" w:sz="0" w:space="0" w:color="auto"/>
          </w:divBdr>
        </w:div>
        <w:div w:id="180702088">
          <w:marLeft w:val="0"/>
          <w:marRight w:val="0"/>
          <w:marTop w:val="0"/>
          <w:marBottom w:val="0"/>
          <w:divBdr>
            <w:top w:val="none" w:sz="0" w:space="0" w:color="auto"/>
            <w:left w:val="none" w:sz="0" w:space="0" w:color="auto"/>
            <w:bottom w:val="none" w:sz="0" w:space="0" w:color="auto"/>
            <w:right w:val="none" w:sz="0" w:space="0" w:color="auto"/>
          </w:divBdr>
        </w:div>
        <w:div w:id="1217081740">
          <w:marLeft w:val="0"/>
          <w:marRight w:val="0"/>
          <w:marTop w:val="0"/>
          <w:marBottom w:val="0"/>
          <w:divBdr>
            <w:top w:val="none" w:sz="0" w:space="0" w:color="auto"/>
            <w:left w:val="none" w:sz="0" w:space="0" w:color="auto"/>
            <w:bottom w:val="none" w:sz="0" w:space="0" w:color="auto"/>
            <w:right w:val="none" w:sz="0" w:space="0" w:color="auto"/>
          </w:divBdr>
        </w:div>
        <w:div w:id="1568563930">
          <w:marLeft w:val="0"/>
          <w:marRight w:val="0"/>
          <w:marTop w:val="0"/>
          <w:marBottom w:val="0"/>
          <w:divBdr>
            <w:top w:val="none" w:sz="0" w:space="0" w:color="auto"/>
            <w:left w:val="none" w:sz="0" w:space="0" w:color="auto"/>
            <w:bottom w:val="none" w:sz="0" w:space="0" w:color="auto"/>
            <w:right w:val="none" w:sz="0" w:space="0" w:color="auto"/>
          </w:divBdr>
        </w:div>
        <w:div w:id="1944417715">
          <w:marLeft w:val="0"/>
          <w:marRight w:val="0"/>
          <w:marTop w:val="0"/>
          <w:marBottom w:val="0"/>
          <w:divBdr>
            <w:top w:val="none" w:sz="0" w:space="0" w:color="auto"/>
            <w:left w:val="none" w:sz="0" w:space="0" w:color="auto"/>
            <w:bottom w:val="none" w:sz="0" w:space="0" w:color="auto"/>
            <w:right w:val="none" w:sz="0" w:space="0" w:color="auto"/>
          </w:divBdr>
        </w:div>
        <w:div w:id="45616194">
          <w:marLeft w:val="0"/>
          <w:marRight w:val="0"/>
          <w:marTop w:val="0"/>
          <w:marBottom w:val="0"/>
          <w:divBdr>
            <w:top w:val="none" w:sz="0" w:space="0" w:color="auto"/>
            <w:left w:val="none" w:sz="0" w:space="0" w:color="auto"/>
            <w:bottom w:val="none" w:sz="0" w:space="0" w:color="auto"/>
            <w:right w:val="none" w:sz="0" w:space="0" w:color="auto"/>
          </w:divBdr>
          <w:divsChild>
            <w:div w:id="273708768">
              <w:marLeft w:val="0"/>
              <w:marRight w:val="0"/>
              <w:marTop w:val="0"/>
              <w:marBottom w:val="0"/>
              <w:divBdr>
                <w:top w:val="none" w:sz="0" w:space="0" w:color="auto"/>
                <w:left w:val="none" w:sz="0" w:space="0" w:color="auto"/>
                <w:bottom w:val="none" w:sz="0" w:space="0" w:color="auto"/>
                <w:right w:val="none" w:sz="0" w:space="0" w:color="auto"/>
              </w:divBdr>
            </w:div>
            <w:div w:id="613056453">
              <w:marLeft w:val="0"/>
              <w:marRight w:val="0"/>
              <w:marTop w:val="0"/>
              <w:marBottom w:val="0"/>
              <w:divBdr>
                <w:top w:val="none" w:sz="0" w:space="0" w:color="auto"/>
                <w:left w:val="none" w:sz="0" w:space="0" w:color="auto"/>
                <w:bottom w:val="none" w:sz="0" w:space="0" w:color="auto"/>
                <w:right w:val="none" w:sz="0" w:space="0" w:color="auto"/>
              </w:divBdr>
            </w:div>
            <w:div w:id="1394161894">
              <w:marLeft w:val="0"/>
              <w:marRight w:val="0"/>
              <w:marTop w:val="0"/>
              <w:marBottom w:val="0"/>
              <w:divBdr>
                <w:top w:val="none" w:sz="0" w:space="0" w:color="auto"/>
                <w:left w:val="none" w:sz="0" w:space="0" w:color="auto"/>
                <w:bottom w:val="none" w:sz="0" w:space="0" w:color="auto"/>
                <w:right w:val="none" w:sz="0" w:space="0" w:color="auto"/>
              </w:divBdr>
            </w:div>
            <w:div w:id="1859345006">
              <w:marLeft w:val="0"/>
              <w:marRight w:val="0"/>
              <w:marTop w:val="0"/>
              <w:marBottom w:val="0"/>
              <w:divBdr>
                <w:top w:val="none" w:sz="0" w:space="0" w:color="auto"/>
                <w:left w:val="none" w:sz="0" w:space="0" w:color="auto"/>
                <w:bottom w:val="none" w:sz="0" w:space="0" w:color="auto"/>
                <w:right w:val="none" w:sz="0" w:space="0" w:color="auto"/>
              </w:divBdr>
            </w:div>
            <w:div w:id="1379741696">
              <w:marLeft w:val="0"/>
              <w:marRight w:val="0"/>
              <w:marTop w:val="0"/>
              <w:marBottom w:val="0"/>
              <w:divBdr>
                <w:top w:val="none" w:sz="0" w:space="0" w:color="auto"/>
                <w:left w:val="none" w:sz="0" w:space="0" w:color="auto"/>
                <w:bottom w:val="none" w:sz="0" w:space="0" w:color="auto"/>
                <w:right w:val="none" w:sz="0" w:space="0" w:color="auto"/>
              </w:divBdr>
            </w:div>
            <w:div w:id="1162041670">
              <w:marLeft w:val="0"/>
              <w:marRight w:val="0"/>
              <w:marTop w:val="0"/>
              <w:marBottom w:val="0"/>
              <w:divBdr>
                <w:top w:val="none" w:sz="0" w:space="0" w:color="auto"/>
                <w:left w:val="none" w:sz="0" w:space="0" w:color="auto"/>
                <w:bottom w:val="none" w:sz="0" w:space="0" w:color="auto"/>
                <w:right w:val="none" w:sz="0" w:space="0" w:color="auto"/>
              </w:divBdr>
              <w:divsChild>
                <w:div w:id="389233040">
                  <w:marLeft w:val="0"/>
                  <w:marRight w:val="0"/>
                  <w:marTop w:val="0"/>
                  <w:marBottom w:val="0"/>
                  <w:divBdr>
                    <w:top w:val="none" w:sz="0" w:space="0" w:color="auto"/>
                    <w:left w:val="none" w:sz="0" w:space="0" w:color="auto"/>
                    <w:bottom w:val="none" w:sz="0" w:space="0" w:color="auto"/>
                    <w:right w:val="none" w:sz="0" w:space="0" w:color="auto"/>
                  </w:divBdr>
                </w:div>
                <w:div w:id="1924097263">
                  <w:marLeft w:val="0"/>
                  <w:marRight w:val="0"/>
                  <w:marTop w:val="0"/>
                  <w:marBottom w:val="0"/>
                  <w:divBdr>
                    <w:top w:val="none" w:sz="0" w:space="0" w:color="auto"/>
                    <w:left w:val="none" w:sz="0" w:space="0" w:color="auto"/>
                    <w:bottom w:val="none" w:sz="0" w:space="0" w:color="auto"/>
                    <w:right w:val="none" w:sz="0" w:space="0" w:color="auto"/>
                  </w:divBdr>
                </w:div>
              </w:divsChild>
            </w:div>
            <w:div w:id="209146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151083">
      <w:bodyDiv w:val="1"/>
      <w:marLeft w:val="0"/>
      <w:marRight w:val="0"/>
      <w:marTop w:val="0"/>
      <w:marBottom w:val="0"/>
      <w:divBdr>
        <w:top w:val="none" w:sz="0" w:space="0" w:color="auto"/>
        <w:left w:val="none" w:sz="0" w:space="0" w:color="auto"/>
        <w:bottom w:val="none" w:sz="0" w:space="0" w:color="auto"/>
        <w:right w:val="none" w:sz="0" w:space="0" w:color="auto"/>
      </w:divBdr>
      <w:divsChild>
        <w:div w:id="1421559284">
          <w:marLeft w:val="0"/>
          <w:marRight w:val="0"/>
          <w:marTop w:val="0"/>
          <w:marBottom w:val="0"/>
          <w:divBdr>
            <w:top w:val="none" w:sz="0" w:space="0" w:color="auto"/>
            <w:left w:val="none" w:sz="0" w:space="0" w:color="auto"/>
            <w:bottom w:val="none" w:sz="0" w:space="0" w:color="auto"/>
            <w:right w:val="none" w:sz="0" w:space="0" w:color="auto"/>
          </w:divBdr>
        </w:div>
        <w:div w:id="791292923">
          <w:marLeft w:val="0"/>
          <w:marRight w:val="0"/>
          <w:marTop w:val="0"/>
          <w:marBottom w:val="0"/>
          <w:divBdr>
            <w:top w:val="none" w:sz="0" w:space="0" w:color="auto"/>
            <w:left w:val="none" w:sz="0" w:space="0" w:color="auto"/>
            <w:bottom w:val="none" w:sz="0" w:space="0" w:color="auto"/>
            <w:right w:val="none" w:sz="0" w:space="0" w:color="auto"/>
          </w:divBdr>
        </w:div>
      </w:divsChild>
    </w:div>
    <w:div w:id="1194228189">
      <w:bodyDiv w:val="1"/>
      <w:marLeft w:val="0"/>
      <w:marRight w:val="0"/>
      <w:marTop w:val="0"/>
      <w:marBottom w:val="0"/>
      <w:divBdr>
        <w:top w:val="none" w:sz="0" w:space="0" w:color="auto"/>
        <w:left w:val="none" w:sz="0" w:space="0" w:color="auto"/>
        <w:bottom w:val="none" w:sz="0" w:space="0" w:color="auto"/>
        <w:right w:val="none" w:sz="0" w:space="0" w:color="auto"/>
      </w:divBdr>
      <w:divsChild>
        <w:div w:id="621544353">
          <w:marLeft w:val="0"/>
          <w:marRight w:val="0"/>
          <w:marTop w:val="0"/>
          <w:marBottom w:val="0"/>
          <w:divBdr>
            <w:top w:val="none" w:sz="0" w:space="0" w:color="auto"/>
            <w:left w:val="none" w:sz="0" w:space="0" w:color="auto"/>
            <w:bottom w:val="none" w:sz="0" w:space="0" w:color="auto"/>
            <w:right w:val="none" w:sz="0" w:space="0" w:color="auto"/>
          </w:divBdr>
        </w:div>
        <w:div w:id="1006598158">
          <w:marLeft w:val="0"/>
          <w:marRight w:val="0"/>
          <w:marTop w:val="0"/>
          <w:marBottom w:val="0"/>
          <w:divBdr>
            <w:top w:val="none" w:sz="0" w:space="0" w:color="auto"/>
            <w:left w:val="none" w:sz="0" w:space="0" w:color="auto"/>
            <w:bottom w:val="none" w:sz="0" w:space="0" w:color="auto"/>
            <w:right w:val="none" w:sz="0" w:space="0" w:color="auto"/>
          </w:divBdr>
        </w:div>
        <w:div w:id="1280641827">
          <w:marLeft w:val="0"/>
          <w:marRight w:val="0"/>
          <w:marTop w:val="0"/>
          <w:marBottom w:val="0"/>
          <w:divBdr>
            <w:top w:val="none" w:sz="0" w:space="0" w:color="auto"/>
            <w:left w:val="none" w:sz="0" w:space="0" w:color="auto"/>
            <w:bottom w:val="none" w:sz="0" w:space="0" w:color="auto"/>
            <w:right w:val="none" w:sz="0" w:space="0" w:color="auto"/>
          </w:divBdr>
        </w:div>
        <w:div w:id="1546023562">
          <w:marLeft w:val="0"/>
          <w:marRight w:val="0"/>
          <w:marTop w:val="0"/>
          <w:marBottom w:val="0"/>
          <w:divBdr>
            <w:top w:val="none" w:sz="0" w:space="0" w:color="auto"/>
            <w:left w:val="none" w:sz="0" w:space="0" w:color="auto"/>
            <w:bottom w:val="none" w:sz="0" w:space="0" w:color="auto"/>
            <w:right w:val="none" w:sz="0" w:space="0" w:color="auto"/>
          </w:divBdr>
        </w:div>
        <w:div w:id="1857767630">
          <w:marLeft w:val="0"/>
          <w:marRight w:val="0"/>
          <w:marTop w:val="0"/>
          <w:marBottom w:val="0"/>
          <w:divBdr>
            <w:top w:val="none" w:sz="0" w:space="0" w:color="auto"/>
            <w:left w:val="none" w:sz="0" w:space="0" w:color="auto"/>
            <w:bottom w:val="none" w:sz="0" w:space="0" w:color="auto"/>
            <w:right w:val="none" w:sz="0" w:space="0" w:color="auto"/>
          </w:divBdr>
        </w:div>
        <w:div w:id="2007201005">
          <w:marLeft w:val="0"/>
          <w:marRight w:val="0"/>
          <w:marTop w:val="0"/>
          <w:marBottom w:val="0"/>
          <w:divBdr>
            <w:top w:val="none" w:sz="0" w:space="0" w:color="auto"/>
            <w:left w:val="none" w:sz="0" w:space="0" w:color="auto"/>
            <w:bottom w:val="none" w:sz="0" w:space="0" w:color="auto"/>
            <w:right w:val="none" w:sz="0" w:space="0" w:color="auto"/>
          </w:divBdr>
          <w:divsChild>
            <w:div w:id="242379356">
              <w:marLeft w:val="0"/>
              <w:marRight w:val="0"/>
              <w:marTop w:val="0"/>
              <w:marBottom w:val="0"/>
              <w:divBdr>
                <w:top w:val="none" w:sz="0" w:space="0" w:color="auto"/>
                <w:left w:val="none" w:sz="0" w:space="0" w:color="auto"/>
                <w:bottom w:val="none" w:sz="0" w:space="0" w:color="auto"/>
                <w:right w:val="none" w:sz="0" w:space="0" w:color="auto"/>
              </w:divBdr>
            </w:div>
            <w:div w:id="1119378267">
              <w:marLeft w:val="0"/>
              <w:marRight w:val="0"/>
              <w:marTop w:val="0"/>
              <w:marBottom w:val="0"/>
              <w:divBdr>
                <w:top w:val="none" w:sz="0" w:space="0" w:color="auto"/>
                <w:left w:val="none" w:sz="0" w:space="0" w:color="auto"/>
                <w:bottom w:val="none" w:sz="0" w:space="0" w:color="auto"/>
                <w:right w:val="none" w:sz="0" w:space="0" w:color="auto"/>
              </w:divBdr>
            </w:div>
            <w:div w:id="1174688810">
              <w:marLeft w:val="0"/>
              <w:marRight w:val="0"/>
              <w:marTop w:val="0"/>
              <w:marBottom w:val="0"/>
              <w:divBdr>
                <w:top w:val="none" w:sz="0" w:space="0" w:color="auto"/>
                <w:left w:val="none" w:sz="0" w:space="0" w:color="auto"/>
                <w:bottom w:val="none" w:sz="0" w:space="0" w:color="auto"/>
                <w:right w:val="none" w:sz="0" w:space="0" w:color="auto"/>
              </w:divBdr>
            </w:div>
            <w:div w:id="1186603857">
              <w:marLeft w:val="0"/>
              <w:marRight w:val="0"/>
              <w:marTop w:val="0"/>
              <w:marBottom w:val="0"/>
              <w:divBdr>
                <w:top w:val="none" w:sz="0" w:space="0" w:color="auto"/>
                <w:left w:val="none" w:sz="0" w:space="0" w:color="auto"/>
                <w:bottom w:val="none" w:sz="0" w:space="0" w:color="auto"/>
                <w:right w:val="none" w:sz="0" w:space="0" w:color="auto"/>
              </w:divBdr>
            </w:div>
            <w:div w:id="1835342753">
              <w:marLeft w:val="0"/>
              <w:marRight w:val="0"/>
              <w:marTop w:val="0"/>
              <w:marBottom w:val="0"/>
              <w:divBdr>
                <w:top w:val="none" w:sz="0" w:space="0" w:color="auto"/>
                <w:left w:val="none" w:sz="0" w:space="0" w:color="auto"/>
                <w:bottom w:val="none" w:sz="0" w:space="0" w:color="auto"/>
                <w:right w:val="none" w:sz="0" w:space="0" w:color="auto"/>
              </w:divBdr>
            </w:div>
            <w:div w:id="1904634424">
              <w:marLeft w:val="0"/>
              <w:marRight w:val="0"/>
              <w:marTop w:val="0"/>
              <w:marBottom w:val="0"/>
              <w:divBdr>
                <w:top w:val="none" w:sz="0" w:space="0" w:color="auto"/>
                <w:left w:val="none" w:sz="0" w:space="0" w:color="auto"/>
                <w:bottom w:val="none" w:sz="0" w:space="0" w:color="auto"/>
                <w:right w:val="none" w:sz="0" w:space="0" w:color="auto"/>
              </w:divBdr>
            </w:div>
            <w:div w:id="212850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439225">
      <w:bodyDiv w:val="1"/>
      <w:marLeft w:val="0"/>
      <w:marRight w:val="0"/>
      <w:marTop w:val="0"/>
      <w:marBottom w:val="0"/>
      <w:divBdr>
        <w:top w:val="none" w:sz="0" w:space="0" w:color="auto"/>
        <w:left w:val="none" w:sz="0" w:space="0" w:color="auto"/>
        <w:bottom w:val="none" w:sz="0" w:space="0" w:color="auto"/>
        <w:right w:val="none" w:sz="0" w:space="0" w:color="auto"/>
      </w:divBdr>
    </w:div>
    <w:div w:id="1202130772">
      <w:bodyDiv w:val="1"/>
      <w:marLeft w:val="0"/>
      <w:marRight w:val="0"/>
      <w:marTop w:val="0"/>
      <w:marBottom w:val="0"/>
      <w:divBdr>
        <w:top w:val="none" w:sz="0" w:space="0" w:color="auto"/>
        <w:left w:val="none" w:sz="0" w:space="0" w:color="auto"/>
        <w:bottom w:val="none" w:sz="0" w:space="0" w:color="auto"/>
        <w:right w:val="none" w:sz="0" w:space="0" w:color="auto"/>
      </w:divBdr>
    </w:div>
    <w:div w:id="1203519671">
      <w:bodyDiv w:val="1"/>
      <w:marLeft w:val="0"/>
      <w:marRight w:val="0"/>
      <w:marTop w:val="0"/>
      <w:marBottom w:val="0"/>
      <w:divBdr>
        <w:top w:val="none" w:sz="0" w:space="0" w:color="auto"/>
        <w:left w:val="none" w:sz="0" w:space="0" w:color="auto"/>
        <w:bottom w:val="none" w:sz="0" w:space="0" w:color="auto"/>
        <w:right w:val="none" w:sz="0" w:space="0" w:color="auto"/>
      </w:divBdr>
    </w:div>
    <w:div w:id="1207062114">
      <w:bodyDiv w:val="1"/>
      <w:marLeft w:val="0"/>
      <w:marRight w:val="0"/>
      <w:marTop w:val="0"/>
      <w:marBottom w:val="0"/>
      <w:divBdr>
        <w:top w:val="none" w:sz="0" w:space="0" w:color="auto"/>
        <w:left w:val="none" w:sz="0" w:space="0" w:color="auto"/>
        <w:bottom w:val="none" w:sz="0" w:space="0" w:color="auto"/>
        <w:right w:val="none" w:sz="0" w:space="0" w:color="auto"/>
      </w:divBdr>
    </w:div>
    <w:div w:id="1211380812">
      <w:bodyDiv w:val="1"/>
      <w:marLeft w:val="0"/>
      <w:marRight w:val="0"/>
      <w:marTop w:val="0"/>
      <w:marBottom w:val="0"/>
      <w:divBdr>
        <w:top w:val="none" w:sz="0" w:space="0" w:color="auto"/>
        <w:left w:val="none" w:sz="0" w:space="0" w:color="auto"/>
        <w:bottom w:val="none" w:sz="0" w:space="0" w:color="auto"/>
        <w:right w:val="none" w:sz="0" w:space="0" w:color="auto"/>
      </w:divBdr>
    </w:div>
    <w:div w:id="1221404365">
      <w:bodyDiv w:val="1"/>
      <w:marLeft w:val="0"/>
      <w:marRight w:val="0"/>
      <w:marTop w:val="0"/>
      <w:marBottom w:val="0"/>
      <w:divBdr>
        <w:top w:val="none" w:sz="0" w:space="0" w:color="auto"/>
        <w:left w:val="none" w:sz="0" w:space="0" w:color="auto"/>
        <w:bottom w:val="none" w:sz="0" w:space="0" w:color="auto"/>
        <w:right w:val="none" w:sz="0" w:space="0" w:color="auto"/>
      </w:divBdr>
      <w:divsChild>
        <w:div w:id="1377898802">
          <w:marLeft w:val="0"/>
          <w:marRight w:val="0"/>
          <w:marTop w:val="0"/>
          <w:marBottom w:val="0"/>
          <w:divBdr>
            <w:top w:val="none" w:sz="0" w:space="0" w:color="auto"/>
            <w:left w:val="none" w:sz="0" w:space="0" w:color="auto"/>
            <w:bottom w:val="none" w:sz="0" w:space="0" w:color="auto"/>
            <w:right w:val="none" w:sz="0" w:space="0" w:color="auto"/>
          </w:divBdr>
          <w:divsChild>
            <w:div w:id="50628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492395">
      <w:bodyDiv w:val="1"/>
      <w:marLeft w:val="0"/>
      <w:marRight w:val="0"/>
      <w:marTop w:val="0"/>
      <w:marBottom w:val="0"/>
      <w:divBdr>
        <w:top w:val="none" w:sz="0" w:space="0" w:color="auto"/>
        <w:left w:val="none" w:sz="0" w:space="0" w:color="auto"/>
        <w:bottom w:val="none" w:sz="0" w:space="0" w:color="auto"/>
        <w:right w:val="none" w:sz="0" w:space="0" w:color="auto"/>
      </w:divBdr>
    </w:div>
    <w:div w:id="1232695900">
      <w:bodyDiv w:val="1"/>
      <w:marLeft w:val="0"/>
      <w:marRight w:val="0"/>
      <w:marTop w:val="0"/>
      <w:marBottom w:val="0"/>
      <w:divBdr>
        <w:top w:val="none" w:sz="0" w:space="0" w:color="auto"/>
        <w:left w:val="none" w:sz="0" w:space="0" w:color="auto"/>
        <w:bottom w:val="none" w:sz="0" w:space="0" w:color="auto"/>
        <w:right w:val="none" w:sz="0" w:space="0" w:color="auto"/>
      </w:divBdr>
    </w:div>
    <w:div w:id="1242788604">
      <w:bodyDiv w:val="1"/>
      <w:marLeft w:val="0"/>
      <w:marRight w:val="0"/>
      <w:marTop w:val="0"/>
      <w:marBottom w:val="0"/>
      <w:divBdr>
        <w:top w:val="none" w:sz="0" w:space="0" w:color="auto"/>
        <w:left w:val="none" w:sz="0" w:space="0" w:color="auto"/>
        <w:bottom w:val="none" w:sz="0" w:space="0" w:color="auto"/>
        <w:right w:val="none" w:sz="0" w:space="0" w:color="auto"/>
      </w:divBdr>
      <w:divsChild>
        <w:div w:id="554314916">
          <w:marLeft w:val="0"/>
          <w:marRight w:val="0"/>
          <w:marTop w:val="0"/>
          <w:marBottom w:val="0"/>
          <w:divBdr>
            <w:top w:val="none" w:sz="0" w:space="0" w:color="auto"/>
            <w:left w:val="none" w:sz="0" w:space="0" w:color="auto"/>
            <w:bottom w:val="none" w:sz="0" w:space="0" w:color="auto"/>
            <w:right w:val="none" w:sz="0" w:space="0" w:color="auto"/>
          </w:divBdr>
        </w:div>
        <w:div w:id="309749385">
          <w:marLeft w:val="0"/>
          <w:marRight w:val="0"/>
          <w:marTop w:val="0"/>
          <w:marBottom w:val="0"/>
          <w:divBdr>
            <w:top w:val="none" w:sz="0" w:space="0" w:color="auto"/>
            <w:left w:val="none" w:sz="0" w:space="0" w:color="auto"/>
            <w:bottom w:val="none" w:sz="0" w:space="0" w:color="auto"/>
            <w:right w:val="none" w:sz="0" w:space="0" w:color="auto"/>
          </w:divBdr>
        </w:div>
        <w:div w:id="743919483">
          <w:marLeft w:val="0"/>
          <w:marRight w:val="0"/>
          <w:marTop w:val="0"/>
          <w:marBottom w:val="0"/>
          <w:divBdr>
            <w:top w:val="none" w:sz="0" w:space="0" w:color="auto"/>
            <w:left w:val="none" w:sz="0" w:space="0" w:color="auto"/>
            <w:bottom w:val="none" w:sz="0" w:space="0" w:color="auto"/>
            <w:right w:val="none" w:sz="0" w:space="0" w:color="auto"/>
          </w:divBdr>
        </w:div>
      </w:divsChild>
    </w:div>
    <w:div w:id="1292201780">
      <w:bodyDiv w:val="1"/>
      <w:marLeft w:val="0"/>
      <w:marRight w:val="0"/>
      <w:marTop w:val="0"/>
      <w:marBottom w:val="0"/>
      <w:divBdr>
        <w:top w:val="none" w:sz="0" w:space="0" w:color="auto"/>
        <w:left w:val="none" w:sz="0" w:space="0" w:color="auto"/>
        <w:bottom w:val="none" w:sz="0" w:space="0" w:color="auto"/>
        <w:right w:val="none" w:sz="0" w:space="0" w:color="auto"/>
      </w:divBdr>
    </w:div>
    <w:div w:id="1340741822">
      <w:bodyDiv w:val="1"/>
      <w:marLeft w:val="0"/>
      <w:marRight w:val="0"/>
      <w:marTop w:val="0"/>
      <w:marBottom w:val="0"/>
      <w:divBdr>
        <w:top w:val="none" w:sz="0" w:space="0" w:color="auto"/>
        <w:left w:val="none" w:sz="0" w:space="0" w:color="auto"/>
        <w:bottom w:val="none" w:sz="0" w:space="0" w:color="auto"/>
        <w:right w:val="none" w:sz="0" w:space="0" w:color="auto"/>
      </w:divBdr>
    </w:div>
    <w:div w:id="1351957715">
      <w:bodyDiv w:val="1"/>
      <w:marLeft w:val="0"/>
      <w:marRight w:val="0"/>
      <w:marTop w:val="0"/>
      <w:marBottom w:val="0"/>
      <w:divBdr>
        <w:top w:val="none" w:sz="0" w:space="0" w:color="auto"/>
        <w:left w:val="none" w:sz="0" w:space="0" w:color="auto"/>
        <w:bottom w:val="none" w:sz="0" w:space="0" w:color="auto"/>
        <w:right w:val="none" w:sz="0" w:space="0" w:color="auto"/>
      </w:divBdr>
      <w:divsChild>
        <w:div w:id="70003142">
          <w:marLeft w:val="0"/>
          <w:marRight w:val="0"/>
          <w:marTop w:val="0"/>
          <w:marBottom w:val="0"/>
          <w:divBdr>
            <w:top w:val="none" w:sz="0" w:space="0" w:color="auto"/>
            <w:left w:val="none" w:sz="0" w:space="0" w:color="auto"/>
            <w:bottom w:val="none" w:sz="0" w:space="0" w:color="auto"/>
            <w:right w:val="none" w:sz="0" w:space="0" w:color="auto"/>
          </w:divBdr>
        </w:div>
        <w:div w:id="355422055">
          <w:marLeft w:val="0"/>
          <w:marRight w:val="0"/>
          <w:marTop w:val="0"/>
          <w:marBottom w:val="0"/>
          <w:divBdr>
            <w:top w:val="none" w:sz="0" w:space="0" w:color="auto"/>
            <w:left w:val="none" w:sz="0" w:space="0" w:color="auto"/>
            <w:bottom w:val="none" w:sz="0" w:space="0" w:color="auto"/>
            <w:right w:val="none" w:sz="0" w:space="0" w:color="auto"/>
          </w:divBdr>
        </w:div>
        <w:div w:id="1207642577">
          <w:marLeft w:val="0"/>
          <w:marRight w:val="0"/>
          <w:marTop w:val="0"/>
          <w:marBottom w:val="0"/>
          <w:divBdr>
            <w:top w:val="none" w:sz="0" w:space="0" w:color="auto"/>
            <w:left w:val="none" w:sz="0" w:space="0" w:color="auto"/>
            <w:bottom w:val="none" w:sz="0" w:space="0" w:color="auto"/>
            <w:right w:val="none" w:sz="0" w:space="0" w:color="auto"/>
          </w:divBdr>
        </w:div>
        <w:div w:id="1438788791">
          <w:marLeft w:val="0"/>
          <w:marRight w:val="0"/>
          <w:marTop w:val="0"/>
          <w:marBottom w:val="0"/>
          <w:divBdr>
            <w:top w:val="none" w:sz="0" w:space="0" w:color="auto"/>
            <w:left w:val="none" w:sz="0" w:space="0" w:color="auto"/>
            <w:bottom w:val="none" w:sz="0" w:space="0" w:color="auto"/>
            <w:right w:val="none" w:sz="0" w:space="0" w:color="auto"/>
          </w:divBdr>
        </w:div>
        <w:div w:id="134031791">
          <w:marLeft w:val="0"/>
          <w:marRight w:val="0"/>
          <w:marTop w:val="0"/>
          <w:marBottom w:val="0"/>
          <w:divBdr>
            <w:top w:val="none" w:sz="0" w:space="0" w:color="auto"/>
            <w:left w:val="none" w:sz="0" w:space="0" w:color="auto"/>
            <w:bottom w:val="none" w:sz="0" w:space="0" w:color="auto"/>
            <w:right w:val="none" w:sz="0" w:space="0" w:color="auto"/>
          </w:divBdr>
        </w:div>
        <w:div w:id="625694378">
          <w:marLeft w:val="0"/>
          <w:marRight w:val="0"/>
          <w:marTop w:val="0"/>
          <w:marBottom w:val="0"/>
          <w:divBdr>
            <w:top w:val="none" w:sz="0" w:space="0" w:color="auto"/>
            <w:left w:val="none" w:sz="0" w:space="0" w:color="auto"/>
            <w:bottom w:val="none" w:sz="0" w:space="0" w:color="auto"/>
            <w:right w:val="none" w:sz="0" w:space="0" w:color="auto"/>
          </w:divBdr>
        </w:div>
      </w:divsChild>
    </w:div>
    <w:div w:id="1364744548">
      <w:bodyDiv w:val="1"/>
      <w:marLeft w:val="0"/>
      <w:marRight w:val="0"/>
      <w:marTop w:val="0"/>
      <w:marBottom w:val="0"/>
      <w:divBdr>
        <w:top w:val="none" w:sz="0" w:space="0" w:color="auto"/>
        <w:left w:val="none" w:sz="0" w:space="0" w:color="auto"/>
        <w:bottom w:val="none" w:sz="0" w:space="0" w:color="auto"/>
        <w:right w:val="none" w:sz="0" w:space="0" w:color="auto"/>
      </w:divBdr>
    </w:div>
    <w:div w:id="1374840691">
      <w:bodyDiv w:val="1"/>
      <w:marLeft w:val="0"/>
      <w:marRight w:val="0"/>
      <w:marTop w:val="0"/>
      <w:marBottom w:val="0"/>
      <w:divBdr>
        <w:top w:val="none" w:sz="0" w:space="0" w:color="auto"/>
        <w:left w:val="none" w:sz="0" w:space="0" w:color="auto"/>
        <w:bottom w:val="none" w:sz="0" w:space="0" w:color="auto"/>
        <w:right w:val="none" w:sz="0" w:space="0" w:color="auto"/>
      </w:divBdr>
    </w:div>
    <w:div w:id="1386677877">
      <w:bodyDiv w:val="1"/>
      <w:marLeft w:val="0"/>
      <w:marRight w:val="0"/>
      <w:marTop w:val="0"/>
      <w:marBottom w:val="0"/>
      <w:divBdr>
        <w:top w:val="none" w:sz="0" w:space="0" w:color="auto"/>
        <w:left w:val="none" w:sz="0" w:space="0" w:color="auto"/>
        <w:bottom w:val="none" w:sz="0" w:space="0" w:color="auto"/>
        <w:right w:val="none" w:sz="0" w:space="0" w:color="auto"/>
      </w:divBdr>
    </w:div>
    <w:div w:id="1407072801">
      <w:bodyDiv w:val="1"/>
      <w:marLeft w:val="0"/>
      <w:marRight w:val="0"/>
      <w:marTop w:val="0"/>
      <w:marBottom w:val="0"/>
      <w:divBdr>
        <w:top w:val="none" w:sz="0" w:space="0" w:color="auto"/>
        <w:left w:val="none" w:sz="0" w:space="0" w:color="auto"/>
        <w:bottom w:val="none" w:sz="0" w:space="0" w:color="auto"/>
        <w:right w:val="none" w:sz="0" w:space="0" w:color="auto"/>
      </w:divBdr>
      <w:divsChild>
        <w:div w:id="72625645">
          <w:marLeft w:val="0"/>
          <w:marRight w:val="0"/>
          <w:marTop w:val="0"/>
          <w:marBottom w:val="0"/>
          <w:divBdr>
            <w:top w:val="none" w:sz="0" w:space="0" w:color="auto"/>
            <w:left w:val="none" w:sz="0" w:space="0" w:color="auto"/>
            <w:bottom w:val="none" w:sz="0" w:space="0" w:color="auto"/>
            <w:right w:val="none" w:sz="0" w:space="0" w:color="auto"/>
          </w:divBdr>
        </w:div>
        <w:div w:id="1899851636">
          <w:marLeft w:val="0"/>
          <w:marRight w:val="0"/>
          <w:marTop w:val="0"/>
          <w:marBottom w:val="0"/>
          <w:divBdr>
            <w:top w:val="none" w:sz="0" w:space="0" w:color="auto"/>
            <w:left w:val="none" w:sz="0" w:space="0" w:color="auto"/>
            <w:bottom w:val="none" w:sz="0" w:space="0" w:color="auto"/>
            <w:right w:val="none" w:sz="0" w:space="0" w:color="auto"/>
          </w:divBdr>
        </w:div>
        <w:div w:id="1385907144">
          <w:marLeft w:val="0"/>
          <w:marRight w:val="0"/>
          <w:marTop w:val="0"/>
          <w:marBottom w:val="0"/>
          <w:divBdr>
            <w:top w:val="none" w:sz="0" w:space="0" w:color="auto"/>
            <w:left w:val="none" w:sz="0" w:space="0" w:color="auto"/>
            <w:bottom w:val="none" w:sz="0" w:space="0" w:color="auto"/>
            <w:right w:val="none" w:sz="0" w:space="0" w:color="auto"/>
          </w:divBdr>
        </w:div>
        <w:div w:id="1667518964">
          <w:marLeft w:val="0"/>
          <w:marRight w:val="0"/>
          <w:marTop w:val="0"/>
          <w:marBottom w:val="0"/>
          <w:divBdr>
            <w:top w:val="none" w:sz="0" w:space="0" w:color="auto"/>
            <w:left w:val="none" w:sz="0" w:space="0" w:color="auto"/>
            <w:bottom w:val="none" w:sz="0" w:space="0" w:color="auto"/>
            <w:right w:val="none" w:sz="0" w:space="0" w:color="auto"/>
          </w:divBdr>
        </w:div>
        <w:div w:id="405803916">
          <w:marLeft w:val="0"/>
          <w:marRight w:val="0"/>
          <w:marTop w:val="0"/>
          <w:marBottom w:val="0"/>
          <w:divBdr>
            <w:top w:val="none" w:sz="0" w:space="0" w:color="auto"/>
            <w:left w:val="none" w:sz="0" w:space="0" w:color="auto"/>
            <w:bottom w:val="none" w:sz="0" w:space="0" w:color="auto"/>
            <w:right w:val="none" w:sz="0" w:space="0" w:color="auto"/>
          </w:divBdr>
        </w:div>
        <w:div w:id="1288119741">
          <w:marLeft w:val="0"/>
          <w:marRight w:val="0"/>
          <w:marTop w:val="0"/>
          <w:marBottom w:val="0"/>
          <w:divBdr>
            <w:top w:val="none" w:sz="0" w:space="0" w:color="auto"/>
            <w:left w:val="none" w:sz="0" w:space="0" w:color="auto"/>
            <w:bottom w:val="none" w:sz="0" w:space="0" w:color="auto"/>
            <w:right w:val="none" w:sz="0" w:space="0" w:color="auto"/>
          </w:divBdr>
          <w:divsChild>
            <w:div w:id="2072267301">
              <w:marLeft w:val="0"/>
              <w:marRight w:val="0"/>
              <w:marTop w:val="0"/>
              <w:marBottom w:val="0"/>
              <w:divBdr>
                <w:top w:val="none" w:sz="0" w:space="0" w:color="auto"/>
                <w:left w:val="none" w:sz="0" w:space="0" w:color="auto"/>
                <w:bottom w:val="none" w:sz="0" w:space="0" w:color="auto"/>
                <w:right w:val="none" w:sz="0" w:space="0" w:color="auto"/>
              </w:divBdr>
            </w:div>
            <w:div w:id="394940801">
              <w:marLeft w:val="0"/>
              <w:marRight w:val="0"/>
              <w:marTop w:val="0"/>
              <w:marBottom w:val="0"/>
              <w:divBdr>
                <w:top w:val="none" w:sz="0" w:space="0" w:color="auto"/>
                <w:left w:val="none" w:sz="0" w:space="0" w:color="auto"/>
                <w:bottom w:val="none" w:sz="0" w:space="0" w:color="auto"/>
                <w:right w:val="none" w:sz="0" w:space="0" w:color="auto"/>
              </w:divBdr>
            </w:div>
            <w:div w:id="1423605284">
              <w:marLeft w:val="0"/>
              <w:marRight w:val="0"/>
              <w:marTop w:val="0"/>
              <w:marBottom w:val="0"/>
              <w:divBdr>
                <w:top w:val="none" w:sz="0" w:space="0" w:color="auto"/>
                <w:left w:val="none" w:sz="0" w:space="0" w:color="auto"/>
                <w:bottom w:val="none" w:sz="0" w:space="0" w:color="auto"/>
                <w:right w:val="none" w:sz="0" w:space="0" w:color="auto"/>
              </w:divBdr>
            </w:div>
            <w:div w:id="1326057167">
              <w:marLeft w:val="0"/>
              <w:marRight w:val="0"/>
              <w:marTop w:val="0"/>
              <w:marBottom w:val="0"/>
              <w:divBdr>
                <w:top w:val="none" w:sz="0" w:space="0" w:color="auto"/>
                <w:left w:val="none" w:sz="0" w:space="0" w:color="auto"/>
                <w:bottom w:val="none" w:sz="0" w:space="0" w:color="auto"/>
                <w:right w:val="none" w:sz="0" w:space="0" w:color="auto"/>
              </w:divBdr>
            </w:div>
            <w:div w:id="860894942">
              <w:marLeft w:val="0"/>
              <w:marRight w:val="0"/>
              <w:marTop w:val="0"/>
              <w:marBottom w:val="0"/>
              <w:divBdr>
                <w:top w:val="none" w:sz="0" w:space="0" w:color="auto"/>
                <w:left w:val="none" w:sz="0" w:space="0" w:color="auto"/>
                <w:bottom w:val="none" w:sz="0" w:space="0" w:color="auto"/>
                <w:right w:val="none" w:sz="0" w:space="0" w:color="auto"/>
              </w:divBdr>
            </w:div>
            <w:div w:id="207765641">
              <w:marLeft w:val="0"/>
              <w:marRight w:val="0"/>
              <w:marTop w:val="0"/>
              <w:marBottom w:val="0"/>
              <w:divBdr>
                <w:top w:val="none" w:sz="0" w:space="0" w:color="auto"/>
                <w:left w:val="none" w:sz="0" w:space="0" w:color="auto"/>
                <w:bottom w:val="none" w:sz="0" w:space="0" w:color="auto"/>
                <w:right w:val="none" w:sz="0" w:space="0" w:color="auto"/>
              </w:divBdr>
            </w:div>
            <w:div w:id="1372804112">
              <w:marLeft w:val="0"/>
              <w:marRight w:val="0"/>
              <w:marTop w:val="0"/>
              <w:marBottom w:val="0"/>
              <w:divBdr>
                <w:top w:val="none" w:sz="0" w:space="0" w:color="auto"/>
                <w:left w:val="none" w:sz="0" w:space="0" w:color="auto"/>
                <w:bottom w:val="none" w:sz="0" w:space="0" w:color="auto"/>
                <w:right w:val="none" w:sz="0" w:space="0" w:color="auto"/>
              </w:divBdr>
            </w:div>
            <w:div w:id="2441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21802">
      <w:bodyDiv w:val="1"/>
      <w:marLeft w:val="0"/>
      <w:marRight w:val="0"/>
      <w:marTop w:val="0"/>
      <w:marBottom w:val="0"/>
      <w:divBdr>
        <w:top w:val="none" w:sz="0" w:space="0" w:color="auto"/>
        <w:left w:val="none" w:sz="0" w:space="0" w:color="auto"/>
        <w:bottom w:val="none" w:sz="0" w:space="0" w:color="auto"/>
        <w:right w:val="none" w:sz="0" w:space="0" w:color="auto"/>
      </w:divBdr>
      <w:divsChild>
        <w:div w:id="1869415296">
          <w:marLeft w:val="0"/>
          <w:marRight w:val="0"/>
          <w:marTop w:val="0"/>
          <w:marBottom w:val="0"/>
          <w:divBdr>
            <w:top w:val="none" w:sz="0" w:space="0" w:color="auto"/>
            <w:left w:val="none" w:sz="0" w:space="0" w:color="auto"/>
            <w:bottom w:val="none" w:sz="0" w:space="0" w:color="auto"/>
            <w:right w:val="none" w:sz="0" w:space="0" w:color="auto"/>
          </w:divBdr>
          <w:divsChild>
            <w:div w:id="213858422">
              <w:marLeft w:val="0"/>
              <w:marRight w:val="0"/>
              <w:marTop w:val="0"/>
              <w:marBottom w:val="0"/>
              <w:divBdr>
                <w:top w:val="none" w:sz="0" w:space="0" w:color="auto"/>
                <w:left w:val="none" w:sz="0" w:space="0" w:color="auto"/>
                <w:bottom w:val="none" w:sz="0" w:space="0" w:color="auto"/>
                <w:right w:val="none" w:sz="0" w:space="0" w:color="auto"/>
              </w:divBdr>
            </w:div>
            <w:div w:id="849415798">
              <w:marLeft w:val="0"/>
              <w:marRight w:val="0"/>
              <w:marTop w:val="0"/>
              <w:marBottom w:val="0"/>
              <w:divBdr>
                <w:top w:val="none" w:sz="0" w:space="0" w:color="auto"/>
                <w:left w:val="none" w:sz="0" w:space="0" w:color="auto"/>
                <w:bottom w:val="none" w:sz="0" w:space="0" w:color="auto"/>
                <w:right w:val="none" w:sz="0" w:space="0" w:color="auto"/>
              </w:divBdr>
            </w:div>
            <w:div w:id="1422529481">
              <w:marLeft w:val="0"/>
              <w:marRight w:val="0"/>
              <w:marTop w:val="0"/>
              <w:marBottom w:val="0"/>
              <w:divBdr>
                <w:top w:val="none" w:sz="0" w:space="0" w:color="auto"/>
                <w:left w:val="none" w:sz="0" w:space="0" w:color="auto"/>
                <w:bottom w:val="none" w:sz="0" w:space="0" w:color="auto"/>
                <w:right w:val="none" w:sz="0" w:space="0" w:color="auto"/>
              </w:divBdr>
            </w:div>
            <w:div w:id="1425029854">
              <w:marLeft w:val="0"/>
              <w:marRight w:val="0"/>
              <w:marTop w:val="0"/>
              <w:marBottom w:val="0"/>
              <w:divBdr>
                <w:top w:val="none" w:sz="0" w:space="0" w:color="auto"/>
                <w:left w:val="none" w:sz="0" w:space="0" w:color="auto"/>
                <w:bottom w:val="none" w:sz="0" w:space="0" w:color="auto"/>
                <w:right w:val="none" w:sz="0" w:space="0" w:color="auto"/>
              </w:divBdr>
            </w:div>
            <w:div w:id="206047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4813">
      <w:bodyDiv w:val="1"/>
      <w:marLeft w:val="0"/>
      <w:marRight w:val="0"/>
      <w:marTop w:val="0"/>
      <w:marBottom w:val="0"/>
      <w:divBdr>
        <w:top w:val="none" w:sz="0" w:space="0" w:color="auto"/>
        <w:left w:val="none" w:sz="0" w:space="0" w:color="auto"/>
        <w:bottom w:val="none" w:sz="0" w:space="0" w:color="auto"/>
        <w:right w:val="none" w:sz="0" w:space="0" w:color="auto"/>
      </w:divBdr>
    </w:div>
    <w:div w:id="1417634744">
      <w:bodyDiv w:val="1"/>
      <w:marLeft w:val="0"/>
      <w:marRight w:val="0"/>
      <w:marTop w:val="0"/>
      <w:marBottom w:val="0"/>
      <w:divBdr>
        <w:top w:val="none" w:sz="0" w:space="0" w:color="auto"/>
        <w:left w:val="none" w:sz="0" w:space="0" w:color="auto"/>
        <w:bottom w:val="none" w:sz="0" w:space="0" w:color="auto"/>
        <w:right w:val="none" w:sz="0" w:space="0" w:color="auto"/>
      </w:divBdr>
    </w:div>
    <w:div w:id="1443307567">
      <w:bodyDiv w:val="1"/>
      <w:marLeft w:val="0"/>
      <w:marRight w:val="0"/>
      <w:marTop w:val="0"/>
      <w:marBottom w:val="0"/>
      <w:divBdr>
        <w:top w:val="none" w:sz="0" w:space="0" w:color="auto"/>
        <w:left w:val="none" w:sz="0" w:space="0" w:color="auto"/>
        <w:bottom w:val="none" w:sz="0" w:space="0" w:color="auto"/>
        <w:right w:val="none" w:sz="0" w:space="0" w:color="auto"/>
      </w:divBdr>
      <w:divsChild>
        <w:div w:id="2031181725">
          <w:marLeft w:val="0"/>
          <w:marRight w:val="0"/>
          <w:marTop w:val="0"/>
          <w:marBottom w:val="0"/>
          <w:divBdr>
            <w:top w:val="none" w:sz="0" w:space="0" w:color="auto"/>
            <w:left w:val="none" w:sz="0" w:space="0" w:color="auto"/>
            <w:bottom w:val="none" w:sz="0" w:space="0" w:color="auto"/>
            <w:right w:val="none" w:sz="0" w:space="0" w:color="auto"/>
          </w:divBdr>
        </w:div>
        <w:div w:id="748387504">
          <w:marLeft w:val="0"/>
          <w:marRight w:val="0"/>
          <w:marTop w:val="0"/>
          <w:marBottom w:val="0"/>
          <w:divBdr>
            <w:top w:val="none" w:sz="0" w:space="0" w:color="auto"/>
            <w:left w:val="none" w:sz="0" w:space="0" w:color="auto"/>
            <w:bottom w:val="none" w:sz="0" w:space="0" w:color="auto"/>
            <w:right w:val="none" w:sz="0" w:space="0" w:color="auto"/>
          </w:divBdr>
        </w:div>
        <w:div w:id="517817028">
          <w:marLeft w:val="0"/>
          <w:marRight w:val="0"/>
          <w:marTop w:val="0"/>
          <w:marBottom w:val="0"/>
          <w:divBdr>
            <w:top w:val="none" w:sz="0" w:space="0" w:color="auto"/>
            <w:left w:val="none" w:sz="0" w:space="0" w:color="auto"/>
            <w:bottom w:val="none" w:sz="0" w:space="0" w:color="auto"/>
            <w:right w:val="none" w:sz="0" w:space="0" w:color="auto"/>
          </w:divBdr>
        </w:div>
        <w:div w:id="1941182772">
          <w:marLeft w:val="0"/>
          <w:marRight w:val="0"/>
          <w:marTop w:val="0"/>
          <w:marBottom w:val="0"/>
          <w:divBdr>
            <w:top w:val="none" w:sz="0" w:space="0" w:color="auto"/>
            <w:left w:val="none" w:sz="0" w:space="0" w:color="auto"/>
            <w:bottom w:val="none" w:sz="0" w:space="0" w:color="auto"/>
            <w:right w:val="none" w:sz="0" w:space="0" w:color="auto"/>
          </w:divBdr>
        </w:div>
        <w:div w:id="1788769794">
          <w:marLeft w:val="0"/>
          <w:marRight w:val="0"/>
          <w:marTop w:val="0"/>
          <w:marBottom w:val="0"/>
          <w:divBdr>
            <w:top w:val="none" w:sz="0" w:space="0" w:color="auto"/>
            <w:left w:val="none" w:sz="0" w:space="0" w:color="auto"/>
            <w:bottom w:val="none" w:sz="0" w:space="0" w:color="auto"/>
            <w:right w:val="none" w:sz="0" w:space="0" w:color="auto"/>
          </w:divBdr>
        </w:div>
        <w:div w:id="1703896150">
          <w:marLeft w:val="0"/>
          <w:marRight w:val="0"/>
          <w:marTop w:val="0"/>
          <w:marBottom w:val="0"/>
          <w:divBdr>
            <w:top w:val="none" w:sz="0" w:space="0" w:color="auto"/>
            <w:left w:val="none" w:sz="0" w:space="0" w:color="auto"/>
            <w:bottom w:val="none" w:sz="0" w:space="0" w:color="auto"/>
            <w:right w:val="none" w:sz="0" w:space="0" w:color="auto"/>
          </w:divBdr>
          <w:divsChild>
            <w:div w:id="1548688654">
              <w:marLeft w:val="0"/>
              <w:marRight w:val="0"/>
              <w:marTop w:val="0"/>
              <w:marBottom w:val="0"/>
              <w:divBdr>
                <w:top w:val="none" w:sz="0" w:space="0" w:color="auto"/>
                <w:left w:val="none" w:sz="0" w:space="0" w:color="auto"/>
                <w:bottom w:val="none" w:sz="0" w:space="0" w:color="auto"/>
                <w:right w:val="none" w:sz="0" w:space="0" w:color="auto"/>
              </w:divBdr>
            </w:div>
            <w:div w:id="1008950408">
              <w:marLeft w:val="0"/>
              <w:marRight w:val="0"/>
              <w:marTop w:val="0"/>
              <w:marBottom w:val="0"/>
              <w:divBdr>
                <w:top w:val="none" w:sz="0" w:space="0" w:color="auto"/>
                <w:left w:val="none" w:sz="0" w:space="0" w:color="auto"/>
                <w:bottom w:val="none" w:sz="0" w:space="0" w:color="auto"/>
                <w:right w:val="none" w:sz="0" w:space="0" w:color="auto"/>
              </w:divBdr>
            </w:div>
            <w:div w:id="1674411775">
              <w:marLeft w:val="0"/>
              <w:marRight w:val="0"/>
              <w:marTop w:val="0"/>
              <w:marBottom w:val="0"/>
              <w:divBdr>
                <w:top w:val="none" w:sz="0" w:space="0" w:color="auto"/>
                <w:left w:val="none" w:sz="0" w:space="0" w:color="auto"/>
                <w:bottom w:val="none" w:sz="0" w:space="0" w:color="auto"/>
                <w:right w:val="none" w:sz="0" w:space="0" w:color="auto"/>
              </w:divBdr>
            </w:div>
            <w:div w:id="566958929">
              <w:marLeft w:val="0"/>
              <w:marRight w:val="0"/>
              <w:marTop w:val="0"/>
              <w:marBottom w:val="0"/>
              <w:divBdr>
                <w:top w:val="none" w:sz="0" w:space="0" w:color="auto"/>
                <w:left w:val="none" w:sz="0" w:space="0" w:color="auto"/>
                <w:bottom w:val="none" w:sz="0" w:space="0" w:color="auto"/>
                <w:right w:val="none" w:sz="0" w:space="0" w:color="auto"/>
              </w:divBdr>
            </w:div>
            <w:div w:id="84420994">
              <w:marLeft w:val="0"/>
              <w:marRight w:val="0"/>
              <w:marTop w:val="0"/>
              <w:marBottom w:val="0"/>
              <w:divBdr>
                <w:top w:val="none" w:sz="0" w:space="0" w:color="auto"/>
                <w:left w:val="none" w:sz="0" w:space="0" w:color="auto"/>
                <w:bottom w:val="none" w:sz="0" w:space="0" w:color="auto"/>
                <w:right w:val="none" w:sz="0" w:space="0" w:color="auto"/>
              </w:divBdr>
            </w:div>
            <w:div w:id="132260433">
              <w:marLeft w:val="0"/>
              <w:marRight w:val="0"/>
              <w:marTop w:val="0"/>
              <w:marBottom w:val="0"/>
              <w:divBdr>
                <w:top w:val="none" w:sz="0" w:space="0" w:color="auto"/>
                <w:left w:val="none" w:sz="0" w:space="0" w:color="auto"/>
                <w:bottom w:val="none" w:sz="0" w:space="0" w:color="auto"/>
                <w:right w:val="none" w:sz="0" w:space="0" w:color="auto"/>
              </w:divBdr>
              <w:divsChild>
                <w:div w:id="1981375870">
                  <w:marLeft w:val="0"/>
                  <w:marRight w:val="0"/>
                  <w:marTop w:val="0"/>
                  <w:marBottom w:val="0"/>
                  <w:divBdr>
                    <w:top w:val="none" w:sz="0" w:space="0" w:color="auto"/>
                    <w:left w:val="none" w:sz="0" w:space="0" w:color="auto"/>
                    <w:bottom w:val="none" w:sz="0" w:space="0" w:color="auto"/>
                    <w:right w:val="none" w:sz="0" w:space="0" w:color="auto"/>
                  </w:divBdr>
                </w:div>
                <w:div w:id="843981223">
                  <w:marLeft w:val="0"/>
                  <w:marRight w:val="0"/>
                  <w:marTop w:val="0"/>
                  <w:marBottom w:val="0"/>
                  <w:divBdr>
                    <w:top w:val="none" w:sz="0" w:space="0" w:color="auto"/>
                    <w:left w:val="none" w:sz="0" w:space="0" w:color="auto"/>
                    <w:bottom w:val="none" w:sz="0" w:space="0" w:color="auto"/>
                    <w:right w:val="none" w:sz="0" w:space="0" w:color="auto"/>
                  </w:divBdr>
                </w:div>
              </w:divsChild>
            </w:div>
            <w:div w:id="20106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5690">
      <w:bodyDiv w:val="1"/>
      <w:marLeft w:val="0"/>
      <w:marRight w:val="0"/>
      <w:marTop w:val="0"/>
      <w:marBottom w:val="0"/>
      <w:divBdr>
        <w:top w:val="none" w:sz="0" w:space="0" w:color="auto"/>
        <w:left w:val="none" w:sz="0" w:space="0" w:color="auto"/>
        <w:bottom w:val="none" w:sz="0" w:space="0" w:color="auto"/>
        <w:right w:val="none" w:sz="0" w:space="0" w:color="auto"/>
      </w:divBdr>
    </w:div>
    <w:div w:id="1447889259">
      <w:bodyDiv w:val="1"/>
      <w:marLeft w:val="0"/>
      <w:marRight w:val="0"/>
      <w:marTop w:val="0"/>
      <w:marBottom w:val="0"/>
      <w:divBdr>
        <w:top w:val="none" w:sz="0" w:space="0" w:color="auto"/>
        <w:left w:val="none" w:sz="0" w:space="0" w:color="auto"/>
        <w:bottom w:val="none" w:sz="0" w:space="0" w:color="auto"/>
        <w:right w:val="none" w:sz="0" w:space="0" w:color="auto"/>
      </w:divBdr>
      <w:divsChild>
        <w:div w:id="1424103311">
          <w:marLeft w:val="0"/>
          <w:marRight w:val="0"/>
          <w:marTop w:val="0"/>
          <w:marBottom w:val="0"/>
          <w:divBdr>
            <w:top w:val="none" w:sz="0" w:space="0" w:color="auto"/>
            <w:left w:val="none" w:sz="0" w:space="0" w:color="auto"/>
            <w:bottom w:val="none" w:sz="0" w:space="0" w:color="auto"/>
            <w:right w:val="none" w:sz="0" w:space="0" w:color="auto"/>
          </w:divBdr>
          <w:divsChild>
            <w:div w:id="31611462">
              <w:marLeft w:val="0"/>
              <w:marRight w:val="0"/>
              <w:marTop w:val="0"/>
              <w:marBottom w:val="0"/>
              <w:divBdr>
                <w:top w:val="none" w:sz="0" w:space="0" w:color="auto"/>
                <w:left w:val="none" w:sz="0" w:space="0" w:color="auto"/>
                <w:bottom w:val="none" w:sz="0" w:space="0" w:color="auto"/>
                <w:right w:val="none" w:sz="0" w:space="0" w:color="auto"/>
              </w:divBdr>
            </w:div>
            <w:div w:id="356276879">
              <w:marLeft w:val="0"/>
              <w:marRight w:val="0"/>
              <w:marTop w:val="0"/>
              <w:marBottom w:val="0"/>
              <w:divBdr>
                <w:top w:val="none" w:sz="0" w:space="0" w:color="auto"/>
                <w:left w:val="none" w:sz="0" w:space="0" w:color="auto"/>
                <w:bottom w:val="none" w:sz="0" w:space="0" w:color="auto"/>
                <w:right w:val="none" w:sz="0" w:space="0" w:color="auto"/>
              </w:divBdr>
            </w:div>
            <w:div w:id="409279956">
              <w:marLeft w:val="0"/>
              <w:marRight w:val="0"/>
              <w:marTop w:val="0"/>
              <w:marBottom w:val="0"/>
              <w:divBdr>
                <w:top w:val="none" w:sz="0" w:space="0" w:color="auto"/>
                <w:left w:val="none" w:sz="0" w:space="0" w:color="auto"/>
                <w:bottom w:val="none" w:sz="0" w:space="0" w:color="auto"/>
                <w:right w:val="none" w:sz="0" w:space="0" w:color="auto"/>
              </w:divBdr>
            </w:div>
            <w:div w:id="535508222">
              <w:marLeft w:val="0"/>
              <w:marRight w:val="0"/>
              <w:marTop w:val="0"/>
              <w:marBottom w:val="0"/>
              <w:divBdr>
                <w:top w:val="none" w:sz="0" w:space="0" w:color="auto"/>
                <w:left w:val="none" w:sz="0" w:space="0" w:color="auto"/>
                <w:bottom w:val="none" w:sz="0" w:space="0" w:color="auto"/>
                <w:right w:val="none" w:sz="0" w:space="0" w:color="auto"/>
              </w:divBdr>
            </w:div>
            <w:div w:id="606547652">
              <w:marLeft w:val="0"/>
              <w:marRight w:val="0"/>
              <w:marTop w:val="0"/>
              <w:marBottom w:val="0"/>
              <w:divBdr>
                <w:top w:val="none" w:sz="0" w:space="0" w:color="auto"/>
                <w:left w:val="none" w:sz="0" w:space="0" w:color="auto"/>
                <w:bottom w:val="none" w:sz="0" w:space="0" w:color="auto"/>
                <w:right w:val="none" w:sz="0" w:space="0" w:color="auto"/>
              </w:divBdr>
            </w:div>
            <w:div w:id="631793943">
              <w:marLeft w:val="0"/>
              <w:marRight w:val="0"/>
              <w:marTop w:val="0"/>
              <w:marBottom w:val="0"/>
              <w:divBdr>
                <w:top w:val="none" w:sz="0" w:space="0" w:color="auto"/>
                <w:left w:val="none" w:sz="0" w:space="0" w:color="auto"/>
                <w:bottom w:val="none" w:sz="0" w:space="0" w:color="auto"/>
                <w:right w:val="none" w:sz="0" w:space="0" w:color="auto"/>
              </w:divBdr>
            </w:div>
            <w:div w:id="631863028">
              <w:marLeft w:val="0"/>
              <w:marRight w:val="0"/>
              <w:marTop w:val="0"/>
              <w:marBottom w:val="0"/>
              <w:divBdr>
                <w:top w:val="none" w:sz="0" w:space="0" w:color="auto"/>
                <w:left w:val="none" w:sz="0" w:space="0" w:color="auto"/>
                <w:bottom w:val="none" w:sz="0" w:space="0" w:color="auto"/>
                <w:right w:val="none" w:sz="0" w:space="0" w:color="auto"/>
              </w:divBdr>
            </w:div>
            <w:div w:id="1149905769">
              <w:marLeft w:val="0"/>
              <w:marRight w:val="0"/>
              <w:marTop w:val="0"/>
              <w:marBottom w:val="0"/>
              <w:divBdr>
                <w:top w:val="none" w:sz="0" w:space="0" w:color="auto"/>
                <w:left w:val="none" w:sz="0" w:space="0" w:color="auto"/>
                <w:bottom w:val="none" w:sz="0" w:space="0" w:color="auto"/>
                <w:right w:val="none" w:sz="0" w:space="0" w:color="auto"/>
              </w:divBdr>
            </w:div>
            <w:div w:id="1190141765">
              <w:marLeft w:val="0"/>
              <w:marRight w:val="0"/>
              <w:marTop w:val="0"/>
              <w:marBottom w:val="0"/>
              <w:divBdr>
                <w:top w:val="none" w:sz="0" w:space="0" w:color="auto"/>
                <w:left w:val="none" w:sz="0" w:space="0" w:color="auto"/>
                <w:bottom w:val="none" w:sz="0" w:space="0" w:color="auto"/>
                <w:right w:val="none" w:sz="0" w:space="0" w:color="auto"/>
              </w:divBdr>
            </w:div>
            <w:div w:id="1205561718">
              <w:marLeft w:val="0"/>
              <w:marRight w:val="0"/>
              <w:marTop w:val="0"/>
              <w:marBottom w:val="0"/>
              <w:divBdr>
                <w:top w:val="none" w:sz="0" w:space="0" w:color="auto"/>
                <w:left w:val="none" w:sz="0" w:space="0" w:color="auto"/>
                <w:bottom w:val="none" w:sz="0" w:space="0" w:color="auto"/>
                <w:right w:val="none" w:sz="0" w:space="0" w:color="auto"/>
              </w:divBdr>
            </w:div>
            <w:div w:id="1371682340">
              <w:marLeft w:val="0"/>
              <w:marRight w:val="0"/>
              <w:marTop w:val="0"/>
              <w:marBottom w:val="0"/>
              <w:divBdr>
                <w:top w:val="none" w:sz="0" w:space="0" w:color="auto"/>
                <w:left w:val="none" w:sz="0" w:space="0" w:color="auto"/>
                <w:bottom w:val="none" w:sz="0" w:space="0" w:color="auto"/>
                <w:right w:val="none" w:sz="0" w:space="0" w:color="auto"/>
              </w:divBdr>
            </w:div>
            <w:div w:id="1725518942">
              <w:marLeft w:val="0"/>
              <w:marRight w:val="0"/>
              <w:marTop w:val="0"/>
              <w:marBottom w:val="0"/>
              <w:divBdr>
                <w:top w:val="none" w:sz="0" w:space="0" w:color="auto"/>
                <w:left w:val="none" w:sz="0" w:space="0" w:color="auto"/>
                <w:bottom w:val="none" w:sz="0" w:space="0" w:color="auto"/>
                <w:right w:val="none" w:sz="0" w:space="0" w:color="auto"/>
              </w:divBdr>
            </w:div>
            <w:div w:id="181359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1433">
      <w:bodyDiv w:val="1"/>
      <w:marLeft w:val="0"/>
      <w:marRight w:val="0"/>
      <w:marTop w:val="0"/>
      <w:marBottom w:val="0"/>
      <w:divBdr>
        <w:top w:val="none" w:sz="0" w:space="0" w:color="auto"/>
        <w:left w:val="none" w:sz="0" w:space="0" w:color="auto"/>
        <w:bottom w:val="none" w:sz="0" w:space="0" w:color="auto"/>
        <w:right w:val="none" w:sz="0" w:space="0" w:color="auto"/>
      </w:divBdr>
    </w:div>
    <w:div w:id="1460297382">
      <w:bodyDiv w:val="1"/>
      <w:marLeft w:val="0"/>
      <w:marRight w:val="0"/>
      <w:marTop w:val="0"/>
      <w:marBottom w:val="0"/>
      <w:divBdr>
        <w:top w:val="none" w:sz="0" w:space="0" w:color="auto"/>
        <w:left w:val="none" w:sz="0" w:space="0" w:color="auto"/>
        <w:bottom w:val="none" w:sz="0" w:space="0" w:color="auto"/>
        <w:right w:val="none" w:sz="0" w:space="0" w:color="auto"/>
      </w:divBdr>
    </w:div>
    <w:div w:id="1463229336">
      <w:bodyDiv w:val="1"/>
      <w:marLeft w:val="0"/>
      <w:marRight w:val="0"/>
      <w:marTop w:val="0"/>
      <w:marBottom w:val="0"/>
      <w:divBdr>
        <w:top w:val="none" w:sz="0" w:space="0" w:color="auto"/>
        <w:left w:val="none" w:sz="0" w:space="0" w:color="auto"/>
        <w:bottom w:val="none" w:sz="0" w:space="0" w:color="auto"/>
        <w:right w:val="none" w:sz="0" w:space="0" w:color="auto"/>
      </w:divBdr>
    </w:div>
    <w:div w:id="1469474208">
      <w:bodyDiv w:val="1"/>
      <w:marLeft w:val="0"/>
      <w:marRight w:val="0"/>
      <w:marTop w:val="0"/>
      <w:marBottom w:val="0"/>
      <w:divBdr>
        <w:top w:val="none" w:sz="0" w:space="0" w:color="auto"/>
        <w:left w:val="none" w:sz="0" w:space="0" w:color="auto"/>
        <w:bottom w:val="none" w:sz="0" w:space="0" w:color="auto"/>
        <w:right w:val="none" w:sz="0" w:space="0" w:color="auto"/>
      </w:divBdr>
      <w:divsChild>
        <w:div w:id="2124494174">
          <w:marLeft w:val="0"/>
          <w:marRight w:val="0"/>
          <w:marTop w:val="0"/>
          <w:marBottom w:val="0"/>
          <w:divBdr>
            <w:top w:val="none" w:sz="0" w:space="0" w:color="auto"/>
            <w:left w:val="none" w:sz="0" w:space="0" w:color="auto"/>
            <w:bottom w:val="none" w:sz="0" w:space="0" w:color="auto"/>
            <w:right w:val="none" w:sz="0" w:space="0" w:color="auto"/>
          </w:divBdr>
        </w:div>
        <w:div w:id="1929848323">
          <w:marLeft w:val="0"/>
          <w:marRight w:val="0"/>
          <w:marTop w:val="0"/>
          <w:marBottom w:val="0"/>
          <w:divBdr>
            <w:top w:val="none" w:sz="0" w:space="0" w:color="auto"/>
            <w:left w:val="none" w:sz="0" w:space="0" w:color="auto"/>
            <w:bottom w:val="none" w:sz="0" w:space="0" w:color="auto"/>
            <w:right w:val="none" w:sz="0" w:space="0" w:color="auto"/>
          </w:divBdr>
        </w:div>
        <w:div w:id="1358241116">
          <w:marLeft w:val="0"/>
          <w:marRight w:val="0"/>
          <w:marTop w:val="0"/>
          <w:marBottom w:val="0"/>
          <w:divBdr>
            <w:top w:val="none" w:sz="0" w:space="0" w:color="auto"/>
            <w:left w:val="none" w:sz="0" w:space="0" w:color="auto"/>
            <w:bottom w:val="none" w:sz="0" w:space="0" w:color="auto"/>
            <w:right w:val="none" w:sz="0" w:space="0" w:color="auto"/>
          </w:divBdr>
        </w:div>
        <w:div w:id="1495102082">
          <w:marLeft w:val="0"/>
          <w:marRight w:val="0"/>
          <w:marTop w:val="0"/>
          <w:marBottom w:val="0"/>
          <w:divBdr>
            <w:top w:val="none" w:sz="0" w:space="0" w:color="auto"/>
            <w:left w:val="none" w:sz="0" w:space="0" w:color="auto"/>
            <w:bottom w:val="none" w:sz="0" w:space="0" w:color="auto"/>
            <w:right w:val="none" w:sz="0" w:space="0" w:color="auto"/>
          </w:divBdr>
        </w:div>
        <w:div w:id="239103435">
          <w:marLeft w:val="0"/>
          <w:marRight w:val="0"/>
          <w:marTop w:val="0"/>
          <w:marBottom w:val="0"/>
          <w:divBdr>
            <w:top w:val="none" w:sz="0" w:space="0" w:color="auto"/>
            <w:left w:val="none" w:sz="0" w:space="0" w:color="auto"/>
            <w:bottom w:val="none" w:sz="0" w:space="0" w:color="auto"/>
            <w:right w:val="none" w:sz="0" w:space="0" w:color="auto"/>
          </w:divBdr>
        </w:div>
        <w:div w:id="881669727">
          <w:marLeft w:val="0"/>
          <w:marRight w:val="0"/>
          <w:marTop w:val="0"/>
          <w:marBottom w:val="0"/>
          <w:divBdr>
            <w:top w:val="none" w:sz="0" w:space="0" w:color="auto"/>
            <w:left w:val="none" w:sz="0" w:space="0" w:color="auto"/>
            <w:bottom w:val="none" w:sz="0" w:space="0" w:color="auto"/>
            <w:right w:val="none" w:sz="0" w:space="0" w:color="auto"/>
          </w:divBdr>
        </w:div>
        <w:div w:id="1992363905">
          <w:marLeft w:val="0"/>
          <w:marRight w:val="0"/>
          <w:marTop w:val="0"/>
          <w:marBottom w:val="0"/>
          <w:divBdr>
            <w:top w:val="none" w:sz="0" w:space="0" w:color="auto"/>
            <w:left w:val="none" w:sz="0" w:space="0" w:color="auto"/>
            <w:bottom w:val="none" w:sz="0" w:space="0" w:color="auto"/>
            <w:right w:val="none" w:sz="0" w:space="0" w:color="auto"/>
          </w:divBdr>
        </w:div>
        <w:div w:id="1276207867">
          <w:marLeft w:val="0"/>
          <w:marRight w:val="0"/>
          <w:marTop w:val="0"/>
          <w:marBottom w:val="0"/>
          <w:divBdr>
            <w:top w:val="none" w:sz="0" w:space="0" w:color="auto"/>
            <w:left w:val="none" w:sz="0" w:space="0" w:color="auto"/>
            <w:bottom w:val="none" w:sz="0" w:space="0" w:color="auto"/>
            <w:right w:val="none" w:sz="0" w:space="0" w:color="auto"/>
          </w:divBdr>
        </w:div>
        <w:div w:id="1560358004">
          <w:marLeft w:val="0"/>
          <w:marRight w:val="0"/>
          <w:marTop w:val="0"/>
          <w:marBottom w:val="0"/>
          <w:divBdr>
            <w:top w:val="none" w:sz="0" w:space="0" w:color="auto"/>
            <w:left w:val="none" w:sz="0" w:space="0" w:color="auto"/>
            <w:bottom w:val="none" w:sz="0" w:space="0" w:color="auto"/>
            <w:right w:val="none" w:sz="0" w:space="0" w:color="auto"/>
          </w:divBdr>
        </w:div>
        <w:div w:id="2041125095">
          <w:marLeft w:val="0"/>
          <w:marRight w:val="0"/>
          <w:marTop w:val="0"/>
          <w:marBottom w:val="0"/>
          <w:divBdr>
            <w:top w:val="none" w:sz="0" w:space="0" w:color="auto"/>
            <w:left w:val="none" w:sz="0" w:space="0" w:color="auto"/>
            <w:bottom w:val="none" w:sz="0" w:space="0" w:color="auto"/>
            <w:right w:val="none" w:sz="0" w:space="0" w:color="auto"/>
          </w:divBdr>
        </w:div>
      </w:divsChild>
    </w:div>
    <w:div w:id="1510440570">
      <w:bodyDiv w:val="1"/>
      <w:marLeft w:val="0"/>
      <w:marRight w:val="0"/>
      <w:marTop w:val="0"/>
      <w:marBottom w:val="0"/>
      <w:divBdr>
        <w:top w:val="none" w:sz="0" w:space="0" w:color="auto"/>
        <w:left w:val="none" w:sz="0" w:space="0" w:color="auto"/>
        <w:bottom w:val="none" w:sz="0" w:space="0" w:color="auto"/>
        <w:right w:val="none" w:sz="0" w:space="0" w:color="auto"/>
      </w:divBdr>
    </w:div>
    <w:div w:id="1528063788">
      <w:bodyDiv w:val="1"/>
      <w:marLeft w:val="0"/>
      <w:marRight w:val="0"/>
      <w:marTop w:val="0"/>
      <w:marBottom w:val="0"/>
      <w:divBdr>
        <w:top w:val="none" w:sz="0" w:space="0" w:color="auto"/>
        <w:left w:val="none" w:sz="0" w:space="0" w:color="auto"/>
        <w:bottom w:val="none" w:sz="0" w:space="0" w:color="auto"/>
        <w:right w:val="none" w:sz="0" w:space="0" w:color="auto"/>
      </w:divBdr>
      <w:divsChild>
        <w:div w:id="410466464">
          <w:marLeft w:val="-5"/>
          <w:marRight w:val="0"/>
          <w:marTop w:val="0"/>
          <w:marBottom w:val="0"/>
          <w:divBdr>
            <w:top w:val="none" w:sz="0" w:space="0" w:color="auto"/>
            <w:left w:val="none" w:sz="0" w:space="0" w:color="auto"/>
            <w:bottom w:val="none" w:sz="0" w:space="0" w:color="auto"/>
            <w:right w:val="none" w:sz="0" w:space="0" w:color="auto"/>
          </w:divBdr>
        </w:div>
      </w:divsChild>
    </w:div>
    <w:div w:id="1530021783">
      <w:bodyDiv w:val="1"/>
      <w:marLeft w:val="0"/>
      <w:marRight w:val="0"/>
      <w:marTop w:val="0"/>
      <w:marBottom w:val="0"/>
      <w:divBdr>
        <w:top w:val="none" w:sz="0" w:space="0" w:color="auto"/>
        <w:left w:val="none" w:sz="0" w:space="0" w:color="auto"/>
        <w:bottom w:val="none" w:sz="0" w:space="0" w:color="auto"/>
        <w:right w:val="none" w:sz="0" w:space="0" w:color="auto"/>
      </w:divBdr>
    </w:div>
    <w:div w:id="1542326274">
      <w:bodyDiv w:val="1"/>
      <w:marLeft w:val="0"/>
      <w:marRight w:val="0"/>
      <w:marTop w:val="0"/>
      <w:marBottom w:val="0"/>
      <w:divBdr>
        <w:top w:val="none" w:sz="0" w:space="0" w:color="auto"/>
        <w:left w:val="none" w:sz="0" w:space="0" w:color="auto"/>
        <w:bottom w:val="none" w:sz="0" w:space="0" w:color="auto"/>
        <w:right w:val="none" w:sz="0" w:space="0" w:color="auto"/>
      </w:divBdr>
    </w:div>
    <w:div w:id="1591161101">
      <w:bodyDiv w:val="1"/>
      <w:marLeft w:val="0"/>
      <w:marRight w:val="0"/>
      <w:marTop w:val="0"/>
      <w:marBottom w:val="0"/>
      <w:divBdr>
        <w:top w:val="none" w:sz="0" w:space="0" w:color="auto"/>
        <w:left w:val="none" w:sz="0" w:space="0" w:color="auto"/>
        <w:bottom w:val="none" w:sz="0" w:space="0" w:color="auto"/>
        <w:right w:val="none" w:sz="0" w:space="0" w:color="auto"/>
      </w:divBdr>
    </w:div>
    <w:div w:id="1600988714">
      <w:bodyDiv w:val="1"/>
      <w:marLeft w:val="0"/>
      <w:marRight w:val="0"/>
      <w:marTop w:val="0"/>
      <w:marBottom w:val="0"/>
      <w:divBdr>
        <w:top w:val="none" w:sz="0" w:space="0" w:color="auto"/>
        <w:left w:val="none" w:sz="0" w:space="0" w:color="auto"/>
        <w:bottom w:val="none" w:sz="0" w:space="0" w:color="auto"/>
        <w:right w:val="none" w:sz="0" w:space="0" w:color="auto"/>
      </w:divBdr>
    </w:div>
    <w:div w:id="1609892782">
      <w:bodyDiv w:val="1"/>
      <w:marLeft w:val="0"/>
      <w:marRight w:val="0"/>
      <w:marTop w:val="0"/>
      <w:marBottom w:val="0"/>
      <w:divBdr>
        <w:top w:val="none" w:sz="0" w:space="0" w:color="auto"/>
        <w:left w:val="none" w:sz="0" w:space="0" w:color="auto"/>
        <w:bottom w:val="none" w:sz="0" w:space="0" w:color="auto"/>
        <w:right w:val="none" w:sz="0" w:space="0" w:color="auto"/>
      </w:divBdr>
    </w:div>
    <w:div w:id="1629773293">
      <w:bodyDiv w:val="1"/>
      <w:marLeft w:val="0"/>
      <w:marRight w:val="0"/>
      <w:marTop w:val="0"/>
      <w:marBottom w:val="0"/>
      <w:divBdr>
        <w:top w:val="none" w:sz="0" w:space="0" w:color="auto"/>
        <w:left w:val="none" w:sz="0" w:space="0" w:color="auto"/>
        <w:bottom w:val="none" w:sz="0" w:space="0" w:color="auto"/>
        <w:right w:val="none" w:sz="0" w:space="0" w:color="auto"/>
      </w:divBdr>
      <w:divsChild>
        <w:div w:id="1158885205">
          <w:marLeft w:val="0"/>
          <w:marRight w:val="0"/>
          <w:marTop w:val="0"/>
          <w:marBottom w:val="0"/>
          <w:divBdr>
            <w:top w:val="none" w:sz="0" w:space="0" w:color="auto"/>
            <w:left w:val="none" w:sz="0" w:space="0" w:color="auto"/>
            <w:bottom w:val="none" w:sz="0" w:space="0" w:color="auto"/>
            <w:right w:val="none" w:sz="0" w:space="0" w:color="auto"/>
          </w:divBdr>
          <w:divsChild>
            <w:div w:id="57360578">
              <w:marLeft w:val="0"/>
              <w:marRight w:val="0"/>
              <w:marTop w:val="0"/>
              <w:marBottom w:val="0"/>
              <w:divBdr>
                <w:top w:val="none" w:sz="0" w:space="0" w:color="auto"/>
                <w:left w:val="none" w:sz="0" w:space="0" w:color="auto"/>
                <w:bottom w:val="none" w:sz="0" w:space="0" w:color="auto"/>
                <w:right w:val="none" w:sz="0" w:space="0" w:color="auto"/>
              </w:divBdr>
            </w:div>
            <w:div w:id="334771172">
              <w:marLeft w:val="0"/>
              <w:marRight w:val="0"/>
              <w:marTop w:val="0"/>
              <w:marBottom w:val="0"/>
              <w:divBdr>
                <w:top w:val="none" w:sz="0" w:space="0" w:color="auto"/>
                <w:left w:val="none" w:sz="0" w:space="0" w:color="auto"/>
                <w:bottom w:val="none" w:sz="0" w:space="0" w:color="auto"/>
                <w:right w:val="none" w:sz="0" w:space="0" w:color="auto"/>
              </w:divBdr>
            </w:div>
            <w:div w:id="337510423">
              <w:marLeft w:val="0"/>
              <w:marRight w:val="0"/>
              <w:marTop w:val="0"/>
              <w:marBottom w:val="0"/>
              <w:divBdr>
                <w:top w:val="none" w:sz="0" w:space="0" w:color="auto"/>
                <w:left w:val="none" w:sz="0" w:space="0" w:color="auto"/>
                <w:bottom w:val="none" w:sz="0" w:space="0" w:color="auto"/>
                <w:right w:val="none" w:sz="0" w:space="0" w:color="auto"/>
              </w:divBdr>
            </w:div>
            <w:div w:id="383136267">
              <w:marLeft w:val="0"/>
              <w:marRight w:val="0"/>
              <w:marTop w:val="0"/>
              <w:marBottom w:val="0"/>
              <w:divBdr>
                <w:top w:val="none" w:sz="0" w:space="0" w:color="auto"/>
                <w:left w:val="none" w:sz="0" w:space="0" w:color="auto"/>
                <w:bottom w:val="none" w:sz="0" w:space="0" w:color="auto"/>
                <w:right w:val="none" w:sz="0" w:space="0" w:color="auto"/>
              </w:divBdr>
            </w:div>
            <w:div w:id="471486816">
              <w:marLeft w:val="0"/>
              <w:marRight w:val="0"/>
              <w:marTop w:val="0"/>
              <w:marBottom w:val="0"/>
              <w:divBdr>
                <w:top w:val="none" w:sz="0" w:space="0" w:color="auto"/>
                <w:left w:val="none" w:sz="0" w:space="0" w:color="auto"/>
                <w:bottom w:val="none" w:sz="0" w:space="0" w:color="auto"/>
                <w:right w:val="none" w:sz="0" w:space="0" w:color="auto"/>
              </w:divBdr>
            </w:div>
            <w:div w:id="503280428">
              <w:marLeft w:val="0"/>
              <w:marRight w:val="0"/>
              <w:marTop w:val="0"/>
              <w:marBottom w:val="0"/>
              <w:divBdr>
                <w:top w:val="none" w:sz="0" w:space="0" w:color="auto"/>
                <w:left w:val="none" w:sz="0" w:space="0" w:color="auto"/>
                <w:bottom w:val="none" w:sz="0" w:space="0" w:color="auto"/>
                <w:right w:val="none" w:sz="0" w:space="0" w:color="auto"/>
              </w:divBdr>
            </w:div>
            <w:div w:id="525679067">
              <w:marLeft w:val="0"/>
              <w:marRight w:val="0"/>
              <w:marTop w:val="0"/>
              <w:marBottom w:val="0"/>
              <w:divBdr>
                <w:top w:val="none" w:sz="0" w:space="0" w:color="auto"/>
                <w:left w:val="none" w:sz="0" w:space="0" w:color="auto"/>
                <w:bottom w:val="none" w:sz="0" w:space="0" w:color="auto"/>
                <w:right w:val="none" w:sz="0" w:space="0" w:color="auto"/>
              </w:divBdr>
            </w:div>
            <w:div w:id="581911027">
              <w:marLeft w:val="0"/>
              <w:marRight w:val="0"/>
              <w:marTop w:val="0"/>
              <w:marBottom w:val="0"/>
              <w:divBdr>
                <w:top w:val="none" w:sz="0" w:space="0" w:color="auto"/>
                <w:left w:val="none" w:sz="0" w:space="0" w:color="auto"/>
                <w:bottom w:val="none" w:sz="0" w:space="0" w:color="auto"/>
                <w:right w:val="none" w:sz="0" w:space="0" w:color="auto"/>
              </w:divBdr>
            </w:div>
            <w:div w:id="787553162">
              <w:marLeft w:val="0"/>
              <w:marRight w:val="0"/>
              <w:marTop w:val="0"/>
              <w:marBottom w:val="0"/>
              <w:divBdr>
                <w:top w:val="none" w:sz="0" w:space="0" w:color="auto"/>
                <w:left w:val="none" w:sz="0" w:space="0" w:color="auto"/>
                <w:bottom w:val="none" w:sz="0" w:space="0" w:color="auto"/>
                <w:right w:val="none" w:sz="0" w:space="0" w:color="auto"/>
              </w:divBdr>
            </w:div>
            <w:div w:id="987903684">
              <w:marLeft w:val="0"/>
              <w:marRight w:val="0"/>
              <w:marTop w:val="0"/>
              <w:marBottom w:val="0"/>
              <w:divBdr>
                <w:top w:val="none" w:sz="0" w:space="0" w:color="auto"/>
                <w:left w:val="none" w:sz="0" w:space="0" w:color="auto"/>
                <w:bottom w:val="none" w:sz="0" w:space="0" w:color="auto"/>
                <w:right w:val="none" w:sz="0" w:space="0" w:color="auto"/>
              </w:divBdr>
            </w:div>
            <w:div w:id="1601529667">
              <w:marLeft w:val="0"/>
              <w:marRight w:val="0"/>
              <w:marTop w:val="0"/>
              <w:marBottom w:val="0"/>
              <w:divBdr>
                <w:top w:val="none" w:sz="0" w:space="0" w:color="auto"/>
                <w:left w:val="none" w:sz="0" w:space="0" w:color="auto"/>
                <w:bottom w:val="none" w:sz="0" w:space="0" w:color="auto"/>
                <w:right w:val="none" w:sz="0" w:space="0" w:color="auto"/>
              </w:divBdr>
            </w:div>
            <w:div w:id="1602688688">
              <w:marLeft w:val="0"/>
              <w:marRight w:val="0"/>
              <w:marTop w:val="0"/>
              <w:marBottom w:val="0"/>
              <w:divBdr>
                <w:top w:val="none" w:sz="0" w:space="0" w:color="auto"/>
                <w:left w:val="none" w:sz="0" w:space="0" w:color="auto"/>
                <w:bottom w:val="none" w:sz="0" w:space="0" w:color="auto"/>
                <w:right w:val="none" w:sz="0" w:space="0" w:color="auto"/>
              </w:divBdr>
            </w:div>
            <w:div w:id="1629359986">
              <w:marLeft w:val="0"/>
              <w:marRight w:val="0"/>
              <w:marTop w:val="0"/>
              <w:marBottom w:val="0"/>
              <w:divBdr>
                <w:top w:val="none" w:sz="0" w:space="0" w:color="auto"/>
                <w:left w:val="none" w:sz="0" w:space="0" w:color="auto"/>
                <w:bottom w:val="none" w:sz="0" w:space="0" w:color="auto"/>
                <w:right w:val="none" w:sz="0" w:space="0" w:color="auto"/>
              </w:divBdr>
            </w:div>
            <w:div w:id="1665544171">
              <w:marLeft w:val="0"/>
              <w:marRight w:val="0"/>
              <w:marTop w:val="0"/>
              <w:marBottom w:val="0"/>
              <w:divBdr>
                <w:top w:val="none" w:sz="0" w:space="0" w:color="auto"/>
                <w:left w:val="none" w:sz="0" w:space="0" w:color="auto"/>
                <w:bottom w:val="none" w:sz="0" w:space="0" w:color="auto"/>
                <w:right w:val="none" w:sz="0" w:space="0" w:color="auto"/>
              </w:divBdr>
            </w:div>
            <w:div w:id="1783645764">
              <w:marLeft w:val="0"/>
              <w:marRight w:val="0"/>
              <w:marTop w:val="0"/>
              <w:marBottom w:val="0"/>
              <w:divBdr>
                <w:top w:val="none" w:sz="0" w:space="0" w:color="auto"/>
                <w:left w:val="none" w:sz="0" w:space="0" w:color="auto"/>
                <w:bottom w:val="none" w:sz="0" w:space="0" w:color="auto"/>
                <w:right w:val="none" w:sz="0" w:space="0" w:color="auto"/>
              </w:divBdr>
            </w:div>
            <w:div w:id="1834830193">
              <w:marLeft w:val="0"/>
              <w:marRight w:val="0"/>
              <w:marTop w:val="0"/>
              <w:marBottom w:val="0"/>
              <w:divBdr>
                <w:top w:val="none" w:sz="0" w:space="0" w:color="auto"/>
                <w:left w:val="none" w:sz="0" w:space="0" w:color="auto"/>
                <w:bottom w:val="none" w:sz="0" w:space="0" w:color="auto"/>
                <w:right w:val="none" w:sz="0" w:space="0" w:color="auto"/>
              </w:divBdr>
            </w:div>
            <w:div w:id="1917982329">
              <w:marLeft w:val="0"/>
              <w:marRight w:val="0"/>
              <w:marTop w:val="0"/>
              <w:marBottom w:val="0"/>
              <w:divBdr>
                <w:top w:val="none" w:sz="0" w:space="0" w:color="auto"/>
                <w:left w:val="none" w:sz="0" w:space="0" w:color="auto"/>
                <w:bottom w:val="none" w:sz="0" w:space="0" w:color="auto"/>
                <w:right w:val="none" w:sz="0" w:space="0" w:color="auto"/>
              </w:divBdr>
            </w:div>
            <w:div w:id="19742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16634">
      <w:bodyDiv w:val="1"/>
      <w:marLeft w:val="0"/>
      <w:marRight w:val="0"/>
      <w:marTop w:val="0"/>
      <w:marBottom w:val="0"/>
      <w:divBdr>
        <w:top w:val="none" w:sz="0" w:space="0" w:color="auto"/>
        <w:left w:val="none" w:sz="0" w:space="0" w:color="auto"/>
        <w:bottom w:val="none" w:sz="0" w:space="0" w:color="auto"/>
        <w:right w:val="none" w:sz="0" w:space="0" w:color="auto"/>
      </w:divBdr>
    </w:div>
    <w:div w:id="1659651425">
      <w:bodyDiv w:val="1"/>
      <w:marLeft w:val="0"/>
      <w:marRight w:val="0"/>
      <w:marTop w:val="0"/>
      <w:marBottom w:val="0"/>
      <w:divBdr>
        <w:top w:val="none" w:sz="0" w:space="0" w:color="auto"/>
        <w:left w:val="none" w:sz="0" w:space="0" w:color="auto"/>
        <w:bottom w:val="none" w:sz="0" w:space="0" w:color="auto"/>
        <w:right w:val="none" w:sz="0" w:space="0" w:color="auto"/>
      </w:divBdr>
    </w:div>
    <w:div w:id="1666779410">
      <w:bodyDiv w:val="1"/>
      <w:marLeft w:val="0"/>
      <w:marRight w:val="0"/>
      <w:marTop w:val="0"/>
      <w:marBottom w:val="0"/>
      <w:divBdr>
        <w:top w:val="none" w:sz="0" w:space="0" w:color="auto"/>
        <w:left w:val="none" w:sz="0" w:space="0" w:color="auto"/>
        <w:bottom w:val="none" w:sz="0" w:space="0" w:color="auto"/>
        <w:right w:val="none" w:sz="0" w:space="0" w:color="auto"/>
      </w:divBdr>
    </w:div>
    <w:div w:id="1667783882">
      <w:bodyDiv w:val="1"/>
      <w:marLeft w:val="0"/>
      <w:marRight w:val="0"/>
      <w:marTop w:val="0"/>
      <w:marBottom w:val="0"/>
      <w:divBdr>
        <w:top w:val="none" w:sz="0" w:space="0" w:color="auto"/>
        <w:left w:val="none" w:sz="0" w:space="0" w:color="auto"/>
        <w:bottom w:val="none" w:sz="0" w:space="0" w:color="auto"/>
        <w:right w:val="none" w:sz="0" w:space="0" w:color="auto"/>
      </w:divBdr>
      <w:divsChild>
        <w:div w:id="1008026485">
          <w:marLeft w:val="0"/>
          <w:marRight w:val="0"/>
          <w:marTop w:val="0"/>
          <w:marBottom w:val="0"/>
          <w:divBdr>
            <w:top w:val="none" w:sz="0" w:space="0" w:color="auto"/>
            <w:left w:val="none" w:sz="0" w:space="0" w:color="auto"/>
            <w:bottom w:val="none" w:sz="0" w:space="0" w:color="auto"/>
            <w:right w:val="none" w:sz="0" w:space="0" w:color="auto"/>
          </w:divBdr>
        </w:div>
        <w:div w:id="243154019">
          <w:marLeft w:val="0"/>
          <w:marRight w:val="0"/>
          <w:marTop w:val="0"/>
          <w:marBottom w:val="0"/>
          <w:divBdr>
            <w:top w:val="none" w:sz="0" w:space="0" w:color="auto"/>
            <w:left w:val="none" w:sz="0" w:space="0" w:color="auto"/>
            <w:bottom w:val="none" w:sz="0" w:space="0" w:color="auto"/>
            <w:right w:val="none" w:sz="0" w:space="0" w:color="auto"/>
          </w:divBdr>
        </w:div>
        <w:div w:id="951475772">
          <w:marLeft w:val="0"/>
          <w:marRight w:val="0"/>
          <w:marTop w:val="0"/>
          <w:marBottom w:val="0"/>
          <w:divBdr>
            <w:top w:val="none" w:sz="0" w:space="0" w:color="auto"/>
            <w:left w:val="none" w:sz="0" w:space="0" w:color="auto"/>
            <w:bottom w:val="none" w:sz="0" w:space="0" w:color="auto"/>
            <w:right w:val="none" w:sz="0" w:space="0" w:color="auto"/>
          </w:divBdr>
        </w:div>
        <w:div w:id="1290555061">
          <w:marLeft w:val="0"/>
          <w:marRight w:val="0"/>
          <w:marTop w:val="0"/>
          <w:marBottom w:val="0"/>
          <w:divBdr>
            <w:top w:val="none" w:sz="0" w:space="0" w:color="auto"/>
            <w:left w:val="none" w:sz="0" w:space="0" w:color="auto"/>
            <w:bottom w:val="none" w:sz="0" w:space="0" w:color="auto"/>
            <w:right w:val="none" w:sz="0" w:space="0" w:color="auto"/>
          </w:divBdr>
        </w:div>
        <w:div w:id="520515814">
          <w:marLeft w:val="0"/>
          <w:marRight w:val="0"/>
          <w:marTop w:val="0"/>
          <w:marBottom w:val="0"/>
          <w:divBdr>
            <w:top w:val="none" w:sz="0" w:space="0" w:color="auto"/>
            <w:left w:val="none" w:sz="0" w:space="0" w:color="auto"/>
            <w:bottom w:val="none" w:sz="0" w:space="0" w:color="auto"/>
            <w:right w:val="none" w:sz="0" w:space="0" w:color="auto"/>
          </w:divBdr>
        </w:div>
      </w:divsChild>
    </w:div>
    <w:div w:id="1677923862">
      <w:bodyDiv w:val="1"/>
      <w:marLeft w:val="0"/>
      <w:marRight w:val="0"/>
      <w:marTop w:val="0"/>
      <w:marBottom w:val="0"/>
      <w:divBdr>
        <w:top w:val="none" w:sz="0" w:space="0" w:color="auto"/>
        <w:left w:val="none" w:sz="0" w:space="0" w:color="auto"/>
        <w:bottom w:val="none" w:sz="0" w:space="0" w:color="auto"/>
        <w:right w:val="none" w:sz="0" w:space="0" w:color="auto"/>
      </w:divBdr>
      <w:divsChild>
        <w:div w:id="1099907978">
          <w:marLeft w:val="0"/>
          <w:marRight w:val="0"/>
          <w:marTop w:val="0"/>
          <w:marBottom w:val="0"/>
          <w:divBdr>
            <w:top w:val="none" w:sz="0" w:space="0" w:color="auto"/>
            <w:left w:val="none" w:sz="0" w:space="0" w:color="auto"/>
            <w:bottom w:val="none" w:sz="0" w:space="0" w:color="auto"/>
            <w:right w:val="none" w:sz="0" w:space="0" w:color="auto"/>
          </w:divBdr>
        </w:div>
        <w:div w:id="1380667133">
          <w:marLeft w:val="0"/>
          <w:marRight w:val="0"/>
          <w:marTop w:val="0"/>
          <w:marBottom w:val="0"/>
          <w:divBdr>
            <w:top w:val="none" w:sz="0" w:space="0" w:color="auto"/>
            <w:left w:val="none" w:sz="0" w:space="0" w:color="auto"/>
            <w:bottom w:val="none" w:sz="0" w:space="0" w:color="auto"/>
            <w:right w:val="none" w:sz="0" w:space="0" w:color="auto"/>
          </w:divBdr>
        </w:div>
      </w:divsChild>
    </w:div>
    <w:div w:id="1686862840">
      <w:bodyDiv w:val="1"/>
      <w:marLeft w:val="0"/>
      <w:marRight w:val="0"/>
      <w:marTop w:val="0"/>
      <w:marBottom w:val="0"/>
      <w:divBdr>
        <w:top w:val="none" w:sz="0" w:space="0" w:color="auto"/>
        <w:left w:val="none" w:sz="0" w:space="0" w:color="auto"/>
        <w:bottom w:val="none" w:sz="0" w:space="0" w:color="auto"/>
        <w:right w:val="none" w:sz="0" w:space="0" w:color="auto"/>
      </w:divBdr>
      <w:divsChild>
        <w:div w:id="1421564370">
          <w:marLeft w:val="0"/>
          <w:marRight w:val="0"/>
          <w:marTop w:val="0"/>
          <w:marBottom w:val="0"/>
          <w:divBdr>
            <w:top w:val="none" w:sz="0" w:space="0" w:color="auto"/>
            <w:left w:val="none" w:sz="0" w:space="0" w:color="auto"/>
            <w:bottom w:val="none" w:sz="0" w:space="0" w:color="auto"/>
            <w:right w:val="none" w:sz="0" w:space="0" w:color="auto"/>
          </w:divBdr>
          <w:divsChild>
            <w:div w:id="2323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3860">
      <w:bodyDiv w:val="1"/>
      <w:marLeft w:val="0"/>
      <w:marRight w:val="0"/>
      <w:marTop w:val="0"/>
      <w:marBottom w:val="0"/>
      <w:divBdr>
        <w:top w:val="none" w:sz="0" w:space="0" w:color="auto"/>
        <w:left w:val="none" w:sz="0" w:space="0" w:color="auto"/>
        <w:bottom w:val="none" w:sz="0" w:space="0" w:color="auto"/>
        <w:right w:val="none" w:sz="0" w:space="0" w:color="auto"/>
      </w:divBdr>
    </w:div>
    <w:div w:id="1705212750">
      <w:bodyDiv w:val="1"/>
      <w:marLeft w:val="0"/>
      <w:marRight w:val="0"/>
      <w:marTop w:val="0"/>
      <w:marBottom w:val="0"/>
      <w:divBdr>
        <w:top w:val="none" w:sz="0" w:space="0" w:color="auto"/>
        <w:left w:val="none" w:sz="0" w:space="0" w:color="auto"/>
        <w:bottom w:val="none" w:sz="0" w:space="0" w:color="auto"/>
        <w:right w:val="none" w:sz="0" w:space="0" w:color="auto"/>
      </w:divBdr>
      <w:divsChild>
        <w:div w:id="91516291">
          <w:marLeft w:val="0"/>
          <w:marRight w:val="0"/>
          <w:marTop w:val="0"/>
          <w:marBottom w:val="0"/>
          <w:divBdr>
            <w:top w:val="none" w:sz="0" w:space="0" w:color="auto"/>
            <w:left w:val="none" w:sz="0" w:space="0" w:color="auto"/>
            <w:bottom w:val="none" w:sz="0" w:space="0" w:color="auto"/>
            <w:right w:val="none" w:sz="0" w:space="0" w:color="auto"/>
          </w:divBdr>
        </w:div>
        <w:div w:id="1370453700">
          <w:marLeft w:val="0"/>
          <w:marRight w:val="0"/>
          <w:marTop w:val="0"/>
          <w:marBottom w:val="0"/>
          <w:divBdr>
            <w:top w:val="none" w:sz="0" w:space="0" w:color="auto"/>
            <w:left w:val="none" w:sz="0" w:space="0" w:color="auto"/>
            <w:bottom w:val="none" w:sz="0" w:space="0" w:color="auto"/>
            <w:right w:val="none" w:sz="0" w:space="0" w:color="auto"/>
          </w:divBdr>
        </w:div>
        <w:div w:id="1741563642">
          <w:marLeft w:val="0"/>
          <w:marRight w:val="0"/>
          <w:marTop w:val="0"/>
          <w:marBottom w:val="0"/>
          <w:divBdr>
            <w:top w:val="none" w:sz="0" w:space="0" w:color="auto"/>
            <w:left w:val="none" w:sz="0" w:space="0" w:color="auto"/>
            <w:bottom w:val="none" w:sz="0" w:space="0" w:color="auto"/>
            <w:right w:val="none" w:sz="0" w:space="0" w:color="auto"/>
          </w:divBdr>
        </w:div>
        <w:div w:id="1175413195">
          <w:marLeft w:val="0"/>
          <w:marRight w:val="0"/>
          <w:marTop w:val="0"/>
          <w:marBottom w:val="0"/>
          <w:divBdr>
            <w:top w:val="none" w:sz="0" w:space="0" w:color="auto"/>
            <w:left w:val="none" w:sz="0" w:space="0" w:color="auto"/>
            <w:bottom w:val="none" w:sz="0" w:space="0" w:color="auto"/>
            <w:right w:val="none" w:sz="0" w:space="0" w:color="auto"/>
          </w:divBdr>
        </w:div>
        <w:div w:id="1444374280">
          <w:marLeft w:val="0"/>
          <w:marRight w:val="0"/>
          <w:marTop w:val="0"/>
          <w:marBottom w:val="0"/>
          <w:divBdr>
            <w:top w:val="none" w:sz="0" w:space="0" w:color="auto"/>
            <w:left w:val="none" w:sz="0" w:space="0" w:color="auto"/>
            <w:bottom w:val="none" w:sz="0" w:space="0" w:color="auto"/>
            <w:right w:val="none" w:sz="0" w:space="0" w:color="auto"/>
          </w:divBdr>
        </w:div>
        <w:div w:id="651717505">
          <w:marLeft w:val="0"/>
          <w:marRight w:val="0"/>
          <w:marTop w:val="0"/>
          <w:marBottom w:val="0"/>
          <w:divBdr>
            <w:top w:val="none" w:sz="0" w:space="0" w:color="auto"/>
            <w:left w:val="none" w:sz="0" w:space="0" w:color="auto"/>
            <w:bottom w:val="none" w:sz="0" w:space="0" w:color="auto"/>
            <w:right w:val="none" w:sz="0" w:space="0" w:color="auto"/>
          </w:divBdr>
          <w:divsChild>
            <w:div w:id="896938618">
              <w:marLeft w:val="0"/>
              <w:marRight w:val="0"/>
              <w:marTop w:val="0"/>
              <w:marBottom w:val="0"/>
              <w:divBdr>
                <w:top w:val="none" w:sz="0" w:space="0" w:color="auto"/>
                <w:left w:val="none" w:sz="0" w:space="0" w:color="auto"/>
                <w:bottom w:val="none" w:sz="0" w:space="0" w:color="auto"/>
                <w:right w:val="none" w:sz="0" w:space="0" w:color="auto"/>
              </w:divBdr>
            </w:div>
            <w:div w:id="46683339">
              <w:marLeft w:val="0"/>
              <w:marRight w:val="0"/>
              <w:marTop w:val="0"/>
              <w:marBottom w:val="0"/>
              <w:divBdr>
                <w:top w:val="none" w:sz="0" w:space="0" w:color="auto"/>
                <w:left w:val="none" w:sz="0" w:space="0" w:color="auto"/>
                <w:bottom w:val="none" w:sz="0" w:space="0" w:color="auto"/>
                <w:right w:val="none" w:sz="0" w:space="0" w:color="auto"/>
              </w:divBdr>
            </w:div>
            <w:div w:id="401416977">
              <w:marLeft w:val="0"/>
              <w:marRight w:val="0"/>
              <w:marTop w:val="0"/>
              <w:marBottom w:val="0"/>
              <w:divBdr>
                <w:top w:val="none" w:sz="0" w:space="0" w:color="auto"/>
                <w:left w:val="none" w:sz="0" w:space="0" w:color="auto"/>
                <w:bottom w:val="none" w:sz="0" w:space="0" w:color="auto"/>
                <w:right w:val="none" w:sz="0" w:space="0" w:color="auto"/>
              </w:divBdr>
            </w:div>
            <w:div w:id="1205367377">
              <w:marLeft w:val="0"/>
              <w:marRight w:val="0"/>
              <w:marTop w:val="0"/>
              <w:marBottom w:val="0"/>
              <w:divBdr>
                <w:top w:val="none" w:sz="0" w:space="0" w:color="auto"/>
                <w:left w:val="none" w:sz="0" w:space="0" w:color="auto"/>
                <w:bottom w:val="none" w:sz="0" w:space="0" w:color="auto"/>
                <w:right w:val="none" w:sz="0" w:space="0" w:color="auto"/>
              </w:divBdr>
            </w:div>
            <w:div w:id="682635125">
              <w:marLeft w:val="0"/>
              <w:marRight w:val="0"/>
              <w:marTop w:val="0"/>
              <w:marBottom w:val="0"/>
              <w:divBdr>
                <w:top w:val="none" w:sz="0" w:space="0" w:color="auto"/>
                <w:left w:val="none" w:sz="0" w:space="0" w:color="auto"/>
                <w:bottom w:val="none" w:sz="0" w:space="0" w:color="auto"/>
                <w:right w:val="none" w:sz="0" w:space="0" w:color="auto"/>
              </w:divBdr>
            </w:div>
            <w:div w:id="14119058">
              <w:marLeft w:val="0"/>
              <w:marRight w:val="0"/>
              <w:marTop w:val="0"/>
              <w:marBottom w:val="0"/>
              <w:divBdr>
                <w:top w:val="none" w:sz="0" w:space="0" w:color="auto"/>
                <w:left w:val="none" w:sz="0" w:space="0" w:color="auto"/>
                <w:bottom w:val="none" w:sz="0" w:space="0" w:color="auto"/>
                <w:right w:val="none" w:sz="0" w:space="0" w:color="auto"/>
              </w:divBdr>
              <w:divsChild>
                <w:div w:id="695623107">
                  <w:marLeft w:val="0"/>
                  <w:marRight w:val="0"/>
                  <w:marTop w:val="0"/>
                  <w:marBottom w:val="0"/>
                  <w:divBdr>
                    <w:top w:val="none" w:sz="0" w:space="0" w:color="auto"/>
                    <w:left w:val="none" w:sz="0" w:space="0" w:color="auto"/>
                    <w:bottom w:val="none" w:sz="0" w:space="0" w:color="auto"/>
                    <w:right w:val="none" w:sz="0" w:space="0" w:color="auto"/>
                  </w:divBdr>
                </w:div>
                <w:div w:id="752749559">
                  <w:marLeft w:val="0"/>
                  <w:marRight w:val="0"/>
                  <w:marTop w:val="0"/>
                  <w:marBottom w:val="0"/>
                  <w:divBdr>
                    <w:top w:val="none" w:sz="0" w:space="0" w:color="auto"/>
                    <w:left w:val="none" w:sz="0" w:space="0" w:color="auto"/>
                    <w:bottom w:val="none" w:sz="0" w:space="0" w:color="auto"/>
                    <w:right w:val="none" w:sz="0" w:space="0" w:color="auto"/>
                  </w:divBdr>
                </w:div>
              </w:divsChild>
            </w:div>
            <w:div w:id="7807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7538">
      <w:bodyDiv w:val="1"/>
      <w:marLeft w:val="0"/>
      <w:marRight w:val="0"/>
      <w:marTop w:val="0"/>
      <w:marBottom w:val="0"/>
      <w:divBdr>
        <w:top w:val="none" w:sz="0" w:space="0" w:color="auto"/>
        <w:left w:val="none" w:sz="0" w:space="0" w:color="auto"/>
        <w:bottom w:val="none" w:sz="0" w:space="0" w:color="auto"/>
        <w:right w:val="none" w:sz="0" w:space="0" w:color="auto"/>
      </w:divBdr>
      <w:divsChild>
        <w:div w:id="1366439896">
          <w:marLeft w:val="0"/>
          <w:marRight w:val="0"/>
          <w:marTop w:val="0"/>
          <w:marBottom w:val="0"/>
          <w:divBdr>
            <w:top w:val="none" w:sz="0" w:space="0" w:color="auto"/>
            <w:left w:val="none" w:sz="0" w:space="0" w:color="auto"/>
            <w:bottom w:val="none" w:sz="0" w:space="0" w:color="auto"/>
            <w:right w:val="none" w:sz="0" w:space="0" w:color="auto"/>
          </w:divBdr>
        </w:div>
        <w:div w:id="1440684769">
          <w:marLeft w:val="0"/>
          <w:marRight w:val="0"/>
          <w:marTop w:val="0"/>
          <w:marBottom w:val="0"/>
          <w:divBdr>
            <w:top w:val="none" w:sz="0" w:space="0" w:color="auto"/>
            <w:left w:val="none" w:sz="0" w:space="0" w:color="auto"/>
            <w:bottom w:val="none" w:sz="0" w:space="0" w:color="auto"/>
            <w:right w:val="none" w:sz="0" w:space="0" w:color="auto"/>
          </w:divBdr>
        </w:div>
        <w:div w:id="2007855336">
          <w:marLeft w:val="0"/>
          <w:marRight w:val="0"/>
          <w:marTop w:val="0"/>
          <w:marBottom w:val="0"/>
          <w:divBdr>
            <w:top w:val="none" w:sz="0" w:space="0" w:color="auto"/>
            <w:left w:val="none" w:sz="0" w:space="0" w:color="auto"/>
            <w:bottom w:val="none" w:sz="0" w:space="0" w:color="auto"/>
            <w:right w:val="none" w:sz="0" w:space="0" w:color="auto"/>
          </w:divBdr>
        </w:div>
      </w:divsChild>
    </w:div>
    <w:div w:id="1746879873">
      <w:bodyDiv w:val="1"/>
      <w:marLeft w:val="0"/>
      <w:marRight w:val="0"/>
      <w:marTop w:val="0"/>
      <w:marBottom w:val="0"/>
      <w:divBdr>
        <w:top w:val="none" w:sz="0" w:space="0" w:color="auto"/>
        <w:left w:val="none" w:sz="0" w:space="0" w:color="auto"/>
        <w:bottom w:val="none" w:sz="0" w:space="0" w:color="auto"/>
        <w:right w:val="none" w:sz="0" w:space="0" w:color="auto"/>
      </w:divBdr>
    </w:div>
    <w:div w:id="1760130694">
      <w:bodyDiv w:val="1"/>
      <w:marLeft w:val="0"/>
      <w:marRight w:val="0"/>
      <w:marTop w:val="0"/>
      <w:marBottom w:val="0"/>
      <w:divBdr>
        <w:top w:val="none" w:sz="0" w:space="0" w:color="auto"/>
        <w:left w:val="none" w:sz="0" w:space="0" w:color="auto"/>
        <w:bottom w:val="none" w:sz="0" w:space="0" w:color="auto"/>
        <w:right w:val="none" w:sz="0" w:space="0" w:color="auto"/>
      </w:divBdr>
    </w:div>
    <w:div w:id="1781417274">
      <w:bodyDiv w:val="1"/>
      <w:marLeft w:val="0"/>
      <w:marRight w:val="0"/>
      <w:marTop w:val="0"/>
      <w:marBottom w:val="0"/>
      <w:divBdr>
        <w:top w:val="none" w:sz="0" w:space="0" w:color="auto"/>
        <w:left w:val="none" w:sz="0" w:space="0" w:color="auto"/>
        <w:bottom w:val="none" w:sz="0" w:space="0" w:color="auto"/>
        <w:right w:val="none" w:sz="0" w:space="0" w:color="auto"/>
      </w:divBdr>
    </w:div>
    <w:div w:id="1782601502">
      <w:bodyDiv w:val="1"/>
      <w:marLeft w:val="0"/>
      <w:marRight w:val="0"/>
      <w:marTop w:val="0"/>
      <w:marBottom w:val="0"/>
      <w:divBdr>
        <w:top w:val="none" w:sz="0" w:space="0" w:color="auto"/>
        <w:left w:val="none" w:sz="0" w:space="0" w:color="auto"/>
        <w:bottom w:val="none" w:sz="0" w:space="0" w:color="auto"/>
        <w:right w:val="none" w:sz="0" w:space="0" w:color="auto"/>
      </w:divBdr>
      <w:divsChild>
        <w:div w:id="249582925">
          <w:marLeft w:val="0"/>
          <w:marRight w:val="0"/>
          <w:marTop w:val="0"/>
          <w:marBottom w:val="0"/>
          <w:divBdr>
            <w:top w:val="none" w:sz="0" w:space="0" w:color="auto"/>
            <w:left w:val="none" w:sz="0" w:space="0" w:color="auto"/>
            <w:bottom w:val="none" w:sz="0" w:space="0" w:color="auto"/>
            <w:right w:val="none" w:sz="0" w:space="0" w:color="auto"/>
          </w:divBdr>
        </w:div>
        <w:div w:id="992099358">
          <w:marLeft w:val="0"/>
          <w:marRight w:val="0"/>
          <w:marTop w:val="0"/>
          <w:marBottom w:val="0"/>
          <w:divBdr>
            <w:top w:val="none" w:sz="0" w:space="0" w:color="auto"/>
            <w:left w:val="none" w:sz="0" w:space="0" w:color="auto"/>
            <w:bottom w:val="none" w:sz="0" w:space="0" w:color="auto"/>
            <w:right w:val="none" w:sz="0" w:space="0" w:color="auto"/>
          </w:divBdr>
        </w:div>
        <w:div w:id="1791822821">
          <w:marLeft w:val="0"/>
          <w:marRight w:val="0"/>
          <w:marTop w:val="0"/>
          <w:marBottom w:val="0"/>
          <w:divBdr>
            <w:top w:val="none" w:sz="0" w:space="0" w:color="auto"/>
            <w:left w:val="none" w:sz="0" w:space="0" w:color="auto"/>
            <w:bottom w:val="none" w:sz="0" w:space="0" w:color="auto"/>
            <w:right w:val="none" w:sz="0" w:space="0" w:color="auto"/>
          </w:divBdr>
        </w:div>
      </w:divsChild>
    </w:div>
    <w:div w:id="1782719984">
      <w:bodyDiv w:val="1"/>
      <w:marLeft w:val="0"/>
      <w:marRight w:val="0"/>
      <w:marTop w:val="0"/>
      <w:marBottom w:val="0"/>
      <w:divBdr>
        <w:top w:val="none" w:sz="0" w:space="0" w:color="auto"/>
        <w:left w:val="none" w:sz="0" w:space="0" w:color="auto"/>
        <w:bottom w:val="none" w:sz="0" w:space="0" w:color="auto"/>
        <w:right w:val="none" w:sz="0" w:space="0" w:color="auto"/>
      </w:divBdr>
    </w:div>
    <w:div w:id="1784377613">
      <w:bodyDiv w:val="1"/>
      <w:marLeft w:val="0"/>
      <w:marRight w:val="0"/>
      <w:marTop w:val="0"/>
      <w:marBottom w:val="0"/>
      <w:divBdr>
        <w:top w:val="none" w:sz="0" w:space="0" w:color="auto"/>
        <w:left w:val="none" w:sz="0" w:space="0" w:color="auto"/>
        <w:bottom w:val="none" w:sz="0" w:space="0" w:color="auto"/>
        <w:right w:val="none" w:sz="0" w:space="0" w:color="auto"/>
      </w:divBdr>
    </w:div>
    <w:div w:id="1791049263">
      <w:bodyDiv w:val="1"/>
      <w:marLeft w:val="0"/>
      <w:marRight w:val="0"/>
      <w:marTop w:val="0"/>
      <w:marBottom w:val="0"/>
      <w:divBdr>
        <w:top w:val="none" w:sz="0" w:space="0" w:color="auto"/>
        <w:left w:val="none" w:sz="0" w:space="0" w:color="auto"/>
        <w:bottom w:val="none" w:sz="0" w:space="0" w:color="auto"/>
        <w:right w:val="none" w:sz="0" w:space="0" w:color="auto"/>
      </w:divBdr>
    </w:div>
    <w:div w:id="1793085498">
      <w:bodyDiv w:val="1"/>
      <w:marLeft w:val="0"/>
      <w:marRight w:val="0"/>
      <w:marTop w:val="0"/>
      <w:marBottom w:val="0"/>
      <w:divBdr>
        <w:top w:val="none" w:sz="0" w:space="0" w:color="auto"/>
        <w:left w:val="none" w:sz="0" w:space="0" w:color="auto"/>
        <w:bottom w:val="none" w:sz="0" w:space="0" w:color="auto"/>
        <w:right w:val="none" w:sz="0" w:space="0" w:color="auto"/>
      </w:divBdr>
    </w:div>
    <w:div w:id="1811744383">
      <w:bodyDiv w:val="1"/>
      <w:marLeft w:val="0"/>
      <w:marRight w:val="0"/>
      <w:marTop w:val="0"/>
      <w:marBottom w:val="0"/>
      <w:divBdr>
        <w:top w:val="none" w:sz="0" w:space="0" w:color="auto"/>
        <w:left w:val="none" w:sz="0" w:space="0" w:color="auto"/>
        <w:bottom w:val="none" w:sz="0" w:space="0" w:color="auto"/>
        <w:right w:val="none" w:sz="0" w:space="0" w:color="auto"/>
      </w:divBdr>
      <w:divsChild>
        <w:div w:id="1183713499">
          <w:marLeft w:val="0"/>
          <w:marRight w:val="0"/>
          <w:marTop w:val="0"/>
          <w:marBottom w:val="0"/>
          <w:divBdr>
            <w:top w:val="none" w:sz="0" w:space="0" w:color="auto"/>
            <w:left w:val="none" w:sz="0" w:space="0" w:color="auto"/>
            <w:bottom w:val="none" w:sz="0" w:space="0" w:color="auto"/>
            <w:right w:val="none" w:sz="0" w:space="0" w:color="auto"/>
          </w:divBdr>
        </w:div>
        <w:div w:id="1195574789">
          <w:marLeft w:val="0"/>
          <w:marRight w:val="0"/>
          <w:marTop w:val="0"/>
          <w:marBottom w:val="0"/>
          <w:divBdr>
            <w:top w:val="none" w:sz="0" w:space="0" w:color="auto"/>
            <w:left w:val="none" w:sz="0" w:space="0" w:color="auto"/>
            <w:bottom w:val="none" w:sz="0" w:space="0" w:color="auto"/>
            <w:right w:val="none" w:sz="0" w:space="0" w:color="auto"/>
          </w:divBdr>
        </w:div>
        <w:div w:id="1888029753">
          <w:marLeft w:val="0"/>
          <w:marRight w:val="0"/>
          <w:marTop w:val="0"/>
          <w:marBottom w:val="0"/>
          <w:divBdr>
            <w:top w:val="none" w:sz="0" w:space="0" w:color="auto"/>
            <w:left w:val="none" w:sz="0" w:space="0" w:color="auto"/>
            <w:bottom w:val="none" w:sz="0" w:space="0" w:color="auto"/>
            <w:right w:val="none" w:sz="0" w:space="0" w:color="auto"/>
          </w:divBdr>
        </w:div>
        <w:div w:id="32774918">
          <w:marLeft w:val="0"/>
          <w:marRight w:val="0"/>
          <w:marTop w:val="0"/>
          <w:marBottom w:val="0"/>
          <w:divBdr>
            <w:top w:val="none" w:sz="0" w:space="0" w:color="auto"/>
            <w:left w:val="none" w:sz="0" w:space="0" w:color="auto"/>
            <w:bottom w:val="none" w:sz="0" w:space="0" w:color="auto"/>
            <w:right w:val="none" w:sz="0" w:space="0" w:color="auto"/>
          </w:divBdr>
        </w:div>
        <w:div w:id="1338531866">
          <w:marLeft w:val="0"/>
          <w:marRight w:val="0"/>
          <w:marTop w:val="0"/>
          <w:marBottom w:val="0"/>
          <w:divBdr>
            <w:top w:val="none" w:sz="0" w:space="0" w:color="auto"/>
            <w:left w:val="none" w:sz="0" w:space="0" w:color="auto"/>
            <w:bottom w:val="none" w:sz="0" w:space="0" w:color="auto"/>
            <w:right w:val="none" w:sz="0" w:space="0" w:color="auto"/>
          </w:divBdr>
        </w:div>
      </w:divsChild>
    </w:div>
    <w:div w:id="1828128354">
      <w:bodyDiv w:val="1"/>
      <w:marLeft w:val="0"/>
      <w:marRight w:val="0"/>
      <w:marTop w:val="0"/>
      <w:marBottom w:val="0"/>
      <w:divBdr>
        <w:top w:val="none" w:sz="0" w:space="0" w:color="auto"/>
        <w:left w:val="none" w:sz="0" w:space="0" w:color="auto"/>
        <w:bottom w:val="none" w:sz="0" w:space="0" w:color="auto"/>
        <w:right w:val="none" w:sz="0" w:space="0" w:color="auto"/>
      </w:divBdr>
      <w:divsChild>
        <w:div w:id="518272310">
          <w:marLeft w:val="0"/>
          <w:marRight w:val="0"/>
          <w:marTop w:val="0"/>
          <w:marBottom w:val="0"/>
          <w:divBdr>
            <w:top w:val="none" w:sz="0" w:space="0" w:color="auto"/>
            <w:left w:val="none" w:sz="0" w:space="0" w:color="auto"/>
            <w:bottom w:val="none" w:sz="0" w:space="0" w:color="auto"/>
            <w:right w:val="none" w:sz="0" w:space="0" w:color="auto"/>
          </w:divBdr>
          <w:divsChild>
            <w:div w:id="66001787">
              <w:marLeft w:val="0"/>
              <w:marRight w:val="0"/>
              <w:marTop w:val="0"/>
              <w:marBottom w:val="0"/>
              <w:divBdr>
                <w:top w:val="none" w:sz="0" w:space="0" w:color="auto"/>
                <w:left w:val="none" w:sz="0" w:space="0" w:color="auto"/>
                <w:bottom w:val="none" w:sz="0" w:space="0" w:color="auto"/>
                <w:right w:val="none" w:sz="0" w:space="0" w:color="auto"/>
              </w:divBdr>
            </w:div>
            <w:div w:id="117378203">
              <w:marLeft w:val="0"/>
              <w:marRight w:val="0"/>
              <w:marTop w:val="0"/>
              <w:marBottom w:val="0"/>
              <w:divBdr>
                <w:top w:val="none" w:sz="0" w:space="0" w:color="auto"/>
                <w:left w:val="none" w:sz="0" w:space="0" w:color="auto"/>
                <w:bottom w:val="none" w:sz="0" w:space="0" w:color="auto"/>
                <w:right w:val="none" w:sz="0" w:space="0" w:color="auto"/>
              </w:divBdr>
            </w:div>
            <w:div w:id="346297164">
              <w:marLeft w:val="0"/>
              <w:marRight w:val="0"/>
              <w:marTop w:val="0"/>
              <w:marBottom w:val="0"/>
              <w:divBdr>
                <w:top w:val="none" w:sz="0" w:space="0" w:color="auto"/>
                <w:left w:val="none" w:sz="0" w:space="0" w:color="auto"/>
                <w:bottom w:val="none" w:sz="0" w:space="0" w:color="auto"/>
                <w:right w:val="none" w:sz="0" w:space="0" w:color="auto"/>
              </w:divBdr>
            </w:div>
            <w:div w:id="352154586">
              <w:marLeft w:val="0"/>
              <w:marRight w:val="0"/>
              <w:marTop w:val="0"/>
              <w:marBottom w:val="0"/>
              <w:divBdr>
                <w:top w:val="none" w:sz="0" w:space="0" w:color="auto"/>
                <w:left w:val="none" w:sz="0" w:space="0" w:color="auto"/>
                <w:bottom w:val="none" w:sz="0" w:space="0" w:color="auto"/>
                <w:right w:val="none" w:sz="0" w:space="0" w:color="auto"/>
              </w:divBdr>
            </w:div>
            <w:div w:id="591738369">
              <w:marLeft w:val="0"/>
              <w:marRight w:val="0"/>
              <w:marTop w:val="0"/>
              <w:marBottom w:val="0"/>
              <w:divBdr>
                <w:top w:val="none" w:sz="0" w:space="0" w:color="auto"/>
                <w:left w:val="none" w:sz="0" w:space="0" w:color="auto"/>
                <w:bottom w:val="none" w:sz="0" w:space="0" w:color="auto"/>
                <w:right w:val="none" w:sz="0" w:space="0" w:color="auto"/>
              </w:divBdr>
            </w:div>
            <w:div w:id="616179064">
              <w:marLeft w:val="0"/>
              <w:marRight w:val="0"/>
              <w:marTop w:val="0"/>
              <w:marBottom w:val="0"/>
              <w:divBdr>
                <w:top w:val="none" w:sz="0" w:space="0" w:color="auto"/>
                <w:left w:val="none" w:sz="0" w:space="0" w:color="auto"/>
                <w:bottom w:val="none" w:sz="0" w:space="0" w:color="auto"/>
                <w:right w:val="none" w:sz="0" w:space="0" w:color="auto"/>
              </w:divBdr>
            </w:div>
            <w:div w:id="715008615">
              <w:marLeft w:val="0"/>
              <w:marRight w:val="0"/>
              <w:marTop w:val="0"/>
              <w:marBottom w:val="0"/>
              <w:divBdr>
                <w:top w:val="none" w:sz="0" w:space="0" w:color="auto"/>
                <w:left w:val="none" w:sz="0" w:space="0" w:color="auto"/>
                <w:bottom w:val="none" w:sz="0" w:space="0" w:color="auto"/>
                <w:right w:val="none" w:sz="0" w:space="0" w:color="auto"/>
              </w:divBdr>
            </w:div>
            <w:div w:id="795220473">
              <w:marLeft w:val="0"/>
              <w:marRight w:val="0"/>
              <w:marTop w:val="0"/>
              <w:marBottom w:val="0"/>
              <w:divBdr>
                <w:top w:val="none" w:sz="0" w:space="0" w:color="auto"/>
                <w:left w:val="none" w:sz="0" w:space="0" w:color="auto"/>
                <w:bottom w:val="none" w:sz="0" w:space="0" w:color="auto"/>
                <w:right w:val="none" w:sz="0" w:space="0" w:color="auto"/>
              </w:divBdr>
            </w:div>
            <w:div w:id="808281198">
              <w:marLeft w:val="0"/>
              <w:marRight w:val="0"/>
              <w:marTop w:val="0"/>
              <w:marBottom w:val="0"/>
              <w:divBdr>
                <w:top w:val="none" w:sz="0" w:space="0" w:color="auto"/>
                <w:left w:val="none" w:sz="0" w:space="0" w:color="auto"/>
                <w:bottom w:val="none" w:sz="0" w:space="0" w:color="auto"/>
                <w:right w:val="none" w:sz="0" w:space="0" w:color="auto"/>
              </w:divBdr>
            </w:div>
            <w:div w:id="846404500">
              <w:marLeft w:val="0"/>
              <w:marRight w:val="0"/>
              <w:marTop w:val="0"/>
              <w:marBottom w:val="0"/>
              <w:divBdr>
                <w:top w:val="none" w:sz="0" w:space="0" w:color="auto"/>
                <w:left w:val="none" w:sz="0" w:space="0" w:color="auto"/>
                <w:bottom w:val="none" w:sz="0" w:space="0" w:color="auto"/>
                <w:right w:val="none" w:sz="0" w:space="0" w:color="auto"/>
              </w:divBdr>
            </w:div>
            <w:div w:id="1030640657">
              <w:marLeft w:val="0"/>
              <w:marRight w:val="0"/>
              <w:marTop w:val="0"/>
              <w:marBottom w:val="0"/>
              <w:divBdr>
                <w:top w:val="none" w:sz="0" w:space="0" w:color="auto"/>
                <w:left w:val="none" w:sz="0" w:space="0" w:color="auto"/>
                <w:bottom w:val="none" w:sz="0" w:space="0" w:color="auto"/>
                <w:right w:val="none" w:sz="0" w:space="0" w:color="auto"/>
              </w:divBdr>
            </w:div>
            <w:div w:id="1357736571">
              <w:marLeft w:val="0"/>
              <w:marRight w:val="0"/>
              <w:marTop w:val="0"/>
              <w:marBottom w:val="0"/>
              <w:divBdr>
                <w:top w:val="none" w:sz="0" w:space="0" w:color="auto"/>
                <w:left w:val="none" w:sz="0" w:space="0" w:color="auto"/>
                <w:bottom w:val="none" w:sz="0" w:space="0" w:color="auto"/>
                <w:right w:val="none" w:sz="0" w:space="0" w:color="auto"/>
              </w:divBdr>
            </w:div>
            <w:div w:id="1366179786">
              <w:marLeft w:val="0"/>
              <w:marRight w:val="0"/>
              <w:marTop w:val="0"/>
              <w:marBottom w:val="0"/>
              <w:divBdr>
                <w:top w:val="none" w:sz="0" w:space="0" w:color="auto"/>
                <w:left w:val="none" w:sz="0" w:space="0" w:color="auto"/>
                <w:bottom w:val="none" w:sz="0" w:space="0" w:color="auto"/>
                <w:right w:val="none" w:sz="0" w:space="0" w:color="auto"/>
              </w:divBdr>
            </w:div>
            <w:div w:id="1444494893">
              <w:marLeft w:val="0"/>
              <w:marRight w:val="0"/>
              <w:marTop w:val="0"/>
              <w:marBottom w:val="0"/>
              <w:divBdr>
                <w:top w:val="none" w:sz="0" w:space="0" w:color="auto"/>
                <w:left w:val="none" w:sz="0" w:space="0" w:color="auto"/>
                <w:bottom w:val="none" w:sz="0" w:space="0" w:color="auto"/>
                <w:right w:val="none" w:sz="0" w:space="0" w:color="auto"/>
              </w:divBdr>
            </w:div>
            <w:div w:id="1615408609">
              <w:marLeft w:val="0"/>
              <w:marRight w:val="0"/>
              <w:marTop w:val="0"/>
              <w:marBottom w:val="0"/>
              <w:divBdr>
                <w:top w:val="none" w:sz="0" w:space="0" w:color="auto"/>
                <w:left w:val="none" w:sz="0" w:space="0" w:color="auto"/>
                <w:bottom w:val="none" w:sz="0" w:space="0" w:color="auto"/>
                <w:right w:val="none" w:sz="0" w:space="0" w:color="auto"/>
              </w:divBdr>
            </w:div>
            <w:div w:id="1725830520">
              <w:marLeft w:val="0"/>
              <w:marRight w:val="0"/>
              <w:marTop w:val="0"/>
              <w:marBottom w:val="0"/>
              <w:divBdr>
                <w:top w:val="none" w:sz="0" w:space="0" w:color="auto"/>
                <w:left w:val="none" w:sz="0" w:space="0" w:color="auto"/>
                <w:bottom w:val="none" w:sz="0" w:space="0" w:color="auto"/>
                <w:right w:val="none" w:sz="0" w:space="0" w:color="auto"/>
              </w:divBdr>
            </w:div>
            <w:div w:id="1822889039">
              <w:marLeft w:val="0"/>
              <w:marRight w:val="0"/>
              <w:marTop w:val="0"/>
              <w:marBottom w:val="0"/>
              <w:divBdr>
                <w:top w:val="none" w:sz="0" w:space="0" w:color="auto"/>
                <w:left w:val="none" w:sz="0" w:space="0" w:color="auto"/>
                <w:bottom w:val="none" w:sz="0" w:space="0" w:color="auto"/>
                <w:right w:val="none" w:sz="0" w:space="0" w:color="auto"/>
              </w:divBdr>
            </w:div>
            <w:div w:id="198091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643572">
      <w:bodyDiv w:val="1"/>
      <w:marLeft w:val="0"/>
      <w:marRight w:val="0"/>
      <w:marTop w:val="0"/>
      <w:marBottom w:val="0"/>
      <w:divBdr>
        <w:top w:val="none" w:sz="0" w:space="0" w:color="auto"/>
        <w:left w:val="none" w:sz="0" w:space="0" w:color="auto"/>
        <w:bottom w:val="none" w:sz="0" w:space="0" w:color="auto"/>
        <w:right w:val="none" w:sz="0" w:space="0" w:color="auto"/>
      </w:divBdr>
      <w:divsChild>
        <w:div w:id="1215388891">
          <w:marLeft w:val="0"/>
          <w:marRight w:val="0"/>
          <w:marTop w:val="0"/>
          <w:marBottom w:val="0"/>
          <w:divBdr>
            <w:top w:val="none" w:sz="0" w:space="0" w:color="auto"/>
            <w:left w:val="none" w:sz="0" w:space="0" w:color="auto"/>
            <w:bottom w:val="none" w:sz="0" w:space="0" w:color="auto"/>
            <w:right w:val="none" w:sz="0" w:space="0" w:color="auto"/>
          </w:divBdr>
          <w:divsChild>
            <w:div w:id="170419052">
              <w:marLeft w:val="0"/>
              <w:marRight w:val="0"/>
              <w:marTop w:val="0"/>
              <w:marBottom w:val="0"/>
              <w:divBdr>
                <w:top w:val="none" w:sz="0" w:space="0" w:color="auto"/>
                <w:left w:val="none" w:sz="0" w:space="0" w:color="auto"/>
                <w:bottom w:val="none" w:sz="0" w:space="0" w:color="auto"/>
                <w:right w:val="none" w:sz="0" w:space="0" w:color="auto"/>
              </w:divBdr>
            </w:div>
            <w:div w:id="1256740967">
              <w:marLeft w:val="0"/>
              <w:marRight w:val="0"/>
              <w:marTop w:val="0"/>
              <w:marBottom w:val="0"/>
              <w:divBdr>
                <w:top w:val="none" w:sz="0" w:space="0" w:color="auto"/>
                <w:left w:val="none" w:sz="0" w:space="0" w:color="auto"/>
                <w:bottom w:val="none" w:sz="0" w:space="0" w:color="auto"/>
                <w:right w:val="none" w:sz="0" w:space="0" w:color="auto"/>
              </w:divBdr>
            </w:div>
            <w:div w:id="1676691680">
              <w:marLeft w:val="0"/>
              <w:marRight w:val="0"/>
              <w:marTop w:val="0"/>
              <w:marBottom w:val="0"/>
              <w:divBdr>
                <w:top w:val="none" w:sz="0" w:space="0" w:color="auto"/>
                <w:left w:val="none" w:sz="0" w:space="0" w:color="auto"/>
                <w:bottom w:val="none" w:sz="0" w:space="0" w:color="auto"/>
                <w:right w:val="none" w:sz="0" w:space="0" w:color="auto"/>
              </w:divBdr>
            </w:div>
            <w:div w:id="1764761011">
              <w:marLeft w:val="0"/>
              <w:marRight w:val="0"/>
              <w:marTop w:val="0"/>
              <w:marBottom w:val="0"/>
              <w:divBdr>
                <w:top w:val="none" w:sz="0" w:space="0" w:color="auto"/>
                <w:left w:val="none" w:sz="0" w:space="0" w:color="auto"/>
                <w:bottom w:val="none" w:sz="0" w:space="0" w:color="auto"/>
                <w:right w:val="none" w:sz="0" w:space="0" w:color="auto"/>
              </w:divBdr>
            </w:div>
            <w:div w:id="19214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58355">
      <w:bodyDiv w:val="1"/>
      <w:marLeft w:val="0"/>
      <w:marRight w:val="0"/>
      <w:marTop w:val="0"/>
      <w:marBottom w:val="0"/>
      <w:divBdr>
        <w:top w:val="none" w:sz="0" w:space="0" w:color="auto"/>
        <w:left w:val="none" w:sz="0" w:space="0" w:color="auto"/>
        <w:bottom w:val="none" w:sz="0" w:space="0" w:color="auto"/>
        <w:right w:val="none" w:sz="0" w:space="0" w:color="auto"/>
      </w:divBdr>
    </w:div>
    <w:div w:id="1853489646">
      <w:bodyDiv w:val="1"/>
      <w:marLeft w:val="0"/>
      <w:marRight w:val="0"/>
      <w:marTop w:val="0"/>
      <w:marBottom w:val="0"/>
      <w:divBdr>
        <w:top w:val="none" w:sz="0" w:space="0" w:color="auto"/>
        <w:left w:val="none" w:sz="0" w:space="0" w:color="auto"/>
        <w:bottom w:val="none" w:sz="0" w:space="0" w:color="auto"/>
        <w:right w:val="none" w:sz="0" w:space="0" w:color="auto"/>
      </w:divBdr>
    </w:div>
    <w:div w:id="1856260914">
      <w:bodyDiv w:val="1"/>
      <w:marLeft w:val="0"/>
      <w:marRight w:val="0"/>
      <w:marTop w:val="0"/>
      <w:marBottom w:val="0"/>
      <w:divBdr>
        <w:top w:val="none" w:sz="0" w:space="0" w:color="auto"/>
        <w:left w:val="none" w:sz="0" w:space="0" w:color="auto"/>
        <w:bottom w:val="none" w:sz="0" w:space="0" w:color="auto"/>
        <w:right w:val="none" w:sz="0" w:space="0" w:color="auto"/>
      </w:divBdr>
      <w:divsChild>
        <w:div w:id="134416523">
          <w:marLeft w:val="0"/>
          <w:marRight w:val="0"/>
          <w:marTop w:val="0"/>
          <w:marBottom w:val="0"/>
          <w:divBdr>
            <w:top w:val="none" w:sz="0" w:space="0" w:color="auto"/>
            <w:left w:val="none" w:sz="0" w:space="0" w:color="auto"/>
            <w:bottom w:val="none" w:sz="0" w:space="0" w:color="auto"/>
            <w:right w:val="none" w:sz="0" w:space="0" w:color="auto"/>
          </w:divBdr>
        </w:div>
        <w:div w:id="1376856236">
          <w:marLeft w:val="0"/>
          <w:marRight w:val="0"/>
          <w:marTop w:val="0"/>
          <w:marBottom w:val="0"/>
          <w:divBdr>
            <w:top w:val="none" w:sz="0" w:space="0" w:color="auto"/>
            <w:left w:val="none" w:sz="0" w:space="0" w:color="auto"/>
            <w:bottom w:val="none" w:sz="0" w:space="0" w:color="auto"/>
            <w:right w:val="none" w:sz="0" w:space="0" w:color="auto"/>
          </w:divBdr>
        </w:div>
        <w:div w:id="1463035709">
          <w:marLeft w:val="0"/>
          <w:marRight w:val="0"/>
          <w:marTop w:val="0"/>
          <w:marBottom w:val="0"/>
          <w:divBdr>
            <w:top w:val="none" w:sz="0" w:space="0" w:color="auto"/>
            <w:left w:val="none" w:sz="0" w:space="0" w:color="auto"/>
            <w:bottom w:val="none" w:sz="0" w:space="0" w:color="auto"/>
            <w:right w:val="none" w:sz="0" w:space="0" w:color="auto"/>
          </w:divBdr>
          <w:divsChild>
            <w:div w:id="453256100">
              <w:marLeft w:val="0"/>
              <w:marRight w:val="0"/>
              <w:marTop w:val="0"/>
              <w:marBottom w:val="0"/>
              <w:divBdr>
                <w:top w:val="none" w:sz="0" w:space="0" w:color="auto"/>
                <w:left w:val="none" w:sz="0" w:space="0" w:color="auto"/>
                <w:bottom w:val="none" w:sz="0" w:space="0" w:color="auto"/>
                <w:right w:val="none" w:sz="0" w:space="0" w:color="auto"/>
              </w:divBdr>
            </w:div>
            <w:div w:id="739908823">
              <w:marLeft w:val="0"/>
              <w:marRight w:val="0"/>
              <w:marTop w:val="0"/>
              <w:marBottom w:val="0"/>
              <w:divBdr>
                <w:top w:val="none" w:sz="0" w:space="0" w:color="auto"/>
                <w:left w:val="none" w:sz="0" w:space="0" w:color="auto"/>
                <w:bottom w:val="none" w:sz="0" w:space="0" w:color="auto"/>
                <w:right w:val="none" w:sz="0" w:space="0" w:color="auto"/>
              </w:divBdr>
            </w:div>
            <w:div w:id="742529237">
              <w:marLeft w:val="0"/>
              <w:marRight w:val="0"/>
              <w:marTop w:val="0"/>
              <w:marBottom w:val="0"/>
              <w:divBdr>
                <w:top w:val="none" w:sz="0" w:space="0" w:color="auto"/>
                <w:left w:val="none" w:sz="0" w:space="0" w:color="auto"/>
                <w:bottom w:val="none" w:sz="0" w:space="0" w:color="auto"/>
                <w:right w:val="none" w:sz="0" w:space="0" w:color="auto"/>
              </w:divBdr>
            </w:div>
            <w:div w:id="919950930">
              <w:marLeft w:val="0"/>
              <w:marRight w:val="0"/>
              <w:marTop w:val="0"/>
              <w:marBottom w:val="0"/>
              <w:divBdr>
                <w:top w:val="none" w:sz="0" w:space="0" w:color="auto"/>
                <w:left w:val="none" w:sz="0" w:space="0" w:color="auto"/>
                <w:bottom w:val="none" w:sz="0" w:space="0" w:color="auto"/>
                <w:right w:val="none" w:sz="0" w:space="0" w:color="auto"/>
              </w:divBdr>
            </w:div>
            <w:div w:id="1663001800">
              <w:marLeft w:val="0"/>
              <w:marRight w:val="0"/>
              <w:marTop w:val="0"/>
              <w:marBottom w:val="0"/>
              <w:divBdr>
                <w:top w:val="none" w:sz="0" w:space="0" w:color="auto"/>
                <w:left w:val="none" w:sz="0" w:space="0" w:color="auto"/>
                <w:bottom w:val="none" w:sz="0" w:space="0" w:color="auto"/>
                <w:right w:val="none" w:sz="0" w:space="0" w:color="auto"/>
              </w:divBdr>
            </w:div>
            <w:div w:id="1846046421">
              <w:marLeft w:val="0"/>
              <w:marRight w:val="0"/>
              <w:marTop w:val="0"/>
              <w:marBottom w:val="0"/>
              <w:divBdr>
                <w:top w:val="none" w:sz="0" w:space="0" w:color="auto"/>
                <w:left w:val="none" w:sz="0" w:space="0" w:color="auto"/>
                <w:bottom w:val="none" w:sz="0" w:space="0" w:color="auto"/>
                <w:right w:val="none" w:sz="0" w:space="0" w:color="auto"/>
              </w:divBdr>
            </w:div>
            <w:div w:id="2070683946">
              <w:marLeft w:val="0"/>
              <w:marRight w:val="0"/>
              <w:marTop w:val="0"/>
              <w:marBottom w:val="0"/>
              <w:divBdr>
                <w:top w:val="none" w:sz="0" w:space="0" w:color="auto"/>
                <w:left w:val="none" w:sz="0" w:space="0" w:color="auto"/>
                <w:bottom w:val="none" w:sz="0" w:space="0" w:color="auto"/>
                <w:right w:val="none" w:sz="0" w:space="0" w:color="auto"/>
              </w:divBdr>
            </w:div>
          </w:divsChild>
        </w:div>
        <w:div w:id="1691909350">
          <w:marLeft w:val="0"/>
          <w:marRight w:val="0"/>
          <w:marTop w:val="0"/>
          <w:marBottom w:val="0"/>
          <w:divBdr>
            <w:top w:val="none" w:sz="0" w:space="0" w:color="auto"/>
            <w:left w:val="none" w:sz="0" w:space="0" w:color="auto"/>
            <w:bottom w:val="none" w:sz="0" w:space="0" w:color="auto"/>
            <w:right w:val="none" w:sz="0" w:space="0" w:color="auto"/>
          </w:divBdr>
        </w:div>
        <w:div w:id="1727606457">
          <w:marLeft w:val="0"/>
          <w:marRight w:val="0"/>
          <w:marTop w:val="0"/>
          <w:marBottom w:val="0"/>
          <w:divBdr>
            <w:top w:val="none" w:sz="0" w:space="0" w:color="auto"/>
            <w:left w:val="none" w:sz="0" w:space="0" w:color="auto"/>
            <w:bottom w:val="none" w:sz="0" w:space="0" w:color="auto"/>
            <w:right w:val="none" w:sz="0" w:space="0" w:color="auto"/>
          </w:divBdr>
        </w:div>
        <w:div w:id="1812209522">
          <w:marLeft w:val="0"/>
          <w:marRight w:val="0"/>
          <w:marTop w:val="0"/>
          <w:marBottom w:val="0"/>
          <w:divBdr>
            <w:top w:val="none" w:sz="0" w:space="0" w:color="auto"/>
            <w:left w:val="none" w:sz="0" w:space="0" w:color="auto"/>
            <w:bottom w:val="none" w:sz="0" w:space="0" w:color="auto"/>
            <w:right w:val="none" w:sz="0" w:space="0" w:color="auto"/>
          </w:divBdr>
        </w:div>
      </w:divsChild>
    </w:div>
    <w:div w:id="1862743598">
      <w:bodyDiv w:val="1"/>
      <w:marLeft w:val="0"/>
      <w:marRight w:val="0"/>
      <w:marTop w:val="0"/>
      <w:marBottom w:val="0"/>
      <w:divBdr>
        <w:top w:val="none" w:sz="0" w:space="0" w:color="auto"/>
        <w:left w:val="none" w:sz="0" w:space="0" w:color="auto"/>
        <w:bottom w:val="none" w:sz="0" w:space="0" w:color="auto"/>
        <w:right w:val="none" w:sz="0" w:space="0" w:color="auto"/>
      </w:divBdr>
    </w:div>
    <w:div w:id="1877155406">
      <w:bodyDiv w:val="1"/>
      <w:marLeft w:val="0"/>
      <w:marRight w:val="0"/>
      <w:marTop w:val="0"/>
      <w:marBottom w:val="0"/>
      <w:divBdr>
        <w:top w:val="none" w:sz="0" w:space="0" w:color="auto"/>
        <w:left w:val="none" w:sz="0" w:space="0" w:color="auto"/>
        <w:bottom w:val="none" w:sz="0" w:space="0" w:color="auto"/>
        <w:right w:val="none" w:sz="0" w:space="0" w:color="auto"/>
      </w:divBdr>
      <w:divsChild>
        <w:div w:id="987366448">
          <w:marLeft w:val="0"/>
          <w:marRight w:val="0"/>
          <w:marTop w:val="0"/>
          <w:marBottom w:val="0"/>
          <w:divBdr>
            <w:top w:val="none" w:sz="0" w:space="0" w:color="auto"/>
            <w:left w:val="none" w:sz="0" w:space="0" w:color="auto"/>
            <w:bottom w:val="none" w:sz="0" w:space="0" w:color="auto"/>
            <w:right w:val="none" w:sz="0" w:space="0" w:color="auto"/>
          </w:divBdr>
        </w:div>
        <w:div w:id="579753001">
          <w:marLeft w:val="0"/>
          <w:marRight w:val="0"/>
          <w:marTop w:val="0"/>
          <w:marBottom w:val="0"/>
          <w:divBdr>
            <w:top w:val="none" w:sz="0" w:space="0" w:color="auto"/>
            <w:left w:val="none" w:sz="0" w:space="0" w:color="auto"/>
            <w:bottom w:val="none" w:sz="0" w:space="0" w:color="auto"/>
            <w:right w:val="none" w:sz="0" w:space="0" w:color="auto"/>
          </w:divBdr>
        </w:div>
        <w:div w:id="1369377032">
          <w:marLeft w:val="0"/>
          <w:marRight w:val="0"/>
          <w:marTop w:val="0"/>
          <w:marBottom w:val="0"/>
          <w:divBdr>
            <w:top w:val="none" w:sz="0" w:space="0" w:color="auto"/>
            <w:left w:val="none" w:sz="0" w:space="0" w:color="auto"/>
            <w:bottom w:val="none" w:sz="0" w:space="0" w:color="auto"/>
            <w:right w:val="none" w:sz="0" w:space="0" w:color="auto"/>
          </w:divBdr>
        </w:div>
        <w:div w:id="1898465433">
          <w:marLeft w:val="0"/>
          <w:marRight w:val="0"/>
          <w:marTop w:val="0"/>
          <w:marBottom w:val="0"/>
          <w:divBdr>
            <w:top w:val="none" w:sz="0" w:space="0" w:color="auto"/>
            <w:left w:val="none" w:sz="0" w:space="0" w:color="auto"/>
            <w:bottom w:val="none" w:sz="0" w:space="0" w:color="auto"/>
            <w:right w:val="none" w:sz="0" w:space="0" w:color="auto"/>
          </w:divBdr>
        </w:div>
        <w:div w:id="893082704">
          <w:marLeft w:val="0"/>
          <w:marRight w:val="0"/>
          <w:marTop w:val="0"/>
          <w:marBottom w:val="0"/>
          <w:divBdr>
            <w:top w:val="none" w:sz="0" w:space="0" w:color="auto"/>
            <w:left w:val="none" w:sz="0" w:space="0" w:color="auto"/>
            <w:bottom w:val="none" w:sz="0" w:space="0" w:color="auto"/>
            <w:right w:val="none" w:sz="0" w:space="0" w:color="auto"/>
          </w:divBdr>
        </w:div>
        <w:div w:id="1034503846">
          <w:marLeft w:val="0"/>
          <w:marRight w:val="0"/>
          <w:marTop w:val="0"/>
          <w:marBottom w:val="0"/>
          <w:divBdr>
            <w:top w:val="none" w:sz="0" w:space="0" w:color="auto"/>
            <w:left w:val="none" w:sz="0" w:space="0" w:color="auto"/>
            <w:bottom w:val="none" w:sz="0" w:space="0" w:color="auto"/>
            <w:right w:val="none" w:sz="0" w:space="0" w:color="auto"/>
          </w:divBdr>
          <w:divsChild>
            <w:div w:id="2074572715">
              <w:marLeft w:val="0"/>
              <w:marRight w:val="0"/>
              <w:marTop w:val="0"/>
              <w:marBottom w:val="0"/>
              <w:divBdr>
                <w:top w:val="none" w:sz="0" w:space="0" w:color="auto"/>
                <w:left w:val="none" w:sz="0" w:space="0" w:color="auto"/>
                <w:bottom w:val="none" w:sz="0" w:space="0" w:color="auto"/>
                <w:right w:val="none" w:sz="0" w:space="0" w:color="auto"/>
              </w:divBdr>
            </w:div>
            <w:div w:id="231740352">
              <w:marLeft w:val="0"/>
              <w:marRight w:val="0"/>
              <w:marTop w:val="0"/>
              <w:marBottom w:val="0"/>
              <w:divBdr>
                <w:top w:val="none" w:sz="0" w:space="0" w:color="auto"/>
                <w:left w:val="none" w:sz="0" w:space="0" w:color="auto"/>
                <w:bottom w:val="none" w:sz="0" w:space="0" w:color="auto"/>
                <w:right w:val="none" w:sz="0" w:space="0" w:color="auto"/>
              </w:divBdr>
            </w:div>
            <w:div w:id="1194029068">
              <w:marLeft w:val="0"/>
              <w:marRight w:val="0"/>
              <w:marTop w:val="0"/>
              <w:marBottom w:val="0"/>
              <w:divBdr>
                <w:top w:val="none" w:sz="0" w:space="0" w:color="auto"/>
                <w:left w:val="none" w:sz="0" w:space="0" w:color="auto"/>
                <w:bottom w:val="none" w:sz="0" w:space="0" w:color="auto"/>
                <w:right w:val="none" w:sz="0" w:space="0" w:color="auto"/>
              </w:divBdr>
            </w:div>
            <w:div w:id="555170066">
              <w:marLeft w:val="0"/>
              <w:marRight w:val="0"/>
              <w:marTop w:val="0"/>
              <w:marBottom w:val="0"/>
              <w:divBdr>
                <w:top w:val="none" w:sz="0" w:space="0" w:color="auto"/>
                <w:left w:val="none" w:sz="0" w:space="0" w:color="auto"/>
                <w:bottom w:val="none" w:sz="0" w:space="0" w:color="auto"/>
                <w:right w:val="none" w:sz="0" w:space="0" w:color="auto"/>
              </w:divBdr>
            </w:div>
            <w:div w:id="282880979">
              <w:marLeft w:val="0"/>
              <w:marRight w:val="0"/>
              <w:marTop w:val="0"/>
              <w:marBottom w:val="0"/>
              <w:divBdr>
                <w:top w:val="none" w:sz="0" w:space="0" w:color="auto"/>
                <w:left w:val="none" w:sz="0" w:space="0" w:color="auto"/>
                <w:bottom w:val="none" w:sz="0" w:space="0" w:color="auto"/>
                <w:right w:val="none" w:sz="0" w:space="0" w:color="auto"/>
              </w:divBdr>
            </w:div>
            <w:div w:id="1820997557">
              <w:marLeft w:val="0"/>
              <w:marRight w:val="0"/>
              <w:marTop w:val="0"/>
              <w:marBottom w:val="0"/>
              <w:divBdr>
                <w:top w:val="none" w:sz="0" w:space="0" w:color="auto"/>
                <w:left w:val="none" w:sz="0" w:space="0" w:color="auto"/>
                <w:bottom w:val="none" w:sz="0" w:space="0" w:color="auto"/>
                <w:right w:val="none" w:sz="0" w:space="0" w:color="auto"/>
              </w:divBdr>
              <w:divsChild>
                <w:div w:id="915553571">
                  <w:marLeft w:val="0"/>
                  <w:marRight w:val="0"/>
                  <w:marTop w:val="0"/>
                  <w:marBottom w:val="0"/>
                  <w:divBdr>
                    <w:top w:val="none" w:sz="0" w:space="0" w:color="auto"/>
                    <w:left w:val="none" w:sz="0" w:space="0" w:color="auto"/>
                    <w:bottom w:val="none" w:sz="0" w:space="0" w:color="auto"/>
                    <w:right w:val="none" w:sz="0" w:space="0" w:color="auto"/>
                  </w:divBdr>
                </w:div>
                <w:div w:id="336542090">
                  <w:marLeft w:val="0"/>
                  <w:marRight w:val="0"/>
                  <w:marTop w:val="0"/>
                  <w:marBottom w:val="0"/>
                  <w:divBdr>
                    <w:top w:val="none" w:sz="0" w:space="0" w:color="auto"/>
                    <w:left w:val="none" w:sz="0" w:space="0" w:color="auto"/>
                    <w:bottom w:val="none" w:sz="0" w:space="0" w:color="auto"/>
                    <w:right w:val="none" w:sz="0" w:space="0" w:color="auto"/>
                  </w:divBdr>
                </w:div>
              </w:divsChild>
            </w:div>
            <w:div w:id="6038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59516">
      <w:bodyDiv w:val="1"/>
      <w:marLeft w:val="0"/>
      <w:marRight w:val="0"/>
      <w:marTop w:val="0"/>
      <w:marBottom w:val="0"/>
      <w:divBdr>
        <w:top w:val="none" w:sz="0" w:space="0" w:color="auto"/>
        <w:left w:val="none" w:sz="0" w:space="0" w:color="auto"/>
        <w:bottom w:val="none" w:sz="0" w:space="0" w:color="auto"/>
        <w:right w:val="none" w:sz="0" w:space="0" w:color="auto"/>
      </w:divBdr>
    </w:div>
    <w:div w:id="1890874593">
      <w:bodyDiv w:val="1"/>
      <w:marLeft w:val="0"/>
      <w:marRight w:val="0"/>
      <w:marTop w:val="0"/>
      <w:marBottom w:val="0"/>
      <w:divBdr>
        <w:top w:val="none" w:sz="0" w:space="0" w:color="auto"/>
        <w:left w:val="none" w:sz="0" w:space="0" w:color="auto"/>
        <w:bottom w:val="none" w:sz="0" w:space="0" w:color="auto"/>
        <w:right w:val="none" w:sz="0" w:space="0" w:color="auto"/>
      </w:divBdr>
    </w:div>
    <w:div w:id="1898084431">
      <w:bodyDiv w:val="1"/>
      <w:marLeft w:val="0"/>
      <w:marRight w:val="0"/>
      <w:marTop w:val="0"/>
      <w:marBottom w:val="0"/>
      <w:divBdr>
        <w:top w:val="none" w:sz="0" w:space="0" w:color="auto"/>
        <w:left w:val="none" w:sz="0" w:space="0" w:color="auto"/>
        <w:bottom w:val="none" w:sz="0" w:space="0" w:color="auto"/>
        <w:right w:val="none" w:sz="0" w:space="0" w:color="auto"/>
      </w:divBdr>
      <w:divsChild>
        <w:div w:id="1080371089">
          <w:marLeft w:val="-5"/>
          <w:marRight w:val="0"/>
          <w:marTop w:val="0"/>
          <w:marBottom w:val="0"/>
          <w:divBdr>
            <w:top w:val="none" w:sz="0" w:space="0" w:color="auto"/>
            <w:left w:val="none" w:sz="0" w:space="0" w:color="auto"/>
            <w:bottom w:val="none" w:sz="0" w:space="0" w:color="auto"/>
            <w:right w:val="none" w:sz="0" w:space="0" w:color="auto"/>
          </w:divBdr>
        </w:div>
      </w:divsChild>
    </w:div>
    <w:div w:id="1909531764">
      <w:bodyDiv w:val="1"/>
      <w:marLeft w:val="0"/>
      <w:marRight w:val="0"/>
      <w:marTop w:val="0"/>
      <w:marBottom w:val="0"/>
      <w:divBdr>
        <w:top w:val="none" w:sz="0" w:space="0" w:color="auto"/>
        <w:left w:val="none" w:sz="0" w:space="0" w:color="auto"/>
        <w:bottom w:val="none" w:sz="0" w:space="0" w:color="auto"/>
        <w:right w:val="none" w:sz="0" w:space="0" w:color="auto"/>
      </w:divBdr>
    </w:div>
    <w:div w:id="1928079634">
      <w:bodyDiv w:val="1"/>
      <w:marLeft w:val="0"/>
      <w:marRight w:val="0"/>
      <w:marTop w:val="0"/>
      <w:marBottom w:val="0"/>
      <w:divBdr>
        <w:top w:val="none" w:sz="0" w:space="0" w:color="auto"/>
        <w:left w:val="none" w:sz="0" w:space="0" w:color="auto"/>
        <w:bottom w:val="none" w:sz="0" w:space="0" w:color="auto"/>
        <w:right w:val="none" w:sz="0" w:space="0" w:color="auto"/>
      </w:divBdr>
      <w:divsChild>
        <w:div w:id="1020619281">
          <w:marLeft w:val="0"/>
          <w:marRight w:val="0"/>
          <w:marTop w:val="0"/>
          <w:marBottom w:val="0"/>
          <w:divBdr>
            <w:top w:val="none" w:sz="0" w:space="0" w:color="auto"/>
            <w:left w:val="none" w:sz="0" w:space="0" w:color="auto"/>
            <w:bottom w:val="none" w:sz="0" w:space="0" w:color="auto"/>
            <w:right w:val="none" w:sz="0" w:space="0" w:color="auto"/>
          </w:divBdr>
          <w:divsChild>
            <w:div w:id="206913033">
              <w:marLeft w:val="0"/>
              <w:marRight w:val="0"/>
              <w:marTop w:val="0"/>
              <w:marBottom w:val="0"/>
              <w:divBdr>
                <w:top w:val="none" w:sz="0" w:space="0" w:color="auto"/>
                <w:left w:val="none" w:sz="0" w:space="0" w:color="auto"/>
                <w:bottom w:val="none" w:sz="0" w:space="0" w:color="auto"/>
                <w:right w:val="none" w:sz="0" w:space="0" w:color="auto"/>
              </w:divBdr>
            </w:div>
            <w:div w:id="440609536">
              <w:marLeft w:val="0"/>
              <w:marRight w:val="0"/>
              <w:marTop w:val="0"/>
              <w:marBottom w:val="0"/>
              <w:divBdr>
                <w:top w:val="none" w:sz="0" w:space="0" w:color="auto"/>
                <w:left w:val="none" w:sz="0" w:space="0" w:color="auto"/>
                <w:bottom w:val="none" w:sz="0" w:space="0" w:color="auto"/>
                <w:right w:val="none" w:sz="0" w:space="0" w:color="auto"/>
              </w:divBdr>
            </w:div>
            <w:div w:id="641235521">
              <w:marLeft w:val="0"/>
              <w:marRight w:val="0"/>
              <w:marTop w:val="0"/>
              <w:marBottom w:val="0"/>
              <w:divBdr>
                <w:top w:val="none" w:sz="0" w:space="0" w:color="auto"/>
                <w:left w:val="none" w:sz="0" w:space="0" w:color="auto"/>
                <w:bottom w:val="none" w:sz="0" w:space="0" w:color="auto"/>
                <w:right w:val="none" w:sz="0" w:space="0" w:color="auto"/>
              </w:divBdr>
            </w:div>
            <w:div w:id="908423463">
              <w:marLeft w:val="0"/>
              <w:marRight w:val="0"/>
              <w:marTop w:val="0"/>
              <w:marBottom w:val="0"/>
              <w:divBdr>
                <w:top w:val="none" w:sz="0" w:space="0" w:color="auto"/>
                <w:left w:val="none" w:sz="0" w:space="0" w:color="auto"/>
                <w:bottom w:val="none" w:sz="0" w:space="0" w:color="auto"/>
                <w:right w:val="none" w:sz="0" w:space="0" w:color="auto"/>
              </w:divBdr>
            </w:div>
            <w:div w:id="1085110519">
              <w:marLeft w:val="0"/>
              <w:marRight w:val="0"/>
              <w:marTop w:val="0"/>
              <w:marBottom w:val="0"/>
              <w:divBdr>
                <w:top w:val="none" w:sz="0" w:space="0" w:color="auto"/>
                <w:left w:val="none" w:sz="0" w:space="0" w:color="auto"/>
                <w:bottom w:val="none" w:sz="0" w:space="0" w:color="auto"/>
                <w:right w:val="none" w:sz="0" w:space="0" w:color="auto"/>
              </w:divBdr>
            </w:div>
            <w:div w:id="1098597309">
              <w:marLeft w:val="0"/>
              <w:marRight w:val="0"/>
              <w:marTop w:val="0"/>
              <w:marBottom w:val="0"/>
              <w:divBdr>
                <w:top w:val="none" w:sz="0" w:space="0" w:color="auto"/>
                <w:left w:val="none" w:sz="0" w:space="0" w:color="auto"/>
                <w:bottom w:val="none" w:sz="0" w:space="0" w:color="auto"/>
                <w:right w:val="none" w:sz="0" w:space="0" w:color="auto"/>
              </w:divBdr>
            </w:div>
            <w:div w:id="1179656878">
              <w:marLeft w:val="0"/>
              <w:marRight w:val="0"/>
              <w:marTop w:val="0"/>
              <w:marBottom w:val="0"/>
              <w:divBdr>
                <w:top w:val="none" w:sz="0" w:space="0" w:color="auto"/>
                <w:left w:val="none" w:sz="0" w:space="0" w:color="auto"/>
                <w:bottom w:val="none" w:sz="0" w:space="0" w:color="auto"/>
                <w:right w:val="none" w:sz="0" w:space="0" w:color="auto"/>
              </w:divBdr>
            </w:div>
            <w:div w:id="1626694047">
              <w:marLeft w:val="0"/>
              <w:marRight w:val="0"/>
              <w:marTop w:val="0"/>
              <w:marBottom w:val="0"/>
              <w:divBdr>
                <w:top w:val="none" w:sz="0" w:space="0" w:color="auto"/>
                <w:left w:val="none" w:sz="0" w:space="0" w:color="auto"/>
                <w:bottom w:val="none" w:sz="0" w:space="0" w:color="auto"/>
                <w:right w:val="none" w:sz="0" w:space="0" w:color="auto"/>
              </w:divBdr>
            </w:div>
            <w:div w:id="1858037562">
              <w:marLeft w:val="0"/>
              <w:marRight w:val="0"/>
              <w:marTop w:val="0"/>
              <w:marBottom w:val="0"/>
              <w:divBdr>
                <w:top w:val="none" w:sz="0" w:space="0" w:color="auto"/>
                <w:left w:val="none" w:sz="0" w:space="0" w:color="auto"/>
                <w:bottom w:val="none" w:sz="0" w:space="0" w:color="auto"/>
                <w:right w:val="none" w:sz="0" w:space="0" w:color="auto"/>
              </w:divBdr>
            </w:div>
            <w:div w:id="1920406627">
              <w:marLeft w:val="0"/>
              <w:marRight w:val="0"/>
              <w:marTop w:val="0"/>
              <w:marBottom w:val="0"/>
              <w:divBdr>
                <w:top w:val="none" w:sz="0" w:space="0" w:color="auto"/>
                <w:left w:val="none" w:sz="0" w:space="0" w:color="auto"/>
                <w:bottom w:val="none" w:sz="0" w:space="0" w:color="auto"/>
                <w:right w:val="none" w:sz="0" w:space="0" w:color="auto"/>
              </w:divBdr>
            </w:div>
            <w:div w:id="1932347753">
              <w:marLeft w:val="0"/>
              <w:marRight w:val="0"/>
              <w:marTop w:val="0"/>
              <w:marBottom w:val="0"/>
              <w:divBdr>
                <w:top w:val="none" w:sz="0" w:space="0" w:color="auto"/>
                <w:left w:val="none" w:sz="0" w:space="0" w:color="auto"/>
                <w:bottom w:val="none" w:sz="0" w:space="0" w:color="auto"/>
                <w:right w:val="none" w:sz="0" w:space="0" w:color="auto"/>
              </w:divBdr>
            </w:div>
            <w:div w:id="20343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37874">
      <w:bodyDiv w:val="1"/>
      <w:marLeft w:val="0"/>
      <w:marRight w:val="0"/>
      <w:marTop w:val="0"/>
      <w:marBottom w:val="0"/>
      <w:divBdr>
        <w:top w:val="none" w:sz="0" w:space="0" w:color="auto"/>
        <w:left w:val="none" w:sz="0" w:space="0" w:color="auto"/>
        <w:bottom w:val="none" w:sz="0" w:space="0" w:color="auto"/>
        <w:right w:val="none" w:sz="0" w:space="0" w:color="auto"/>
      </w:divBdr>
    </w:div>
    <w:div w:id="1982341618">
      <w:bodyDiv w:val="1"/>
      <w:marLeft w:val="0"/>
      <w:marRight w:val="0"/>
      <w:marTop w:val="0"/>
      <w:marBottom w:val="0"/>
      <w:divBdr>
        <w:top w:val="none" w:sz="0" w:space="0" w:color="auto"/>
        <w:left w:val="none" w:sz="0" w:space="0" w:color="auto"/>
        <w:bottom w:val="none" w:sz="0" w:space="0" w:color="auto"/>
        <w:right w:val="none" w:sz="0" w:space="0" w:color="auto"/>
      </w:divBdr>
    </w:div>
    <w:div w:id="1984044929">
      <w:bodyDiv w:val="1"/>
      <w:marLeft w:val="0"/>
      <w:marRight w:val="0"/>
      <w:marTop w:val="0"/>
      <w:marBottom w:val="0"/>
      <w:divBdr>
        <w:top w:val="none" w:sz="0" w:space="0" w:color="auto"/>
        <w:left w:val="none" w:sz="0" w:space="0" w:color="auto"/>
        <w:bottom w:val="none" w:sz="0" w:space="0" w:color="auto"/>
        <w:right w:val="none" w:sz="0" w:space="0" w:color="auto"/>
      </w:divBdr>
      <w:divsChild>
        <w:div w:id="18899567">
          <w:marLeft w:val="0"/>
          <w:marRight w:val="0"/>
          <w:marTop w:val="0"/>
          <w:marBottom w:val="0"/>
          <w:divBdr>
            <w:top w:val="none" w:sz="0" w:space="0" w:color="auto"/>
            <w:left w:val="none" w:sz="0" w:space="0" w:color="auto"/>
            <w:bottom w:val="none" w:sz="0" w:space="0" w:color="auto"/>
            <w:right w:val="none" w:sz="0" w:space="0" w:color="auto"/>
          </w:divBdr>
        </w:div>
        <w:div w:id="911962460">
          <w:marLeft w:val="0"/>
          <w:marRight w:val="0"/>
          <w:marTop w:val="0"/>
          <w:marBottom w:val="0"/>
          <w:divBdr>
            <w:top w:val="none" w:sz="0" w:space="0" w:color="auto"/>
            <w:left w:val="none" w:sz="0" w:space="0" w:color="auto"/>
            <w:bottom w:val="none" w:sz="0" w:space="0" w:color="auto"/>
            <w:right w:val="none" w:sz="0" w:space="0" w:color="auto"/>
          </w:divBdr>
          <w:divsChild>
            <w:div w:id="668294532">
              <w:marLeft w:val="0"/>
              <w:marRight w:val="0"/>
              <w:marTop w:val="0"/>
              <w:marBottom w:val="0"/>
              <w:divBdr>
                <w:top w:val="none" w:sz="0" w:space="0" w:color="auto"/>
                <w:left w:val="none" w:sz="0" w:space="0" w:color="auto"/>
                <w:bottom w:val="none" w:sz="0" w:space="0" w:color="auto"/>
                <w:right w:val="none" w:sz="0" w:space="0" w:color="auto"/>
              </w:divBdr>
            </w:div>
            <w:div w:id="834733816">
              <w:marLeft w:val="0"/>
              <w:marRight w:val="0"/>
              <w:marTop w:val="0"/>
              <w:marBottom w:val="0"/>
              <w:divBdr>
                <w:top w:val="none" w:sz="0" w:space="0" w:color="auto"/>
                <w:left w:val="none" w:sz="0" w:space="0" w:color="auto"/>
                <w:bottom w:val="none" w:sz="0" w:space="0" w:color="auto"/>
                <w:right w:val="none" w:sz="0" w:space="0" w:color="auto"/>
              </w:divBdr>
            </w:div>
            <w:div w:id="1132360793">
              <w:marLeft w:val="0"/>
              <w:marRight w:val="0"/>
              <w:marTop w:val="0"/>
              <w:marBottom w:val="0"/>
              <w:divBdr>
                <w:top w:val="none" w:sz="0" w:space="0" w:color="auto"/>
                <w:left w:val="none" w:sz="0" w:space="0" w:color="auto"/>
                <w:bottom w:val="none" w:sz="0" w:space="0" w:color="auto"/>
                <w:right w:val="none" w:sz="0" w:space="0" w:color="auto"/>
              </w:divBdr>
            </w:div>
            <w:div w:id="1360089108">
              <w:marLeft w:val="0"/>
              <w:marRight w:val="0"/>
              <w:marTop w:val="0"/>
              <w:marBottom w:val="0"/>
              <w:divBdr>
                <w:top w:val="none" w:sz="0" w:space="0" w:color="auto"/>
                <w:left w:val="none" w:sz="0" w:space="0" w:color="auto"/>
                <w:bottom w:val="none" w:sz="0" w:space="0" w:color="auto"/>
                <w:right w:val="none" w:sz="0" w:space="0" w:color="auto"/>
              </w:divBdr>
            </w:div>
            <w:div w:id="1399861473">
              <w:marLeft w:val="0"/>
              <w:marRight w:val="0"/>
              <w:marTop w:val="0"/>
              <w:marBottom w:val="0"/>
              <w:divBdr>
                <w:top w:val="none" w:sz="0" w:space="0" w:color="auto"/>
                <w:left w:val="none" w:sz="0" w:space="0" w:color="auto"/>
                <w:bottom w:val="none" w:sz="0" w:space="0" w:color="auto"/>
                <w:right w:val="none" w:sz="0" w:space="0" w:color="auto"/>
              </w:divBdr>
            </w:div>
            <w:div w:id="1957827250">
              <w:marLeft w:val="0"/>
              <w:marRight w:val="0"/>
              <w:marTop w:val="0"/>
              <w:marBottom w:val="0"/>
              <w:divBdr>
                <w:top w:val="none" w:sz="0" w:space="0" w:color="auto"/>
                <w:left w:val="none" w:sz="0" w:space="0" w:color="auto"/>
                <w:bottom w:val="none" w:sz="0" w:space="0" w:color="auto"/>
                <w:right w:val="none" w:sz="0" w:space="0" w:color="auto"/>
              </w:divBdr>
            </w:div>
            <w:div w:id="2071463042">
              <w:marLeft w:val="0"/>
              <w:marRight w:val="0"/>
              <w:marTop w:val="0"/>
              <w:marBottom w:val="0"/>
              <w:divBdr>
                <w:top w:val="none" w:sz="0" w:space="0" w:color="auto"/>
                <w:left w:val="none" w:sz="0" w:space="0" w:color="auto"/>
                <w:bottom w:val="none" w:sz="0" w:space="0" w:color="auto"/>
                <w:right w:val="none" w:sz="0" w:space="0" w:color="auto"/>
              </w:divBdr>
            </w:div>
          </w:divsChild>
        </w:div>
        <w:div w:id="1348673862">
          <w:marLeft w:val="0"/>
          <w:marRight w:val="0"/>
          <w:marTop w:val="0"/>
          <w:marBottom w:val="0"/>
          <w:divBdr>
            <w:top w:val="none" w:sz="0" w:space="0" w:color="auto"/>
            <w:left w:val="none" w:sz="0" w:space="0" w:color="auto"/>
            <w:bottom w:val="none" w:sz="0" w:space="0" w:color="auto"/>
            <w:right w:val="none" w:sz="0" w:space="0" w:color="auto"/>
          </w:divBdr>
        </w:div>
        <w:div w:id="1828203883">
          <w:marLeft w:val="0"/>
          <w:marRight w:val="0"/>
          <w:marTop w:val="0"/>
          <w:marBottom w:val="0"/>
          <w:divBdr>
            <w:top w:val="none" w:sz="0" w:space="0" w:color="auto"/>
            <w:left w:val="none" w:sz="0" w:space="0" w:color="auto"/>
            <w:bottom w:val="none" w:sz="0" w:space="0" w:color="auto"/>
            <w:right w:val="none" w:sz="0" w:space="0" w:color="auto"/>
          </w:divBdr>
        </w:div>
        <w:div w:id="1861239084">
          <w:marLeft w:val="0"/>
          <w:marRight w:val="0"/>
          <w:marTop w:val="0"/>
          <w:marBottom w:val="0"/>
          <w:divBdr>
            <w:top w:val="none" w:sz="0" w:space="0" w:color="auto"/>
            <w:left w:val="none" w:sz="0" w:space="0" w:color="auto"/>
            <w:bottom w:val="none" w:sz="0" w:space="0" w:color="auto"/>
            <w:right w:val="none" w:sz="0" w:space="0" w:color="auto"/>
          </w:divBdr>
        </w:div>
        <w:div w:id="2088459220">
          <w:marLeft w:val="0"/>
          <w:marRight w:val="0"/>
          <w:marTop w:val="0"/>
          <w:marBottom w:val="0"/>
          <w:divBdr>
            <w:top w:val="none" w:sz="0" w:space="0" w:color="auto"/>
            <w:left w:val="none" w:sz="0" w:space="0" w:color="auto"/>
            <w:bottom w:val="none" w:sz="0" w:space="0" w:color="auto"/>
            <w:right w:val="none" w:sz="0" w:space="0" w:color="auto"/>
          </w:divBdr>
        </w:div>
      </w:divsChild>
    </w:div>
    <w:div w:id="1996181801">
      <w:bodyDiv w:val="1"/>
      <w:marLeft w:val="0"/>
      <w:marRight w:val="0"/>
      <w:marTop w:val="0"/>
      <w:marBottom w:val="0"/>
      <w:divBdr>
        <w:top w:val="none" w:sz="0" w:space="0" w:color="auto"/>
        <w:left w:val="none" w:sz="0" w:space="0" w:color="auto"/>
        <w:bottom w:val="none" w:sz="0" w:space="0" w:color="auto"/>
        <w:right w:val="none" w:sz="0" w:space="0" w:color="auto"/>
      </w:divBdr>
    </w:div>
    <w:div w:id="2003730308">
      <w:bodyDiv w:val="1"/>
      <w:marLeft w:val="0"/>
      <w:marRight w:val="0"/>
      <w:marTop w:val="0"/>
      <w:marBottom w:val="0"/>
      <w:divBdr>
        <w:top w:val="none" w:sz="0" w:space="0" w:color="auto"/>
        <w:left w:val="none" w:sz="0" w:space="0" w:color="auto"/>
        <w:bottom w:val="none" w:sz="0" w:space="0" w:color="auto"/>
        <w:right w:val="none" w:sz="0" w:space="0" w:color="auto"/>
      </w:divBdr>
    </w:div>
    <w:div w:id="2006057151">
      <w:bodyDiv w:val="1"/>
      <w:marLeft w:val="0"/>
      <w:marRight w:val="0"/>
      <w:marTop w:val="0"/>
      <w:marBottom w:val="0"/>
      <w:divBdr>
        <w:top w:val="none" w:sz="0" w:space="0" w:color="auto"/>
        <w:left w:val="none" w:sz="0" w:space="0" w:color="auto"/>
        <w:bottom w:val="none" w:sz="0" w:space="0" w:color="auto"/>
        <w:right w:val="none" w:sz="0" w:space="0" w:color="auto"/>
      </w:divBdr>
      <w:divsChild>
        <w:div w:id="1565720832">
          <w:marLeft w:val="0"/>
          <w:marRight w:val="0"/>
          <w:marTop w:val="0"/>
          <w:marBottom w:val="0"/>
          <w:divBdr>
            <w:top w:val="none" w:sz="0" w:space="0" w:color="auto"/>
            <w:left w:val="none" w:sz="0" w:space="0" w:color="auto"/>
            <w:bottom w:val="none" w:sz="0" w:space="0" w:color="auto"/>
            <w:right w:val="none" w:sz="0" w:space="0" w:color="auto"/>
          </w:divBdr>
          <w:divsChild>
            <w:div w:id="107080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753036">
      <w:bodyDiv w:val="1"/>
      <w:marLeft w:val="0"/>
      <w:marRight w:val="0"/>
      <w:marTop w:val="0"/>
      <w:marBottom w:val="0"/>
      <w:divBdr>
        <w:top w:val="none" w:sz="0" w:space="0" w:color="auto"/>
        <w:left w:val="none" w:sz="0" w:space="0" w:color="auto"/>
        <w:bottom w:val="none" w:sz="0" w:space="0" w:color="auto"/>
        <w:right w:val="none" w:sz="0" w:space="0" w:color="auto"/>
      </w:divBdr>
    </w:div>
    <w:div w:id="2013097903">
      <w:bodyDiv w:val="1"/>
      <w:marLeft w:val="0"/>
      <w:marRight w:val="0"/>
      <w:marTop w:val="0"/>
      <w:marBottom w:val="0"/>
      <w:divBdr>
        <w:top w:val="none" w:sz="0" w:space="0" w:color="auto"/>
        <w:left w:val="none" w:sz="0" w:space="0" w:color="auto"/>
        <w:bottom w:val="none" w:sz="0" w:space="0" w:color="auto"/>
        <w:right w:val="none" w:sz="0" w:space="0" w:color="auto"/>
      </w:divBdr>
    </w:div>
    <w:div w:id="2016489468">
      <w:bodyDiv w:val="1"/>
      <w:marLeft w:val="0"/>
      <w:marRight w:val="0"/>
      <w:marTop w:val="0"/>
      <w:marBottom w:val="0"/>
      <w:divBdr>
        <w:top w:val="none" w:sz="0" w:space="0" w:color="auto"/>
        <w:left w:val="none" w:sz="0" w:space="0" w:color="auto"/>
        <w:bottom w:val="none" w:sz="0" w:space="0" w:color="auto"/>
        <w:right w:val="none" w:sz="0" w:space="0" w:color="auto"/>
      </w:divBdr>
      <w:divsChild>
        <w:div w:id="1088501130">
          <w:marLeft w:val="0"/>
          <w:marRight w:val="0"/>
          <w:marTop w:val="0"/>
          <w:marBottom w:val="0"/>
          <w:divBdr>
            <w:top w:val="none" w:sz="0" w:space="0" w:color="auto"/>
            <w:left w:val="none" w:sz="0" w:space="0" w:color="auto"/>
            <w:bottom w:val="none" w:sz="0" w:space="0" w:color="auto"/>
            <w:right w:val="none" w:sz="0" w:space="0" w:color="auto"/>
          </w:divBdr>
          <w:divsChild>
            <w:div w:id="25713805">
              <w:marLeft w:val="0"/>
              <w:marRight w:val="0"/>
              <w:marTop w:val="0"/>
              <w:marBottom w:val="0"/>
              <w:divBdr>
                <w:top w:val="none" w:sz="0" w:space="0" w:color="auto"/>
                <w:left w:val="none" w:sz="0" w:space="0" w:color="auto"/>
                <w:bottom w:val="none" w:sz="0" w:space="0" w:color="auto"/>
                <w:right w:val="none" w:sz="0" w:space="0" w:color="auto"/>
              </w:divBdr>
            </w:div>
            <w:div w:id="133722438">
              <w:marLeft w:val="0"/>
              <w:marRight w:val="0"/>
              <w:marTop w:val="0"/>
              <w:marBottom w:val="0"/>
              <w:divBdr>
                <w:top w:val="none" w:sz="0" w:space="0" w:color="auto"/>
                <w:left w:val="none" w:sz="0" w:space="0" w:color="auto"/>
                <w:bottom w:val="none" w:sz="0" w:space="0" w:color="auto"/>
                <w:right w:val="none" w:sz="0" w:space="0" w:color="auto"/>
              </w:divBdr>
            </w:div>
            <w:div w:id="305402606">
              <w:marLeft w:val="0"/>
              <w:marRight w:val="0"/>
              <w:marTop w:val="0"/>
              <w:marBottom w:val="0"/>
              <w:divBdr>
                <w:top w:val="none" w:sz="0" w:space="0" w:color="auto"/>
                <w:left w:val="none" w:sz="0" w:space="0" w:color="auto"/>
                <w:bottom w:val="none" w:sz="0" w:space="0" w:color="auto"/>
                <w:right w:val="none" w:sz="0" w:space="0" w:color="auto"/>
              </w:divBdr>
            </w:div>
            <w:div w:id="390543769">
              <w:marLeft w:val="0"/>
              <w:marRight w:val="0"/>
              <w:marTop w:val="0"/>
              <w:marBottom w:val="0"/>
              <w:divBdr>
                <w:top w:val="none" w:sz="0" w:space="0" w:color="auto"/>
                <w:left w:val="none" w:sz="0" w:space="0" w:color="auto"/>
                <w:bottom w:val="none" w:sz="0" w:space="0" w:color="auto"/>
                <w:right w:val="none" w:sz="0" w:space="0" w:color="auto"/>
              </w:divBdr>
            </w:div>
            <w:div w:id="729185856">
              <w:marLeft w:val="0"/>
              <w:marRight w:val="0"/>
              <w:marTop w:val="0"/>
              <w:marBottom w:val="0"/>
              <w:divBdr>
                <w:top w:val="none" w:sz="0" w:space="0" w:color="auto"/>
                <w:left w:val="none" w:sz="0" w:space="0" w:color="auto"/>
                <w:bottom w:val="none" w:sz="0" w:space="0" w:color="auto"/>
                <w:right w:val="none" w:sz="0" w:space="0" w:color="auto"/>
              </w:divBdr>
            </w:div>
            <w:div w:id="751202288">
              <w:marLeft w:val="0"/>
              <w:marRight w:val="0"/>
              <w:marTop w:val="0"/>
              <w:marBottom w:val="0"/>
              <w:divBdr>
                <w:top w:val="none" w:sz="0" w:space="0" w:color="auto"/>
                <w:left w:val="none" w:sz="0" w:space="0" w:color="auto"/>
                <w:bottom w:val="none" w:sz="0" w:space="0" w:color="auto"/>
                <w:right w:val="none" w:sz="0" w:space="0" w:color="auto"/>
              </w:divBdr>
            </w:div>
            <w:div w:id="828210533">
              <w:marLeft w:val="0"/>
              <w:marRight w:val="0"/>
              <w:marTop w:val="0"/>
              <w:marBottom w:val="0"/>
              <w:divBdr>
                <w:top w:val="none" w:sz="0" w:space="0" w:color="auto"/>
                <w:left w:val="none" w:sz="0" w:space="0" w:color="auto"/>
                <w:bottom w:val="none" w:sz="0" w:space="0" w:color="auto"/>
                <w:right w:val="none" w:sz="0" w:space="0" w:color="auto"/>
              </w:divBdr>
            </w:div>
            <w:div w:id="923877193">
              <w:marLeft w:val="0"/>
              <w:marRight w:val="0"/>
              <w:marTop w:val="0"/>
              <w:marBottom w:val="0"/>
              <w:divBdr>
                <w:top w:val="none" w:sz="0" w:space="0" w:color="auto"/>
                <w:left w:val="none" w:sz="0" w:space="0" w:color="auto"/>
                <w:bottom w:val="none" w:sz="0" w:space="0" w:color="auto"/>
                <w:right w:val="none" w:sz="0" w:space="0" w:color="auto"/>
              </w:divBdr>
            </w:div>
            <w:div w:id="941112092">
              <w:marLeft w:val="0"/>
              <w:marRight w:val="0"/>
              <w:marTop w:val="0"/>
              <w:marBottom w:val="0"/>
              <w:divBdr>
                <w:top w:val="none" w:sz="0" w:space="0" w:color="auto"/>
                <w:left w:val="none" w:sz="0" w:space="0" w:color="auto"/>
                <w:bottom w:val="none" w:sz="0" w:space="0" w:color="auto"/>
                <w:right w:val="none" w:sz="0" w:space="0" w:color="auto"/>
              </w:divBdr>
            </w:div>
            <w:div w:id="990982945">
              <w:marLeft w:val="0"/>
              <w:marRight w:val="0"/>
              <w:marTop w:val="0"/>
              <w:marBottom w:val="0"/>
              <w:divBdr>
                <w:top w:val="none" w:sz="0" w:space="0" w:color="auto"/>
                <w:left w:val="none" w:sz="0" w:space="0" w:color="auto"/>
                <w:bottom w:val="none" w:sz="0" w:space="0" w:color="auto"/>
                <w:right w:val="none" w:sz="0" w:space="0" w:color="auto"/>
              </w:divBdr>
            </w:div>
            <w:div w:id="1007709241">
              <w:marLeft w:val="0"/>
              <w:marRight w:val="0"/>
              <w:marTop w:val="0"/>
              <w:marBottom w:val="0"/>
              <w:divBdr>
                <w:top w:val="none" w:sz="0" w:space="0" w:color="auto"/>
                <w:left w:val="none" w:sz="0" w:space="0" w:color="auto"/>
                <w:bottom w:val="none" w:sz="0" w:space="0" w:color="auto"/>
                <w:right w:val="none" w:sz="0" w:space="0" w:color="auto"/>
              </w:divBdr>
            </w:div>
            <w:div w:id="2068796218">
              <w:marLeft w:val="0"/>
              <w:marRight w:val="0"/>
              <w:marTop w:val="0"/>
              <w:marBottom w:val="0"/>
              <w:divBdr>
                <w:top w:val="none" w:sz="0" w:space="0" w:color="auto"/>
                <w:left w:val="none" w:sz="0" w:space="0" w:color="auto"/>
                <w:bottom w:val="none" w:sz="0" w:space="0" w:color="auto"/>
                <w:right w:val="none" w:sz="0" w:space="0" w:color="auto"/>
              </w:divBdr>
            </w:div>
            <w:div w:id="212534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764072">
      <w:bodyDiv w:val="1"/>
      <w:marLeft w:val="0"/>
      <w:marRight w:val="0"/>
      <w:marTop w:val="0"/>
      <w:marBottom w:val="0"/>
      <w:divBdr>
        <w:top w:val="none" w:sz="0" w:space="0" w:color="auto"/>
        <w:left w:val="none" w:sz="0" w:space="0" w:color="auto"/>
        <w:bottom w:val="none" w:sz="0" w:space="0" w:color="auto"/>
        <w:right w:val="none" w:sz="0" w:space="0" w:color="auto"/>
      </w:divBdr>
    </w:div>
    <w:div w:id="2042972150">
      <w:bodyDiv w:val="1"/>
      <w:marLeft w:val="0"/>
      <w:marRight w:val="0"/>
      <w:marTop w:val="0"/>
      <w:marBottom w:val="0"/>
      <w:divBdr>
        <w:top w:val="none" w:sz="0" w:space="0" w:color="auto"/>
        <w:left w:val="none" w:sz="0" w:space="0" w:color="auto"/>
        <w:bottom w:val="none" w:sz="0" w:space="0" w:color="auto"/>
        <w:right w:val="none" w:sz="0" w:space="0" w:color="auto"/>
      </w:divBdr>
      <w:divsChild>
        <w:div w:id="230701096">
          <w:marLeft w:val="0"/>
          <w:marRight w:val="0"/>
          <w:marTop w:val="0"/>
          <w:marBottom w:val="0"/>
          <w:divBdr>
            <w:top w:val="none" w:sz="0" w:space="0" w:color="auto"/>
            <w:left w:val="none" w:sz="0" w:space="0" w:color="auto"/>
            <w:bottom w:val="none" w:sz="0" w:space="0" w:color="auto"/>
            <w:right w:val="none" w:sz="0" w:space="0" w:color="auto"/>
          </w:divBdr>
        </w:div>
        <w:div w:id="818379150">
          <w:marLeft w:val="0"/>
          <w:marRight w:val="0"/>
          <w:marTop w:val="0"/>
          <w:marBottom w:val="0"/>
          <w:divBdr>
            <w:top w:val="none" w:sz="0" w:space="0" w:color="auto"/>
            <w:left w:val="none" w:sz="0" w:space="0" w:color="auto"/>
            <w:bottom w:val="none" w:sz="0" w:space="0" w:color="auto"/>
            <w:right w:val="none" w:sz="0" w:space="0" w:color="auto"/>
          </w:divBdr>
        </w:div>
        <w:div w:id="1108887954">
          <w:marLeft w:val="0"/>
          <w:marRight w:val="0"/>
          <w:marTop w:val="0"/>
          <w:marBottom w:val="0"/>
          <w:divBdr>
            <w:top w:val="none" w:sz="0" w:space="0" w:color="auto"/>
            <w:left w:val="none" w:sz="0" w:space="0" w:color="auto"/>
            <w:bottom w:val="none" w:sz="0" w:space="0" w:color="auto"/>
            <w:right w:val="none" w:sz="0" w:space="0" w:color="auto"/>
          </w:divBdr>
        </w:div>
        <w:div w:id="1168061770">
          <w:marLeft w:val="0"/>
          <w:marRight w:val="0"/>
          <w:marTop w:val="0"/>
          <w:marBottom w:val="0"/>
          <w:divBdr>
            <w:top w:val="none" w:sz="0" w:space="0" w:color="auto"/>
            <w:left w:val="none" w:sz="0" w:space="0" w:color="auto"/>
            <w:bottom w:val="none" w:sz="0" w:space="0" w:color="auto"/>
            <w:right w:val="none" w:sz="0" w:space="0" w:color="auto"/>
          </w:divBdr>
        </w:div>
        <w:div w:id="1241789409">
          <w:marLeft w:val="0"/>
          <w:marRight w:val="0"/>
          <w:marTop w:val="0"/>
          <w:marBottom w:val="0"/>
          <w:divBdr>
            <w:top w:val="none" w:sz="0" w:space="0" w:color="auto"/>
            <w:left w:val="none" w:sz="0" w:space="0" w:color="auto"/>
            <w:bottom w:val="none" w:sz="0" w:space="0" w:color="auto"/>
            <w:right w:val="none" w:sz="0" w:space="0" w:color="auto"/>
          </w:divBdr>
        </w:div>
        <w:div w:id="1403328997">
          <w:marLeft w:val="0"/>
          <w:marRight w:val="0"/>
          <w:marTop w:val="0"/>
          <w:marBottom w:val="0"/>
          <w:divBdr>
            <w:top w:val="none" w:sz="0" w:space="0" w:color="auto"/>
            <w:left w:val="none" w:sz="0" w:space="0" w:color="auto"/>
            <w:bottom w:val="none" w:sz="0" w:space="0" w:color="auto"/>
            <w:right w:val="none" w:sz="0" w:space="0" w:color="auto"/>
          </w:divBdr>
        </w:div>
        <w:div w:id="1568761596">
          <w:marLeft w:val="0"/>
          <w:marRight w:val="0"/>
          <w:marTop w:val="0"/>
          <w:marBottom w:val="0"/>
          <w:divBdr>
            <w:top w:val="none" w:sz="0" w:space="0" w:color="auto"/>
            <w:left w:val="none" w:sz="0" w:space="0" w:color="auto"/>
            <w:bottom w:val="none" w:sz="0" w:space="0" w:color="auto"/>
            <w:right w:val="none" w:sz="0" w:space="0" w:color="auto"/>
          </w:divBdr>
        </w:div>
        <w:div w:id="1789545008">
          <w:marLeft w:val="0"/>
          <w:marRight w:val="0"/>
          <w:marTop w:val="0"/>
          <w:marBottom w:val="0"/>
          <w:divBdr>
            <w:top w:val="none" w:sz="0" w:space="0" w:color="auto"/>
            <w:left w:val="none" w:sz="0" w:space="0" w:color="auto"/>
            <w:bottom w:val="none" w:sz="0" w:space="0" w:color="auto"/>
            <w:right w:val="none" w:sz="0" w:space="0" w:color="auto"/>
          </w:divBdr>
        </w:div>
        <w:div w:id="1841313627">
          <w:marLeft w:val="0"/>
          <w:marRight w:val="0"/>
          <w:marTop w:val="0"/>
          <w:marBottom w:val="0"/>
          <w:divBdr>
            <w:top w:val="none" w:sz="0" w:space="0" w:color="auto"/>
            <w:left w:val="none" w:sz="0" w:space="0" w:color="auto"/>
            <w:bottom w:val="none" w:sz="0" w:space="0" w:color="auto"/>
            <w:right w:val="none" w:sz="0" w:space="0" w:color="auto"/>
          </w:divBdr>
        </w:div>
        <w:div w:id="2012640036">
          <w:marLeft w:val="0"/>
          <w:marRight w:val="0"/>
          <w:marTop w:val="0"/>
          <w:marBottom w:val="0"/>
          <w:divBdr>
            <w:top w:val="none" w:sz="0" w:space="0" w:color="auto"/>
            <w:left w:val="none" w:sz="0" w:space="0" w:color="auto"/>
            <w:bottom w:val="none" w:sz="0" w:space="0" w:color="auto"/>
            <w:right w:val="none" w:sz="0" w:space="0" w:color="auto"/>
          </w:divBdr>
        </w:div>
        <w:div w:id="2051689534">
          <w:marLeft w:val="0"/>
          <w:marRight w:val="0"/>
          <w:marTop w:val="0"/>
          <w:marBottom w:val="0"/>
          <w:divBdr>
            <w:top w:val="none" w:sz="0" w:space="0" w:color="auto"/>
            <w:left w:val="none" w:sz="0" w:space="0" w:color="auto"/>
            <w:bottom w:val="none" w:sz="0" w:space="0" w:color="auto"/>
            <w:right w:val="none" w:sz="0" w:space="0" w:color="auto"/>
          </w:divBdr>
        </w:div>
        <w:div w:id="2127848833">
          <w:marLeft w:val="0"/>
          <w:marRight w:val="0"/>
          <w:marTop w:val="0"/>
          <w:marBottom w:val="0"/>
          <w:divBdr>
            <w:top w:val="none" w:sz="0" w:space="0" w:color="auto"/>
            <w:left w:val="none" w:sz="0" w:space="0" w:color="auto"/>
            <w:bottom w:val="none" w:sz="0" w:space="0" w:color="auto"/>
            <w:right w:val="none" w:sz="0" w:space="0" w:color="auto"/>
          </w:divBdr>
        </w:div>
      </w:divsChild>
    </w:div>
    <w:div w:id="2048604836">
      <w:bodyDiv w:val="1"/>
      <w:marLeft w:val="0"/>
      <w:marRight w:val="0"/>
      <w:marTop w:val="0"/>
      <w:marBottom w:val="0"/>
      <w:divBdr>
        <w:top w:val="none" w:sz="0" w:space="0" w:color="auto"/>
        <w:left w:val="none" w:sz="0" w:space="0" w:color="auto"/>
        <w:bottom w:val="none" w:sz="0" w:space="0" w:color="auto"/>
        <w:right w:val="none" w:sz="0" w:space="0" w:color="auto"/>
      </w:divBdr>
    </w:div>
    <w:div w:id="2054839875">
      <w:bodyDiv w:val="1"/>
      <w:marLeft w:val="0"/>
      <w:marRight w:val="0"/>
      <w:marTop w:val="0"/>
      <w:marBottom w:val="0"/>
      <w:divBdr>
        <w:top w:val="none" w:sz="0" w:space="0" w:color="auto"/>
        <w:left w:val="none" w:sz="0" w:space="0" w:color="auto"/>
        <w:bottom w:val="none" w:sz="0" w:space="0" w:color="auto"/>
        <w:right w:val="none" w:sz="0" w:space="0" w:color="auto"/>
      </w:divBdr>
    </w:div>
    <w:div w:id="2060398109">
      <w:bodyDiv w:val="1"/>
      <w:marLeft w:val="0"/>
      <w:marRight w:val="0"/>
      <w:marTop w:val="0"/>
      <w:marBottom w:val="0"/>
      <w:divBdr>
        <w:top w:val="none" w:sz="0" w:space="0" w:color="auto"/>
        <w:left w:val="none" w:sz="0" w:space="0" w:color="auto"/>
        <w:bottom w:val="none" w:sz="0" w:space="0" w:color="auto"/>
        <w:right w:val="none" w:sz="0" w:space="0" w:color="auto"/>
      </w:divBdr>
      <w:divsChild>
        <w:div w:id="304429992">
          <w:marLeft w:val="0"/>
          <w:marRight w:val="0"/>
          <w:marTop w:val="0"/>
          <w:marBottom w:val="0"/>
          <w:divBdr>
            <w:top w:val="none" w:sz="0" w:space="0" w:color="auto"/>
            <w:left w:val="none" w:sz="0" w:space="0" w:color="auto"/>
            <w:bottom w:val="none" w:sz="0" w:space="0" w:color="auto"/>
            <w:right w:val="none" w:sz="0" w:space="0" w:color="auto"/>
          </w:divBdr>
        </w:div>
        <w:div w:id="424225423">
          <w:marLeft w:val="0"/>
          <w:marRight w:val="0"/>
          <w:marTop w:val="0"/>
          <w:marBottom w:val="0"/>
          <w:divBdr>
            <w:top w:val="none" w:sz="0" w:space="0" w:color="auto"/>
            <w:left w:val="none" w:sz="0" w:space="0" w:color="auto"/>
            <w:bottom w:val="none" w:sz="0" w:space="0" w:color="auto"/>
            <w:right w:val="none" w:sz="0" w:space="0" w:color="auto"/>
          </w:divBdr>
        </w:div>
        <w:div w:id="497579150">
          <w:marLeft w:val="0"/>
          <w:marRight w:val="0"/>
          <w:marTop w:val="0"/>
          <w:marBottom w:val="0"/>
          <w:divBdr>
            <w:top w:val="none" w:sz="0" w:space="0" w:color="auto"/>
            <w:left w:val="none" w:sz="0" w:space="0" w:color="auto"/>
            <w:bottom w:val="none" w:sz="0" w:space="0" w:color="auto"/>
            <w:right w:val="none" w:sz="0" w:space="0" w:color="auto"/>
          </w:divBdr>
        </w:div>
        <w:div w:id="649482353">
          <w:marLeft w:val="0"/>
          <w:marRight w:val="0"/>
          <w:marTop w:val="0"/>
          <w:marBottom w:val="0"/>
          <w:divBdr>
            <w:top w:val="none" w:sz="0" w:space="0" w:color="auto"/>
            <w:left w:val="none" w:sz="0" w:space="0" w:color="auto"/>
            <w:bottom w:val="none" w:sz="0" w:space="0" w:color="auto"/>
            <w:right w:val="none" w:sz="0" w:space="0" w:color="auto"/>
          </w:divBdr>
        </w:div>
        <w:div w:id="683555143">
          <w:marLeft w:val="0"/>
          <w:marRight w:val="0"/>
          <w:marTop w:val="0"/>
          <w:marBottom w:val="0"/>
          <w:divBdr>
            <w:top w:val="none" w:sz="0" w:space="0" w:color="auto"/>
            <w:left w:val="none" w:sz="0" w:space="0" w:color="auto"/>
            <w:bottom w:val="none" w:sz="0" w:space="0" w:color="auto"/>
            <w:right w:val="none" w:sz="0" w:space="0" w:color="auto"/>
          </w:divBdr>
        </w:div>
        <w:div w:id="993486956">
          <w:marLeft w:val="0"/>
          <w:marRight w:val="0"/>
          <w:marTop w:val="0"/>
          <w:marBottom w:val="0"/>
          <w:divBdr>
            <w:top w:val="none" w:sz="0" w:space="0" w:color="auto"/>
            <w:left w:val="none" w:sz="0" w:space="0" w:color="auto"/>
            <w:bottom w:val="none" w:sz="0" w:space="0" w:color="auto"/>
            <w:right w:val="none" w:sz="0" w:space="0" w:color="auto"/>
          </w:divBdr>
        </w:div>
        <w:div w:id="1101074953">
          <w:marLeft w:val="0"/>
          <w:marRight w:val="0"/>
          <w:marTop w:val="0"/>
          <w:marBottom w:val="0"/>
          <w:divBdr>
            <w:top w:val="none" w:sz="0" w:space="0" w:color="auto"/>
            <w:left w:val="none" w:sz="0" w:space="0" w:color="auto"/>
            <w:bottom w:val="none" w:sz="0" w:space="0" w:color="auto"/>
            <w:right w:val="none" w:sz="0" w:space="0" w:color="auto"/>
          </w:divBdr>
        </w:div>
        <w:div w:id="1346323086">
          <w:marLeft w:val="0"/>
          <w:marRight w:val="0"/>
          <w:marTop w:val="0"/>
          <w:marBottom w:val="0"/>
          <w:divBdr>
            <w:top w:val="none" w:sz="0" w:space="0" w:color="auto"/>
            <w:left w:val="none" w:sz="0" w:space="0" w:color="auto"/>
            <w:bottom w:val="none" w:sz="0" w:space="0" w:color="auto"/>
            <w:right w:val="none" w:sz="0" w:space="0" w:color="auto"/>
          </w:divBdr>
        </w:div>
        <w:div w:id="1683170074">
          <w:marLeft w:val="0"/>
          <w:marRight w:val="0"/>
          <w:marTop w:val="0"/>
          <w:marBottom w:val="0"/>
          <w:divBdr>
            <w:top w:val="none" w:sz="0" w:space="0" w:color="auto"/>
            <w:left w:val="none" w:sz="0" w:space="0" w:color="auto"/>
            <w:bottom w:val="none" w:sz="0" w:space="0" w:color="auto"/>
            <w:right w:val="none" w:sz="0" w:space="0" w:color="auto"/>
          </w:divBdr>
        </w:div>
        <w:div w:id="1868638798">
          <w:marLeft w:val="0"/>
          <w:marRight w:val="0"/>
          <w:marTop w:val="0"/>
          <w:marBottom w:val="0"/>
          <w:divBdr>
            <w:top w:val="none" w:sz="0" w:space="0" w:color="auto"/>
            <w:left w:val="none" w:sz="0" w:space="0" w:color="auto"/>
            <w:bottom w:val="none" w:sz="0" w:space="0" w:color="auto"/>
            <w:right w:val="none" w:sz="0" w:space="0" w:color="auto"/>
          </w:divBdr>
        </w:div>
        <w:div w:id="1964730707">
          <w:marLeft w:val="0"/>
          <w:marRight w:val="0"/>
          <w:marTop w:val="0"/>
          <w:marBottom w:val="0"/>
          <w:divBdr>
            <w:top w:val="none" w:sz="0" w:space="0" w:color="auto"/>
            <w:left w:val="none" w:sz="0" w:space="0" w:color="auto"/>
            <w:bottom w:val="none" w:sz="0" w:space="0" w:color="auto"/>
            <w:right w:val="none" w:sz="0" w:space="0" w:color="auto"/>
          </w:divBdr>
        </w:div>
        <w:div w:id="2029788924">
          <w:marLeft w:val="0"/>
          <w:marRight w:val="0"/>
          <w:marTop w:val="0"/>
          <w:marBottom w:val="0"/>
          <w:divBdr>
            <w:top w:val="none" w:sz="0" w:space="0" w:color="auto"/>
            <w:left w:val="none" w:sz="0" w:space="0" w:color="auto"/>
            <w:bottom w:val="none" w:sz="0" w:space="0" w:color="auto"/>
            <w:right w:val="none" w:sz="0" w:space="0" w:color="auto"/>
          </w:divBdr>
        </w:div>
      </w:divsChild>
    </w:div>
    <w:div w:id="2066563122">
      <w:bodyDiv w:val="1"/>
      <w:marLeft w:val="0"/>
      <w:marRight w:val="0"/>
      <w:marTop w:val="0"/>
      <w:marBottom w:val="0"/>
      <w:divBdr>
        <w:top w:val="none" w:sz="0" w:space="0" w:color="auto"/>
        <w:left w:val="none" w:sz="0" w:space="0" w:color="auto"/>
        <w:bottom w:val="none" w:sz="0" w:space="0" w:color="auto"/>
        <w:right w:val="none" w:sz="0" w:space="0" w:color="auto"/>
      </w:divBdr>
    </w:div>
    <w:div w:id="2073111950">
      <w:bodyDiv w:val="1"/>
      <w:marLeft w:val="0"/>
      <w:marRight w:val="0"/>
      <w:marTop w:val="0"/>
      <w:marBottom w:val="0"/>
      <w:divBdr>
        <w:top w:val="none" w:sz="0" w:space="0" w:color="auto"/>
        <w:left w:val="none" w:sz="0" w:space="0" w:color="auto"/>
        <w:bottom w:val="none" w:sz="0" w:space="0" w:color="auto"/>
        <w:right w:val="none" w:sz="0" w:space="0" w:color="auto"/>
      </w:divBdr>
    </w:div>
    <w:div w:id="2083061853">
      <w:bodyDiv w:val="1"/>
      <w:marLeft w:val="0"/>
      <w:marRight w:val="0"/>
      <w:marTop w:val="0"/>
      <w:marBottom w:val="0"/>
      <w:divBdr>
        <w:top w:val="none" w:sz="0" w:space="0" w:color="auto"/>
        <w:left w:val="none" w:sz="0" w:space="0" w:color="auto"/>
        <w:bottom w:val="none" w:sz="0" w:space="0" w:color="auto"/>
        <w:right w:val="none" w:sz="0" w:space="0" w:color="auto"/>
      </w:divBdr>
      <w:divsChild>
        <w:div w:id="671493315">
          <w:marLeft w:val="0"/>
          <w:marRight w:val="0"/>
          <w:marTop w:val="0"/>
          <w:marBottom w:val="0"/>
          <w:divBdr>
            <w:top w:val="none" w:sz="0" w:space="0" w:color="auto"/>
            <w:left w:val="none" w:sz="0" w:space="0" w:color="auto"/>
            <w:bottom w:val="none" w:sz="0" w:space="0" w:color="auto"/>
            <w:right w:val="none" w:sz="0" w:space="0" w:color="auto"/>
          </w:divBdr>
        </w:div>
        <w:div w:id="1523519325">
          <w:marLeft w:val="0"/>
          <w:marRight w:val="0"/>
          <w:marTop w:val="0"/>
          <w:marBottom w:val="0"/>
          <w:divBdr>
            <w:top w:val="none" w:sz="0" w:space="0" w:color="auto"/>
            <w:left w:val="none" w:sz="0" w:space="0" w:color="auto"/>
            <w:bottom w:val="none" w:sz="0" w:space="0" w:color="auto"/>
            <w:right w:val="none" w:sz="0" w:space="0" w:color="auto"/>
          </w:divBdr>
        </w:div>
      </w:divsChild>
    </w:div>
    <w:div w:id="2084712541">
      <w:bodyDiv w:val="1"/>
      <w:marLeft w:val="0"/>
      <w:marRight w:val="0"/>
      <w:marTop w:val="0"/>
      <w:marBottom w:val="0"/>
      <w:divBdr>
        <w:top w:val="none" w:sz="0" w:space="0" w:color="auto"/>
        <w:left w:val="none" w:sz="0" w:space="0" w:color="auto"/>
        <w:bottom w:val="none" w:sz="0" w:space="0" w:color="auto"/>
        <w:right w:val="none" w:sz="0" w:space="0" w:color="auto"/>
      </w:divBdr>
    </w:div>
    <w:div w:id="2087341330">
      <w:bodyDiv w:val="1"/>
      <w:marLeft w:val="0"/>
      <w:marRight w:val="0"/>
      <w:marTop w:val="0"/>
      <w:marBottom w:val="0"/>
      <w:divBdr>
        <w:top w:val="none" w:sz="0" w:space="0" w:color="auto"/>
        <w:left w:val="none" w:sz="0" w:space="0" w:color="auto"/>
        <w:bottom w:val="none" w:sz="0" w:space="0" w:color="auto"/>
        <w:right w:val="none" w:sz="0" w:space="0" w:color="auto"/>
      </w:divBdr>
      <w:divsChild>
        <w:div w:id="40177180">
          <w:marLeft w:val="0"/>
          <w:marRight w:val="0"/>
          <w:marTop w:val="0"/>
          <w:marBottom w:val="0"/>
          <w:divBdr>
            <w:top w:val="none" w:sz="0" w:space="0" w:color="auto"/>
            <w:left w:val="none" w:sz="0" w:space="0" w:color="auto"/>
            <w:bottom w:val="none" w:sz="0" w:space="0" w:color="auto"/>
            <w:right w:val="none" w:sz="0" w:space="0" w:color="auto"/>
          </w:divBdr>
        </w:div>
        <w:div w:id="720641379">
          <w:marLeft w:val="0"/>
          <w:marRight w:val="0"/>
          <w:marTop w:val="0"/>
          <w:marBottom w:val="0"/>
          <w:divBdr>
            <w:top w:val="none" w:sz="0" w:space="0" w:color="auto"/>
            <w:left w:val="none" w:sz="0" w:space="0" w:color="auto"/>
            <w:bottom w:val="none" w:sz="0" w:space="0" w:color="auto"/>
            <w:right w:val="none" w:sz="0" w:space="0" w:color="auto"/>
          </w:divBdr>
        </w:div>
        <w:div w:id="910702891">
          <w:marLeft w:val="0"/>
          <w:marRight w:val="0"/>
          <w:marTop w:val="0"/>
          <w:marBottom w:val="0"/>
          <w:divBdr>
            <w:top w:val="none" w:sz="0" w:space="0" w:color="auto"/>
            <w:left w:val="none" w:sz="0" w:space="0" w:color="auto"/>
            <w:bottom w:val="none" w:sz="0" w:space="0" w:color="auto"/>
            <w:right w:val="none" w:sz="0" w:space="0" w:color="auto"/>
          </w:divBdr>
        </w:div>
      </w:divsChild>
    </w:div>
    <w:div w:id="2091194853">
      <w:bodyDiv w:val="1"/>
      <w:marLeft w:val="0"/>
      <w:marRight w:val="0"/>
      <w:marTop w:val="0"/>
      <w:marBottom w:val="0"/>
      <w:divBdr>
        <w:top w:val="none" w:sz="0" w:space="0" w:color="auto"/>
        <w:left w:val="none" w:sz="0" w:space="0" w:color="auto"/>
        <w:bottom w:val="none" w:sz="0" w:space="0" w:color="auto"/>
        <w:right w:val="none" w:sz="0" w:space="0" w:color="auto"/>
      </w:divBdr>
    </w:div>
    <w:div w:id="2111314772">
      <w:bodyDiv w:val="1"/>
      <w:marLeft w:val="0"/>
      <w:marRight w:val="0"/>
      <w:marTop w:val="0"/>
      <w:marBottom w:val="0"/>
      <w:divBdr>
        <w:top w:val="none" w:sz="0" w:space="0" w:color="auto"/>
        <w:left w:val="none" w:sz="0" w:space="0" w:color="auto"/>
        <w:bottom w:val="none" w:sz="0" w:space="0" w:color="auto"/>
        <w:right w:val="none" w:sz="0" w:space="0" w:color="auto"/>
      </w:divBdr>
      <w:divsChild>
        <w:div w:id="230582324">
          <w:marLeft w:val="0"/>
          <w:marRight w:val="0"/>
          <w:marTop w:val="0"/>
          <w:marBottom w:val="0"/>
          <w:divBdr>
            <w:top w:val="none" w:sz="0" w:space="0" w:color="auto"/>
            <w:left w:val="none" w:sz="0" w:space="0" w:color="auto"/>
            <w:bottom w:val="none" w:sz="0" w:space="0" w:color="auto"/>
            <w:right w:val="none" w:sz="0" w:space="0" w:color="auto"/>
          </w:divBdr>
        </w:div>
        <w:div w:id="820728667">
          <w:marLeft w:val="0"/>
          <w:marRight w:val="0"/>
          <w:marTop w:val="0"/>
          <w:marBottom w:val="0"/>
          <w:divBdr>
            <w:top w:val="none" w:sz="0" w:space="0" w:color="auto"/>
            <w:left w:val="none" w:sz="0" w:space="0" w:color="auto"/>
            <w:bottom w:val="none" w:sz="0" w:space="0" w:color="auto"/>
            <w:right w:val="none" w:sz="0" w:space="0" w:color="auto"/>
          </w:divBdr>
        </w:div>
        <w:div w:id="1830751274">
          <w:marLeft w:val="0"/>
          <w:marRight w:val="0"/>
          <w:marTop w:val="0"/>
          <w:marBottom w:val="0"/>
          <w:divBdr>
            <w:top w:val="none" w:sz="0" w:space="0" w:color="auto"/>
            <w:left w:val="none" w:sz="0" w:space="0" w:color="auto"/>
            <w:bottom w:val="none" w:sz="0" w:space="0" w:color="auto"/>
            <w:right w:val="none" w:sz="0" w:space="0" w:color="auto"/>
          </w:divBdr>
        </w:div>
        <w:div w:id="1868449243">
          <w:marLeft w:val="0"/>
          <w:marRight w:val="0"/>
          <w:marTop w:val="0"/>
          <w:marBottom w:val="0"/>
          <w:divBdr>
            <w:top w:val="none" w:sz="0" w:space="0" w:color="auto"/>
            <w:left w:val="none" w:sz="0" w:space="0" w:color="auto"/>
            <w:bottom w:val="none" w:sz="0" w:space="0" w:color="auto"/>
            <w:right w:val="none" w:sz="0" w:space="0" w:color="auto"/>
          </w:divBdr>
        </w:div>
      </w:divsChild>
    </w:div>
    <w:div w:id="2112583740">
      <w:bodyDiv w:val="1"/>
      <w:marLeft w:val="0"/>
      <w:marRight w:val="0"/>
      <w:marTop w:val="0"/>
      <w:marBottom w:val="0"/>
      <w:divBdr>
        <w:top w:val="none" w:sz="0" w:space="0" w:color="auto"/>
        <w:left w:val="none" w:sz="0" w:space="0" w:color="auto"/>
        <w:bottom w:val="none" w:sz="0" w:space="0" w:color="auto"/>
        <w:right w:val="none" w:sz="0" w:space="0" w:color="auto"/>
      </w:divBdr>
    </w:div>
    <w:div w:id="2117173197">
      <w:bodyDiv w:val="1"/>
      <w:marLeft w:val="0"/>
      <w:marRight w:val="0"/>
      <w:marTop w:val="0"/>
      <w:marBottom w:val="0"/>
      <w:divBdr>
        <w:top w:val="none" w:sz="0" w:space="0" w:color="auto"/>
        <w:left w:val="none" w:sz="0" w:space="0" w:color="auto"/>
        <w:bottom w:val="none" w:sz="0" w:space="0" w:color="auto"/>
        <w:right w:val="none" w:sz="0" w:space="0" w:color="auto"/>
      </w:divBdr>
    </w:div>
    <w:div w:id="2119174484">
      <w:bodyDiv w:val="1"/>
      <w:marLeft w:val="0"/>
      <w:marRight w:val="0"/>
      <w:marTop w:val="0"/>
      <w:marBottom w:val="0"/>
      <w:divBdr>
        <w:top w:val="none" w:sz="0" w:space="0" w:color="auto"/>
        <w:left w:val="none" w:sz="0" w:space="0" w:color="auto"/>
        <w:bottom w:val="none" w:sz="0" w:space="0" w:color="auto"/>
        <w:right w:val="none" w:sz="0" w:space="0" w:color="auto"/>
      </w:divBdr>
    </w:div>
    <w:div w:id="2144303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9.png"/><Relationship Id="rId1" Type="http://schemas.openxmlformats.org/officeDocument/2006/relationships/image" Target="media/image28.png"/></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oleObject" Target="embeddings/oleObject2.bin"/><Relationship Id="rId34" Type="http://schemas.openxmlformats.org/officeDocument/2006/relationships/image" Target="media/image14.png"/><Relationship Id="rId42" Type="http://schemas.openxmlformats.org/officeDocument/2006/relationships/oleObject" Target="embeddings/oleObject9.bin"/><Relationship Id="rId47" Type="http://schemas.openxmlformats.org/officeDocument/2006/relationships/image" Target="media/image23.emf"/><Relationship Id="rId50" Type="http://schemas.openxmlformats.org/officeDocument/2006/relationships/image" Target="media/image25.emf"/><Relationship Id="rId55" Type="http://schemas.openxmlformats.org/officeDocument/2006/relationships/image" Target="media/image31.png"/><Relationship Id="rId63" Type="http://schemas.openxmlformats.org/officeDocument/2006/relationships/oleObject" Target="embeddings/oleObject16.bin"/><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1.emf"/><Relationship Id="rId11" Type="http://schemas.openxmlformats.org/officeDocument/2006/relationships/footer" Target="footer1.xml"/><Relationship Id="rId24" Type="http://schemas.openxmlformats.org/officeDocument/2006/relationships/oleObject" Target="embeddings/oleObject3.bin"/><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oleObject" Target="embeddings/oleObject8.bin"/><Relationship Id="rId45" Type="http://schemas.openxmlformats.org/officeDocument/2006/relationships/oleObject" Target="embeddings/oleObject10.bin"/><Relationship Id="rId53" Type="http://schemas.openxmlformats.org/officeDocument/2006/relationships/image" Target="media/image27.emf"/><Relationship Id="rId58" Type="http://schemas.openxmlformats.org/officeDocument/2006/relationships/image" Target="media/image33.png"/><Relationship Id="rId66" Type="http://schemas.microsoft.com/office/2011/relationships/people" Target="people.xml"/><Relationship Id="rId5" Type="http://schemas.openxmlformats.org/officeDocument/2006/relationships/settings" Target="settings.xml"/><Relationship Id="rId61" Type="http://schemas.openxmlformats.org/officeDocument/2006/relationships/image" Target="media/image35.png"/><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0.emf"/><Relationship Id="rId30" Type="http://schemas.openxmlformats.org/officeDocument/2006/relationships/oleObject" Target="embeddings/oleObject5.bin"/><Relationship Id="rId35" Type="http://schemas.openxmlformats.org/officeDocument/2006/relationships/image" Target="media/image15.emf"/><Relationship Id="rId43" Type="http://schemas.openxmlformats.org/officeDocument/2006/relationships/image" Target="media/image20.png"/><Relationship Id="rId48" Type="http://schemas.openxmlformats.org/officeDocument/2006/relationships/oleObject" Target="embeddings/oleObject11.bin"/><Relationship Id="rId56" Type="http://schemas.openxmlformats.org/officeDocument/2006/relationships/image" Target="media/image32.emf"/><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oleObject" Target="embeddings/oleObject12.bin"/><Relationship Id="rId3" Type="http://schemas.openxmlformats.org/officeDocument/2006/relationships/numbering" Target="numbering.xml"/><Relationship Id="rId12" Type="http://schemas.openxmlformats.org/officeDocument/2006/relationships/comments" Target="comments.xml"/><Relationship Id="rId17" Type="http://schemas.openxmlformats.org/officeDocument/2006/relationships/image" Target="media/image3.emf"/><Relationship Id="rId25" Type="http://schemas.openxmlformats.org/officeDocument/2006/relationships/image" Target="media/image8.png"/><Relationship Id="rId33" Type="http://schemas.openxmlformats.org/officeDocument/2006/relationships/oleObject" Target="embeddings/oleObject6.bin"/><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theme" Target="theme/theme1.xml"/><Relationship Id="rId20" Type="http://schemas.openxmlformats.org/officeDocument/2006/relationships/image" Target="media/image5.emf"/><Relationship Id="rId41" Type="http://schemas.openxmlformats.org/officeDocument/2006/relationships/image" Target="media/image19.emf"/><Relationship Id="rId54" Type="http://schemas.openxmlformats.org/officeDocument/2006/relationships/oleObject" Target="embeddings/oleObject13.bin"/><Relationship Id="rId62"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7.e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image" Target="media/image24.png"/><Relationship Id="rId57" Type="http://schemas.openxmlformats.org/officeDocument/2006/relationships/oleObject" Target="embeddings/oleObject14.bin"/><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1.emf"/><Relationship Id="rId52" Type="http://schemas.openxmlformats.org/officeDocument/2006/relationships/image" Target="media/image26.png"/><Relationship Id="rId60" Type="http://schemas.openxmlformats.org/officeDocument/2006/relationships/oleObject" Target="embeddings/oleObject15.bin"/><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microsoft.com/office/2011/relationships/commentsExtended" Target="commentsExtended.xml"/><Relationship Id="rId18" Type="http://schemas.openxmlformats.org/officeDocument/2006/relationships/oleObject" Target="embeddings/oleObject1.bin"/><Relationship Id="rId39" Type="http://schemas.openxmlformats.org/officeDocument/2006/relationships/image" Target="media/image18.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d3SvziZWC/7nIb8YHpdXtOmtHg==">CgMxLjA4AHIhMVh2Q2tUVXZFNWNYYS1zOFhSQ3R1TEVwVFF5Nm9hWlhW</go:docsCustomData>
</go:gDocsCustomXmlDataStorage>
</file>

<file path=customXml/itemProps1.xml><?xml version="1.0" encoding="utf-8"?>
<ds:datastoreItem xmlns:ds="http://schemas.openxmlformats.org/officeDocument/2006/customXml" ds:itemID="{FE199700-4BCB-40CB-AAA3-499176D60B0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4093</TotalTime>
  <Pages>76</Pages>
  <Words>16857</Words>
  <Characters>103508</Characters>
  <Application>Microsoft Office Word</Application>
  <DocSecurity>0</DocSecurity>
  <Lines>8625</Lines>
  <Paragraphs>5731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MUBIYARTO WIBISONO</dc:creator>
  <cp:keywords/>
  <dc:description/>
  <cp:lastModifiedBy>Yi Jie NEO (URA)</cp:lastModifiedBy>
  <cp:revision>53</cp:revision>
  <dcterms:created xsi:type="dcterms:W3CDTF">2025-10-06T08:51:00Z</dcterms:created>
  <dcterms:modified xsi:type="dcterms:W3CDTF">2025-12-16T09:38:00Z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fd3764c3-ce97-439c-a7c7-fd0274d48bae</vt:lpwstr>
  </property>
  <property fmtid="{D5CDD505-2E9C-101B-9397-08002B2CF9AE}" pid="3" name="MSIP_Label_153db910-0838-4c35-bb3a-1ee21aa199ac_Enabled">
    <vt:lpwstr>true</vt:lpwstr>
  </property>
  <property fmtid="{D5CDD505-2E9C-101B-9397-08002B2CF9AE}" pid="4" name="MSIP_Label_153db910-0838-4c35-bb3a-1ee21aa199ac_SetDate">
    <vt:lpwstr>2025-08-26T09:12:29Z</vt:lpwstr>
  </property>
  <property fmtid="{D5CDD505-2E9C-101B-9397-08002B2CF9AE}" pid="5" name="MSIP_Label_153db910-0838-4c35-bb3a-1ee21aa199ac_Method">
    <vt:lpwstr>Privileged</vt:lpwstr>
  </property>
  <property fmtid="{D5CDD505-2E9C-101B-9397-08002B2CF9AE}" pid="6" name="MSIP_Label_153db910-0838-4c35-bb3a-1ee21aa199ac_Name">
    <vt:lpwstr>Sensitive Normal</vt:lpwstr>
  </property>
  <property fmtid="{D5CDD505-2E9C-101B-9397-08002B2CF9AE}" pid="7" name="MSIP_Label_153db910-0838-4c35-bb3a-1ee21aa199ac_SiteId">
    <vt:lpwstr>0b11c524-9a1c-4e1b-84cb-6336aefc2243</vt:lpwstr>
  </property>
  <property fmtid="{D5CDD505-2E9C-101B-9397-08002B2CF9AE}" pid="8" name="MSIP_Label_153db910-0838-4c35-bb3a-1ee21aa199ac_ActionId">
    <vt:lpwstr>b949a8ae-a854-44d3-b95f-4b89cde5f7d7</vt:lpwstr>
  </property>
  <property fmtid="{D5CDD505-2E9C-101B-9397-08002B2CF9AE}" pid="9" name="MSIP_Label_153db910-0838-4c35-bb3a-1ee21aa199ac_ContentBits">
    <vt:lpwstr>0</vt:lpwstr>
  </property>
  <property fmtid="{D5CDD505-2E9C-101B-9397-08002B2CF9AE}" pid="10" name="MSIP_Label_153db910-0838-4c35-bb3a-1ee21aa199ac_Tag">
    <vt:lpwstr>10, 0, 1, 1</vt:lpwstr>
  </property>
</Properties>
</file>